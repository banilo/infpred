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3CE6A0" w14:textId="77777777" w:rsidR="00B875E3" w:rsidRPr="00B875E3" w:rsidRDefault="00B875E3" w:rsidP="00B875E3">
      <w:pPr>
        <w:rPr>
          <w:ins w:id="0" w:author="Danilo Bzdok" w:date="2018-05-09T12:06:00Z"/>
          <w:rFonts w:eastAsia="Times New Roman"/>
          <w:lang w:val="en-US"/>
          <w:rPrChange w:id="1" w:author="Danilo Bzdok" w:date="2018-05-09T12:06:00Z">
            <w:rPr>
              <w:ins w:id="2" w:author="Danilo Bzdok" w:date="2018-05-09T12:06:00Z"/>
              <w:rFonts w:eastAsia="Times New Roman"/>
            </w:rPr>
          </w:rPrChange>
        </w:rPr>
      </w:pPr>
      <w:ins w:id="3" w:author="Danilo Bzdok" w:date="2018-05-09T12:06:00Z">
        <w:r w:rsidRPr="00B875E3">
          <w:rPr>
            <w:rFonts w:ascii="Helvetica" w:eastAsia="Times New Roman" w:hAnsi="Helvetica"/>
            <w:color w:val="000000"/>
            <w:sz w:val="18"/>
            <w:szCs w:val="18"/>
            <w:lang w:val="en-US"/>
            <w:rPrChange w:id="4" w:author="Danilo Bzdok" w:date="2018-05-09T12:06:00Z">
              <w:rPr>
                <w:rFonts w:ascii="Helvetica" w:eastAsia="Times New Roman" w:hAnsi="Helvetica"/>
                <w:color w:val="000000"/>
                <w:sz w:val="18"/>
                <w:szCs w:val="18"/>
              </w:rPr>
            </w:rPrChange>
          </w:rPr>
          <w:t xml:space="preserve">Le point principal qui </w:t>
        </w:r>
        <w:proofErr w:type="spellStart"/>
        <w:r w:rsidRPr="00B875E3">
          <w:rPr>
            <w:rFonts w:ascii="Helvetica" w:eastAsia="Times New Roman" w:hAnsi="Helvetica"/>
            <w:color w:val="000000"/>
            <w:sz w:val="18"/>
            <w:szCs w:val="18"/>
            <w:lang w:val="en-US"/>
            <w:rPrChange w:id="5" w:author="Danilo Bzdok" w:date="2018-05-09T12:06:00Z">
              <w:rPr>
                <w:rFonts w:ascii="Helvetica" w:eastAsia="Times New Roman" w:hAnsi="Helvetica"/>
                <w:color w:val="000000"/>
                <w:sz w:val="18"/>
                <w:szCs w:val="18"/>
              </w:rPr>
            </w:rPrChange>
          </w:rPr>
          <w:t>est</w:t>
        </w:r>
        <w:proofErr w:type="spellEnd"/>
        <w:r w:rsidRPr="00B875E3">
          <w:rPr>
            <w:rFonts w:ascii="Helvetica" w:eastAsia="Times New Roman" w:hAnsi="Helvetica"/>
            <w:color w:val="000000"/>
            <w:sz w:val="18"/>
            <w:szCs w:val="18"/>
            <w:lang w:val="en-US"/>
            <w:rPrChange w:id="6" w:author="Danilo Bzdok" w:date="2018-05-09T12:06:00Z">
              <w:rPr>
                <w:rFonts w:ascii="Helvetica" w:eastAsia="Times New Roman" w:hAnsi="Helvetica"/>
                <w:color w:val="000000"/>
                <w:sz w:val="18"/>
                <w:szCs w:val="18"/>
              </w:rPr>
            </w:rPrChange>
          </w:rPr>
          <w:t xml:space="preserve"> à </w:t>
        </w:r>
        <w:proofErr w:type="spellStart"/>
        <w:r w:rsidRPr="00B875E3">
          <w:rPr>
            <w:rFonts w:ascii="Helvetica" w:eastAsia="Times New Roman" w:hAnsi="Helvetica"/>
            <w:color w:val="000000"/>
            <w:sz w:val="18"/>
            <w:szCs w:val="18"/>
            <w:lang w:val="en-US"/>
            <w:rPrChange w:id="7" w:author="Danilo Bzdok" w:date="2018-05-09T12:06:00Z">
              <w:rPr>
                <w:rFonts w:ascii="Helvetica" w:eastAsia="Times New Roman" w:hAnsi="Helvetica"/>
                <w:color w:val="000000"/>
                <w:sz w:val="18"/>
                <w:szCs w:val="18"/>
              </w:rPr>
            </w:rPrChange>
          </w:rPr>
          <w:t>régler</w:t>
        </w:r>
        <w:proofErr w:type="spellEnd"/>
        <w:r w:rsidRPr="00B875E3">
          <w:rPr>
            <w:rFonts w:ascii="Helvetica" w:eastAsia="Times New Roman" w:hAnsi="Helvetica"/>
            <w:color w:val="000000"/>
            <w:sz w:val="18"/>
            <w:szCs w:val="18"/>
            <w:lang w:val="en-US"/>
            <w:rPrChange w:id="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9" w:author="Danilo Bzdok" w:date="2018-05-09T12:06:00Z">
              <w:rPr>
                <w:rFonts w:ascii="Helvetica" w:eastAsia="Times New Roman" w:hAnsi="Helvetica"/>
                <w:color w:val="000000"/>
                <w:sz w:val="18"/>
                <w:szCs w:val="18"/>
              </w:rPr>
            </w:rPrChange>
          </w:rPr>
          <w:t>est</w:t>
        </w:r>
        <w:proofErr w:type="spellEnd"/>
        <w:r w:rsidRPr="00B875E3">
          <w:rPr>
            <w:rFonts w:ascii="Helvetica" w:eastAsia="Times New Roman" w:hAnsi="Helvetica"/>
            <w:color w:val="000000"/>
            <w:sz w:val="18"/>
            <w:szCs w:val="18"/>
            <w:lang w:val="en-US"/>
            <w:rPrChange w:id="10" w:author="Danilo Bzdok" w:date="2018-05-09T12:06:00Z">
              <w:rPr>
                <w:rFonts w:ascii="Helvetica" w:eastAsia="Times New Roman" w:hAnsi="Helvetica"/>
                <w:color w:val="000000"/>
                <w:sz w:val="18"/>
                <w:szCs w:val="18"/>
              </w:rPr>
            </w:rPrChange>
          </w:rPr>
          <w:t xml:space="preserve"> que </w:t>
        </w:r>
        <w:proofErr w:type="spellStart"/>
        <w:r w:rsidRPr="00B875E3">
          <w:rPr>
            <w:rFonts w:ascii="Helvetica" w:eastAsia="Times New Roman" w:hAnsi="Helvetica"/>
            <w:color w:val="000000"/>
            <w:sz w:val="18"/>
            <w:szCs w:val="18"/>
            <w:lang w:val="en-US"/>
            <w:rPrChange w:id="11"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1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3" w:author="Danilo Bzdok" w:date="2018-05-09T12:06:00Z">
              <w:rPr>
                <w:rFonts w:ascii="Helvetica" w:eastAsia="Times New Roman" w:hAnsi="Helvetica"/>
                <w:color w:val="000000"/>
                <w:sz w:val="18"/>
                <w:szCs w:val="18"/>
              </w:rPr>
            </w:rPrChange>
          </w:rPr>
          <w:t>utilises</w:t>
        </w:r>
        <w:proofErr w:type="spellEnd"/>
        <w:r w:rsidRPr="00B875E3">
          <w:rPr>
            <w:rFonts w:ascii="Helvetica" w:eastAsia="Times New Roman" w:hAnsi="Helvetica"/>
            <w:color w:val="000000"/>
            <w:sz w:val="18"/>
            <w:szCs w:val="18"/>
            <w:lang w:val="en-US"/>
            <w:rPrChange w:id="1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5" w:author="Danilo Bzdok" w:date="2018-05-09T12:06:00Z">
              <w:rPr>
                <w:rFonts w:ascii="Helvetica" w:eastAsia="Times New Roman" w:hAnsi="Helvetica"/>
                <w:color w:val="000000"/>
                <w:sz w:val="18"/>
                <w:szCs w:val="18"/>
              </w:rPr>
            </w:rPrChange>
          </w:rPr>
          <w:t>quasiment</w:t>
        </w:r>
        <w:proofErr w:type="spellEnd"/>
        <w:r w:rsidRPr="00B875E3">
          <w:rPr>
            <w:rFonts w:ascii="Helvetica" w:eastAsia="Times New Roman" w:hAnsi="Helvetica"/>
            <w:color w:val="000000"/>
            <w:sz w:val="18"/>
            <w:szCs w:val="18"/>
            <w:lang w:val="en-US"/>
            <w:rPrChange w:id="16" w:author="Danilo Bzdok" w:date="2018-05-09T12:06:00Z">
              <w:rPr>
                <w:rFonts w:ascii="Helvetica" w:eastAsia="Times New Roman" w:hAnsi="Helvetica"/>
                <w:color w:val="000000"/>
                <w:sz w:val="18"/>
                <w:szCs w:val="18"/>
              </w:rPr>
            </w:rPrChange>
          </w:rPr>
          <w:t xml:space="preserve"> le </w:t>
        </w:r>
        <w:proofErr w:type="spellStart"/>
        <w:r w:rsidRPr="00B875E3">
          <w:rPr>
            <w:rFonts w:ascii="Helvetica" w:eastAsia="Times New Roman" w:hAnsi="Helvetica"/>
            <w:color w:val="000000"/>
            <w:sz w:val="18"/>
            <w:szCs w:val="18"/>
            <w:lang w:val="en-US"/>
            <w:rPrChange w:id="17" w:author="Danilo Bzdok" w:date="2018-05-09T12:06:00Z">
              <w:rPr>
                <w:rFonts w:ascii="Helvetica" w:eastAsia="Times New Roman" w:hAnsi="Helvetica"/>
                <w:color w:val="000000"/>
                <w:sz w:val="18"/>
                <w:szCs w:val="18"/>
              </w:rPr>
            </w:rPrChange>
          </w:rPr>
          <w:t>même</w:t>
        </w:r>
        <w:proofErr w:type="spellEnd"/>
        <w:r w:rsidRPr="00B875E3">
          <w:rPr>
            <w:rFonts w:ascii="Helvetica" w:eastAsia="Times New Roman" w:hAnsi="Helvetica"/>
            <w:color w:val="000000"/>
            <w:sz w:val="18"/>
            <w:szCs w:val="18"/>
            <w:lang w:val="en-US"/>
            <w:rPrChange w:id="1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 w:author="Danilo Bzdok" w:date="2018-05-09T12:06:00Z">
              <w:rPr>
                <w:rFonts w:ascii="Helvetica" w:eastAsia="Times New Roman" w:hAnsi="Helvetica"/>
                <w:color w:val="000000"/>
                <w:sz w:val="18"/>
                <w:szCs w:val="18"/>
              </w:rPr>
            </w:rPrChange>
          </w:rPr>
          <w:t>modèle</w:t>
        </w:r>
        <w:proofErr w:type="spellEnd"/>
        <w:r w:rsidRPr="00B875E3">
          <w:rPr>
            <w:rFonts w:ascii="Helvetica" w:eastAsia="Times New Roman" w:hAnsi="Helvetica"/>
            <w:color w:val="000000"/>
            <w:sz w:val="18"/>
            <w:szCs w:val="18"/>
            <w:lang w:val="en-US"/>
            <w:rPrChange w:id="2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21" w:author="Danilo Bzdok" w:date="2018-05-09T12:06:00Z">
              <w:rPr>
                <w:rFonts w:ascii="Helvetica" w:eastAsia="Times New Roman" w:hAnsi="Helvetica"/>
                <w:color w:val="000000"/>
                <w:sz w:val="18"/>
                <w:szCs w:val="18"/>
              </w:rPr>
            </w:rPrChange>
          </w:rPr>
          <w:t>en</w:t>
        </w:r>
        <w:proofErr w:type="spellEnd"/>
        <w:r w:rsidRPr="00B875E3">
          <w:rPr>
            <w:rFonts w:ascii="Helvetica" w:eastAsia="Times New Roman" w:hAnsi="Helvetica"/>
            <w:color w:val="000000"/>
            <w:sz w:val="18"/>
            <w:szCs w:val="18"/>
            <w:lang w:val="en-US"/>
            <w:rPrChange w:id="2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23" w:author="Danilo Bzdok" w:date="2018-05-09T12:06:00Z">
              <w:rPr>
                <w:rFonts w:ascii="Helvetica" w:eastAsia="Times New Roman" w:hAnsi="Helvetica"/>
                <w:color w:val="000000"/>
                <w:sz w:val="18"/>
                <w:szCs w:val="18"/>
              </w:rPr>
            </w:rPrChange>
          </w:rPr>
          <w:t>prédiction</w:t>
        </w:r>
        <w:proofErr w:type="spellEnd"/>
        <w:r w:rsidRPr="00B875E3">
          <w:rPr>
            <w:rFonts w:ascii="Helvetica" w:eastAsia="Times New Roman" w:hAnsi="Helvetica"/>
            <w:color w:val="000000"/>
            <w:sz w:val="18"/>
            <w:szCs w:val="18"/>
            <w:lang w:val="en-US"/>
            <w:rPrChange w:id="24" w:author="Danilo Bzdok" w:date="2018-05-09T12:06:00Z">
              <w:rPr>
                <w:rFonts w:ascii="Helvetica" w:eastAsia="Times New Roman" w:hAnsi="Helvetica"/>
                <w:color w:val="000000"/>
                <w:sz w:val="18"/>
                <w:szCs w:val="18"/>
              </w:rPr>
            </w:rPrChange>
          </w:rPr>
          <w:t xml:space="preserve"> et </w:t>
        </w:r>
        <w:proofErr w:type="spellStart"/>
        <w:r w:rsidRPr="00B875E3">
          <w:rPr>
            <w:rFonts w:ascii="Helvetica" w:eastAsia="Times New Roman" w:hAnsi="Helvetica"/>
            <w:color w:val="000000"/>
            <w:sz w:val="18"/>
            <w:szCs w:val="18"/>
            <w:lang w:val="en-US"/>
            <w:rPrChange w:id="25" w:author="Danilo Bzdok" w:date="2018-05-09T12:06:00Z">
              <w:rPr>
                <w:rFonts w:ascii="Helvetica" w:eastAsia="Times New Roman" w:hAnsi="Helvetica"/>
                <w:color w:val="000000"/>
                <w:sz w:val="18"/>
                <w:szCs w:val="18"/>
              </w:rPr>
            </w:rPrChange>
          </w:rPr>
          <w:t>en</w:t>
        </w:r>
        <w:proofErr w:type="spellEnd"/>
        <w:r w:rsidRPr="00B875E3">
          <w:rPr>
            <w:rFonts w:ascii="Helvetica" w:eastAsia="Times New Roman" w:hAnsi="Helvetica"/>
            <w:color w:val="000000"/>
            <w:sz w:val="18"/>
            <w:szCs w:val="18"/>
            <w:lang w:val="en-US"/>
            <w:rPrChange w:id="2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27" w:author="Danilo Bzdok" w:date="2018-05-09T12:06:00Z">
              <w:rPr>
                <w:rFonts w:ascii="Helvetica" w:eastAsia="Times New Roman" w:hAnsi="Helvetica"/>
                <w:color w:val="000000"/>
                <w:sz w:val="18"/>
                <w:szCs w:val="18"/>
              </w:rPr>
            </w:rPrChange>
          </w:rPr>
          <w:t>inférence</w:t>
        </w:r>
        <w:proofErr w:type="spellEnd"/>
        <w:r w:rsidRPr="00B875E3">
          <w:rPr>
            <w:rFonts w:ascii="Helvetica" w:eastAsia="Times New Roman" w:hAnsi="Helvetica"/>
            <w:color w:val="000000"/>
            <w:sz w:val="18"/>
            <w:szCs w:val="18"/>
            <w:lang w:val="en-US"/>
            <w:rPrChange w:id="2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29" w:author="Danilo Bzdok" w:date="2018-05-09T12:06:00Z">
              <w:rPr>
                <w:rFonts w:ascii="Helvetica" w:eastAsia="Times New Roman" w:hAnsi="Helvetica"/>
                <w:color w:val="000000"/>
                <w:sz w:val="18"/>
                <w:szCs w:val="18"/>
              </w:rPr>
            </w:rPrChange>
          </w:rPr>
          <w:t>statistique</w:t>
        </w:r>
        <w:proofErr w:type="spellEnd"/>
        <w:r w:rsidRPr="00B875E3">
          <w:rPr>
            <w:rFonts w:ascii="Helvetica" w:eastAsia="Times New Roman" w:hAnsi="Helvetica"/>
            <w:color w:val="000000"/>
            <w:sz w:val="18"/>
            <w:szCs w:val="18"/>
            <w:lang w:val="en-US"/>
            <w:rPrChange w:id="30" w:author="Danilo Bzdok" w:date="2018-05-09T12:06:00Z">
              <w:rPr>
                <w:rFonts w:ascii="Helvetica" w:eastAsia="Times New Roman" w:hAnsi="Helvetica"/>
                <w:color w:val="000000"/>
                <w:sz w:val="18"/>
                <w:szCs w:val="18"/>
              </w:rPr>
            </w:rPrChange>
          </w:rPr>
          <w:t xml:space="preserve">.  Sur les </w:t>
        </w:r>
        <w:proofErr w:type="spellStart"/>
        <w:r w:rsidRPr="00B875E3">
          <w:rPr>
            <w:rFonts w:ascii="Helvetica" w:eastAsia="Times New Roman" w:hAnsi="Helvetica"/>
            <w:color w:val="000000"/>
            <w:sz w:val="18"/>
            <w:szCs w:val="18"/>
            <w:lang w:val="en-US"/>
            <w:rPrChange w:id="31" w:author="Danilo Bzdok" w:date="2018-05-09T12:06:00Z">
              <w:rPr>
                <w:rFonts w:ascii="Helvetica" w:eastAsia="Times New Roman" w:hAnsi="Helvetica"/>
                <w:color w:val="000000"/>
                <w:sz w:val="18"/>
                <w:szCs w:val="18"/>
              </w:rPr>
            </w:rPrChange>
          </w:rPr>
          <w:t>données</w:t>
        </w:r>
        <w:proofErr w:type="spellEnd"/>
        <w:r w:rsidRPr="00B875E3">
          <w:rPr>
            <w:rFonts w:ascii="Helvetica" w:eastAsia="Times New Roman" w:hAnsi="Helvetica"/>
            <w:color w:val="000000"/>
            <w:sz w:val="18"/>
            <w:szCs w:val="18"/>
            <w:lang w:val="en-US"/>
            <w:rPrChange w:id="3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33" w:author="Danilo Bzdok" w:date="2018-05-09T12:06:00Z">
              <w:rPr>
                <w:rFonts w:ascii="Helvetica" w:eastAsia="Times New Roman" w:hAnsi="Helvetica"/>
                <w:color w:val="000000"/>
                <w:sz w:val="18"/>
                <w:szCs w:val="18"/>
              </w:rPr>
            </w:rPrChange>
          </w:rPr>
          <w:t>réelles</w:t>
        </w:r>
        <w:proofErr w:type="spellEnd"/>
        <w:r w:rsidRPr="00B875E3">
          <w:rPr>
            <w:rFonts w:ascii="Helvetica" w:eastAsia="Times New Roman" w:hAnsi="Helvetica"/>
            <w:color w:val="000000"/>
            <w:sz w:val="18"/>
            <w:szCs w:val="18"/>
            <w:lang w:val="en-US"/>
            <w:rPrChange w:id="3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35" w:author="Danilo Bzdok" w:date="2018-05-09T12:06:00Z">
              <w:rPr>
                <w:rFonts w:ascii="Helvetica" w:eastAsia="Times New Roman" w:hAnsi="Helvetica"/>
                <w:color w:val="000000"/>
                <w:sz w:val="18"/>
                <w:szCs w:val="18"/>
              </w:rPr>
            </w:rPrChange>
          </w:rPr>
          <w:t>comme</w:t>
        </w:r>
        <w:proofErr w:type="spellEnd"/>
        <w:r w:rsidRPr="00B875E3">
          <w:rPr>
            <w:rFonts w:ascii="Helvetica" w:eastAsia="Times New Roman" w:hAnsi="Helvetica"/>
            <w:color w:val="000000"/>
            <w:sz w:val="18"/>
            <w:szCs w:val="18"/>
            <w:lang w:val="en-US"/>
            <w:rPrChange w:id="3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37"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38" w:author="Danilo Bzdok" w:date="2018-05-09T12:06:00Z">
              <w:rPr>
                <w:rFonts w:ascii="Helvetica" w:eastAsia="Times New Roman" w:hAnsi="Helvetica"/>
                <w:color w:val="000000"/>
                <w:sz w:val="18"/>
                <w:szCs w:val="18"/>
              </w:rPr>
            </w:rPrChange>
          </w:rPr>
          <w:t xml:space="preserve"> as </w:t>
        </w:r>
        <w:proofErr w:type="spellStart"/>
        <w:r w:rsidRPr="00B875E3">
          <w:rPr>
            <w:rFonts w:ascii="Helvetica" w:eastAsia="Times New Roman" w:hAnsi="Helvetica"/>
            <w:color w:val="000000"/>
            <w:sz w:val="18"/>
            <w:szCs w:val="18"/>
            <w:lang w:val="en-US"/>
            <w:rPrChange w:id="39" w:author="Danilo Bzdok" w:date="2018-05-09T12:06:00Z">
              <w:rPr>
                <w:rFonts w:ascii="Helvetica" w:eastAsia="Times New Roman" w:hAnsi="Helvetica"/>
                <w:color w:val="000000"/>
                <w:sz w:val="18"/>
                <w:szCs w:val="18"/>
              </w:rPr>
            </w:rPrChange>
          </w:rPr>
          <w:t>toujours</w:t>
        </w:r>
        <w:proofErr w:type="spellEnd"/>
        <w:r w:rsidRPr="00B875E3">
          <w:rPr>
            <w:rFonts w:ascii="Helvetica" w:eastAsia="Times New Roman" w:hAnsi="Helvetica"/>
            <w:color w:val="000000"/>
            <w:sz w:val="18"/>
            <w:szCs w:val="18"/>
            <w:lang w:val="en-US"/>
            <w:rPrChange w:id="4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41" w:author="Danilo Bzdok" w:date="2018-05-09T12:06:00Z">
              <w:rPr>
                <w:rFonts w:ascii="Helvetica" w:eastAsia="Times New Roman" w:hAnsi="Helvetica"/>
                <w:color w:val="000000"/>
                <w:sz w:val="18"/>
                <w:szCs w:val="18"/>
              </w:rPr>
            </w:rPrChange>
          </w:rPr>
          <w:t>très</w:t>
        </w:r>
        <w:proofErr w:type="spellEnd"/>
        <w:r w:rsidRPr="00B875E3">
          <w:rPr>
            <w:rFonts w:ascii="Helvetica" w:eastAsia="Times New Roman" w:hAnsi="Helvetica"/>
            <w:color w:val="000000"/>
            <w:sz w:val="18"/>
            <w:szCs w:val="18"/>
            <w:lang w:val="en-US"/>
            <w:rPrChange w:id="4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43" w:author="Danilo Bzdok" w:date="2018-05-09T12:06:00Z">
              <w:rPr>
                <w:rFonts w:ascii="Helvetica" w:eastAsia="Times New Roman" w:hAnsi="Helvetica"/>
                <w:color w:val="000000"/>
                <w:sz w:val="18"/>
                <w:szCs w:val="18"/>
              </w:rPr>
            </w:rPrChange>
          </w:rPr>
          <w:t>peu</w:t>
        </w:r>
        <w:proofErr w:type="spellEnd"/>
        <w:r w:rsidRPr="00B875E3">
          <w:rPr>
            <w:rFonts w:ascii="Helvetica" w:eastAsia="Times New Roman" w:hAnsi="Helvetica"/>
            <w:color w:val="000000"/>
            <w:sz w:val="18"/>
            <w:szCs w:val="18"/>
            <w:lang w:val="en-US"/>
            <w:rPrChange w:id="44" w:author="Danilo Bzdok" w:date="2018-05-09T12:06:00Z">
              <w:rPr>
                <w:rFonts w:ascii="Helvetica" w:eastAsia="Times New Roman" w:hAnsi="Helvetica"/>
                <w:color w:val="000000"/>
                <w:sz w:val="18"/>
                <w:szCs w:val="18"/>
              </w:rPr>
            </w:rPrChange>
          </w:rPr>
          <w:t xml:space="preserve"> de variables, on se </w:t>
        </w:r>
        <w:proofErr w:type="spellStart"/>
        <w:r w:rsidRPr="00B875E3">
          <w:rPr>
            <w:rFonts w:ascii="Helvetica" w:eastAsia="Times New Roman" w:hAnsi="Helvetica"/>
            <w:color w:val="000000"/>
            <w:sz w:val="18"/>
            <w:szCs w:val="18"/>
            <w:lang w:val="en-US"/>
            <w:rPrChange w:id="45" w:author="Danilo Bzdok" w:date="2018-05-09T12:06:00Z">
              <w:rPr>
                <w:rFonts w:ascii="Helvetica" w:eastAsia="Times New Roman" w:hAnsi="Helvetica"/>
                <w:color w:val="000000"/>
                <w:sz w:val="18"/>
                <w:szCs w:val="18"/>
              </w:rPr>
            </w:rPrChange>
          </w:rPr>
          <w:t>demande</w:t>
        </w:r>
        <w:proofErr w:type="spellEnd"/>
        <w:r w:rsidRPr="00B875E3">
          <w:rPr>
            <w:rFonts w:ascii="Helvetica" w:eastAsia="Times New Roman" w:hAnsi="Helvetica"/>
            <w:color w:val="000000"/>
            <w:sz w:val="18"/>
            <w:szCs w:val="18"/>
            <w:lang w:val="en-US"/>
            <w:rPrChange w:id="4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47" w:author="Danilo Bzdok" w:date="2018-05-09T12:06:00Z">
              <w:rPr>
                <w:rFonts w:ascii="Helvetica" w:eastAsia="Times New Roman" w:hAnsi="Helvetica"/>
                <w:color w:val="000000"/>
                <w:sz w:val="18"/>
                <w:szCs w:val="18"/>
              </w:rPr>
            </w:rPrChange>
          </w:rPr>
          <w:t>pourquoi</w:t>
        </w:r>
        <w:proofErr w:type="spellEnd"/>
        <w:r w:rsidRPr="00B875E3">
          <w:rPr>
            <w:rFonts w:ascii="Helvetica" w:eastAsia="Times New Roman" w:hAnsi="Helvetica"/>
            <w:color w:val="000000"/>
            <w:sz w:val="18"/>
            <w:szCs w:val="18"/>
            <w:lang w:val="en-US"/>
            <w:rPrChange w:id="4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49"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5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51" w:author="Danilo Bzdok" w:date="2018-05-09T12:06:00Z">
              <w:rPr>
                <w:rFonts w:ascii="Helvetica" w:eastAsia="Times New Roman" w:hAnsi="Helvetica"/>
                <w:color w:val="000000"/>
                <w:sz w:val="18"/>
                <w:szCs w:val="18"/>
              </w:rPr>
            </w:rPrChange>
          </w:rPr>
          <w:t>fais</w:t>
        </w:r>
        <w:proofErr w:type="spellEnd"/>
        <w:r w:rsidRPr="00B875E3">
          <w:rPr>
            <w:rFonts w:ascii="Helvetica" w:eastAsia="Times New Roman" w:hAnsi="Helvetica"/>
            <w:color w:val="000000"/>
            <w:sz w:val="18"/>
            <w:szCs w:val="18"/>
            <w:lang w:val="en-US"/>
            <w:rPrChange w:id="52" w:author="Danilo Bzdok" w:date="2018-05-09T12:06:00Z">
              <w:rPr>
                <w:rFonts w:ascii="Helvetica" w:eastAsia="Times New Roman" w:hAnsi="Helvetica"/>
                <w:color w:val="000000"/>
                <w:sz w:val="18"/>
                <w:szCs w:val="18"/>
              </w:rPr>
            </w:rPrChange>
          </w:rPr>
          <w:t xml:space="preserve"> du Lasso: un bête OLS </w:t>
        </w:r>
        <w:proofErr w:type="spellStart"/>
        <w:r w:rsidRPr="00B875E3">
          <w:rPr>
            <w:rFonts w:ascii="Helvetica" w:eastAsia="Times New Roman" w:hAnsi="Helvetica"/>
            <w:color w:val="000000"/>
            <w:sz w:val="18"/>
            <w:szCs w:val="18"/>
            <w:lang w:val="en-US"/>
            <w:rPrChange w:id="53" w:author="Danilo Bzdok" w:date="2018-05-09T12:06:00Z">
              <w:rPr>
                <w:rFonts w:ascii="Helvetica" w:eastAsia="Times New Roman" w:hAnsi="Helvetica"/>
                <w:color w:val="000000"/>
                <w:sz w:val="18"/>
                <w:szCs w:val="18"/>
              </w:rPr>
            </w:rPrChange>
          </w:rPr>
          <w:t>marcherait</w:t>
        </w:r>
        <w:proofErr w:type="spellEnd"/>
        <w:r w:rsidRPr="00B875E3">
          <w:rPr>
            <w:rFonts w:ascii="Helvetica" w:eastAsia="Times New Roman" w:hAnsi="Helvetica"/>
            <w:color w:val="000000"/>
            <w:sz w:val="18"/>
            <w:szCs w:val="18"/>
            <w:lang w:val="en-US"/>
            <w:rPrChange w:id="5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55" w:author="Danilo Bzdok" w:date="2018-05-09T12:06:00Z">
              <w:rPr>
                <w:rFonts w:ascii="Helvetica" w:eastAsia="Times New Roman" w:hAnsi="Helvetica"/>
                <w:color w:val="000000"/>
                <w:sz w:val="18"/>
                <w:szCs w:val="18"/>
              </w:rPr>
            </w:rPrChange>
          </w:rPr>
          <w:t>très</w:t>
        </w:r>
        <w:proofErr w:type="spellEnd"/>
        <w:r w:rsidRPr="00B875E3">
          <w:rPr>
            <w:rFonts w:ascii="Helvetica" w:eastAsia="Times New Roman" w:hAnsi="Helvetica"/>
            <w:color w:val="000000"/>
            <w:sz w:val="18"/>
            <w:szCs w:val="18"/>
            <w:lang w:val="en-US"/>
            <w:rPrChange w:id="5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57" w:author="Danilo Bzdok" w:date="2018-05-09T12:06:00Z">
              <w:rPr>
                <w:rFonts w:ascii="Helvetica" w:eastAsia="Times New Roman" w:hAnsi="Helvetica"/>
                <w:color w:val="000000"/>
                <w:sz w:val="18"/>
                <w:szCs w:val="18"/>
              </w:rPr>
            </w:rPrChange>
          </w:rPr>
          <w:t>bien</w:t>
        </w:r>
        <w:proofErr w:type="spellEnd"/>
        <w:r w:rsidRPr="00B875E3">
          <w:rPr>
            <w:rFonts w:ascii="Helvetica" w:eastAsia="Times New Roman" w:hAnsi="Helvetica"/>
            <w:color w:val="000000"/>
            <w:sz w:val="18"/>
            <w:szCs w:val="18"/>
            <w:lang w:val="en-US"/>
            <w:rPrChange w:id="5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59" w:author="Danilo Bzdok" w:date="2018-05-09T12:06:00Z">
              <w:rPr>
                <w:rFonts w:ascii="Helvetica" w:eastAsia="Times New Roman" w:hAnsi="Helvetica"/>
                <w:color w:val="000000"/>
                <w:sz w:val="18"/>
                <w:szCs w:val="18"/>
              </w:rPr>
            </w:rPrChange>
          </w:rPr>
          <w:t>il</w:t>
        </w:r>
        <w:proofErr w:type="spellEnd"/>
        <w:r w:rsidRPr="00B875E3">
          <w:rPr>
            <w:rFonts w:ascii="Helvetica" w:eastAsia="Times New Roman" w:hAnsi="Helvetica"/>
            <w:color w:val="000000"/>
            <w:sz w:val="18"/>
            <w:szCs w:val="18"/>
            <w:lang w:val="en-US"/>
            <w:rPrChange w:id="6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61" w:author="Danilo Bzdok" w:date="2018-05-09T12:06:00Z">
              <w:rPr>
                <w:rFonts w:ascii="Helvetica" w:eastAsia="Times New Roman" w:hAnsi="Helvetica"/>
                <w:color w:val="000000"/>
                <w:sz w:val="18"/>
                <w:szCs w:val="18"/>
              </w:rPr>
            </w:rPrChange>
          </w:rPr>
          <w:t>donnerait</w:t>
        </w:r>
        <w:proofErr w:type="spellEnd"/>
        <w:r w:rsidRPr="00B875E3">
          <w:rPr>
            <w:rFonts w:ascii="Helvetica" w:eastAsia="Times New Roman" w:hAnsi="Helvetica"/>
            <w:color w:val="000000"/>
            <w:sz w:val="18"/>
            <w:szCs w:val="18"/>
            <w:lang w:val="en-US"/>
            <w:rPrChange w:id="62" w:author="Danilo Bzdok" w:date="2018-05-09T12:06:00Z">
              <w:rPr>
                <w:rFonts w:ascii="Helvetica" w:eastAsia="Times New Roman" w:hAnsi="Helvetica"/>
                <w:color w:val="000000"/>
                <w:sz w:val="18"/>
                <w:szCs w:val="18"/>
              </w:rPr>
            </w:rPrChange>
          </w:rPr>
          <w:t xml:space="preserve"> un </w:t>
        </w:r>
        <w:proofErr w:type="spellStart"/>
        <w:r w:rsidRPr="00B875E3">
          <w:rPr>
            <w:rFonts w:ascii="Helvetica" w:eastAsia="Times New Roman" w:hAnsi="Helvetica"/>
            <w:color w:val="000000"/>
            <w:sz w:val="18"/>
            <w:szCs w:val="18"/>
            <w:lang w:val="en-US"/>
            <w:rPrChange w:id="63" w:author="Danilo Bzdok" w:date="2018-05-09T12:06:00Z">
              <w:rPr>
                <w:rFonts w:ascii="Helvetica" w:eastAsia="Times New Roman" w:hAnsi="Helvetica"/>
                <w:color w:val="000000"/>
                <w:sz w:val="18"/>
                <w:szCs w:val="18"/>
              </w:rPr>
            </w:rPrChange>
          </w:rPr>
          <w:t>très</w:t>
        </w:r>
        <w:proofErr w:type="spellEnd"/>
        <w:r w:rsidRPr="00B875E3">
          <w:rPr>
            <w:rFonts w:ascii="Helvetica" w:eastAsia="Times New Roman" w:hAnsi="Helvetica"/>
            <w:color w:val="000000"/>
            <w:sz w:val="18"/>
            <w:szCs w:val="18"/>
            <w:lang w:val="en-US"/>
            <w:rPrChange w:id="64" w:author="Danilo Bzdok" w:date="2018-05-09T12:06:00Z">
              <w:rPr>
                <w:rFonts w:ascii="Helvetica" w:eastAsia="Times New Roman" w:hAnsi="Helvetica"/>
                <w:color w:val="000000"/>
                <w:sz w:val="18"/>
                <w:szCs w:val="18"/>
              </w:rPr>
            </w:rPrChange>
          </w:rPr>
          <w:t xml:space="preserve"> bon R2 et </w:t>
        </w:r>
        <w:proofErr w:type="spellStart"/>
        <w:r w:rsidRPr="00B875E3">
          <w:rPr>
            <w:rFonts w:ascii="Helvetica" w:eastAsia="Times New Roman" w:hAnsi="Helvetica"/>
            <w:color w:val="000000"/>
            <w:sz w:val="18"/>
            <w:szCs w:val="18"/>
            <w:lang w:val="en-US"/>
            <w:rPrChange w:id="65" w:author="Danilo Bzdok" w:date="2018-05-09T12:06:00Z">
              <w:rPr>
                <w:rFonts w:ascii="Helvetica" w:eastAsia="Times New Roman" w:hAnsi="Helvetica"/>
                <w:color w:val="000000"/>
                <w:sz w:val="18"/>
                <w:szCs w:val="18"/>
              </w:rPr>
            </w:rPrChange>
          </w:rPr>
          <w:t>permettrait</w:t>
        </w:r>
        <w:proofErr w:type="spellEnd"/>
        <w:r w:rsidRPr="00B875E3">
          <w:rPr>
            <w:rFonts w:ascii="Helvetica" w:eastAsia="Times New Roman" w:hAnsi="Helvetica"/>
            <w:color w:val="000000"/>
            <w:sz w:val="18"/>
            <w:szCs w:val="18"/>
            <w:lang w:val="en-US"/>
            <w:rPrChange w:id="66" w:author="Danilo Bzdok" w:date="2018-05-09T12:06:00Z">
              <w:rPr>
                <w:rFonts w:ascii="Helvetica" w:eastAsia="Times New Roman" w:hAnsi="Helvetica"/>
                <w:color w:val="000000"/>
                <w:sz w:val="18"/>
                <w:szCs w:val="18"/>
              </w:rPr>
            </w:rPrChange>
          </w:rPr>
          <w:t xml:space="preserve"> de faire </w:t>
        </w:r>
        <w:proofErr w:type="spellStart"/>
        <w:r w:rsidRPr="00B875E3">
          <w:rPr>
            <w:rFonts w:ascii="Helvetica" w:eastAsia="Times New Roman" w:hAnsi="Helvetica"/>
            <w:color w:val="000000"/>
            <w:sz w:val="18"/>
            <w:szCs w:val="18"/>
            <w:lang w:val="en-US"/>
            <w:rPrChange w:id="67" w:author="Danilo Bzdok" w:date="2018-05-09T12:06:00Z">
              <w:rPr>
                <w:rFonts w:ascii="Helvetica" w:eastAsia="Times New Roman" w:hAnsi="Helvetica"/>
                <w:color w:val="000000"/>
                <w:sz w:val="18"/>
                <w:szCs w:val="18"/>
              </w:rPr>
            </w:rPrChange>
          </w:rPr>
          <w:t>l'inférence</w:t>
        </w:r>
        <w:proofErr w:type="spellEnd"/>
        <w:r w:rsidRPr="00B875E3">
          <w:rPr>
            <w:rFonts w:ascii="Helvetica" w:eastAsia="Times New Roman" w:hAnsi="Helvetica"/>
            <w:color w:val="000000"/>
            <w:sz w:val="18"/>
            <w:szCs w:val="18"/>
            <w:lang w:val="en-US"/>
            <w:rPrChange w:id="68" w:author="Danilo Bzdok" w:date="2018-05-09T12:06:00Z">
              <w:rPr>
                <w:rFonts w:ascii="Helvetica" w:eastAsia="Times New Roman" w:hAnsi="Helvetica"/>
                <w:color w:val="000000"/>
                <w:sz w:val="18"/>
                <w:szCs w:val="18"/>
              </w:rPr>
            </w:rPrChange>
          </w:rPr>
          <w:t xml:space="preserve">, tout </w:t>
        </w:r>
        <w:proofErr w:type="spellStart"/>
        <w:r w:rsidRPr="00B875E3">
          <w:rPr>
            <w:rFonts w:ascii="Helvetica" w:eastAsia="Times New Roman" w:hAnsi="Helvetica"/>
            <w:color w:val="000000"/>
            <w:sz w:val="18"/>
            <w:szCs w:val="18"/>
            <w:lang w:val="en-US"/>
            <w:rPrChange w:id="69" w:author="Danilo Bzdok" w:date="2018-05-09T12:06:00Z">
              <w:rPr>
                <w:rFonts w:ascii="Helvetica" w:eastAsia="Times New Roman" w:hAnsi="Helvetica"/>
                <w:color w:val="000000"/>
                <w:sz w:val="18"/>
                <w:szCs w:val="18"/>
              </w:rPr>
            </w:rPrChange>
          </w:rPr>
          <w:t>en</w:t>
        </w:r>
        <w:proofErr w:type="spellEnd"/>
        <w:r w:rsidRPr="00B875E3">
          <w:rPr>
            <w:rFonts w:ascii="Helvetica" w:eastAsia="Times New Roman" w:hAnsi="Helvetica"/>
            <w:color w:val="000000"/>
            <w:sz w:val="18"/>
            <w:szCs w:val="18"/>
            <w:lang w:val="en-US"/>
            <w:rPrChange w:id="7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71" w:author="Danilo Bzdok" w:date="2018-05-09T12:06:00Z">
              <w:rPr>
                <w:rFonts w:ascii="Helvetica" w:eastAsia="Times New Roman" w:hAnsi="Helvetica"/>
                <w:color w:val="000000"/>
                <w:sz w:val="18"/>
                <w:szCs w:val="18"/>
              </w:rPr>
            </w:rPrChange>
          </w:rPr>
          <w:t>une</w:t>
        </w:r>
        <w:proofErr w:type="spellEnd"/>
        <w:r w:rsidRPr="00B875E3">
          <w:rPr>
            <w:rFonts w:ascii="Helvetica" w:eastAsia="Times New Roman" w:hAnsi="Helvetica"/>
            <w:color w:val="000000"/>
            <w:sz w:val="18"/>
            <w:szCs w:val="18"/>
            <w:lang w:val="en-US"/>
            <w:rPrChange w:id="72" w:author="Danilo Bzdok" w:date="2018-05-09T12:06:00Z">
              <w:rPr>
                <w:rFonts w:ascii="Helvetica" w:eastAsia="Times New Roman" w:hAnsi="Helvetica"/>
                <w:color w:val="000000"/>
                <w:sz w:val="18"/>
                <w:szCs w:val="18"/>
              </w:rPr>
            </w:rPrChange>
          </w:rPr>
          <w:t xml:space="preserve"> </w:t>
        </w:r>
        <w:proofErr w:type="spellStart"/>
        <w:proofErr w:type="gramStart"/>
        <w:r w:rsidRPr="00B875E3">
          <w:rPr>
            <w:rFonts w:ascii="Helvetica" w:eastAsia="Times New Roman" w:hAnsi="Helvetica"/>
            <w:color w:val="000000"/>
            <w:sz w:val="18"/>
            <w:szCs w:val="18"/>
            <w:lang w:val="en-US"/>
            <w:rPrChange w:id="73" w:author="Danilo Bzdok" w:date="2018-05-09T12:06:00Z">
              <w:rPr>
                <w:rFonts w:ascii="Helvetica" w:eastAsia="Times New Roman" w:hAnsi="Helvetica"/>
                <w:color w:val="000000"/>
                <w:sz w:val="18"/>
                <w:szCs w:val="18"/>
              </w:rPr>
            </w:rPrChange>
          </w:rPr>
          <w:t>fois</w:t>
        </w:r>
        <w:proofErr w:type="spellEnd"/>
        <w:r w:rsidRPr="00B875E3">
          <w:rPr>
            <w:rFonts w:ascii="Helvetica" w:eastAsia="Times New Roman" w:hAnsi="Helvetica"/>
            <w:color w:val="000000"/>
            <w:sz w:val="18"/>
            <w:szCs w:val="18"/>
            <w:lang w:val="en-US"/>
            <w:rPrChange w:id="74" w:author="Danilo Bzdok" w:date="2018-05-09T12:06:00Z">
              <w:rPr>
                <w:rFonts w:ascii="Helvetica" w:eastAsia="Times New Roman" w:hAnsi="Helvetica"/>
                <w:color w:val="000000"/>
                <w:sz w:val="18"/>
                <w:szCs w:val="18"/>
              </w:rPr>
            </w:rPrChange>
          </w:rPr>
          <w:t xml:space="preserve"> !</w:t>
        </w:r>
        <w:proofErr w:type="gramEnd"/>
        <w:r w:rsidRPr="00B875E3">
          <w:rPr>
            <w:rFonts w:ascii="Helvetica" w:eastAsia="Times New Roman" w:hAnsi="Helvetica"/>
            <w:color w:val="000000"/>
            <w:sz w:val="18"/>
            <w:szCs w:val="18"/>
            <w:lang w:val="en-US"/>
            <w:rPrChange w:id="75" w:author="Danilo Bzdok" w:date="2018-05-09T12:06:00Z">
              <w:rPr>
                <w:rFonts w:ascii="Helvetica" w:eastAsia="Times New Roman" w:hAnsi="Helvetica"/>
                <w:color w:val="000000"/>
                <w:sz w:val="18"/>
                <w:szCs w:val="18"/>
              </w:rPr>
            </w:rPrChange>
          </w:rPr>
          <w:t xml:space="preserve">  Du coup </w:t>
        </w:r>
        <w:proofErr w:type="spellStart"/>
        <w:r w:rsidRPr="00B875E3">
          <w:rPr>
            <w:rFonts w:ascii="Helvetica" w:eastAsia="Times New Roman" w:hAnsi="Helvetica"/>
            <w:color w:val="000000"/>
            <w:sz w:val="18"/>
            <w:szCs w:val="18"/>
            <w:lang w:val="en-US"/>
            <w:rPrChange w:id="76"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77" w:author="Danilo Bzdok" w:date="2018-05-09T12:06:00Z">
              <w:rPr>
                <w:rFonts w:ascii="Helvetica" w:eastAsia="Times New Roman" w:hAnsi="Helvetica"/>
                <w:color w:val="000000"/>
                <w:sz w:val="18"/>
                <w:szCs w:val="18"/>
              </w:rPr>
            </w:rPrChange>
          </w:rPr>
          <w:t xml:space="preserve"> as </w:t>
        </w:r>
        <w:proofErr w:type="spellStart"/>
        <w:r w:rsidRPr="00B875E3">
          <w:rPr>
            <w:rFonts w:ascii="Helvetica" w:eastAsia="Times New Roman" w:hAnsi="Helvetica"/>
            <w:color w:val="000000"/>
            <w:sz w:val="18"/>
            <w:szCs w:val="18"/>
            <w:lang w:val="en-US"/>
            <w:rPrChange w:id="78" w:author="Danilo Bzdok" w:date="2018-05-09T12:06:00Z">
              <w:rPr>
                <w:rFonts w:ascii="Helvetica" w:eastAsia="Times New Roman" w:hAnsi="Helvetica"/>
                <w:color w:val="000000"/>
                <w:sz w:val="18"/>
                <w:szCs w:val="18"/>
              </w:rPr>
            </w:rPrChange>
          </w:rPr>
          <w:t>deux</w:t>
        </w:r>
        <w:proofErr w:type="spellEnd"/>
        <w:r w:rsidRPr="00B875E3">
          <w:rPr>
            <w:rFonts w:ascii="Helvetica" w:eastAsia="Times New Roman" w:hAnsi="Helvetica"/>
            <w:color w:val="000000"/>
            <w:sz w:val="18"/>
            <w:szCs w:val="18"/>
            <w:lang w:val="en-US"/>
            <w:rPrChange w:id="79"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80" w:author="Danilo Bzdok" w:date="2018-05-09T12:06:00Z">
              <w:rPr>
                <w:rFonts w:ascii="Helvetica" w:eastAsia="Times New Roman" w:hAnsi="Helvetica"/>
                <w:color w:val="000000"/>
                <w:sz w:val="18"/>
                <w:szCs w:val="18"/>
              </w:rPr>
            </w:rPrChange>
          </w:rPr>
          <w:t>fois</w:t>
        </w:r>
        <w:proofErr w:type="spellEnd"/>
        <w:r w:rsidRPr="00B875E3">
          <w:rPr>
            <w:rFonts w:ascii="Helvetica" w:eastAsia="Times New Roman" w:hAnsi="Helvetica"/>
            <w:color w:val="000000"/>
            <w:sz w:val="18"/>
            <w:szCs w:val="18"/>
            <w:lang w:val="en-US"/>
            <w:rPrChange w:id="81" w:author="Danilo Bzdok" w:date="2018-05-09T12:06:00Z">
              <w:rPr>
                <w:rFonts w:ascii="Helvetica" w:eastAsia="Times New Roman" w:hAnsi="Helvetica"/>
                <w:color w:val="000000"/>
                <w:sz w:val="18"/>
                <w:szCs w:val="18"/>
              </w:rPr>
            </w:rPrChange>
          </w:rPr>
          <w:t xml:space="preserve"> tort de faire lasso:</w:t>
        </w:r>
        <w:r w:rsidRPr="00B875E3">
          <w:rPr>
            <w:rFonts w:ascii="Helvetica" w:eastAsia="Times New Roman" w:hAnsi="Helvetica"/>
            <w:color w:val="000000"/>
            <w:sz w:val="18"/>
            <w:szCs w:val="18"/>
            <w:lang w:val="en-US"/>
            <w:rPrChange w:id="82" w:author="Danilo Bzdok" w:date="2018-05-09T12:06:00Z">
              <w:rPr>
                <w:rFonts w:ascii="Helvetica" w:eastAsia="Times New Roman" w:hAnsi="Helvetica"/>
                <w:color w:val="000000"/>
                <w:sz w:val="18"/>
                <w:szCs w:val="18"/>
              </w:rPr>
            </w:rPrChange>
          </w:rPr>
          <w:br/>
          <w:t xml:space="preserve">* </w:t>
        </w:r>
        <w:proofErr w:type="spellStart"/>
        <w:r w:rsidRPr="00B875E3">
          <w:rPr>
            <w:rFonts w:ascii="Helvetica" w:eastAsia="Times New Roman" w:hAnsi="Helvetica"/>
            <w:color w:val="000000"/>
            <w:sz w:val="18"/>
            <w:szCs w:val="18"/>
            <w:lang w:val="en-US"/>
            <w:rPrChange w:id="83"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84" w:author="Danilo Bzdok" w:date="2018-05-09T12:06:00Z">
              <w:rPr>
                <w:rFonts w:ascii="Helvetica" w:eastAsia="Times New Roman" w:hAnsi="Helvetica"/>
                <w:color w:val="000000"/>
                <w:sz w:val="18"/>
                <w:szCs w:val="18"/>
              </w:rPr>
            </w:rPrChange>
          </w:rPr>
          <w:t xml:space="preserve"> incites à </w:t>
        </w:r>
        <w:proofErr w:type="spellStart"/>
        <w:r w:rsidRPr="00B875E3">
          <w:rPr>
            <w:rFonts w:ascii="Helvetica" w:eastAsia="Times New Roman" w:hAnsi="Helvetica"/>
            <w:color w:val="000000"/>
            <w:sz w:val="18"/>
            <w:szCs w:val="18"/>
            <w:lang w:val="en-US"/>
            <w:rPrChange w:id="85" w:author="Danilo Bzdok" w:date="2018-05-09T12:06:00Z">
              <w:rPr>
                <w:rFonts w:ascii="Helvetica" w:eastAsia="Times New Roman" w:hAnsi="Helvetica"/>
                <w:color w:val="000000"/>
                <w:sz w:val="18"/>
                <w:szCs w:val="18"/>
              </w:rPr>
            </w:rPrChange>
          </w:rPr>
          <w:t>une</w:t>
        </w:r>
        <w:proofErr w:type="spellEnd"/>
        <w:r w:rsidRPr="00B875E3">
          <w:rPr>
            <w:rFonts w:ascii="Helvetica" w:eastAsia="Times New Roman" w:hAnsi="Helvetica"/>
            <w:color w:val="000000"/>
            <w:sz w:val="18"/>
            <w:szCs w:val="18"/>
            <w:lang w:val="en-US"/>
            <w:rPrChange w:id="8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87" w:author="Danilo Bzdok" w:date="2018-05-09T12:06:00Z">
              <w:rPr>
                <w:rFonts w:ascii="Helvetica" w:eastAsia="Times New Roman" w:hAnsi="Helvetica"/>
                <w:color w:val="000000"/>
                <w:sz w:val="18"/>
                <w:szCs w:val="18"/>
              </w:rPr>
            </w:rPrChange>
          </w:rPr>
          <w:t>interprétation</w:t>
        </w:r>
        <w:proofErr w:type="spellEnd"/>
        <w:r w:rsidRPr="00B875E3">
          <w:rPr>
            <w:rFonts w:ascii="Helvetica" w:eastAsia="Times New Roman" w:hAnsi="Helvetica"/>
            <w:color w:val="000000"/>
            <w:sz w:val="18"/>
            <w:szCs w:val="18"/>
            <w:lang w:val="en-US"/>
            <w:rPrChange w:id="8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89" w:author="Danilo Bzdok" w:date="2018-05-09T12:06:00Z">
              <w:rPr>
                <w:rFonts w:ascii="Helvetica" w:eastAsia="Times New Roman" w:hAnsi="Helvetica"/>
                <w:color w:val="000000"/>
                <w:sz w:val="18"/>
                <w:szCs w:val="18"/>
              </w:rPr>
            </w:rPrChange>
          </w:rPr>
          <w:t>fausse</w:t>
        </w:r>
        <w:proofErr w:type="spellEnd"/>
        <w:r w:rsidRPr="00B875E3">
          <w:rPr>
            <w:rFonts w:ascii="Helvetica" w:eastAsia="Times New Roman" w:hAnsi="Helvetica"/>
            <w:color w:val="000000"/>
            <w:sz w:val="18"/>
            <w:szCs w:val="18"/>
            <w:lang w:val="en-US"/>
            <w:rPrChange w:id="90" w:author="Danilo Bzdok" w:date="2018-05-09T12:06:00Z">
              <w:rPr>
                <w:rFonts w:ascii="Helvetica" w:eastAsia="Times New Roman" w:hAnsi="Helvetica"/>
                <w:color w:val="000000"/>
                <w:sz w:val="18"/>
                <w:szCs w:val="18"/>
              </w:rPr>
            </w:rPrChange>
          </w:rPr>
          <w:t xml:space="preserve"> des coefficients</w:t>
        </w:r>
        <w:r w:rsidRPr="00B875E3">
          <w:rPr>
            <w:rFonts w:ascii="Helvetica" w:eastAsia="Times New Roman" w:hAnsi="Helvetica"/>
            <w:color w:val="000000"/>
            <w:sz w:val="18"/>
            <w:szCs w:val="18"/>
            <w:lang w:val="en-US"/>
            <w:rPrChange w:id="91" w:author="Danilo Bzdok" w:date="2018-05-09T12:06:00Z">
              <w:rPr>
                <w:rFonts w:ascii="Helvetica" w:eastAsia="Times New Roman" w:hAnsi="Helvetica"/>
                <w:color w:val="000000"/>
                <w:sz w:val="18"/>
                <w:szCs w:val="18"/>
              </w:rPr>
            </w:rPrChange>
          </w:rPr>
          <w:br/>
          <w:t xml:space="preserve">* </w:t>
        </w:r>
        <w:proofErr w:type="spellStart"/>
        <w:r w:rsidRPr="00B875E3">
          <w:rPr>
            <w:rFonts w:ascii="Helvetica" w:eastAsia="Times New Roman" w:hAnsi="Helvetica"/>
            <w:color w:val="000000"/>
            <w:sz w:val="18"/>
            <w:szCs w:val="18"/>
            <w:lang w:val="en-US"/>
            <w:rPrChange w:id="92" w:author="Danilo Bzdok" w:date="2018-05-09T12:06:00Z">
              <w:rPr>
                <w:rFonts w:ascii="Helvetica" w:eastAsia="Times New Roman" w:hAnsi="Helvetica"/>
                <w:color w:val="000000"/>
                <w:sz w:val="18"/>
                <w:szCs w:val="18"/>
              </w:rPr>
            </w:rPrChange>
          </w:rPr>
          <w:t>tu</w:t>
        </w:r>
        <w:proofErr w:type="spellEnd"/>
        <w:r w:rsidRPr="00B875E3">
          <w:rPr>
            <w:rFonts w:ascii="Helvetica" w:eastAsia="Times New Roman" w:hAnsi="Helvetica"/>
            <w:color w:val="000000"/>
            <w:sz w:val="18"/>
            <w:szCs w:val="18"/>
            <w:lang w:val="en-US"/>
            <w:rPrChange w:id="93"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94" w:author="Danilo Bzdok" w:date="2018-05-09T12:06:00Z">
              <w:rPr>
                <w:rFonts w:ascii="Helvetica" w:eastAsia="Times New Roman" w:hAnsi="Helvetica"/>
                <w:color w:val="000000"/>
                <w:sz w:val="18"/>
                <w:szCs w:val="18"/>
              </w:rPr>
            </w:rPrChange>
          </w:rPr>
          <w:t>nuis</w:t>
        </w:r>
        <w:proofErr w:type="spellEnd"/>
        <w:r w:rsidRPr="00B875E3">
          <w:rPr>
            <w:rFonts w:ascii="Helvetica" w:eastAsia="Times New Roman" w:hAnsi="Helvetica"/>
            <w:color w:val="000000"/>
            <w:sz w:val="18"/>
            <w:szCs w:val="18"/>
            <w:lang w:val="en-US"/>
            <w:rPrChange w:id="95" w:author="Danilo Bzdok" w:date="2018-05-09T12:06:00Z">
              <w:rPr>
                <w:rFonts w:ascii="Helvetica" w:eastAsia="Times New Roman" w:hAnsi="Helvetica"/>
                <w:color w:val="000000"/>
                <w:sz w:val="18"/>
                <w:szCs w:val="18"/>
              </w:rPr>
            </w:rPrChange>
          </w:rPr>
          <w:t xml:space="preserve"> à ta </w:t>
        </w:r>
        <w:proofErr w:type="spellStart"/>
        <w:r w:rsidRPr="00B875E3">
          <w:rPr>
            <w:rFonts w:ascii="Helvetica" w:eastAsia="Times New Roman" w:hAnsi="Helvetica"/>
            <w:color w:val="000000"/>
            <w:sz w:val="18"/>
            <w:szCs w:val="18"/>
            <w:lang w:val="en-US"/>
            <w:rPrChange w:id="96" w:author="Danilo Bzdok" w:date="2018-05-09T12:06:00Z">
              <w:rPr>
                <w:rFonts w:ascii="Helvetica" w:eastAsia="Times New Roman" w:hAnsi="Helvetica"/>
                <w:color w:val="000000"/>
                <w:sz w:val="18"/>
                <w:szCs w:val="18"/>
              </w:rPr>
            </w:rPrChange>
          </w:rPr>
          <w:t>capacité</w:t>
        </w:r>
        <w:proofErr w:type="spellEnd"/>
        <w:r w:rsidRPr="00B875E3">
          <w:rPr>
            <w:rFonts w:ascii="Helvetica" w:eastAsia="Times New Roman" w:hAnsi="Helvetica"/>
            <w:color w:val="000000"/>
            <w:sz w:val="18"/>
            <w:szCs w:val="18"/>
            <w:lang w:val="en-US"/>
            <w:rPrChange w:id="97" w:author="Danilo Bzdok" w:date="2018-05-09T12:06:00Z">
              <w:rPr>
                <w:rFonts w:ascii="Helvetica" w:eastAsia="Times New Roman" w:hAnsi="Helvetica"/>
                <w:color w:val="000000"/>
                <w:sz w:val="18"/>
                <w:szCs w:val="18"/>
              </w:rPr>
            </w:rPrChange>
          </w:rPr>
          <w:t xml:space="preserve">  à </w:t>
        </w:r>
        <w:proofErr w:type="spellStart"/>
        <w:r w:rsidRPr="00B875E3">
          <w:rPr>
            <w:rFonts w:ascii="Helvetica" w:eastAsia="Times New Roman" w:hAnsi="Helvetica"/>
            <w:color w:val="000000"/>
            <w:sz w:val="18"/>
            <w:szCs w:val="18"/>
            <w:lang w:val="en-US"/>
            <w:rPrChange w:id="98" w:author="Danilo Bzdok" w:date="2018-05-09T12:06:00Z">
              <w:rPr>
                <w:rFonts w:ascii="Helvetica" w:eastAsia="Times New Roman" w:hAnsi="Helvetica"/>
                <w:color w:val="000000"/>
                <w:sz w:val="18"/>
                <w:szCs w:val="18"/>
              </w:rPr>
            </w:rPrChange>
          </w:rPr>
          <w:t>prédire</w:t>
        </w:r>
        <w:proofErr w:type="spellEnd"/>
        <w:r w:rsidRPr="00B875E3">
          <w:rPr>
            <w:rFonts w:ascii="Helvetica" w:eastAsia="Times New Roman" w:hAnsi="Helvetica"/>
            <w:color w:val="000000"/>
            <w:sz w:val="18"/>
            <w:szCs w:val="18"/>
            <w:lang w:val="en-US"/>
            <w:rPrChange w:id="99" w:author="Danilo Bzdok" w:date="2018-05-09T12:06:00Z">
              <w:rPr>
                <w:rFonts w:ascii="Helvetica" w:eastAsia="Times New Roman" w:hAnsi="Helvetica"/>
                <w:color w:val="000000"/>
                <w:sz w:val="18"/>
                <w:szCs w:val="18"/>
              </w:rPr>
            </w:rPrChange>
          </w:rPr>
          <w:t>.</w:t>
        </w:r>
        <w:r w:rsidRPr="00B875E3">
          <w:rPr>
            <w:rFonts w:ascii="Helvetica" w:eastAsia="Times New Roman" w:hAnsi="Helvetica"/>
            <w:color w:val="000000"/>
            <w:sz w:val="18"/>
            <w:szCs w:val="18"/>
            <w:lang w:val="en-US"/>
            <w:rPrChange w:id="100" w:author="Danilo Bzdok" w:date="2018-05-09T12:06:00Z">
              <w:rPr>
                <w:rFonts w:ascii="Helvetica" w:eastAsia="Times New Roman" w:hAnsi="Helvetica"/>
                <w:color w:val="000000"/>
                <w:sz w:val="18"/>
                <w:szCs w:val="18"/>
              </w:rPr>
            </w:rPrChange>
          </w:rPr>
          <w:br/>
          <w:t xml:space="preserve">Par </w:t>
        </w:r>
        <w:proofErr w:type="spellStart"/>
        <w:r w:rsidRPr="00B875E3">
          <w:rPr>
            <w:rFonts w:ascii="Helvetica" w:eastAsia="Times New Roman" w:hAnsi="Helvetica"/>
            <w:color w:val="000000"/>
            <w:sz w:val="18"/>
            <w:szCs w:val="18"/>
            <w:lang w:val="en-US"/>
            <w:rPrChange w:id="101" w:author="Danilo Bzdok" w:date="2018-05-09T12:06:00Z">
              <w:rPr>
                <w:rFonts w:ascii="Helvetica" w:eastAsia="Times New Roman" w:hAnsi="Helvetica"/>
                <w:color w:val="000000"/>
                <w:sz w:val="18"/>
                <w:szCs w:val="18"/>
              </w:rPr>
            </w:rPrChange>
          </w:rPr>
          <w:t>ailleurs</w:t>
        </w:r>
        <w:proofErr w:type="spellEnd"/>
        <w:r w:rsidRPr="00B875E3">
          <w:rPr>
            <w:rFonts w:ascii="Helvetica" w:eastAsia="Times New Roman" w:hAnsi="Helvetica"/>
            <w:color w:val="000000"/>
            <w:sz w:val="18"/>
            <w:szCs w:val="18"/>
            <w:lang w:val="en-US"/>
            <w:rPrChange w:id="102" w:author="Danilo Bzdok" w:date="2018-05-09T12:06:00Z">
              <w:rPr>
                <w:rFonts w:ascii="Helvetica" w:eastAsia="Times New Roman" w:hAnsi="Helvetica"/>
                <w:color w:val="000000"/>
                <w:sz w:val="18"/>
                <w:szCs w:val="18"/>
              </w:rPr>
            </w:rPrChange>
          </w:rPr>
          <w:t xml:space="preserve">, les </w:t>
        </w:r>
        <w:proofErr w:type="spellStart"/>
        <w:r w:rsidRPr="00B875E3">
          <w:rPr>
            <w:rFonts w:ascii="Helvetica" w:eastAsia="Times New Roman" w:hAnsi="Helvetica"/>
            <w:color w:val="000000"/>
            <w:sz w:val="18"/>
            <w:szCs w:val="18"/>
            <w:lang w:val="en-US"/>
            <w:rPrChange w:id="103" w:author="Danilo Bzdok" w:date="2018-05-09T12:06:00Z">
              <w:rPr>
                <w:rFonts w:ascii="Helvetica" w:eastAsia="Times New Roman" w:hAnsi="Helvetica"/>
                <w:color w:val="000000"/>
                <w:sz w:val="18"/>
                <w:szCs w:val="18"/>
              </w:rPr>
            </w:rPrChange>
          </w:rPr>
          <w:t>cas</w:t>
        </w:r>
        <w:proofErr w:type="spellEnd"/>
        <w:r w:rsidRPr="00B875E3">
          <w:rPr>
            <w:rFonts w:ascii="Helvetica" w:eastAsia="Times New Roman" w:hAnsi="Helvetica"/>
            <w:color w:val="000000"/>
            <w:sz w:val="18"/>
            <w:szCs w:val="18"/>
            <w:lang w:val="en-US"/>
            <w:rPrChange w:id="10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05" w:author="Danilo Bzdok" w:date="2018-05-09T12:06:00Z">
              <w:rPr>
                <w:rFonts w:ascii="Helvetica" w:eastAsia="Times New Roman" w:hAnsi="Helvetica"/>
                <w:color w:val="000000"/>
                <w:sz w:val="18"/>
                <w:szCs w:val="18"/>
              </w:rPr>
            </w:rPrChange>
          </w:rPr>
          <w:t>où</w:t>
        </w:r>
        <w:proofErr w:type="spellEnd"/>
        <w:r w:rsidRPr="00B875E3">
          <w:rPr>
            <w:rFonts w:ascii="Helvetica" w:eastAsia="Times New Roman" w:hAnsi="Helvetica"/>
            <w:color w:val="000000"/>
            <w:sz w:val="18"/>
            <w:szCs w:val="18"/>
            <w:lang w:val="en-US"/>
            <w:rPrChange w:id="10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07" w:author="Danilo Bzdok" w:date="2018-05-09T12:06:00Z">
              <w:rPr>
                <w:rFonts w:ascii="Helvetica" w:eastAsia="Times New Roman" w:hAnsi="Helvetica"/>
                <w:color w:val="000000"/>
                <w:sz w:val="18"/>
                <w:szCs w:val="18"/>
              </w:rPr>
            </w:rPrChange>
          </w:rPr>
          <w:t>il</w:t>
        </w:r>
        <w:proofErr w:type="spellEnd"/>
        <w:r w:rsidRPr="00B875E3">
          <w:rPr>
            <w:rFonts w:ascii="Helvetica" w:eastAsia="Times New Roman" w:hAnsi="Helvetica"/>
            <w:color w:val="000000"/>
            <w:sz w:val="18"/>
            <w:szCs w:val="18"/>
            <w:lang w:val="en-US"/>
            <w:rPrChange w:id="108" w:author="Danilo Bzdok" w:date="2018-05-09T12:06:00Z">
              <w:rPr>
                <w:rFonts w:ascii="Helvetica" w:eastAsia="Times New Roman" w:hAnsi="Helvetica"/>
                <w:color w:val="000000"/>
                <w:sz w:val="18"/>
                <w:szCs w:val="18"/>
              </w:rPr>
            </w:rPrChange>
          </w:rPr>
          <w:t xml:space="preserve"> y a </w:t>
        </w:r>
        <w:proofErr w:type="spellStart"/>
        <w:r w:rsidRPr="00B875E3">
          <w:rPr>
            <w:rFonts w:ascii="Helvetica" w:eastAsia="Times New Roman" w:hAnsi="Helvetica"/>
            <w:color w:val="000000"/>
            <w:sz w:val="18"/>
            <w:szCs w:val="18"/>
            <w:lang w:val="en-US"/>
            <w:rPrChange w:id="109" w:author="Danilo Bzdok" w:date="2018-05-09T12:06:00Z">
              <w:rPr>
                <w:rFonts w:ascii="Helvetica" w:eastAsia="Times New Roman" w:hAnsi="Helvetica"/>
                <w:color w:val="000000"/>
                <w:sz w:val="18"/>
                <w:szCs w:val="18"/>
              </w:rPr>
            </w:rPrChange>
          </w:rPr>
          <w:t>inconsistance</w:t>
        </w:r>
        <w:proofErr w:type="spellEnd"/>
        <w:r w:rsidRPr="00B875E3">
          <w:rPr>
            <w:rFonts w:ascii="Helvetica" w:eastAsia="Times New Roman" w:hAnsi="Helvetica"/>
            <w:color w:val="000000"/>
            <w:sz w:val="18"/>
            <w:szCs w:val="18"/>
            <w:lang w:val="en-US"/>
            <w:rPrChange w:id="11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11" w:author="Danilo Bzdok" w:date="2018-05-09T12:06:00Z">
              <w:rPr>
                <w:rFonts w:ascii="Helvetica" w:eastAsia="Times New Roman" w:hAnsi="Helvetica"/>
                <w:color w:val="000000"/>
                <w:sz w:val="18"/>
                <w:szCs w:val="18"/>
              </w:rPr>
            </w:rPrChange>
          </w:rPr>
          <w:t>ressemblent</w:t>
        </w:r>
        <w:proofErr w:type="spellEnd"/>
        <w:r w:rsidRPr="00B875E3">
          <w:rPr>
            <w:rFonts w:ascii="Helvetica" w:eastAsia="Times New Roman" w:hAnsi="Helvetica"/>
            <w:color w:val="000000"/>
            <w:sz w:val="18"/>
            <w:szCs w:val="18"/>
            <w:lang w:val="en-US"/>
            <w:rPrChange w:id="112" w:author="Danilo Bzdok" w:date="2018-05-09T12:06:00Z">
              <w:rPr>
                <w:rFonts w:ascii="Helvetica" w:eastAsia="Times New Roman" w:hAnsi="Helvetica"/>
                <w:color w:val="000000"/>
                <w:sz w:val="18"/>
                <w:szCs w:val="18"/>
              </w:rPr>
            </w:rPrChange>
          </w:rPr>
          <w:t xml:space="preserve"> plus à des accidents </w:t>
        </w:r>
        <w:proofErr w:type="spellStart"/>
        <w:r w:rsidRPr="00B875E3">
          <w:rPr>
            <w:rFonts w:ascii="Helvetica" w:eastAsia="Times New Roman" w:hAnsi="Helvetica"/>
            <w:color w:val="000000"/>
            <w:sz w:val="18"/>
            <w:szCs w:val="18"/>
            <w:lang w:val="en-US"/>
            <w:rPrChange w:id="113" w:author="Danilo Bzdok" w:date="2018-05-09T12:06:00Z">
              <w:rPr>
                <w:rFonts w:ascii="Helvetica" w:eastAsia="Times New Roman" w:hAnsi="Helvetica"/>
                <w:color w:val="000000"/>
                <w:sz w:val="18"/>
                <w:szCs w:val="18"/>
              </w:rPr>
            </w:rPrChange>
          </w:rPr>
          <w:t>dûs</w:t>
        </w:r>
        <w:proofErr w:type="spellEnd"/>
        <w:r w:rsidRPr="00B875E3">
          <w:rPr>
            <w:rFonts w:ascii="Helvetica" w:eastAsia="Times New Roman" w:hAnsi="Helvetica"/>
            <w:color w:val="000000"/>
            <w:sz w:val="18"/>
            <w:szCs w:val="18"/>
            <w:lang w:val="en-US"/>
            <w:rPrChange w:id="114" w:author="Danilo Bzdok" w:date="2018-05-09T12:06:00Z">
              <w:rPr>
                <w:rFonts w:ascii="Helvetica" w:eastAsia="Times New Roman" w:hAnsi="Helvetica"/>
                <w:color w:val="000000"/>
                <w:sz w:val="18"/>
                <w:szCs w:val="18"/>
              </w:rPr>
            </w:rPrChange>
          </w:rPr>
          <w:t xml:space="preserve"> au </w:t>
        </w:r>
        <w:proofErr w:type="spellStart"/>
        <w:r w:rsidRPr="00B875E3">
          <w:rPr>
            <w:rFonts w:ascii="Helvetica" w:eastAsia="Times New Roman" w:hAnsi="Helvetica"/>
            <w:color w:val="000000"/>
            <w:sz w:val="18"/>
            <w:szCs w:val="18"/>
            <w:lang w:val="en-US"/>
            <w:rPrChange w:id="115" w:author="Danilo Bzdok" w:date="2018-05-09T12:06:00Z">
              <w:rPr>
                <w:rFonts w:ascii="Helvetica" w:eastAsia="Times New Roman" w:hAnsi="Helvetica"/>
                <w:color w:val="000000"/>
                <w:sz w:val="18"/>
                <w:szCs w:val="18"/>
              </w:rPr>
            </w:rPrChange>
          </w:rPr>
          <w:t>comportement</w:t>
        </w:r>
        <w:proofErr w:type="spellEnd"/>
        <w:r w:rsidRPr="00B875E3">
          <w:rPr>
            <w:rFonts w:ascii="Helvetica" w:eastAsia="Times New Roman" w:hAnsi="Helvetica"/>
            <w:color w:val="000000"/>
            <w:sz w:val="18"/>
            <w:szCs w:val="18"/>
            <w:lang w:val="en-US"/>
            <w:rPrChange w:id="116" w:author="Danilo Bzdok" w:date="2018-05-09T12:06:00Z">
              <w:rPr>
                <w:rFonts w:ascii="Helvetica" w:eastAsia="Times New Roman" w:hAnsi="Helvetica"/>
                <w:color w:val="000000"/>
                <w:sz w:val="18"/>
                <w:szCs w:val="18"/>
              </w:rPr>
            </w:rPrChange>
          </w:rPr>
          <w:t xml:space="preserve"> instable du lasso </w:t>
        </w:r>
        <w:proofErr w:type="spellStart"/>
        <w:r w:rsidRPr="00B875E3">
          <w:rPr>
            <w:rFonts w:ascii="Helvetica" w:eastAsia="Times New Roman" w:hAnsi="Helvetica"/>
            <w:color w:val="000000"/>
            <w:sz w:val="18"/>
            <w:szCs w:val="18"/>
            <w:lang w:val="en-US"/>
            <w:rPrChange w:id="117" w:author="Danilo Bzdok" w:date="2018-05-09T12:06:00Z">
              <w:rPr>
                <w:rFonts w:ascii="Helvetica" w:eastAsia="Times New Roman" w:hAnsi="Helvetica"/>
                <w:color w:val="000000"/>
                <w:sz w:val="18"/>
                <w:szCs w:val="18"/>
              </w:rPr>
            </w:rPrChange>
          </w:rPr>
          <w:t>qu'à</w:t>
        </w:r>
        <w:proofErr w:type="spellEnd"/>
        <w:r w:rsidRPr="00B875E3">
          <w:rPr>
            <w:rFonts w:ascii="Helvetica" w:eastAsia="Times New Roman" w:hAnsi="Helvetica"/>
            <w:color w:val="000000"/>
            <w:sz w:val="18"/>
            <w:szCs w:val="18"/>
            <w:lang w:val="en-US"/>
            <w:rPrChange w:id="11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19" w:author="Danilo Bzdok" w:date="2018-05-09T12:06:00Z">
              <w:rPr>
                <w:rFonts w:ascii="Helvetica" w:eastAsia="Times New Roman" w:hAnsi="Helvetica"/>
                <w:color w:val="000000"/>
                <w:sz w:val="18"/>
                <w:szCs w:val="18"/>
              </w:rPr>
            </w:rPrChange>
          </w:rPr>
          <w:t>une</w:t>
        </w:r>
        <w:proofErr w:type="spellEnd"/>
        <w:r w:rsidRPr="00B875E3">
          <w:rPr>
            <w:rFonts w:ascii="Helvetica" w:eastAsia="Times New Roman" w:hAnsi="Helvetica"/>
            <w:color w:val="000000"/>
            <w:sz w:val="18"/>
            <w:szCs w:val="18"/>
            <w:lang w:val="en-US"/>
            <w:rPrChange w:id="12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21" w:author="Danilo Bzdok" w:date="2018-05-09T12:06:00Z">
              <w:rPr>
                <w:rFonts w:ascii="Helvetica" w:eastAsia="Times New Roman" w:hAnsi="Helvetica"/>
                <w:color w:val="000000"/>
                <w:sz w:val="18"/>
                <w:szCs w:val="18"/>
              </w:rPr>
            </w:rPrChange>
          </w:rPr>
          <w:t>vraie</w:t>
        </w:r>
        <w:proofErr w:type="spellEnd"/>
        <w:r w:rsidRPr="00B875E3">
          <w:rPr>
            <w:rFonts w:ascii="Helvetica" w:eastAsia="Times New Roman" w:hAnsi="Helvetica"/>
            <w:color w:val="000000"/>
            <w:sz w:val="18"/>
            <w:szCs w:val="18"/>
            <w:lang w:val="en-US"/>
            <w:rPrChange w:id="12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23" w:author="Danilo Bzdok" w:date="2018-05-09T12:06:00Z">
              <w:rPr>
                <w:rFonts w:ascii="Helvetica" w:eastAsia="Times New Roman" w:hAnsi="Helvetica"/>
                <w:color w:val="000000"/>
                <w:sz w:val="18"/>
                <w:szCs w:val="18"/>
              </w:rPr>
            </w:rPrChange>
          </w:rPr>
          <w:t>différence</w:t>
        </w:r>
        <w:proofErr w:type="spellEnd"/>
        <w:r w:rsidRPr="00B875E3">
          <w:rPr>
            <w:rFonts w:ascii="Helvetica" w:eastAsia="Times New Roman" w:hAnsi="Helvetica"/>
            <w:color w:val="000000"/>
            <w:sz w:val="18"/>
            <w:szCs w:val="18"/>
            <w:lang w:val="en-US"/>
            <w:rPrChange w:id="124" w:author="Danilo Bzdok" w:date="2018-05-09T12:06:00Z">
              <w:rPr>
                <w:rFonts w:ascii="Helvetica" w:eastAsia="Times New Roman" w:hAnsi="Helvetica"/>
                <w:color w:val="000000"/>
                <w:sz w:val="18"/>
                <w:szCs w:val="18"/>
              </w:rPr>
            </w:rPrChange>
          </w:rPr>
          <w:t xml:space="preserve"> entre les </w:t>
        </w:r>
        <w:proofErr w:type="spellStart"/>
        <w:r w:rsidRPr="00B875E3">
          <w:rPr>
            <w:rFonts w:ascii="Helvetica" w:eastAsia="Times New Roman" w:hAnsi="Helvetica"/>
            <w:color w:val="000000"/>
            <w:sz w:val="18"/>
            <w:szCs w:val="18"/>
            <w:lang w:val="en-US"/>
            <w:rPrChange w:id="125" w:author="Danilo Bzdok" w:date="2018-05-09T12:06:00Z">
              <w:rPr>
                <w:rFonts w:ascii="Helvetica" w:eastAsia="Times New Roman" w:hAnsi="Helvetica"/>
                <w:color w:val="000000"/>
                <w:sz w:val="18"/>
                <w:szCs w:val="18"/>
              </w:rPr>
            </w:rPrChange>
          </w:rPr>
          <w:t>modèles</w:t>
        </w:r>
        <w:proofErr w:type="spellEnd"/>
        <w:r w:rsidRPr="00B875E3">
          <w:rPr>
            <w:rFonts w:ascii="Helvetica" w:eastAsia="Times New Roman" w:hAnsi="Helvetica"/>
            <w:color w:val="000000"/>
            <w:sz w:val="18"/>
            <w:szCs w:val="18"/>
            <w:lang w:val="en-US"/>
            <w:rPrChange w:id="126" w:author="Danilo Bzdok" w:date="2018-05-09T12:06:00Z">
              <w:rPr>
                <w:rFonts w:ascii="Helvetica" w:eastAsia="Times New Roman" w:hAnsi="Helvetica"/>
                <w:color w:val="000000"/>
                <w:sz w:val="18"/>
                <w:szCs w:val="18"/>
              </w:rPr>
            </w:rPrChange>
          </w:rPr>
          <w:br/>
        </w:r>
        <w:r w:rsidRPr="00B875E3">
          <w:rPr>
            <w:rFonts w:ascii="Helvetica" w:eastAsia="Times New Roman" w:hAnsi="Helvetica"/>
            <w:color w:val="000000"/>
            <w:sz w:val="18"/>
            <w:szCs w:val="18"/>
            <w:lang w:val="en-US"/>
            <w:rPrChange w:id="127" w:author="Danilo Bzdok" w:date="2018-05-09T12:06:00Z">
              <w:rPr>
                <w:rFonts w:ascii="Helvetica" w:eastAsia="Times New Roman" w:hAnsi="Helvetica"/>
                <w:color w:val="000000"/>
                <w:sz w:val="18"/>
                <w:szCs w:val="18"/>
              </w:rPr>
            </w:rPrChange>
          </w:rPr>
          <w:br/>
          <w:t>Suggestions:</w:t>
        </w:r>
        <w:r w:rsidRPr="00B875E3">
          <w:rPr>
            <w:rFonts w:ascii="Helvetica" w:eastAsia="Times New Roman" w:hAnsi="Helvetica"/>
            <w:color w:val="000000"/>
            <w:sz w:val="18"/>
            <w:szCs w:val="18"/>
            <w:lang w:val="en-US"/>
            <w:rPrChange w:id="128" w:author="Danilo Bzdok" w:date="2018-05-09T12:06:00Z">
              <w:rPr>
                <w:rFonts w:ascii="Helvetica" w:eastAsia="Times New Roman" w:hAnsi="Helvetica"/>
                <w:color w:val="000000"/>
                <w:sz w:val="18"/>
                <w:szCs w:val="18"/>
              </w:rPr>
            </w:rPrChange>
          </w:rPr>
          <w:br/>
          <w:t xml:space="preserve">* </w:t>
        </w:r>
        <w:proofErr w:type="spellStart"/>
        <w:r w:rsidRPr="00B875E3">
          <w:rPr>
            <w:rFonts w:ascii="Helvetica" w:eastAsia="Times New Roman" w:hAnsi="Helvetica"/>
            <w:color w:val="000000"/>
            <w:sz w:val="18"/>
            <w:szCs w:val="18"/>
            <w:lang w:val="en-US"/>
            <w:rPrChange w:id="129" w:author="Danilo Bzdok" w:date="2018-05-09T12:06:00Z">
              <w:rPr>
                <w:rFonts w:ascii="Helvetica" w:eastAsia="Times New Roman" w:hAnsi="Helvetica"/>
                <w:color w:val="000000"/>
                <w:sz w:val="18"/>
                <w:szCs w:val="18"/>
              </w:rPr>
            </w:rPrChange>
          </w:rPr>
          <w:t>utiliser</w:t>
        </w:r>
        <w:proofErr w:type="spellEnd"/>
        <w:r w:rsidRPr="00B875E3">
          <w:rPr>
            <w:rFonts w:ascii="Helvetica" w:eastAsia="Times New Roman" w:hAnsi="Helvetica"/>
            <w:color w:val="000000"/>
            <w:sz w:val="18"/>
            <w:szCs w:val="18"/>
            <w:lang w:val="en-US"/>
            <w:rPrChange w:id="130" w:author="Danilo Bzdok" w:date="2018-05-09T12:06:00Z">
              <w:rPr>
                <w:rFonts w:ascii="Helvetica" w:eastAsia="Times New Roman" w:hAnsi="Helvetica"/>
                <w:color w:val="000000"/>
                <w:sz w:val="18"/>
                <w:szCs w:val="18"/>
              </w:rPr>
            </w:rPrChange>
          </w:rPr>
          <w:t xml:space="preserve"> un </w:t>
        </w:r>
        <w:proofErr w:type="spellStart"/>
        <w:r w:rsidRPr="00B875E3">
          <w:rPr>
            <w:rFonts w:ascii="Helvetica" w:eastAsia="Times New Roman" w:hAnsi="Helvetica"/>
            <w:color w:val="000000"/>
            <w:sz w:val="18"/>
            <w:szCs w:val="18"/>
            <w:lang w:val="en-US"/>
            <w:rPrChange w:id="131" w:author="Danilo Bzdok" w:date="2018-05-09T12:06:00Z">
              <w:rPr>
                <w:rFonts w:ascii="Helvetica" w:eastAsia="Times New Roman" w:hAnsi="Helvetica"/>
                <w:color w:val="000000"/>
                <w:sz w:val="18"/>
                <w:szCs w:val="18"/>
              </w:rPr>
            </w:rPrChange>
          </w:rPr>
          <w:t>jeu</w:t>
        </w:r>
        <w:proofErr w:type="spellEnd"/>
        <w:r w:rsidRPr="00B875E3">
          <w:rPr>
            <w:rFonts w:ascii="Helvetica" w:eastAsia="Times New Roman" w:hAnsi="Helvetica"/>
            <w:color w:val="000000"/>
            <w:sz w:val="18"/>
            <w:szCs w:val="18"/>
            <w:lang w:val="en-US"/>
            <w:rPrChange w:id="132" w:author="Danilo Bzdok" w:date="2018-05-09T12:06:00Z">
              <w:rPr>
                <w:rFonts w:ascii="Helvetica" w:eastAsia="Times New Roman" w:hAnsi="Helvetica"/>
                <w:color w:val="000000"/>
                <w:sz w:val="18"/>
                <w:szCs w:val="18"/>
              </w:rPr>
            </w:rPrChange>
          </w:rPr>
          <w:t xml:space="preserve"> de </w:t>
        </w:r>
        <w:proofErr w:type="spellStart"/>
        <w:r w:rsidRPr="00B875E3">
          <w:rPr>
            <w:rFonts w:ascii="Helvetica" w:eastAsia="Times New Roman" w:hAnsi="Helvetica"/>
            <w:color w:val="000000"/>
            <w:sz w:val="18"/>
            <w:szCs w:val="18"/>
            <w:lang w:val="en-US"/>
            <w:rPrChange w:id="133" w:author="Danilo Bzdok" w:date="2018-05-09T12:06:00Z">
              <w:rPr>
                <w:rFonts w:ascii="Helvetica" w:eastAsia="Times New Roman" w:hAnsi="Helvetica"/>
                <w:color w:val="000000"/>
                <w:sz w:val="18"/>
                <w:szCs w:val="18"/>
              </w:rPr>
            </w:rPrChange>
          </w:rPr>
          <w:t>données</w:t>
        </w:r>
        <w:proofErr w:type="spellEnd"/>
        <w:r w:rsidRPr="00B875E3">
          <w:rPr>
            <w:rFonts w:ascii="Helvetica" w:eastAsia="Times New Roman" w:hAnsi="Helvetica"/>
            <w:color w:val="000000"/>
            <w:sz w:val="18"/>
            <w:szCs w:val="18"/>
            <w:lang w:val="en-US"/>
            <w:rPrChange w:id="13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35" w:author="Danilo Bzdok" w:date="2018-05-09T12:06:00Z">
              <w:rPr>
                <w:rFonts w:ascii="Helvetica" w:eastAsia="Times New Roman" w:hAnsi="Helvetica"/>
                <w:color w:val="000000"/>
                <w:sz w:val="18"/>
                <w:szCs w:val="18"/>
              </w:rPr>
            </w:rPrChange>
          </w:rPr>
          <w:t>où</w:t>
        </w:r>
        <w:proofErr w:type="spellEnd"/>
        <w:r w:rsidRPr="00B875E3">
          <w:rPr>
            <w:rFonts w:ascii="Helvetica" w:eastAsia="Times New Roman" w:hAnsi="Helvetica"/>
            <w:color w:val="000000"/>
            <w:sz w:val="18"/>
            <w:szCs w:val="18"/>
            <w:lang w:val="en-US"/>
            <w:rPrChange w:id="136" w:author="Danilo Bzdok" w:date="2018-05-09T12:06:00Z">
              <w:rPr>
                <w:rFonts w:ascii="Helvetica" w:eastAsia="Times New Roman" w:hAnsi="Helvetica"/>
                <w:color w:val="000000"/>
                <w:sz w:val="18"/>
                <w:szCs w:val="18"/>
              </w:rPr>
            </w:rPrChange>
          </w:rPr>
          <w:t xml:space="preserve"> p &lt; n, de </w:t>
        </w:r>
        <w:proofErr w:type="spellStart"/>
        <w:r w:rsidRPr="00B875E3">
          <w:rPr>
            <w:rFonts w:ascii="Helvetica" w:eastAsia="Times New Roman" w:hAnsi="Helvetica"/>
            <w:color w:val="000000"/>
            <w:sz w:val="18"/>
            <w:szCs w:val="18"/>
            <w:lang w:val="en-US"/>
            <w:rPrChange w:id="137" w:author="Danilo Bzdok" w:date="2018-05-09T12:06:00Z">
              <w:rPr>
                <w:rFonts w:ascii="Helvetica" w:eastAsia="Times New Roman" w:hAnsi="Helvetica"/>
                <w:color w:val="000000"/>
                <w:sz w:val="18"/>
                <w:szCs w:val="18"/>
              </w:rPr>
            </w:rPrChange>
          </w:rPr>
          <w:t>sorte</w:t>
        </w:r>
        <w:proofErr w:type="spellEnd"/>
        <w:r w:rsidRPr="00B875E3">
          <w:rPr>
            <w:rFonts w:ascii="Helvetica" w:eastAsia="Times New Roman" w:hAnsi="Helvetica"/>
            <w:color w:val="000000"/>
            <w:sz w:val="18"/>
            <w:szCs w:val="18"/>
            <w:lang w:val="en-US"/>
            <w:rPrChange w:id="138" w:author="Danilo Bzdok" w:date="2018-05-09T12:06:00Z">
              <w:rPr>
                <w:rFonts w:ascii="Helvetica" w:eastAsia="Times New Roman" w:hAnsi="Helvetica"/>
                <w:color w:val="000000"/>
                <w:sz w:val="18"/>
                <w:szCs w:val="18"/>
              </w:rPr>
            </w:rPrChange>
          </w:rPr>
          <w:t xml:space="preserve"> que le lasso se </w:t>
        </w:r>
        <w:proofErr w:type="spellStart"/>
        <w:r w:rsidRPr="00B875E3">
          <w:rPr>
            <w:rFonts w:ascii="Helvetica" w:eastAsia="Times New Roman" w:hAnsi="Helvetica"/>
            <w:color w:val="000000"/>
            <w:sz w:val="18"/>
            <w:szCs w:val="18"/>
            <w:lang w:val="en-US"/>
            <w:rPrChange w:id="139" w:author="Danilo Bzdok" w:date="2018-05-09T12:06:00Z">
              <w:rPr>
                <w:rFonts w:ascii="Helvetica" w:eastAsia="Times New Roman" w:hAnsi="Helvetica"/>
                <w:color w:val="000000"/>
                <w:sz w:val="18"/>
                <w:szCs w:val="18"/>
              </w:rPr>
            </w:rPrChange>
          </w:rPr>
          <w:t>justifie</w:t>
        </w:r>
        <w:proofErr w:type="spellEnd"/>
        <w:r w:rsidRPr="00B875E3">
          <w:rPr>
            <w:rFonts w:ascii="Helvetica" w:eastAsia="Times New Roman" w:hAnsi="Helvetica"/>
            <w:color w:val="000000"/>
            <w:sz w:val="18"/>
            <w:szCs w:val="18"/>
            <w:lang w:val="en-US"/>
            <w:rPrChange w:id="140" w:author="Danilo Bzdok" w:date="2018-05-09T12:06:00Z">
              <w:rPr>
                <w:rFonts w:ascii="Helvetica" w:eastAsia="Times New Roman" w:hAnsi="Helvetica"/>
                <w:color w:val="000000"/>
                <w:sz w:val="18"/>
                <w:szCs w:val="18"/>
              </w:rPr>
            </w:rPrChange>
          </w:rPr>
          <w:t>.</w:t>
        </w:r>
        <w:r w:rsidRPr="00B875E3">
          <w:rPr>
            <w:rFonts w:ascii="Helvetica" w:eastAsia="Times New Roman" w:hAnsi="Helvetica"/>
            <w:color w:val="000000"/>
            <w:sz w:val="18"/>
            <w:szCs w:val="18"/>
            <w:lang w:val="en-US"/>
            <w:rPrChange w:id="141" w:author="Danilo Bzdok" w:date="2018-05-09T12:06:00Z">
              <w:rPr>
                <w:rFonts w:ascii="Helvetica" w:eastAsia="Times New Roman" w:hAnsi="Helvetica"/>
                <w:color w:val="000000"/>
                <w:sz w:val="18"/>
                <w:szCs w:val="18"/>
              </w:rPr>
            </w:rPrChange>
          </w:rPr>
          <w:br/>
          <w:t xml:space="preserve">* </w:t>
        </w:r>
        <w:proofErr w:type="spellStart"/>
        <w:r w:rsidRPr="00B875E3">
          <w:rPr>
            <w:rFonts w:ascii="Helvetica" w:eastAsia="Times New Roman" w:hAnsi="Helvetica"/>
            <w:color w:val="000000"/>
            <w:sz w:val="18"/>
            <w:szCs w:val="18"/>
            <w:lang w:val="en-US"/>
            <w:rPrChange w:id="142" w:author="Danilo Bzdok" w:date="2018-05-09T12:06:00Z">
              <w:rPr>
                <w:rFonts w:ascii="Helvetica" w:eastAsia="Times New Roman" w:hAnsi="Helvetica"/>
                <w:color w:val="000000"/>
                <w:sz w:val="18"/>
                <w:szCs w:val="18"/>
              </w:rPr>
            </w:rPrChange>
          </w:rPr>
          <w:t>décrire</w:t>
        </w:r>
        <w:proofErr w:type="spellEnd"/>
        <w:r w:rsidRPr="00B875E3">
          <w:rPr>
            <w:rFonts w:ascii="Helvetica" w:eastAsia="Times New Roman" w:hAnsi="Helvetica"/>
            <w:color w:val="000000"/>
            <w:sz w:val="18"/>
            <w:szCs w:val="18"/>
            <w:lang w:val="en-US"/>
            <w:rPrChange w:id="143" w:author="Danilo Bzdok" w:date="2018-05-09T12:06:00Z">
              <w:rPr>
                <w:rFonts w:ascii="Helvetica" w:eastAsia="Times New Roman" w:hAnsi="Helvetica"/>
                <w:color w:val="000000"/>
                <w:sz w:val="18"/>
                <w:szCs w:val="18"/>
              </w:rPr>
            </w:rPrChange>
          </w:rPr>
          <w:t xml:space="preserve"> la </w:t>
        </w:r>
        <w:proofErr w:type="spellStart"/>
        <w:r w:rsidRPr="00B875E3">
          <w:rPr>
            <w:rFonts w:ascii="Helvetica" w:eastAsia="Times New Roman" w:hAnsi="Helvetica"/>
            <w:color w:val="000000"/>
            <w:sz w:val="18"/>
            <w:szCs w:val="18"/>
            <w:lang w:val="en-US"/>
            <w:rPrChange w:id="144" w:author="Danilo Bzdok" w:date="2018-05-09T12:06:00Z">
              <w:rPr>
                <w:rFonts w:ascii="Helvetica" w:eastAsia="Times New Roman" w:hAnsi="Helvetica"/>
                <w:color w:val="000000"/>
                <w:sz w:val="18"/>
                <w:szCs w:val="18"/>
              </w:rPr>
            </w:rPrChange>
          </w:rPr>
          <w:t>différence</w:t>
        </w:r>
        <w:proofErr w:type="spellEnd"/>
        <w:r w:rsidRPr="00B875E3">
          <w:rPr>
            <w:rFonts w:ascii="Helvetica" w:eastAsia="Times New Roman" w:hAnsi="Helvetica"/>
            <w:color w:val="000000"/>
            <w:sz w:val="18"/>
            <w:szCs w:val="18"/>
            <w:lang w:val="en-US"/>
            <w:rPrChange w:id="145" w:author="Danilo Bzdok" w:date="2018-05-09T12:06:00Z">
              <w:rPr>
                <w:rFonts w:ascii="Helvetica" w:eastAsia="Times New Roman" w:hAnsi="Helvetica"/>
                <w:color w:val="000000"/>
                <w:sz w:val="18"/>
                <w:szCs w:val="18"/>
              </w:rPr>
            </w:rPrChange>
          </w:rPr>
          <w:t xml:space="preserve"> entre </w:t>
        </w:r>
        <w:proofErr w:type="spellStart"/>
        <w:r w:rsidRPr="00B875E3">
          <w:rPr>
            <w:rFonts w:ascii="Helvetica" w:eastAsia="Times New Roman" w:hAnsi="Helvetica"/>
            <w:color w:val="000000"/>
            <w:sz w:val="18"/>
            <w:szCs w:val="18"/>
            <w:lang w:val="en-US"/>
            <w:rPrChange w:id="146" w:author="Danilo Bzdok" w:date="2018-05-09T12:06:00Z">
              <w:rPr>
                <w:rFonts w:ascii="Helvetica" w:eastAsia="Times New Roman" w:hAnsi="Helvetica"/>
                <w:color w:val="000000"/>
                <w:sz w:val="18"/>
                <w:szCs w:val="18"/>
              </w:rPr>
            </w:rPrChange>
          </w:rPr>
          <w:t>corrélation</w:t>
        </w:r>
        <w:proofErr w:type="spellEnd"/>
        <w:r w:rsidRPr="00B875E3">
          <w:rPr>
            <w:rFonts w:ascii="Helvetica" w:eastAsia="Times New Roman" w:hAnsi="Helvetica"/>
            <w:color w:val="000000"/>
            <w:sz w:val="18"/>
            <w:szCs w:val="18"/>
            <w:lang w:val="en-US"/>
            <w:rPrChange w:id="147"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48" w:author="Danilo Bzdok" w:date="2018-05-09T12:06:00Z">
              <w:rPr>
                <w:rFonts w:ascii="Helvetica" w:eastAsia="Times New Roman" w:hAnsi="Helvetica"/>
                <w:color w:val="000000"/>
                <w:sz w:val="18"/>
                <w:szCs w:val="18"/>
              </w:rPr>
            </w:rPrChange>
          </w:rPr>
          <w:t>marginale</w:t>
        </w:r>
        <w:proofErr w:type="spellEnd"/>
        <w:r w:rsidRPr="00B875E3">
          <w:rPr>
            <w:rFonts w:ascii="Helvetica" w:eastAsia="Times New Roman" w:hAnsi="Helvetica"/>
            <w:color w:val="000000"/>
            <w:sz w:val="18"/>
            <w:szCs w:val="18"/>
            <w:lang w:val="en-US"/>
            <w:rPrChange w:id="149" w:author="Danilo Bzdok" w:date="2018-05-09T12:06:00Z">
              <w:rPr>
                <w:rFonts w:ascii="Helvetica" w:eastAsia="Times New Roman" w:hAnsi="Helvetica"/>
                <w:color w:val="000000"/>
                <w:sz w:val="18"/>
                <w:szCs w:val="18"/>
              </w:rPr>
            </w:rPrChange>
          </w:rPr>
          <w:t xml:space="preserve"> et </w:t>
        </w:r>
        <w:proofErr w:type="spellStart"/>
        <w:r w:rsidRPr="00B875E3">
          <w:rPr>
            <w:rFonts w:ascii="Helvetica" w:eastAsia="Times New Roman" w:hAnsi="Helvetica"/>
            <w:color w:val="000000"/>
            <w:sz w:val="18"/>
            <w:szCs w:val="18"/>
            <w:lang w:val="en-US"/>
            <w:rPrChange w:id="150" w:author="Danilo Bzdok" w:date="2018-05-09T12:06:00Z">
              <w:rPr>
                <w:rFonts w:ascii="Helvetica" w:eastAsia="Times New Roman" w:hAnsi="Helvetica"/>
                <w:color w:val="000000"/>
                <w:sz w:val="18"/>
                <w:szCs w:val="18"/>
              </w:rPr>
            </w:rPrChange>
          </w:rPr>
          <w:t>corrélation</w:t>
        </w:r>
        <w:proofErr w:type="spellEnd"/>
        <w:r w:rsidRPr="00B875E3">
          <w:rPr>
            <w:rFonts w:ascii="Helvetica" w:eastAsia="Times New Roman" w:hAnsi="Helvetica"/>
            <w:color w:val="000000"/>
            <w:sz w:val="18"/>
            <w:szCs w:val="18"/>
            <w:lang w:val="en-US"/>
            <w:rPrChange w:id="151"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52" w:author="Danilo Bzdok" w:date="2018-05-09T12:06:00Z">
              <w:rPr>
                <w:rFonts w:ascii="Helvetica" w:eastAsia="Times New Roman" w:hAnsi="Helvetica"/>
                <w:color w:val="000000"/>
                <w:sz w:val="18"/>
                <w:szCs w:val="18"/>
              </w:rPr>
            </w:rPrChange>
          </w:rPr>
          <w:t>partielle</w:t>
        </w:r>
        <w:proofErr w:type="spellEnd"/>
        <w:r w:rsidRPr="00B875E3">
          <w:rPr>
            <w:rFonts w:ascii="Helvetica" w:eastAsia="Times New Roman" w:hAnsi="Helvetica"/>
            <w:color w:val="000000"/>
            <w:sz w:val="18"/>
            <w:szCs w:val="18"/>
            <w:lang w:val="en-US"/>
            <w:rPrChange w:id="153" w:author="Danilo Bzdok" w:date="2018-05-09T12:06:00Z">
              <w:rPr>
                <w:rFonts w:ascii="Helvetica" w:eastAsia="Times New Roman" w:hAnsi="Helvetica"/>
                <w:color w:val="000000"/>
                <w:sz w:val="18"/>
                <w:szCs w:val="18"/>
              </w:rPr>
            </w:rPrChange>
          </w:rPr>
          <w:br/>
          <w:t xml:space="preserve">* </w:t>
        </w:r>
        <w:proofErr w:type="spellStart"/>
        <w:r w:rsidRPr="00B875E3">
          <w:rPr>
            <w:rFonts w:ascii="Helvetica" w:eastAsia="Times New Roman" w:hAnsi="Helvetica"/>
            <w:color w:val="000000"/>
            <w:sz w:val="18"/>
            <w:szCs w:val="18"/>
            <w:lang w:val="en-US"/>
            <w:rPrChange w:id="154" w:author="Danilo Bzdok" w:date="2018-05-09T12:06:00Z">
              <w:rPr>
                <w:rFonts w:ascii="Helvetica" w:eastAsia="Times New Roman" w:hAnsi="Helvetica"/>
                <w:color w:val="000000"/>
                <w:sz w:val="18"/>
                <w:szCs w:val="18"/>
              </w:rPr>
            </w:rPrChange>
          </w:rPr>
          <w:t>utiliser</w:t>
        </w:r>
        <w:proofErr w:type="spellEnd"/>
        <w:r w:rsidRPr="00B875E3">
          <w:rPr>
            <w:rFonts w:ascii="Helvetica" w:eastAsia="Times New Roman" w:hAnsi="Helvetica"/>
            <w:color w:val="000000"/>
            <w:sz w:val="18"/>
            <w:szCs w:val="18"/>
            <w:lang w:val="en-US"/>
            <w:rPrChange w:id="155" w:author="Danilo Bzdok" w:date="2018-05-09T12:06:00Z">
              <w:rPr>
                <w:rFonts w:ascii="Helvetica" w:eastAsia="Times New Roman" w:hAnsi="Helvetica"/>
                <w:color w:val="000000"/>
                <w:sz w:val="18"/>
                <w:szCs w:val="18"/>
              </w:rPr>
            </w:rPrChange>
          </w:rPr>
          <w:t xml:space="preserve"> des random forests (</w:t>
        </w:r>
        <w:proofErr w:type="spellStart"/>
        <w:r w:rsidRPr="00B875E3">
          <w:rPr>
            <w:rFonts w:ascii="Helvetica" w:eastAsia="Times New Roman" w:hAnsi="Helvetica"/>
            <w:color w:val="000000"/>
            <w:sz w:val="18"/>
            <w:szCs w:val="18"/>
            <w:lang w:val="en-US"/>
            <w:rPrChange w:id="156" w:author="Danilo Bzdok" w:date="2018-05-09T12:06:00Z">
              <w:rPr>
                <w:rFonts w:ascii="Helvetica" w:eastAsia="Times New Roman" w:hAnsi="Helvetica"/>
                <w:color w:val="000000"/>
                <w:sz w:val="18"/>
                <w:szCs w:val="18"/>
              </w:rPr>
            </w:rPrChange>
          </w:rPr>
          <w:t>prédiction</w:t>
        </w:r>
        <w:proofErr w:type="spellEnd"/>
        <w:r w:rsidRPr="00B875E3">
          <w:rPr>
            <w:rFonts w:ascii="Helvetica" w:eastAsia="Times New Roman" w:hAnsi="Helvetica"/>
            <w:color w:val="000000"/>
            <w:sz w:val="18"/>
            <w:szCs w:val="18"/>
            <w:lang w:val="en-US"/>
            <w:rPrChange w:id="157" w:author="Danilo Bzdok" w:date="2018-05-09T12:06:00Z">
              <w:rPr>
                <w:rFonts w:ascii="Helvetica" w:eastAsia="Times New Roman" w:hAnsi="Helvetica"/>
                <w:color w:val="000000"/>
                <w:sz w:val="18"/>
                <w:szCs w:val="18"/>
              </w:rPr>
            </w:rPrChange>
          </w:rPr>
          <w:t xml:space="preserve"> + importance des variables) pour </w:t>
        </w:r>
        <w:proofErr w:type="spellStart"/>
        <w:r w:rsidRPr="00B875E3">
          <w:rPr>
            <w:rFonts w:ascii="Helvetica" w:eastAsia="Times New Roman" w:hAnsi="Helvetica"/>
            <w:color w:val="000000"/>
            <w:sz w:val="18"/>
            <w:szCs w:val="18"/>
            <w:lang w:val="en-US"/>
            <w:rPrChange w:id="158" w:author="Danilo Bzdok" w:date="2018-05-09T12:06:00Z">
              <w:rPr>
                <w:rFonts w:ascii="Helvetica" w:eastAsia="Times New Roman" w:hAnsi="Helvetica"/>
                <w:color w:val="000000"/>
                <w:sz w:val="18"/>
                <w:szCs w:val="18"/>
              </w:rPr>
            </w:rPrChange>
          </w:rPr>
          <w:t>sortir</w:t>
        </w:r>
        <w:proofErr w:type="spellEnd"/>
        <w:r w:rsidRPr="00B875E3">
          <w:rPr>
            <w:rFonts w:ascii="Helvetica" w:eastAsia="Times New Roman" w:hAnsi="Helvetica"/>
            <w:color w:val="000000"/>
            <w:sz w:val="18"/>
            <w:szCs w:val="18"/>
            <w:lang w:val="en-US"/>
            <w:rPrChange w:id="159" w:author="Danilo Bzdok" w:date="2018-05-09T12:06:00Z">
              <w:rPr>
                <w:rFonts w:ascii="Helvetica" w:eastAsia="Times New Roman" w:hAnsi="Helvetica"/>
                <w:color w:val="000000"/>
                <w:sz w:val="18"/>
                <w:szCs w:val="18"/>
              </w:rPr>
            </w:rPrChange>
          </w:rPr>
          <w:t xml:space="preserve"> de </w:t>
        </w:r>
        <w:proofErr w:type="spellStart"/>
        <w:r w:rsidRPr="00B875E3">
          <w:rPr>
            <w:rFonts w:ascii="Helvetica" w:eastAsia="Times New Roman" w:hAnsi="Helvetica"/>
            <w:color w:val="000000"/>
            <w:sz w:val="18"/>
            <w:szCs w:val="18"/>
            <w:lang w:val="en-US"/>
            <w:rPrChange w:id="160" w:author="Danilo Bzdok" w:date="2018-05-09T12:06:00Z">
              <w:rPr>
                <w:rFonts w:ascii="Helvetica" w:eastAsia="Times New Roman" w:hAnsi="Helvetica"/>
                <w:color w:val="000000"/>
                <w:sz w:val="18"/>
                <w:szCs w:val="18"/>
              </w:rPr>
            </w:rPrChange>
          </w:rPr>
          <w:t>ce</w:t>
        </w:r>
        <w:proofErr w:type="spellEnd"/>
        <w:r w:rsidRPr="00B875E3">
          <w:rPr>
            <w:rFonts w:ascii="Helvetica" w:eastAsia="Times New Roman" w:hAnsi="Helvetica"/>
            <w:color w:val="000000"/>
            <w:sz w:val="18"/>
            <w:szCs w:val="18"/>
            <w:lang w:val="en-US"/>
            <w:rPrChange w:id="161"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62" w:author="Danilo Bzdok" w:date="2018-05-09T12:06:00Z">
              <w:rPr>
                <w:rFonts w:ascii="Helvetica" w:eastAsia="Times New Roman" w:hAnsi="Helvetica"/>
                <w:color w:val="000000"/>
                <w:sz w:val="18"/>
                <w:szCs w:val="18"/>
              </w:rPr>
            </w:rPrChange>
          </w:rPr>
          <w:t>schéma</w:t>
        </w:r>
        <w:proofErr w:type="spellEnd"/>
        <w:r w:rsidRPr="00B875E3">
          <w:rPr>
            <w:rFonts w:ascii="Helvetica" w:eastAsia="Times New Roman" w:hAnsi="Helvetica"/>
            <w:color w:val="000000"/>
            <w:sz w:val="18"/>
            <w:szCs w:val="18"/>
            <w:lang w:val="en-US"/>
            <w:rPrChange w:id="163" w:author="Danilo Bzdok" w:date="2018-05-09T12:06:00Z">
              <w:rPr>
                <w:rFonts w:ascii="Helvetica" w:eastAsia="Times New Roman" w:hAnsi="Helvetica"/>
                <w:color w:val="000000"/>
                <w:sz w:val="18"/>
                <w:szCs w:val="18"/>
              </w:rPr>
            </w:rPrChange>
          </w:rPr>
          <w:t xml:space="preserve"> un </w:t>
        </w:r>
        <w:proofErr w:type="spellStart"/>
        <w:r w:rsidRPr="00B875E3">
          <w:rPr>
            <w:rFonts w:ascii="Helvetica" w:eastAsia="Times New Roman" w:hAnsi="Helvetica"/>
            <w:color w:val="000000"/>
            <w:sz w:val="18"/>
            <w:szCs w:val="18"/>
            <w:lang w:val="en-US"/>
            <w:rPrChange w:id="164" w:author="Danilo Bzdok" w:date="2018-05-09T12:06:00Z">
              <w:rPr>
                <w:rFonts w:ascii="Helvetica" w:eastAsia="Times New Roman" w:hAnsi="Helvetica"/>
                <w:color w:val="000000"/>
                <w:sz w:val="18"/>
                <w:szCs w:val="18"/>
              </w:rPr>
            </w:rPrChange>
          </w:rPr>
          <w:t>peu</w:t>
        </w:r>
        <w:proofErr w:type="spellEnd"/>
        <w:r w:rsidRPr="00B875E3">
          <w:rPr>
            <w:rFonts w:ascii="Helvetica" w:eastAsia="Times New Roman" w:hAnsi="Helvetica"/>
            <w:color w:val="000000"/>
            <w:sz w:val="18"/>
            <w:szCs w:val="18"/>
            <w:lang w:val="en-US"/>
            <w:rPrChange w:id="165"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66" w:author="Danilo Bzdok" w:date="2018-05-09T12:06:00Z">
              <w:rPr>
                <w:rFonts w:ascii="Helvetica" w:eastAsia="Times New Roman" w:hAnsi="Helvetica"/>
                <w:color w:val="000000"/>
                <w:sz w:val="18"/>
                <w:szCs w:val="18"/>
              </w:rPr>
            </w:rPrChange>
          </w:rPr>
          <w:t>étriqué</w:t>
        </w:r>
        <w:proofErr w:type="spellEnd"/>
        <w:r w:rsidRPr="00B875E3">
          <w:rPr>
            <w:rFonts w:ascii="Helvetica" w:eastAsia="Times New Roman" w:hAnsi="Helvetica"/>
            <w:color w:val="000000"/>
            <w:sz w:val="18"/>
            <w:szCs w:val="18"/>
            <w:lang w:val="en-US"/>
            <w:rPrChange w:id="167" w:author="Danilo Bzdok" w:date="2018-05-09T12:06:00Z">
              <w:rPr>
                <w:rFonts w:ascii="Helvetica" w:eastAsia="Times New Roman" w:hAnsi="Helvetica"/>
                <w:color w:val="000000"/>
                <w:sz w:val="18"/>
                <w:szCs w:val="18"/>
              </w:rPr>
            </w:rPrChange>
          </w:rPr>
          <w:t>.</w:t>
        </w:r>
        <w:r w:rsidRPr="00B875E3">
          <w:rPr>
            <w:rFonts w:ascii="Helvetica" w:eastAsia="Times New Roman" w:hAnsi="Helvetica"/>
            <w:color w:val="000000"/>
            <w:sz w:val="18"/>
            <w:szCs w:val="18"/>
            <w:lang w:val="en-US"/>
            <w:rPrChange w:id="168" w:author="Danilo Bzdok" w:date="2018-05-09T12:06:00Z">
              <w:rPr>
                <w:rFonts w:ascii="Helvetica" w:eastAsia="Times New Roman" w:hAnsi="Helvetica"/>
                <w:color w:val="000000"/>
                <w:sz w:val="18"/>
                <w:szCs w:val="18"/>
              </w:rPr>
            </w:rPrChange>
          </w:rPr>
          <w:br/>
          <w:t xml:space="preserve">* La </w:t>
        </w:r>
        <w:proofErr w:type="spellStart"/>
        <w:r w:rsidRPr="00B875E3">
          <w:rPr>
            <w:rFonts w:ascii="Helvetica" w:eastAsia="Times New Roman" w:hAnsi="Helvetica"/>
            <w:color w:val="000000"/>
            <w:sz w:val="18"/>
            <w:szCs w:val="18"/>
            <w:lang w:val="en-US"/>
            <w:rPrChange w:id="169" w:author="Danilo Bzdok" w:date="2018-05-09T12:06:00Z">
              <w:rPr>
                <w:rFonts w:ascii="Helvetica" w:eastAsia="Times New Roman" w:hAnsi="Helvetica"/>
                <w:color w:val="000000"/>
                <w:sz w:val="18"/>
                <w:szCs w:val="18"/>
              </w:rPr>
            </w:rPrChange>
          </w:rPr>
          <w:t>vraie</w:t>
        </w:r>
        <w:proofErr w:type="spellEnd"/>
        <w:r w:rsidRPr="00B875E3">
          <w:rPr>
            <w:rFonts w:ascii="Helvetica" w:eastAsia="Times New Roman" w:hAnsi="Helvetica"/>
            <w:color w:val="000000"/>
            <w:sz w:val="18"/>
            <w:szCs w:val="18"/>
            <w:lang w:val="en-US"/>
            <w:rPrChange w:id="170" w:author="Danilo Bzdok" w:date="2018-05-09T12:06:00Z">
              <w:rPr>
                <w:rFonts w:ascii="Helvetica" w:eastAsia="Times New Roman" w:hAnsi="Helvetica"/>
                <w:color w:val="000000"/>
                <w:sz w:val="18"/>
                <w:szCs w:val="18"/>
              </w:rPr>
            </w:rPrChange>
          </w:rPr>
          <w:t xml:space="preserve"> conclusion </w:t>
        </w:r>
        <w:proofErr w:type="spellStart"/>
        <w:r w:rsidRPr="00B875E3">
          <w:rPr>
            <w:rFonts w:ascii="Helvetica" w:eastAsia="Times New Roman" w:hAnsi="Helvetica"/>
            <w:color w:val="000000"/>
            <w:sz w:val="18"/>
            <w:szCs w:val="18"/>
            <w:lang w:val="en-US"/>
            <w:rPrChange w:id="171" w:author="Danilo Bzdok" w:date="2018-05-09T12:06:00Z">
              <w:rPr>
                <w:rFonts w:ascii="Helvetica" w:eastAsia="Times New Roman" w:hAnsi="Helvetica"/>
                <w:color w:val="000000"/>
                <w:sz w:val="18"/>
                <w:szCs w:val="18"/>
              </w:rPr>
            </w:rPrChange>
          </w:rPr>
          <w:t>est</w:t>
        </w:r>
        <w:proofErr w:type="spellEnd"/>
        <w:r w:rsidRPr="00B875E3">
          <w:rPr>
            <w:rFonts w:ascii="Helvetica" w:eastAsia="Times New Roman" w:hAnsi="Helvetica"/>
            <w:color w:val="000000"/>
            <w:sz w:val="18"/>
            <w:szCs w:val="18"/>
            <w:lang w:val="en-US"/>
            <w:rPrChange w:id="17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73" w:author="Danilo Bzdok" w:date="2018-05-09T12:06:00Z">
              <w:rPr>
                <w:rFonts w:ascii="Helvetica" w:eastAsia="Times New Roman" w:hAnsi="Helvetica"/>
                <w:color w:val="000000"/>
                <w:sz w:val="18"/>
                <w:szCs w:val="18"/>
              </w:rPr>
            </w:rPrChange>
          </w:rPr>
          <w:t>peut-être</w:t>
        </w:r>
        <w:proofErr w:type="spellEnd"/>
        <w:r w:rsidRPr="00B875E3">
          <w:rPr>
            <w:rFonts w:ascii="Helvetica" w:eastAsia="Times New Roman" w:hAnsi="Helvetica"/>
            <w:color w:val="000000"/>
            <w:sz w:val="18"/>
            <w:szCs w:val="18"/>
            <w:lang w:val="en-US"/>
            <w:rPrChange w:id="174" w:author="Danilo Bzdok" w:date="2018-05-09T12:06:00Z">
              <w:rPr>
                <w:rFonts w:ascii="Helvetica" w:eastAsia="Times New Roman" w:hAnsi="Helvetica"/>
                <w:color w:val="000000"/>
                <w:sz w:val="18"/>
                <w:szCs w:val="18"/>
              </w:rPr>
            </w:rPrChange>
          </w:rPr>
          <w:t xml:space="preserve">: la </w:t>
        </w:r>
        <w:proofErr w:type="spellStart"/>
        <w:r w:rsidRPr="00B875E3">
          <w:rPr>
            <w:rFonts w:ascii="Helvetica" w:eastAsia="Times New Roman" w:hAnsi="Helvetica"/>
            <w:color w:val="000000"/>
            <w:sz w:val="18"/>
            <w:szCs w:val="18"/>
            <w:lang w:val="en-US"/>
            <w:rPrChange w:id="175" w:author="Danilo Bzdok" w:date="2018-05-09T12:06:00Z">
              <w:rPr>
                <w:rFonts w:ascii="Helvetica" w:eastAsia="Times New Roman" w:hAnsi="Helvetica"/>
                <w:color w:val="000000"/>
                <w:sz w:val="18"/>
                <w:szCs w:val="18"/>
              </w:rPr>
            </w:rPrChange>
          </w:rPr>
          <w:t>prédictive</w:t>
        </w:r>
        <w:proofErr w:type="spellEnd"/>
        <w:r w:rsidRPr="00B875E3">
          <w:rPr>
            <w:rFonts w:ascii="Helvetica" w:eastAsia="Times New Roman" w:hAnsi="Helvetica"/>
            <w:color w:val="000000"/>
            <w:sz w:val="18"/>
            <w:szCs w:val="18"/>
            <w:lang w:val="en-US"/>
            <w:rPrChange w:id="176" w:author="Danilo Bzdok" w:date="2018-05-09T12:06:00Z">
              <w:rPr>
                <w:rFonts w:ascii="Helvetica" w:eastAsia="Times New Roman" w:hAnsi="Helvetica"/>
                <w:color w:val="000000"/>
                <w:sz w:val="18"/>
                <w:szCs w:val="18"/>
              </w:rPr>
            </w:rPrChange>
          </w:rPr>
          <w:t xml:space="preserve"> accuracy </w:t>
        </w:r>
        <w:proofErr w:type="spellStart"/>
        <w:r w:rsidRPr="00B875E3">
          <w:rPr>
            <w:rFonts w:ascii="Helvetica" w:eastAsia="Times New Roman" w:hAnsi="Helvetica"/>
            <w:color w:val="000000"/>
            <w:sz w:val="18"/>
            <w:szCs w:val="18"/>
            <w:lang w:val="en-US"/>
            <w:rPrChange w:id="177" w:author="Danilo Bzdok" w:date="2018-05-09T12:06:00Z">
              <w:rPr>
                <w:rFonts w:ascii="Helvetica" w:eastAsia="Times New Roman" w:hAnsi="Helvetica"/>
                <w:color w:val="000000"/>
                <w:sz w:val="18"/>
                <w:szCs w:val="18"/>
              </w:rPr>
            </w:rPrChange>
          </w:rPr>
          <w:t>est</w:t>
        </w:r>
        <w:proofErr w:type="spellEnd"/>
        <w:r w:rsidRPr="00B875E3">
          <w:rPr>
            <w:rFonts w:ascii="Helvetica" w:eastAsia="Times New Roman" w:hAnsi="Helvetica"/>
            <w:color w:val="000000"/>
            <w:sz w:val="18"/>
            <w:szCs w:val="18"/>
            <w:lang w:val="en-US"/>
            <w:rPrChange w:id="178" w:author="Danilo Bzdok" w:date="2018-05-09T12:06:00Z">
              <w:rPr>
                <w:rFonts w:ascii="Helvetica" w:eastAsia="Times New Roman" w:hAnsi="Helvetica"/>
                <w:color w:val="000000"/>
                <w:sz w:val="18"/>
                <w:szCs w:val="18"/>
              </w:rPr>
            </w:rPrChange>
          </w:rPr>
          <w:t xml:space="preserve"> un </w:t>
        </w:r>
        <w:proofErr w:type="spellStart"/>
        <w:r w:rsidRPr="00B875E3">
          <w:rPr>
            <w:rFonts w:ascii="Helvetica" w:eastAsia="Times New Roman" w:hAnsi="Helvetica"/>
            <w:color w:val="000000"/>
            <w:sz w:val="18"/>
            <w:szCs w:val="18"/>
            <w:lang w:val="en-US"/>
            <w:rPrChange w:id="179" w:author="Danilo Bzdok" w:date="2018-05-09T12:06:00Z">
              <w:rPr>
                <w:rFonts w:ascii="Helvetica" w:eastAsia="Times New Roman" w:hAnsi="Helvetica"/>
                <w:color w:val="000000"/>
                <w:sz w:val="18"/>
                <w:szCs w:val="18"/>
              </w:rPr>
            </w:rPrChange>
          </w:rPr>
          <w:t>critère</w:t>
        </w:r>
        <w:proofErr w:type="spellEnd"/>
        <w:r w:rsidRPr="00B875E3">
          <w:rPr>
            <w:rFonts w:ascii="Helvetica" w:eastAsia="Times New Roman" w:hAnsi="Helvetica"/>
            <w:color w:val="000000"/>
            <w:sz w:val="18"/>
            <w:szCs w:val="18"/>
            <w:lang w:val="en-US"/>
            <w:rPrChange w:id="18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81" w:author="Danilo Bzdok" w:date="2018-05-09T12:06:00Z">
              <w:rPr>
                <w:rFonts w:ascii="Helvetica" w:eastAsia="Times New Roman" w:hAnsi="Helvetica"/>
                <w:color w:val="000000"/>
                <w:sz w:val="18"/>
                <w:szCs w:val="18"/>
              </w:rPr>
            </w:rPrChange>
          </w:rPr>
          <w:t>assez</w:t>
        </w:r>
        <w:proofErr w:type="spellEnd"/>
        <w:r w:rsidRPr="00B875E3">
          <w:rPr>
            <w:rFonts w:ascii="Helvetica" w:eastAsia="Times New Roman" w:hAnsi="Helvetica"/>
            <w:color w:val="000000"/>
            <w:sz w:val="18"/>
            <w:szCs w:val="18"/>
            <w:lang w:val="en-US"/>
            <w:rPrChange w:id="18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83" w:author="Danilo Bzdok" w:date="2018-05-09T12:06:00Z">
              <w:rPr>
                <w:rFonts w:ascii="Helvetica" w:eastAsia="Times New Roman" w:hAnsi="Helvetica"/>
                <w:color w:val="000000"/>
                <w:sz w:val="18"/>
                <w:szCs w:val="18"/>
              </w:rPr>
            </w:rPrChange>
          </w:rPr>
          <w:t>exigeant</w:t>
        </w:r>
        <w:proofErr w:type="spellEnd"/>
        <w:r w:rsidRPr="00B875E3">
          <w:rPr>
            <w:rFonts w:ascii="Helvetica" w:eastAsia="Times New Roman" w:hAnsi="Helvetica"/>
            <w:color w:val="000000"/>
            <w:sz w:val="18"/>
            <w:szCs w:val="18"/>
            <w:lang w:val="en-US"/>
            <w:rPrChange w:id="184" w:author="Danilo Bzdok" w:date="2018-05-09T12:06:00Z">
              <w:rPr>
                <w:rFonts w:ascii="Helvetica" w:eastAsia="Times New Roman" w:hAnsi="Helvetica"/>
                <w:color w:val="000000"/>
                <w:sz w:val="18"/>
                <w:szCs w:val="18"/>
              </w:rPr>
            </w:rPrChange>
          </w:rPr>
          <w:t xml:space="preserve">: surtout </w:t>
        </w:r>
        <w:proofErr w:type="spellStart"/>
        <w:r w:rsidRPr="00B875E3">
          <w:rPr>
            <w:rFonts w:ascii="Helvetica" w:eastAsia="Times New Roman" w:hAnsi="Helvetica"/>
            <w:color w:val="000000"/>
            <w:sz w:val="18"/>
            <w:szCs w:val="18"/>
            <w:lang w:val="en-US"/>
            <w:rPrChange w:id="185" w:author="Danilo Bzdok" w:date="2018-05-09T12:06:00Z">
              <w:rPr>
                <w:rFonts w:ascii="Helvetica" w:eastAsia="Times New Roman" w:hAnsi="Helvetica"/>
                <w:color w:val="000000"/>
                <w:sz w:val="18"/>
                <w:szCs w:val="18"/>
              </w:rPr>
            </w:rPrChange>
          </w:rPr>
          <w:t>quand</w:t>
        </w:r>
        <w:proofErr w:type="spellEnd"/>
        <w:r w:rsidRPr="00B875E3">
          <w:rPr>
            <w:rFonts w:ascii="Helvetica" w:eastAsia="Times New Roman" w:hAnsi="Helvetica"/>
            <w:color w:val="000000"/>
            <w:sz w:val="18"/>
            <w:szCs w:val="18"/>
            <w:lang w:val="en-US"/>
            <w:rPrChange w:id="186" w:author="Danilo Bzdok" w:date="2018-05-09T12:06:00Z">
              <w:rPr>
                <w:rFonts w:ascii="Helvetica" w:eastAsia="Times New Roman" w:hAnsi="Helvetica"/>
                <w:color w:val="000000"/>
                <w:sz w:val="18"/>
                <w:szCs w:val="18"/>
              </w:rPr>
            </w:rPrChange>
          </w:rPr>
          <w:t xml:space="preserve"> n </w:t>
        </w:r>
        <w:proofErr w:type="spellStart"/>
        <w:r w:rsidRPr="00B875E3">
          <w:rPr>
            <w:rFonts w:ascii="Helvetica" w:eastAsia="Times New Roman" w:hAnsi="Helvetica"/>
            <w:color w:val="000000"/>
            <w:sz w:val="18"/>
            <w:szCs w:val="18"/>
            <w:lang w:val="en-US"/>
            <w:rPrChange w:id="187" w:author="Danilo Bzdok" w:date="2018-05-09T12:06:00Z">
              <w:rPr>
                <w:rFonts w:ascii="Helvetica" w:eastAsia="Times New Roman" w:hAnsi="Helvetica"/>
                <w:color w:val="000000"/>
                <w:sz w:val="18"/>
                <w:szCs w:val="18"/>
              </w:rPr>
            </w:rPrChange>
          </w:rPr>
          <w:t>devient</w:t>
        </w:r>
        <w:proofErr w:type="spellEnd"/>
        <w:r w:rsidRPr="00B875E3">
          <w:rPr>
            <w:rFonts w:ascii="Helvetica" w:eastAsia="Times New Roman" w:hAnsi="Helvetica"/>
            <w:color w:val="000000"/>
            <w:sz w:val="18"/>
            <w:szCs w:val="18"/>
            <w:lang w:val="en-US"/>
            <w:rPrChange w:id="188" w:author="Danilo Bzdok" w:date="2018-05-09T12:06:00Z">
              <w:rPr>
                <w:rFonts w:ascii="Helvetica" w:eastAsia="Times New Roman" w:hAnsi="Helvetica"/>
                <w:color w:val="000000"/>
                <w:sz w:val="18"/>
                <w:szCs w:val="18"/>
              </w:rPr>
            </w:rPrChange>
          </w:rPr>
          <w:t xml:space="preserve"> grand, des variables </w:t>
        </w:r>
        <w:proofErr w:type="spellStart"/>
        <w:r w:rsidRPr="00B875E3">
          <w:rPr>
            <w:rFonts w:ascii="Helvetica" w:eastAsia="Times New Roman" w:hAnsi="Helvetica"/>
            <w:color w:val="000000"/>
            <w:sz w:val="18"/>
            <w:szCs w:val="18"/>
            <w:lang w:val="en-US"/>
            <w:rPrChange w:id="189" w:author="Danilo Bzdok" w:date="2018-05-09T12:06:00Z">
              <w:rPr>
                <w:rFonts w:ascii="Helvetica" w:eastAsia="Times New Roman" w:hAnsi="Helvetica"/>
                <w:color w:val="000000"/>
                <w:sz w:val="18"/>
                <w:szCs w:val="18"/>
              </w:rPr>
            </w:rPrChange>
          </w:rPr>
          <w:t>peuvent</w:t>
        </w:r>
        <w:proofErr w:type="spellEnd"/>
        <w:r w:rsidRPr="00B875E3">
          <w:rPr>
            <w:rFonts w:ascii="Helvetica" w:eastAsia="Times New Roman" w:hAnsi="Helvetica"/>
            <w:color w:val="000000"/>
            <w:sz w:val="18"/>
            <w:szCs w:val="18"/>
            <w:lang w:val="en-US"/>
            <w:rPrChange w:id="19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1" w:author="Danilo Bzdok" w:date="2018-05-09T12:06:00Z">
              <w:rPr>
                <w:rFonts w:ascii="Helvetica" w:eastAsia="Times New Roman" w:hAnsi="Helvetica"/>
                <w:color w:val="000000"/>
                <w:sz w:val="18"/>
                <w:szCs w:val="18"/>
              </w:rPr>
            </w:rPrChange>
          </w:rPr>
          <w:t>être</w:t>
        </w:r>
        <w:proofErr w:type="spellEnd"/>
        <w:r w:rsidRPr="00B875E3">
          <w:rPr>
            <w:rFonts w:ascii="Helvetica" w:eastAsia="Times New Roman" w:hAnsi="Helvetica"/>
            <w:color w:val="000000"/>
            <w:sz w:val="18"/>
            <w:szCs w:val="18"/>
            <w:lang w:val="en-US"/>
            <w:rPrChange w:id="192"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3" w:author="Danilo Bzdok" w:date="2018-05-09T12:06:00Z">
              <w:rPr>
                <w:rFonts w:ascii="Helvetica" w:eastAsia="Times New Roman" w:hAnsi="Helvetica"/>
                <w:color w:val="000000"/>
                <w:sz w:val="18"/>
                <w:szCs w:val="18"/>
              </w:rPr>
            </w:rPrChange>
          </w:rPr>
          <w:t>très</w:t>
        </w:r>
        <w:proofErr w:type="spellEnd"/>
        <w:r w:rsidRPr="00B875E3">
          <w:rPr>
            <w:rFonts w:ascii="Helvetica" w:eastAsia="Times New Roman" w:hAnsi="Helvetica"/>
            <w:color w:val="000000"/>
            <w:sz w:val="18"/>
            <w:szCs w:val="18"/>
            <w:lang w:val="en-US"/>
            <w:rPrChange w:id="194"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5" w:author="Danilo Bzdok" w:date="2018-05-09T12:06:00Z">
              <w:rPr>
                <w:rFonts w:ascii="Helvetica" w:eastAsia="Times New Roman" w:hAnsi="Helvetica"/>
                <w:color w:val="000000"/>
                <w:sz w:val="18"/>
                <w:szCs w:val="18"/>
              </w:rPr>
            </w:rPrChange>
          </w:rPr>
          <w:t>significatives</w:t>
        </w:r>
        <w:proofErr w:type="spellEnd"/>
        <w:r w:rsidRPr="00B875E3">
          <w:rPr>
            <w:rFonts w:ascii="Helvetica" w:eastAsia="Times New Roman" w:hAnsi="Helvetica"/>
            <w:color w:val="000000"/>
            <w:sz w:val="18"/>
            <w:szCs w:val="18"/>
            <w:lang w:val="en-US"/>
            <w:rPrChange w:id="196"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7" w:author="Danilo Bzdok" w:date="2018-05-09T12:06:00Z">
              <w:rPr>
                <w:rFonts w:ascii="Helvetica" w:eastAsia="Times New Roman" w:hAnsi="Helvetica"/>
                <w:color w:val="000000"/>
                <w:sz w:val="18"/>
                <w:szCs w:val="18"/>
              </w:rPr>
            </w:rPrChange>
          </w:rPr>
          <w:t>mais</w:t>
        </w:r>
        <w:proofErr w:type="spellEnd"/>
        <w:r w:rsidRPr="00B875E3">
          <w:rPr>
            <w:rFonts w:ascii="Helvetica" w:eastAsia="Times New Roman" w:hAnsi="Helvetica"/>
            <w:color w:val="000000"/>
            <w:sz w:val="18"/>
            <w:szCs w:val="18"/>
            <w:lang w:val="en-US"/>
            <w:rPrChange w:id="198"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199" w:author="Danilo Bzdok" w:date="2018-05-09T12:06:00Z">
              <w:rPr>
                <w:rFonts w:ascii="Helvetica" w:eastAsia="Times New Roman" w:hAnsi="Helvetica"/>
                <w:color w:val="000000"/>
                <w:sz w:val="18"/>
                <w:szCs w:val="18"/>
              </w:rPr>
            </w:rPrChange>
          </w:rPr>
          <w:t>faiblement</w:t>
        </w:r>
        <w:proofErr w:type="spellEnd"/>
        <w:r w:rsidRPr="00B875E3">
          <w:rPr>
            <w:rFonts w:ascii="Helvetica" w:eastAsia="Times New Roman" w:hAnsi="Helvetica"/>
            <w:color w:val="000000"/>
            <w:sz w:val="18"/>
            <w:szCs w:val="18"/>
            <w:lang w:val="en-US"/>
            <w:rPrChange w:id="200" w:author="Danilo Bzdok" w:date="2018-05-09T12:06:00Z">
              <w:rPr>
                <w:rFonts w:ascii="Helvetica" w:eastAsia="Times New Roman" w:hAnsi="Helvetica"/>
                <w:color w:val="000000"/>
                <w:sz w:val="18"/>
                <w:szCs w:val="18"/>
              </w:rPr>
            </w:rPrChange>
          </w:rPr>
          <w:t xml:space="preserve"> </w:t>
        </w:r>
        <w:proofErr w:type="spellStart"/>
        <w:r w:rsidRPr="00B875E3">
          <w:rPr>
            <w:rFonts w:ascii="Helvetica" w:eastAsia="Times New Roman" w:hAnsi="Helvetica"/>
            <w:color w:val="000000"/>
            <w:sz w:val="18"/>
            <w:szCs w:val="18"/>
            <w:lang w:val="en-US"/>
            <w:rPrChange w:id="201" w:author="Danilo Bzdok" w:date="2018-05-09T12:06:00Z">
              <w:rPr>
                <w:rFonts w:ascii="Helvetica" w:eastAsia="Times New Roman" w:hAnsi="Helvetica"/>
                <w:color w:val="000000"/>
                <w:sz w:val="18"/>
                <w:szCs w:val="18"/>
              </w:rPr>
            </w:rPrChange>
          </w:rPr>
          <w:t>prédictives</w:t>
        </w:r>
        <w:proofErr w:type="spellEnd"/>
        <w:r w:rsidRPr="00B875E3">
          <w:rPr>
            <w:rFonts w:ascii="Helvetica" w:eastAsia="Times New Roman" w:hAnsi="Helvetica"/>
            <w:color w:val="000000"/>
            <w:sz w:val="18"/>
            <w:szCs w:val="18"/>
            <w:lang w:val="en-US"/>
            <w:rPrChange w:id="202" w:author="Danilo Bzdok" w:date="2018-05-09T12:06:00Z">
              <w:rPr>
                <w:rFonts w:ascii="Helvetica" w:eastAsia="Times New Roman" w:hAnsi="Helvetica"/>
                <w:color w:val="000000"/>
                <w:sz w:val="18"/>
                <w:szCs w:val="18"/>
              </w:rPr>
            </w:rPrChange>
          </w:rPr>
          <w:t>.</w:t>
        </w:r>
      </w:ins>
    </w:p>
    <w:p w14:paraId="04686F88" w14:textId="77777777" w:rsidR="00B875E3" w:rsidRDefault="00B875E3">
      <w:pPr>
        <w:jc w:val="center"/>
        <w:rPr>
          <w:ins w:id="203" w:author="Danilo Bzdok" w:date="2018-05-09T12:06:00Z"/>
          <w:rFonts w:ascii="Calibri" w:hAnsi="Calibri"/>
          <w:b/>
          <w:color w:val="000000" w:themeColor="text1"/>
          <w:sz w:val="32"/>
          <w:szCs w:val="32"/>
          <w:lang w:val="en-US"/>
        </w:rPr>
      </w:pPr>
    </w:p>
    <w:p w14:paraId="358B5AFF" w14:textId="77777777" w:rsidR="00385B13" w:rsidRDefault="00385B13">
      <w:pPr>
        <w:jc w:val="center"/>
        <w:rPr>
          <w:ins w:id="204" w:author="Danilo Bzdok" w:date="2018-05-09T12:06:00Z"/>
          <w:rFonts w:ascii="Calibri" w:hAnsi="Calibri"/>
          <w:b/>
          <w:color w:val="000000" w:themeColor="text1"/>
          <w:sz w:val="32"/>
          <w:szCs w:val="32"/>
          <w:lang w:val="en-US"/>
        </w:rPr>
      </w:pPr>
    </w:p>
    <w:p w14:paraId="3E2EB105" w14:textId="77777777" w:rsidR="00385B13" w:rsidRDefault="00385B13" w:rsidP="00385B13">
      <w:pPr>
        <w:rPr>
          <w:ins w:id="205" w:author="Danilo Bzdok" w:date="2018-05-09T12:06:00Z"/>
          <w:rFonts w:eastAsia="Times New Roman"/>
        </w:rPr>
      </w:pPr>
      <w:ins w:id="206" w:author="Danilo Bzdok" w:date="2018-05-09T12:06:00Z">
        <w:r w:rsidRPr="00385B13">
          <w:rPr>
            <w:rFonts w:ascii="Helvetica" w:eastAsia="Times New Roman" w:hAnsi="Helvetica"/>
            <w:color w:val="000000"/>
            <w:sz w:val="18"/>
            <w:szCs w:val="18"/>
            <w:shd w:val="clear" w:color="auto" w:fill="FFFFFF"/>
            <w:lang w:val="en-US"/>
            <w:rPrChange w:id="207" w:author="Danilo Bzdok" w:date="2018-05-09T12:06:00Z">
              <w:rPr>
                <w:rFonts w:ascii="Helvetica" w:eastAsia="Times New Roman" w:hAnsi="Helvetica"/>
                <w:color w:val="000000"/>
                <w:sz w:val="18"/>
                <w:szCs w:val="18"/>
                <w:shd w:val="clear" w:color="auto" w:fill="FFFFFF"/>
              </w:rPr>
            </w:rPrChange>
          </w:rPr>
          <w:t xml:space="preserve">In the experimental part on simulations, do you plot 113k </w:t>
        </w:r>
        <w:proofErr w:type="gramStart"/>
        <w:r w:rsidRPr="00385B13">
          <w:rPr>
            <w:rFonts w:ascii="Helvetica" w:eastAsia="Times New Roman" w:hAnsi="Helvetica"/>
            <w:color w:val="000000"/>
            <w:sz w:val="18"/>
            <w:szCs w:val="18"/>
            <w:shd w:val="clear" w:color="auto" w:fill="FFFFFF"/>
            <w:lang w:val="en-US"/>
            <w:rPrChange w:id="208" w:author="Danilo Bzdok" w:date="2018-05-09T12:06:00Z">
              <w:rPr>
                <w:rFonts w:ascii="Helvetica" w:eastAsia="Times New Roman" w:hAnsi="Helvetica"/>
                <w:color w:val="000000"/>
                <w:sz w:val="18"/>
                <w:szCs w:val="18"/>
                <w:shd w:val="clear" w:color="auto" w:fill="FFFFFF"/>
              </w:rPr>
            </w:rPrChange>
          </w:rPr>
          <w:t>scores ?</w:t>
        </w:r>
        <w:proofErr w:type="gramEnd"/>
        <w:r w:rsidRPr="00385B13">
          <w:rPr>
            <w:rFonts w:ascii="Helvetica" w:eastAsia="Times New Roman" w:hAnsi="Helvetica"/>
            <w:color w:val="000000"/>
            <w:sz w:val="18"/>
            <w:szCs w:val="18"/>
            <w:shd w:val="clear" w:color="auto" w:fill="FFFFFF"/>
            <w:lang w:val="en-US"/>
            <w:rPrChange w:id="209" w:author="Danilo Bzdok" w:date="2018-05-09T12:06:00Z">
              <w:rPr>
                <w:rFonts w:ascii="Helvetica" w:eastAsia="Times New Roman" w:hAnsi="Helvetica"/>
                <w:color w:val="000000"/>
                <w:sz w:val="18"/>
                <w:szCs w:val="18"/>
                <w:shd w:val="clear" w:color="auto" w:fill="FFFFFF"/>
              </w:rPr>
            </w:rPrChange>
          </w:rPr>
          <w:t xml:space="preserve"> If not, what was the selection </w:t>
        </w:r>
        <w:proofErr w:type="gramStart"/>
        <w:r w:rsidRPr="00385B13">
          <w:rPr>
            <w:rFonts w:ascii="Helvetica" w:eastAsia="Times New Roman" w:hAnsi="Helvetica"/>
            <w:color w:val="000000"/>
            <w:sz w:val="18"/>
            <w:szCs w:val="18"/>
            <w:shd w:val="clear" w:color="auto" w:fill="FFFFFF"/>
            <w:lang w:val="en-US"/>
            <w:rPrChange w:id="210" w:author="Danilo Bzdok" w:date="2018-05-09T12:06:00Z">
              <w:rPr>
                <w:rFonts w:ascii="Helvetica" w:eastAsia="Times New Roman" w:hAnsi="Helvetica"/>
                <w:color w:val="000000"/>
                <w:sz w:val="18"/>
                <w:szCs w:val="18"/>
                <w:shd w:val="clear" w:color="auto" w:fill="FFFFFF"/>
              </w:rPr>
            </w:rPrChange>
          </w:rPr>
          <w:t>heuristic ?</w:t>
        </w:r>
        <w:proofErr w:type="gramEnd"/>
        <w:r w:rsidRPr="00385B13">
          <w:rPr>
            <w:rFonts w:ascii="Helvetica" w:eastAsia="Times New Roman" w:hAnsi="Helvetica"/>
            <w:color w:val="000000"/>
            <w:sz w:val="18"/>
            <w:szCs w:val="18"/>
            <w:lang w:val="en-US"/>
            <w:rPrChange w:id="211" w:author="Danilo Bzdok" w:date="2018-05-09T12:06:00Z">
              <w:rPr>
                <w:rFonts w:ascii="Helvetica" w:eastAsia="Times New Roman" w:hAnsi="Helvetica"/>
                <w:color w:val="000000"/>
                <w:sz w:val="18"/>
                <w:szCs w:val="18"/>
              </w:rPr>
            </w:rPrChange>
          </w:rPr>
          <w:br/>
        </w:r>
        <w:r w:rsidRPr="00385B13">
          <w:rPr>
            <w:rFonts w:ascii="Helvetica" w:eastAsia="Times New Roman" w:hAnsi="Helvetica"/>
            <w:color w:val="000000"/>
            <w:sz w:val="18"/>
            <w:szCs w:val="18"/>
            <w:shd w:val="clear" w:color="auto" w:fill="FFFFFF"/>
            <w:lang w:val="en-US"/>
            <w:rPrChange w:id="212" w:author="Danilo Bzdok" w:date="2018-05-09T12:06:00Z">
              <w:rPr>
                <w:rFonts w:ascii="Helvetica" w:eastAsia="Times New Roman" w:hAnsi="Helvetica"/>
                <w:color w:val="000000"/>
                <w:sz w:val="18"/>
                <w:szCs w:val="18"/>
                <w:shd w:val="clear" w:color="auto" w:fill="FFFFFF"/>
              </w:rPr>
            </w:rPrChange>
          </w:rPr>
          <w:t xml:space="preserve">Also, we should find a way not to emphasize dramatically </w:t>
        </w:r>
        <w:proofErr w:type="spellStart"/>
        <w:r w:rsidRPr="00385B13">
          <w:rPr>
            <w:rFonts w:ascii="Helvetica" w:eastAsia="Times New Roman" w:hAnsi="Helvetica"/>
            <w:color w:val="000000"/>
            <w:sz w:val="18"/>
            <w:szCs w:val="18"/>
            <w:shd w:val="clear" w:color="auto" w:fill="FFFFFF"/>
            <w:lang w:val="en-US"/>
            <w:rPrChange w:id="213" w:author="Danilo Bzdok" w:date="2018-05-09T12:06:00Z">
              <w:rPr>
                <w:rFonts w:ascii="Helvetica" w:eastAsia="Times New Roman" w:hAnsi="Helvetica"/>
                <w:color w:val="000000"/>
                <w:sz w:val="18"/>
                <w:szCs w:val="18"/>
                <w:shd w:val="clear" w:color="auto" w:fill="FFFFFF"/>
              </w:rPr>
            </w:rPrChange>
          </w:rPr>
          <w:t>pvalues</w:t>
        </w:r>
        <w:proofErr w:type="spellEnd"/>
        <w:r w:rsidRPr="00385B13">
          <w:rPr>
            <w:rFonts w:ascii="Helvetica" w:eastAsia="Times New Roman" w:hAnsi="Helvetica"/>
            <w:color w:val="000000"/>
            <w:sz w:val="18"/>
            <w:szCs w:val="18"/>
            <w:shd w:val="clear" w:color="auto" w:fill="FFFFFF"/>
            <w:lang w:val="en-US"/>
            <w:rPrChange w:id="214" w:author="Danilo Bzdok" w:date="2018-05-09T12:06:00Z">
              <w:rPr>
                <w:rFonts w:ascii="Helvetica" w:eastAsia="Times New Roman" w:hAnsi="Helvetica"/>
                <w:color w:val="000000"/>
                <w:sz w:val="18"/>
                <w:szCs w:val="18"/>
                <w:shd w:val="clear" w:color="auto" w:fill="FFFFFF"/>
              </w:rPr>
            </w:rPrChange>
          </w:rPr>
          <w:t xml:space="preserve"> </w:t>
        </w:r>
        <w:proofErr w:type="spellStart"/>
        <w:r w:rsidRPr="00385B13">
          <w:rPr>
            <w:rFonts w:ascii="Helvetica" w:eastAsia="Times New Roman" w:hAnsi="Helvetica"/>
            <w:color w:val="000000"/>
            <w:sz w:val="18"/>
            <w:szCs w:val="18"/>
            <w:shd w:val="clear" w:color="auto" w:fill="FFFFFF"/>
            <w:lang w:val="en-US"/>
            <w:rPrChange w:id="215" w:author="Danilo Bzdok" w:date="2018-05-09T12:06:00Z">
              <w:rPr>
                <w:rFonts w:ascii="Helvetica" w:eastAsia="Times New Roman" w:hAnsi="Helvetica"/>
                <w:color w:val="000000"/>
                <w:sz w:val="18"/>
                <w:szCs w:val="18"/>
                <w:shd w:val="clear" w:color="auto" w:fill="FFFFFF"/>
              </w:rPr>
            </w:rPrChange>
          </w:rPr>
          <w:t>suthat</w:t>
        </w:r>
        <w:proofErr w:type="spellEnd"/>
        <w:r w:rsidRPr="00385B13">
          <w:rPr>
            <w:rFonts w:ascii="Helvetica" w:eastAsia="Times New Roman" w:hAnsi="Helvetica"/>
            <w:color w:val="000000"/>
            <w:sz w:val="18"/>
            <w:szCs w:val="18"/>
            <w:shd w:val="clear" w:color="auto" w:fill="FFFFFF"/>
            <w:lang w:val="en-US"/>
            <w:rPrChange w:id="216" w:author="Danilo Bzdok" w:date="2018-05-09T12:06:00Z">
              <w:rPr>
                <w:rFonts w:ascii="Helvetica" w:eastAsia="Times New Roman" w:hAnsi="Helvetica"/>
                <w:color w:val="000000"/>
                <w:sz w:val="18"/>
                <w:szCs w:val="18"/>
                <w:shd w:val="clear" w:color="auto" w:fill="FFFFFF"/>
              </w:rPr>
            </w:rPrChange>
          </w:rPr>
          <w:t xml:space="preserve"> 50&lt;-log(</w:t>
        </w:r>
        <w:proofErr w:type="spellStart"/>
        <w:r w:rsidRPr="00385B13">
          <w:rPr>
            <w:rFonts w:ascii="Helvetica" w:eastAsia="Times New Roman" w:hAnsi="Helvetica"/>
            <w:color w:val="000000"/>
            <w:sz w:val="18"/>
            <w:szCs w:val="18"/>
            <w:shd w:val="clear" w:color="auto" w:fill="FFFFFF"/>
            <w:lang w:val="en-US"/>
            <w:rPrChange w:id="217" w:author="Danilo Bzdok" w:date="2018-05-09T12:06:00Z">
              <w:rPr>
                <w:rFonts w:ascii="Helvetica" w:eastAsia="Times New Roman" w:hAnsi="Helvetica"/>
                <w:color w:val="000000"/>
                <w:sz w:val="18"/>
                <w:szCs w:val="18"/>
                <w:shd w:val="clear" w:color="auto" w:fill="FFFFFF"/>
              </w:rPr>
            </w:rPrChange>
          </w:rPr>
          <w:t>pvalues</w:t>
        </w:r>
        <w:proofErr w:type="spellEnd"/>
        <w:r w:rsidRPr="00385B13">
          <w:rPr>
            <w:rFonts w:ascii="Helvetica" w:eastAsia="Times New Roman" w:hAnsi="Helvetica"/>
            <w:color w:val="000000"/>
            <w:sz w:val="18"/>
            <w:szCs w:val="18"/>
            <w:shd w:val="clear" w:color="auto" w:fill="FFFFFF"/>
            <w:lang w:val="en-US"/>
            <w:rPrChange w:id="218" w:author="Danilo Bzdok" w:date="2018-05-09T12:06:00Z">
              <w:rPr>
                <w:rFonts w:ascii="Helvetica" w:eastAsia="Times New Roman" w:hAnsi="Helvetica"/>
                <w:color w:val="000000"/>
                <w:sz w:val="18"/>
                <w:szCs w:val="18"/>
                <w:shd w:val="clear" w:color="auto" w:fill="FFFFFF"/>
              </w:rPr>
            </w:rPrChange>
          </w:rPr>
          <w:t>)&lt;300 given that differences in this range are of no practical interest, and that these values are probably very unstable.</w:t>
        </w:r>
        <w:r w:rsidRPr="00385B13">
          <w:rPr>
            <w:rFonts w:ascii="Helvetica" w:eastAsia="Times New Roman" w:hAnsi="Helvetica"/>
            <w:color w:val="000000"/>
            <w:sz w:val="18"/>
            <w:szCs w:val="18"/>
            <w:lang w:val="en-US"/>
            <w:rPrChange w:id="219" w:author="Danilo Bzdok" w:date="2018-05-09T12:06:00Z">
              <w:rPr>
                <w:rFonts w:ascii="Helvetica" w:eastAsia="Times New Roman" w:hAnsi="Helvetica"/>
                <w:color w:val="000000"/>
                <w:sz w:val="18"/>
                <w:szCs w:val="18"/>
              </w:rPr>
            </w:rPrChange>
          </w:rPr>
          <w:br/>
        </w:r>
        <w:proofErr w:type="spellStart"/>
        <w:r>
          <w:rPr>
            <w:rFonts w:ascii="Helvetica" w:eastAsia="Times New Roman" w:hAnsi="Helvetica"/>
            <w:color w:val="000000"/>
            <w:sz w:val="18"/>
            <w:szCs w:val="18"/>
            <w:shd w:val="clear" w:color="auto" w:fill="FFFFFF"/>
          </w:rPr>
          <w:t>N'hésite</w:t>
        </w:r>
        <w:proofErr w:type="spellEnd"/>
        <w:r>
          <w:rPr>
            <w:rFonts w:ascii="Helvetica" w:eastAsia="Times New Roman" w:hAnsi="Helvetica"/>
            <w:color w:val="000000"/>
            <w:sz w:val="18"/>
            <w:szCs w:val="18"/>
            <w:shd w:val="clear" w:color="auto" w:fill="FFFFFF"/>
          </w:rPr>
          <w:t xml:space="preserve"> </w:t>
        </w:r>
        <w:proofErr w:type="spellStart"/>
        <w:r>
          <w:rPr>
            <w:rFonts w:ascii="Helvetica" w:eastAsia="Times New Roman" w:hAnsi="Helvetica"/>
            <w:color w:val="000000"/>
            <w:sz w:val="18"/>
            <w:szCs w:val="18"/>
            <w:shd w:val="clear" w:color="auto" w:fill="FFFFFF"/>
          </w:rPr>
          <w:t>pas</w:t>
        </w:r>
        <w:proofErr w:type="spellEnd"/>
        <w:r>
          <w:rPr>
            <w:rFonts w:ascii="Helvetica" w:eastAsia="Times New Roman" w:hAnsi="Helvetica"/>
            <w:color w:val="000000"/>
            <w:sz w:val="18"/>
            <w:szCs w:val="18"/>
            <w:shd w:val="clear" w:color="auto" w:fill="FFFFFF"/>
          </w:rPr>
          <w:t xml:space="preserve"> à </w:t>
        </w:r>
        <w:proofErr w:type="spellStart"/>
        <w:r>
          <w:rPr>
            <w:rFonts w:ascii="Helvetica" w:eastAsia="Times New Roman" w:hAnsi="Helvetica"/>
            <w:color w:val="000000"/>
            <w:sz w:val="18"/>
            <w:szCs w:val="18"/>
            <w:shd w:val="clear" w:color="auto" w:fill="FFFFFF"/>
          </w:rPr>
          <w:t>me</w:t>
        </w:r>
        <w:proofErr w:type="spellEnd"/>
        <w:r>
          <w:rPr>
            <w:rFonts w:ascii="Helvetica" w:eastAsia="Times New Roman" w:hAnsi="Helvetica"/>
            <w:color w:val="000000"/>
            <w:sz w:val="18"/>
            <w:szCs w:val="18"/>
            <w:shd w:val="clear" w:color="auto" w:fill="FFFFFF"/>
          </w:rPr>
          <w:t xml:space="preserve"> </w:t>
        </w:r>
        <w:proofErr w:type="spellStart"/>
        <w:r>
          <w:rPr>
            <w:rFonts w:ascii="Helvetica" w:eastAsia="Times New Roman" w:hAnsi="Helvetica"/>
            <w:color w:val="000000"/>
            <w:sz w:val="18"/>
            <w:szCs w:val="18"/>
            <w:shd w:val="clear" w:color="auto" w:fill="FFFFFF"/>
          </w:rPr>
          <w:t>recontacter</w:t>
        </w:r>
        <w:proofErr w:type="spellEnd"/>
        <w:r>
          <w:rPr>
            <w:rFonts w:ascii="Helvetica" w:eastAsia="Times New Roman" w:hAnsi="Helvetica"/>
            <w:color w:val="000000"/>
            <w:sz w:val="18"/>
            <w:szCs w:val="18"/>
            <w:shd w:val="clear" w:color="auto" w:fill="FFFFFF"/>
          </w:rPr>
          <w:t xml:space="preserve"> </w:t>
        </w:r>
        <w:proofErr w:type="spellStart"/>
        <w:r>
          <w:rPr>
            <w:rFonts w:ascii="Helvetica" w:eastAsia="Times New Roman" w:hAnsi="Helvetica"/>
            <w:color w:val="000000"/>
            <w:sz w:val="18"/>
            <w:szCs w:val="18"/>
            <w:shd w:val="clear" w:color="auto" w:fill="FFFFFF"/>
          </w:rPr>
          <w:t>pour</w:t>
        </w:r>
        <w:proofErr w:type="spellEnd"/>
        <w:r>
          <w:rPr>
            <w:rFonts w:ascii="Helvetica" w:eastAsia="Times New Roman" w:hAnsi="Helvetica"/>
            <w:color w:val="000000"/>
            <w:sz w:val="18"/>
            <w:szCs w:val="18"/>
            <w:shd w:val="clear" w:color="auto" w:fill="FFFFFF"/>
          </w:rPr>
          <w:t xml:space="preserve"> en </w:t>
        </w:r>
        <w:proofErr w:type="spellStart"/>
        <w:r>
          <w:rPr>
            <w:rFonts w:ascii="Helvetica" w:eastAsia="Times New Roman" w:hAnsi="Helvetica"/>
            <w:color w:val="000000"/>
            <w:sz w:val="18"/>
            <w:szCs w:val="18"/>
            <w:shd w:val="clear" w:color="auto" w:fill="FFFFFF"/>
          </w:rPr>
          <w:t>discuter</w:t>
        </w:r>
        <w:proofErr w:type="spellEnd"/>
        <w:r>
          <w:rPr>
            <w:rFonts w:ascii="Helvetica" w:eastAsia="Times New Roman" w:hAnsi="Helvetica"/>
            <w:color w:val="000000"/>
            <w:sz w:val="18"/>
            <w:szCs w:val="18"/>
            <w:shd w:val="clear" w:color="auto" w:fill="FFFFFF"/>
          </w:rPr>
          <w:t>.</w:t>
        </w:r>
      </w:ins>
    </w:p>
    <w:p w14:paraId="2049D221" w14:textId="77777777" w:rsidR="00385B13" w:rsidRDefault="00385B13">
      <w:pPr>
        <w:jc w:val="center"/>
        <w:rPr>
          <w:ins w:id="220" w:author="Danilo Bzdok" w:date="2018-05-09T12:06:00Z"/>
          <w:rFonts w:ascii="Calibri" w:hAnsi="Calibri"/>
          <w:b/>
          <w:color w:val="000000" w:themeColor="text1"/>
          <w:sz w:val="32"/>
          <w:szCs w:val="32"/>
          <w:lang w:val="en-US"/>
        </w:rPr>
      </w:pPr>
    </w:p>
    <w:p w14:paraId="4B0EF023" w14:textId="77777777" w:rsidR="00B875E3" w:rsidRDefault="00B875E3">
      <w:pPr>
        <w:jc w:val="center"/>
        <w:rPr>
          <w:ins w:id="221" w:author="Danilo Bzdok" w:date="2018-05-09T12:06:00Z"/>
          <w:rFonts w:ascii="Calibri" w:hAnsi="Calibri"/>
          <w:b/>
          <w:color w:val="000000" w:themeColor="text1"/>
          <w:sz w:val="32"/>
          <w:szCs w:val="32"/>
          <w:lang w:val="en-US"/>
        </w:rPr>
      </w:pPr>
    </w:p>
    <w:p w14:paraId="171F58BE" w14:textId="77777777" w:rsidR="00B875E3" w:rsidRDefault="00B875E3">
      <w:pPr>
        <w:jc w:val="center"/>
        <w:rPr>
          <w:ins w:id="222" w:author="Danilo Bzdok" w:date="2018-05-09T12:06:00Z"/>
          <w:rFonts w:ascii="Calibri" w:hAnsi="Calibri"/>
          <w:b/>
          <w:color w:val="000000" w:themeColor="text1"/>
          <w:sz w:val="32"/>
          <w:szCs w:val="32"/>
          <w:lang w:val="en-US"/>
        </w:rPr>
      </w:pPr>
    </w:p>
    <w:p w14:paraId="289C2553" w14:textId="77777777" w:rsidR="00A45024" w:rsidRDefault="00B875E3">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evidence for</w:t>
      </w:r>
    </w:p>
    <w:p w14:paraId="0950B2C1" w14:textId="77777777" w:rsidR="00A45024" w:rsidRDefault="00B875E3">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77E6422B" w14:textId="77777777" w:rsidR="00A45024" w:rsidRDefault="00A45024">
      <w:pPr>
        <w:jc w:val="center"/>
        <w:rPr>
          <w:rFonts w:ascii="Calibri" w:hAnsi="Calibri"/>
          <w:b/>
          <w:color w:val="000000" w:themeColor="text1"/>
          <w:sz w:val="32"/>
          <w:szCs w:val="32"/>
          <w:lang w:val="en-US"/>
        </w:rPr>
      </w:pPr>
    </w:p>
    <w:p w14:paraId="57856454" w14:textId="77777777" w:rsidR="00A45024" w:rsidRDefault="00B875E3">
      <w:pPr>
        <w:jc w:val="center"/>
        <w:rPr>
          <w:rFonts w:ascii="Calibri" w:hAnsi="Calibri"/>
          <w:b/>
          <w:color w:val="808080" w:themeColor="background1" w:themeShade="80"/>
          <w:lang w:val="en-US"/>
        </w:rPr>
      </w:pPr>
      <w:r>
        <w:rPr>
          <w:rFonts w:ascii="Calibri" w:hAnsi="Calibri"/>
          <w:b/>
          <w:color w:val="808080" w:themeColor="background1" w:themeShade="80"/>
          <w:lang w:val="en-US"/>
        </w:rPr>
        <w:t>Empirical evidence for the prediction-inference divergence</w:t>
      </w:r>
    </w:p>
    <w:p w14:paraId="3366DC55" w14:textId="77777777" w:rsidR="00A45024" w:rsidRDefault="00B875E3">
      <w:pPr>
        <w:jc w:val="center"/>
        <w:rPr>
          <w:rFonts w:ascii="Calibri" w:hAnsi="Calibri"/>
          <w:b/>
          <w:color w:val="808080" w:themeColor="background1" w:themeShade="80"/>
          <w:lang w:val="en-US"/>
        </w:rPr>
      </w:pPr>
      <w:r>
        <w:rPr>
          <w:rFonts w:ascii="Calibri" w:hAnsi="Calibri"/>
          <w:b/>
          <w:color w:val="808080" w:themeColor="background1" w:themeShade="80"/>
          <w:lang w:val="en-US"/>
        </w:rPr>
        <w:t>in biomedicine</w:t>
      </w:r>
    </w:p>
    <w:p w14:paraId="0C1F7F5A" w14:textId="77777777" w:rsidR="00A45024" w:rsidRDefault="00A45024">
      <w:pPr>
        <w:jc w:val="center"/>
        <w:rPr>
          <w:rFonts w:ascii="Calibri" w:hAnsi="Calibri"/>
          <w:b/>
          <w:color w:val="000000" w:themeColor="text1"/>
          <w:lang w:val="en-US"/>
        </w:rPr>
      </w:pPr>
    </w:p>
    <w:p w14:paraId="2F654456" w14:textId="77777777" w:rsidR="00A45024" w:rsidRDefault="00B875E3">
      <w:pPr>
        <w:jc w:val="center"/>
        <w:rPr>
          <w:rFonts w:ascii="Calibri" w:hAnsi="Calibri"/>
          <w:b/>
          <w:color w:val="808080" w:themeColor="background1" w:themeShade="80"/>
          <w:lang w:val="en-US"/>
        </w:rPr>
      </w:pPr>
      <w:r>
        <w:rPr>
          <w:rFonts w:ascii="Calibri" w:hAnsi="Calibri"/>
          <w:b/>
          <w:color w:val="808080" w:themeColor="background1" w:themeShade="80"/>
          <w:lang w:val="en-US"/>
        </w:rPr>
        <w:t>Empirical evidence for the prediction-inference divergence</w:t>
      </w:r>
    </w:p>
    <w:p w14:paraId="5AFB6A43" w14:textId="77777777" w:rsidR="00A45024" w:rsidRDefault="00B875E3">
      <w:pPr>
        <w:jc w:val="center"/>
        <w:rPr>
          <w:rFonts w:ascii="Calibri" w:hAnsi="Calibri"/>
          <w:b/>
          <w:color w:val="808080" w:themeColor="background1" w:themeShade="80"/>
          <w:lang w:val="en-US"/>
        </w:rPr>
      </w:pPr>
      <w:r>
        <w:rPr>
          <w:rFonts w:ascii="Calibri" w:hAnsi="Calibri"/>
          <w:b/>
          <w:color w:val="808080" w:themeColor="background1" w:themeShade="80"/>
          <w:lang w:val="en-US"/>
        </w:rPr>
        <w:t>in biomedicine: simulation and real-world data</w:t>
      </w:r>
    </w:p>
    <w:p w14:paraId="7A287011" w14:textId="77777777" w:rsidR="00A45024" w:rsidRDefault="00A45024">
      <w:pPr>
        <w:jc w:val="center"/>
        <w:rPr>
          <w:rFonts w:ascii="Calibri" w:hAnsi="Calibri"/>
          <w:b/>
          <w:color w:val="000000" w:themeColor="text1"/>
          <w:sz w:val="32"/>
          <w:szCs w:val="32"/>
          <w:lang w:val="en-US"/>
        </w:rPr>
      </w:pPr>
    </w:p>
    <w:p w14:paraId="7C60334F" w14:textId="77777777" w:rsidR="00A45024" w:rsidRDefault="00A45024">
      <w:pPr>
        <w:jc w:val="center"/>
        <w:rPr>
          <w:rFonts w:ascii="Calibri" w:hAnsi="Calibri"/>
          <w:b/>
          <w:color w:val="000000" w:themeColor="text1"/>
          <w:sz w:val="32"/>
          <w:szCs w:val="32"/>
          <w:lang w:val="en-US"/>
        </w:rPr>
      </w:pPr>
    </w:p>
    <w:p w14:paraId="119D56B6" w14:textId="77777777" w:rsidR="00A45024" w:rsidRDefault="00B875E3">
      <w:pPr>
        <w:tabs>
          <w:tab w:val="left" w:pos="7513"/>
        </w:tabs>
        <w:jc w:val="center"/>
        <w:rPr>
          <w:rFonts w:ascii="Calibri" w:hAnsi="Calibri"/>
          <w:b/>
          <w:color w:val="000000" w:themeColor="text1"/>
        </w:rPr>
      </w:pPr>
      <w:r>
        <w:rPr>
          <w:rFonts w:ascii="Calibri" w:hAnsi="Calibri"/>
          <w:color w:val="000000" w:themeColor="text1"/>
        </w:rPr>
        <w:t>Danilo Bzdok</w:t>
      </w:r>
      <w:r>
        <w:rPr>
          <w:rFonts w:ascii="Calibri" w:hAnsi="Calibri"/>
          <w:color w:val="000000" w:themeColor="text1"/>
          <w:vertAlign w:val="superscript"/>
        </w:rPr>
        <w:t>1,2,</w:t>
      </w:r>
      <w:proofErr w:type="gramStart"/>
      <w:r>
        <w:rPr>
          <w:rFonts w:ascii="Calibri" w:hAnsi="Calibri"/>
          <w:color w:val="000000" w:themeColor="text1"/>
          <w:vertAlign w:val="superscript"/>
        </w:rPr>
        <w:t>3,*</w:t>
      </w:r>
      <w:proofErr w:type="gramEnd"/>
      <w:r>
        <w:rPr>
          <w:rFonts w:ascii="Calibri" w:hAnsi="Calibri"/>
          <w:color w:val="000000" w:themeColor="text1"/>
        </w:rPr>
        <w:t xml:space="preserve"> Denis Engemann</w:t>
      </w:r>
      <w:r>
        <w:rPr>
          <w:rFonts w:ascii="Calibri" w:hAnsi="Calibri"/>
          <w:color w:val="000000" w:themeColor="text1"/>
          <w:vertAlign w:val="superscript"/>
        </w:rPr>
        <w:t>3</w:t>
      </w:r>
      <w:r>
        <w:rPr>
          <w:rFonts w:ascii="Calibri" w:hAnsi="Calibri"/>
          <w:color w:val="000000" w:themeColor="text1"/>
        </w:rPr>
        <w:t>, Olivier Grisel</w:t>
      </w:r>
      <w:r>
        <w:rPr>
          <w:rFonts w:ascii="Calibri" w:hAnsi="Calibri"/>
          <w:color w:val="000000" w:themeColor="text1"/>
          <w:vertAlign w:val="superscript"/>
        </w:rPr>
        <w:t>3</w:t>
      </w:r>
      <w:r>
        <w:rPr>
          <w:rFonts w:ascii="Calibri" w:hAnsi="Calibri"/>
          <w:color w:val="000000" w:themeColor="text1"/>
        </w:rPr>
        <w:t>, Gaël Varoquaux</w:t>
      </w:r>
      <w:r>
        <w:rPr>
          <w:rFonts w:ascii="Calibri" w:hAnsi="Calibri"/>
          <w:color w:val="000000" w:themeColor="text1"/>
          <w:vertAlign w:val="superscript"/>
        </w:rPr>
        <w:t>3</w:t>
      </w:r>
      <w:r>
        <w:rPr>
          <w:rFonts w:ascii="Calibri" w:hAnsi="Calibri"/>
          <w:color w:val="000000" w:themeColor="text1"/>
        </w:rPr>
        <w:t>, Bertrand Thirion</w:t>
      </w:r>
      <w:r>
        <w:rPr>
          <w:rFonts w:ascii="Calibri" w:hAnsi="Calibri"/>
          <w:color w:val="000000" w:themeColor="text1"/>
          <w:vertAlign w:val="superscript"/>
        </w:rPr>
        <w:t>3</w:t>
      </w:r>
    </w:p>
    <w:p w14:paraId="5C144514" w14:textId="77777777" w:rsidR="00A45024" w:rsidRDefault="00A45024">
      <w:pPr>
        <w:rPr>
          <w:rFonts w:ascii="Calibri" w:eastAsia="Times New Roman" w:hAnsi="Calibri" w:cs="Arial"/>
          <w:color w:val="000000" w:themeColor="text1"/>
          <w:sz w:val="16"/>
          <w:szCs w:val="16"/>
        </w:rPr>
      </w:pPr>
    </w:p>
    <w:p w14:paraId="10AAFC9D" w14:textId="77777777" w:rsidR="00A45024" w:rsidRDefault="00A45024">
      <w:pPr>
        <w:rPr>
          <w:rFonts w:ascii="Calibri" w:eastAsia="Times New Roman" w:hAnsi="Calibri" w:cs="Arial"/>
          <w:color w:val="000000" w:themeColor="text1"/>
          <w:sz w:val="16"/>
          <w:szCs w:val="16"/>
        </w:rPr>
      </w:pPr>
    </w:p>
    <w:p w14:paraId="0AA9DF8A" w14:textId="77777777" w:rsidR="00A45024" w:rsidRDefault="00B875E3">
      <w:pPr>
        <w:rPr>
          <w:rFonts w:ascii="Calibri" w:eastAsia="Times New Roman" w:hAnsi="Calibri" w:cs="Arial"/>
          <w:color w:val="000000" w:themeColor="text1"/>
          <w:sz w:val="16"/>
          <w:szCs w:val="16"/>
          <w:lang w:val="en-US"/>
        </w:rPr>
      </w:pPr>
      <w:r>
        <w:rPr>
          <w:rFonts w:ascii="Calibri" w:eastAsia="Times New Roman" w:hAnsi="Calibri" w:cs="Arial"/>
          <w:color w:val="000000" w:themeColor="text1"/>
          <w:sz w:val="16"/>
          <w:szCs w:val="16"/>
          <w:lang w:val="en-US"/>
        </w:rPr>
        <w:t>1 Department of Psychiatry, Psychotherapy and Psychosomatics, RWTH Aachen University, 52072 Aachen, Germany</w:t>
      </w:r>
      <w:r>
        <w:rPr>
          <w:rFonts w:ascii="Calibri" w:eastAsia="Times New Roman" w:hAnsi="Calibri" w:cs="Arial"/>
          <w:color w:val="000000" w:themeColor="text1"/>
          <w:sz w:val="16"/>
          <w:szCs w:val="16"/>
          <w:lang w:val="en-US"/>
        </w:rPr>
        <w:br/>
        <w:t xml:space="preserve">2 JARA-BRAIN, </w:t>
      </w:r>
      <w:proofErr w:type="spellStart"/>
      <w:r>
        <w:rPr>
          <w:rFonts w:ascii="Calibri" w:eastAsia="Times New Roman" w:hAnsi="Calibri" w:cs="Arial"/>
          <w:color w:val="000000" w:themeColor="text1"/>
          <w:sz w:val="16"/>
          <w:szCs w:val="16"/>
          <w:lang w:val="en-US"/>
        </w:rPr>
        <w:t>Jülich</w:t>
      </w:r>
      <w:proofErr w:type="spellEnd"/>
      <w:r>
        <w:rPr>
          <w:rFonts w:ascii="Calibri" w:eastAsia="Times New Roman" w:hAnsi="Calibri" w:cs="Arial"/>
          <w:color w:val="000000" w:themeColor="text1"/>
          <w:sz w:val="16"/>
          <w:szCs w:val="16"/>
          <w:lang w:val="en-US"/>
        </w:rPr>
        <w:t>-Aachen Research Alliance, Germany</w:t>
      </w:r>
      <w:r>
        <w:rPr>
          <w:rFonts w:ascii="Calibri" w:eastAsia="Times New Roman" w:hAnsi="Calibri" w:cs="Arial"/>
          <w:color w:val="000000" w:themeColor="text1"/>
          <w:sz w:val="16"/>
          <w:szCs w:val="16"/>
          <w:lang w:val="en-US"/>
        </w:rPr>
        <w:br/>
        <w:t xml:space="preserve">3 Parietal team, INRIA, </w:t>
      </w:r>
      <w:proofErr w:type="spellStart"/>
      <w:r>
        <w:rPr>
          <w:rFonts w:ascii="Calibri" w:eastAsia="Times New Roman" w:hAnsi="Calibri" w:cs="Arial"/>
          <w:color w:val="000000" w:themeColor="text1"/>
          <w:sz w:val="16"/>
          <w:szCs w:val="16"/>
          <w:lang w:val="en-US"/>
        </w:rPr>
        <w:t>Neurospin</w:t>
      </w:r>
      <w:proofErr w:type="spellEnd"/>
      <w:r>
        <w:rPr>
          <w:rFonts w:ascii="Calibri" w:eastAsia="Times New Roman" w:hAnsi="Calibri" w:cs="Arial"/>
          <w:color w:val="000000" w:themeColor="text1"/>
          <w:sz w:val="16"/>
          <w:szCs w:val="16"/>
          <w:lang w:val="en-US"/>
        </w:rPr>
        <w:t xml:space="preserve">, bat 145, CEA </w:t>
      </w:r>
      <w:proofErr w:type="spellStart"/>
      <w:r>
        <w:rPr>
          <w:rFonts w:ascii="Calibri" w:eastAsia="Times New Roman" w:hAnsi="Calibri" w:cs="Arial"/>
          <w:color w:val="000000" w:themeColor="text1"/>
          <w:sz w:val="16"/>
          <w:szCs w:val="16"/>
          <w:lang w:val="en-US"/>
        </w:rPr>
        <w:t>Saclay</w:t>
      </w:r>
      <w:proofErr w:type="spellEnd"/>
      <w:r>
        <w:rPr>
          <w:rFonts w:ascii="Calibri" w:eastAsia="Times New Roman" w:hAnsi="Calibri" w:cs="Arial"/>
          <w:color w:val="000000" w:themeColor="text1"/>
          <w:sz w:val="16"/>
          <w:szCs w:val="16"/>
          <w:lang w:val="en-US"/>
        </w:rPr>
        <w:t>, 91191 Gif-sur-Yvette, France </w:t>
      </w:r>
    </w:p>
    <w:p w14:paraId="31F17611" w14:textId="77777777" w:rsidR="00A45024" w:rsidRDefault="00B875E3">
      <w:pPr>
        <w:pStyle w:val="KeinLeerraum"/>
        <w:outlineLvl w:val="0"/>
        <w:rPr>
          <w:rFonts w:cs="Arial"/>
          <w:color w:val="000000" w:themeColor="text1"/>
          <w:sz w:val="16"/>
          <w:szCs w:val="16"/>
          <w:lang w:val="en-US"/>
        </w:rPr>
      </w:pPr>
      <w:r>
        <w:rPr>
          <w:rFonts w:cs="Arial"/>
          <w:color w:val="000000" w:themeColor="text1"/>
          <w:sz w:val="16"/>
          <w:szCs w:val="16"/>
          <w:lang w:val="en-US"/>
        </w:rPr>
        <w:br/>
      </w:r>
      <w:r>
        <w:rPr>
          <w:rFonts w:cs="Arial"/>
          <w:color w:val="000000" w:themeColor="text1"/>
          <w:sz w:val="16"/>
          <w:szCs w:val="16"/>
          <w:lang w:val="en-US"/>
        </w:rPr>
        <w:br/>
      </w:r>
    </w:p>
    <w:p w14:paraId="174B4837" w14:textId="77777777" w:rsidR="00A45024" w:rsidRDefault="00A45024">
      <w:pPr>
        <w:pStyle w:val="KeinLeerraum"/>
        <w:outlineLvl w:val="0"/>
        <w:rPr>
          <w:rFonts w:cs="Arial"/>
          <w:color w:val="000000" w:themeColor="text1"/>
          <w:sz w:val="16"/>
          <w:szCs w:val="16"/>
          <w:lang w:val="en-US"/>
        </w:rPr>
      </w:pPr>
    </w:p>
    <w:p w14:paraId="3E1E17E2" w14:textId="77777777" w:rsidR="00A45024" w:rsidRDefault="00A45024">
      <w:pPr>
        <w:pStyle w:val="KeinLeerraum"/>
        <w:outlineLvl w:val="0"/>
        <w:rPr>
          <w:rFonts w:cs="Arial"/>
          <w:color w:val="000000" w:themeColor="text1"/>
          <w:sz w:val="16"/>
          <w:szCs w:val="16"/>
          <w:lang w:val="en-US"/>
        </w:rPr>
      </w:pPr>
    </w:p>
    <w:p w14:paraId="238711E5" w14:textId="77777777" w:rsidR="00A45024" w:rsidRDefault="00A45024">
      <w:pPr>
        <w:pStyle w:val="KeinLeerraum"/>
        <w:outlineLvl w:val="0"/>
        <w:rPr>
          <w:rFonts w:cs="Arial"/>
          <w:color w:val="000000" w:themeColor="text1"/>
          <w:sz w:val="16"/>
          <w:szCs w:val="16"/>
          <w:lang w:val="en-US"/>
        </w:rPr>
      </w:pPr>
    </w:p>
    <w:p w14:paraId="0FC63B09" w14:textId="77777777" w:rsidR="00A45024" w:rsidRDefault="00A45024">
      <w:pPr>
        <w:pStyle w:val="KeinLeerraum"/>
        <w:outlineLvl w:val="0"/>
        <w:rPr>
          <w:rFonts w:cs="Arial"/>
          <w:color w:val="000000" w:themeColor="text1"/>
          <w:sz w:val="16"/>
          <w:szCs w:val="16"/>
          <w:lang w:val="en-US"/>
        </w:rPr>
      </w:pPr>
    </w:p>
    <w:p w14:paraId="42D38EA1" w14:textId="77777777" w:rsidR="00A45024" w:rsidRDefault="00A45024">
      <w:pPr>
        <w:pStyle w:val="KeinLeerraum"/>
        <w:outlineLvl w:val="0"/>
        <w:rPr>
          <w:rFonts w:cs="Arial"/>
          <w:color w:val="000000" w:themeColor="text1"/>
          <w:sz w:val="16"/>
          <w:szCs w:val="16"/>
          <w:lang w:val="en-US"/>
        </w:rPr>
      </w:pPr>
    </w:p>
    <w:p w14:paraId="49137F78" w14:textId="77777777" w:rsidR="00A45024" w:rsidRDefault="00A45024">
      <w:pPr>
        <w:pStyle w:val="KeinLeerraum"/>
        <w:outlineLvl w:val="0"/>
        <w:rPr>
          <w:rFonts w:cs="Arial"/>
          <w:color w:val="000000" w:themeColor="text1"/>
          <w:sz w:val="16"/>
          <w:szCs w:val="16"/>
          <w:lang w:val="en-US"/>
        </w:rPr>
      </w:pPr>
    </w:p>
    <w:p w14:paraId="0C0DF54A" w14:textId="77777777" w:rsidR="00A45024" w:rsidRDefault="00A45024">
      <w:pPr>
        <w:pStyle w:val="KeinLeerraum"/>
        <w:outlineLvl w:val="0"/>
        <w:rPr>
          <w:rFonts w:cs="Arial"/>
          <w:color w:val="000000" w:themeColor="text1"/>
          <w:sz w:val="16"/>
          <w:szCs w:val="16"/>
          <w:lang w:val="en-US"/>
        </w:rPr>
      </w:pPr>
    </w:p>
    <w:p w14:paraId="0E87D16E" w14:textId="77777777" w:rsidR="00A45024" w:rsidRDefault="00A45024">
      <w:pPr>
        <w:rPr>
          <w:rFonts w:ascii="Calibri" w:eastAsia="Times New Roman" w:hAnsi="Calibri" w:cs="Arial"/>
          <w:color w:val="000000" w:themeColor="text1"/>
          <w:sz w:val="16"/>
          <w:szCs w:val="16"/>
          <w:shd w:val="clear" w:color="auto" w:fill="FFFFFF"/>
          <w:lang w:val="en-US"/>
        </w:rPr>
      </w:pPr>
    </w:p>
    <w:p w14:paraId="0B7A2F9F" w14:textId="77777777" w:rsidR="00A45024" w:rsidRDefault="00A45024">
      <w:pPr>
        <w:rPr>
          <w:rFonts w:ascii="Calibri" w:eastAsia="Times New Roman" w:hAnsi="Calibri" w:cs="Arial"/>
          <w:color w:val="000000" w:themeColor="text1"/>
          <w:sz w:val="18"/>
          <w:szCs w:val="18"/>
          <w:lang w:val="en-US"/>
        </w:rPr>
      </w:pPr>
    </w:p>
    <w:p w14:paraId="6981A540" w14:textId="77777777" w:rsidR="00A45024" w:rsidRDefault="00A45024">
      <w:pPr>
        <w:rPr>
          <w:rFonts w:ascii="Calibri" w:eastAsia="Times New Roman" w:hAnsi="Calibri" w:cs="Arial"/>
          <w:color w:val="000000" w:themeColor="text1"/>
          <w:sz w:val="20"/>
          <w:szCs w:val="20"/>
          <w:lang w:val="en-US"/>
        </w:rPr>
      </w:pPr>
    </w:p>
    <w:p w14:paraId="2DAD74D3" w14:textId="77777777" w:rsidR="00A45024" w:rsidRDefault="00B875E3">
      <w:pPr>
        <w:rPr>
          <w:rFonts w:ascii="Calibri" w:hAnsi="Calibri"/>
          <w:color w:val="000000" w:themeColor="text1"/>
          <w:lang w:val="en-US"/>
        </w:rPr>
      </w:pPr>
      <w:r>
        <w:rPr>
          <w:rFonts w:ascii="Calibri" w:hAnsi="Calibri"/>
          <w:color w:val="000000" w:themeColor="text1"/>
          <w:lang w:val="en-US"/>
        </w:rPr>
        <w:t xml:space="preserve">* corresponding author: Prof. Danilo </w:t>
      </w:r>
      <w:proofErr w:type="spellStart"/>
      <w:r>
        <w:rPr>
          <w:rFonts w:ascii="Calibri" w:hAnsi="Calibri"/>
          <w:color w:val="000000" w:themeColor="text1"/>
          <w:lang w:val="en-US"/>
        </w:rPr>
        <w:t>Bzdok</w:t>
      </w:r>
      <w:proofErr w:type="spellEnd"/>
      <w:r>
        <w:rPr>
          <w:rFonts w:ascii="Calibri" w:hAnsi="Calibri"/>
          <w:color w:val="000000" w:themeColor="text1"/>
          <w:lang w:val="en-US"/>
        </w:rPr>
        <w:t>, MD, PhD</w:t>
      </w:r>
    </w:p>
    <w:p w14:paraId="72677DB1" w14:textId="77777777" w:rsidR="00A45024" w:rsidRPr="00B875E3" w:rsidRDefault="00B875E3">
      <w:pPr>
        <w:ind w:left="2124"/>
        <w:rPr>
          <w:lang w:val="en-US"/>
          <w:rPrChange w:id="223" w:author="Danilo Bzdok" w:date="2018-05-09T10:56:00Z">
            <w:rPr/>
          </w:rPrChange>
        </w:rPr>
      </w:pPr>
      <w:r>
        <w:rPr>
          <w:rFonts w:ascii="Calibri" w:hAnsi="Calibri"/>
          <w:color w:val="000000" w:themeColor="text1"/>
          <w:lang w:val="en-US"/>
        </w:rPr>
        <w:t xml:space="preserve">     Email: </w:t>
      </w:r>
      <w:r>
        <w:fldChar w:fldCharType="begin"/>
      </w:r>
      <w:r w:rsidRPr="00B875E3">
        <w:rPr>
          <w:lang w:val="en-US"/>
          <w:rPrChange w:id="224" w:author="Danilo Bzdok" w:date="2018-05-09T10:56:00Z">
            <w:rPr/>
          </w:rPrChange>
        </w:rPr>
        <w:instrText xml:space="preserve"> HYPERLINK "mailto:danilo.bzdok@rwth-aachen.de" \h </w:instrText>
      </w:r>
      <w:r>
        <w:fldChar w:fldCharType="separate"/>
      </w:r>
      <w:r>
        <w:rPr>
          <w:rStyle w:val="InternetLink"/>
          <w:rFonts w:ascii="Calibri" w:hAnsi="Calibri"/>
          <w:color w:val="000000" w:themeColor="text1"/>
          <w:lang w:val="en-US"/>
        </w:rPr>
        <w:t>danilo.bzdok@rwth-aachen.de</w:t>
      </w:r>
      <w:r>
        <w:rPr>
          <w:rStyle w:val="InternetLink"/>
          <w:rFonts w:ascii="Calibri" w:hAnsi="Calibri"/>
          <w:color w:val="000000" w:themeColor="text1"/>
          <w:lang w:val="en-US"/>
        </w:rPr>
        <w:fldChar w:fldCharType="end"/>
      </w:r>
    </w:p>
    <w:p w14:paraId="074DF49A" w14:textId="77777777" w:rsidR="00A45024" w:rsidRDefault="00B875E3">
      <w:pPr>
        <w:ind w:left="2124"/>
        <w:rPr>
          <w:rFonts w:ascii="Calibri" w:hAnsi="Calibri"/>
          <w:color w:val="000000" w:themeColor="text1"/>
        </w:rPr>
      </w:pPr>
      <w:r>
        <w:rPr>
          <w:rFonts w:ascii="Calibri" w:hAnsi="Calibri"/>
          <w:color w:val="000000" w:themeColor="text1"/>
          <w:lang w:val="en-US"/>
        </w:rPr>
        <w:t xml:space="preserve">     </w:t>
      </w:r>
      <w:r>
        <w:rPr>
          <w:rFonts w:ascii="Calibri" w:hAnsi="Calibri"/>
          <w:color w:val="000000" w:themeColor="text1"/>
        </w:rPr>
        <w:t>Phone: +49 241 80-85729</w:t>
      </w:r>
    </w:p>
    <w:p w14:paraId="54AD70D1" w14:textId="77777777" w:rsidR="00A45024" w:rsidRDefault="00B875E3">
      <w:pPr>
        <w:ind w:left="2124"/>
        <w:rPr>
          <w:rFonts w:ascii="Calibri" w:hAnsi="Calibri"/>
          <w:color w:val="000000" w:themeColor="text1"/>
        </w:rPr>
      </w:pPr>
      <w:r>
        <w:rPr>
          <w:rFonts w:ascii="Calibri" w:hAnsi="Calibri"/>
          <w:color w:val="000000" w:themeColor="text1"/>
        </w:rPr>
        <w:lastRenderedPageBreak/>
        <w:t xml:space="preserve">     Universitätsklinikum Aachen</w:t>
      </w:r>
    </w:p>
    <w:p w14:paraId="1CCDD699" w14:textId="77777777" w:rsidR="00A45024" w:rsidRDefault="00B875E3">
      <w:pPr>
        <w:ind w:left="2124"/>
        <w:rPr>
          <w:rFonts w:ascii="Calibri" w:hAnsi="Calibri"/>
          <w:color w:val="000000" w:themeColor="text1"/>
        </w:rPr>
      </w:pPr>
      <w:r>
        <w:rPr>
          <w:rFonts w:ascii="Calibri" w:hAnsi="Calibri"/>
          <w:color w:val="000000" w:themeColor="text1"/>
        </w:rPr>
        <w:t xml:space="preserve">     </w:t>
      </w:r>
      <w:proofErr w:type="spellStart"/>
      <w:r>
        <w:rPr>
          <w:rFonts w:ascii="Calibri" w:hAnsi="Calibri"/>
          <w:color w:val="000000" w:themeColor="text1"/>
        </w:rPr>
        <w:t>Pauwelsstr</w:t>
      </w:r>
      <w:proofErr w:type="spellEnd"/>
      <w:r>
        <w:rPr>
          <w:rFonts w:ascii="Calibri" w:hAnsi="Calibri"/>
          <w:color w:val="000000" w:themeColor="text1"/>
        </w:rPr>
        <w:t>. 30</w:t>
      </w:r>
    </w:p>
    <w:p w14:paraId="1FAE68CD" w14:textId="77777777" w:rsidR="00A45024" w:rsidRPr="00B875E3" w:rsidRDefault="00B875E3">
      <w:pPr>
        <w:ind w:left="2124"/>
        <w:rPr>
          <w:rFonts w:ascii="Calibri" w:hAnsi="Calibri"/>
          <w:color w:val="000000" w:themeColor="text1"/>
          <w:lang w:val="en-US"/>
          <w:rPrChange w:id="225" w:author="Danilo Bzdok" w:date="2018-05-09T10:56:00Z">
            <w:rPr>
              <w:rFonts w:ascii="Calibri" w:hAnsi="Calibri"/>
              <w:color w:val="000000" w:themeColor="text1"/>
            </w:rPr>
          </w:rPrChange>
        </w:rPr>
      </w:pPr>
      <w:r>
        <w:rPr>
          <w:rFonts w:ascii="Calibri" w:hAnsi="Calibri"/>
          <w:color w:val="000000" w:themeColor="text1"/>
        </w:rPr>
        <w:t xml:space="preserve">     </w:t>
      </w:r>
      <w:r w:rsidRPr="00B875E3">
        <w:rPr>
          <w:rFonts w:ascii="Calibri" w:hAnsi="Calibri"/>
          <w:color w:val="000000" w:themeColor="text1"/>
          <w:lang w:val="en-US"/>
          <w:rPrChange w:id="226" w:author="Danilo Bzdok" w:date="2018-05-09T10:56:00Z">
            <w:rPr>
              <w:rFonts w:ascii="Calibri" w:hAnsi="Calibri"/>
              <w:color w:val="000000" w:themeColor="text1"/>
            </w:rPr>
          </w:rPrChange>
        </w:rPr>
        <w:t>52074 Aachen</w:t>
      </w:r>
    </w:p>
    <w:p w14:paraId="00F74350" w14:textId="77777777" w:rsidR="00A45024" w:rsidRPr="00B875E3" w:rsidRDefault="00B875E3">
      <w:pPr>
        <w:ind w:left="2124"/>
        <w:rPr>
          <w:rFonts w:ascii="Calibri" w:hAnsi="Calibri"/>
          <w:color w:val="000000" w:themeColor="text1"/>
          <w:lang w:val="en-US"/>
          <w:rPrChange w:id="227" w:author="Danilo Bzdok" w:date="2018-05-09T10:56:00Z">
            <w:rPr>
              <w:rFonts w:ascii="Calibri" w:hAnsi="Calibri"/>
              <w:color w:val="000000" w:themeColor="text1"/>
            </w:rPr>
          </w:rPrChange>
        </w:rPr>
      </w:pPr>
      <w:r w:rsidRPr="00B875E3">
        <w:rPr>
          <w:rFonts w:ascii="Calibri" w:hAnsi="Calibri"/>
          <w:color w:val="000000" w:themeColor="text1"/>
          <w:lang w:val="en-US"/>
          <w:rPrChange w:id="228" w:author="Danilo Bzdok" w:date="2018-05-09T10:56:00Z">
            <w:rPr>
              <w:rFonts w:ascii="Calibri" w:hAnsi="Calibri"/>
              <w:color w:val="000000" w:themeColor="text1"/>
            </w:rPr>
          </w:rPrChange>
        </w:rPr>
        <w:t xml:space="preserve">     GERMANY</w:t>
      </w:r>
    </w:p>
    <w:p w14:paraId="28DE0870" w14:textId="77777777" w:rsidR="00A45024" w:rsidRPr="00B875E3" w:rsidRDefault="00A45024">
      <w:pPr>
        <w:rPr>
          <w:rFonts w:ascii="Calibri" w:hAnsi="Calibri"/>
          <w:color w:val="000000" w:themeColor="text1"/>
          <w:lang w:val="en-US"/>
          <w:rPrChange w:id="229" w:author="Danilo Bzdok" w:date="2018-05-09T10:56:00Z">
            <w:rPr>
              <w:rFonts w:ascii="Calibri" w:hAnsi="Calibri"/>
              <w:color w:val="000000" w:themeColor="text1"/>
            </w:rPr>
          </w:rPrChange>
        </w:rPr>
      </w:pPr>
    </w:p>
    <w:p w14:paraId="68F68940" w14:textId="77777777" w:rsidR="00A45024" w:rsidRPr="00B875E3" w:rsidRDefault="00A45024">
      <w:pPr>
        <w:rPr>
          <w:rFonts w:ascii="Calibri" w:hAnsi="Calibri"/>
          <w:color w:val="000000" w:themeColor="text1"/>
          <w:lang w:val="en-US"/>
          <w:rPrChange w:id="230" w:author="Danilo Bzdok" w:date="2018-05-09T10:56:00Z">
            <w:rPr>
              <w:rFonts w:ascii="Calibri" w:hAnsi="Calibri"/>
              <w:color w:val="000000" w:themeColor="text1"/>
            </w:rPr>
          </w:rPrChange>
        </w:rPr>
      </w:pPr>
    </w:p>
    <w:p w14:paraId="54FC5C6A" w14:textId="77777777" w:rsidR="00A45024" w:rsidRPr="00B875E3" w:rsidRDefault="00A45024">
      <w:pPr>
        <w:rPr>
          <w:rFonts w:ascii="Calibri" w:hAnsi="Calibri"/>
          <w:color w:val="000000" w:themeColor="text1"/>
          <w:lang w:val="en-US"/>
          <w:rPrChange w:id="231" w:author="Danilo Bzdok" w:date="2018-05-09T10:56:00Z">
            <w:rPr>
              <w:rFonts w:ascii="Calibri" w:hAnsi="Calibri"/>
              <w:color w:val="000000" w:themeColor="text1"/>
            </w:rPr>
          </w:rPrChange>
        </w:rPr>
      </w:pPr>
    </w:p>
    <w:p w14:paraId="70722FE9" w14:textId="77777777" w:rsidR="00A45024" w:rsidRDefault="00B875E3">
      <w:pPr>
        <w:pStyle w:val="berschrift1"/>
        <w:numPr>
          <w:ilvl w:val="0"/>
          <w:numId w:val="0"/>
        </w:numPr>
        <w:spacing w:before="0" w:line="360" w:lineRule="auto"/>
        <w:contextualSpacing/>
        <w:rPr>
          <w:rFonts w:ascii="Calibri" w:hAnsi="Calibri" w:cs="Times New Roman"/>
          <w:color w:val="000000" w:themeColor="text1"/>
          <w:sz w:val="24"/>
          <w:szCs w:val="24"/>
        </w:rPr>
      </w:pPr>
      <w:r>
        <w:br w:type="column"/>
      </w:r>
      <w:r>
        <w:rPr>
          <w:rFonts w:ascii="Calibri" w:hAnsi="Calibri" w:cs="Times New Roman"/>
          <w:color w:val="000000" w:themeColor="text1"/>
          <w:sz w:val="24"/>
          <w:szCs w:val="24"/>
        </w:rPr>
        <w:lastRenderedPageBreak/>
        <w:t>Abstract</w:t>
      </w:r>
    </w:p>
    <w:p w14:paraId="67A502F1" w14:textId="77777777" w:rsidR="00A45024" w:rsidRDefault="00B875E3">
      <w:pPr>
        <w:ind w:firstLine="708"/>
        <w:contextualSpacing/>
        <w:jc w:val="both"/>
        <w:rPr>
          <w:rFonts w:ascii="Calibri" w:hAnsi="Calibri"/>
          <w:color w:val="000000" w:themeColor="text1"/>
          <w:lang w:val="en-US"/>
        </w:rPr>
      </w:pPr>
      <w:r>
        <w:rPr>
          <w:rFonts w:ascii="Calibri" w:hAnsi="Calibri"/>
          <w:color w:val="000000" w:themeColor="text1"/>
          <w:lang w:val="en-US"/>
        </w:rPr>
        <w:t>In the 20</w:t>
      </w:r>
      <w:r>
        <w:rPr>
          <w:rFonts w:ascii="Calibri" w:hAnsi="Calibri"/>
          <w:color w:val="000000" w:themeColor="text1"/>
          <w:vertAlign w:val="superscript"/>
          <w:lang w:val="en-US"/>
        </w:rPr>
        <w:t>th</w:t>
      </w:r>
      <w:r>
        <w:rPr>
          <w:rFonts w:ascii="Calibri" w:hAnsi="Calibri"/>
          <w:color w:val="000000" w:themeColor="text1"/>
          <w:lang w:val="en-US"/>
        </w:rPr>
        <w:t xml:space="preserve"> century many advances in biological knowledge and evidence-based medicine were grounded in p-values and accompanying methods. In the beginning 21</w:t>
      </w:r>
      <w:r>
        <w:rPr>
          <w:rFonts w:ascii="Calibri" w:hAnsi="Calibri"/>
          <w:color w:val="000000" w:themeColor="text1"/>
          <w:vertAlign w:val="superscript"/>
          <w:lang w:val="en-US"/>
        </w:rPr>
        <w:t>st</w:t>
      </w:r>
      <w:r>
        <w:rPr>
          <w:rFonts w:ascii="Calibri" w:hAnsi="Calibri"/>
          <w:color w:val="000000" w:themeColor="text1"/>
          <w:lang w:val="en-US"/>
        </w:rPr>
        <w:t xml:space="preserve"> century, ambitions towards precision medicine put a premium on detailed predictions for specific individuals. The shift causes tension between established tools used to infer significant group differences and burgeoning machine-learning tools to forecast an individual’s future. Here, we offer a direct comparison of the linear model for identifying significant contributing variables and for searching the most predictive ones. In artificial data simulations and common medical datasets, we elaborated how statistical inference and pattern recognition can concur and diverge. While both modeling strategies allowed for certain rigorous conclusions, we report partial disagreement in several linear modeling settings that yielded predictive but not significant results, or significant but not predictive ones. More complete understanding of different ways to define ‘importance’ is a prerequisite for reproducible research findings that can be exploitable for personalizing clinical care. </w:t>
      </w:r>
    </w:p>
    <w:p w14:paraId="406EB6C9" w14:textId="77777777" w:rsidR="00A45024" w:rsidRDefault="00A45024">
      <w:pPr>
        <w:contextualSpacing/>
        <w:jc w:val="both"/>
        <w:rPr>
          <w:rFonts w:ascii="Calibri" w:hAnsi="Calibri"/>
          <w:color w:val="000000" w:themeColor="text1"/>
          <w:lang w:val="en-US"/>
        </w:rPr>
      </w:pPr>
    </w:p>
    <w:p w14:paraId="726711B0" w14:textId="77777777" w:rsidR="00A45024" w:rsidRDefault="00A45024">
      <w:pPr>
        <w:rPr>
          <w:rFonts w:ascii="Calibri" w:hAnsi="Calibri"/>
          <w:color w:val="000000" w:themeColor="text1"/>
          <w:lang w:val="en-US" w:eastAsia="ar-SA"/>
        </w:rPr>
      </w:pPr>
    </w:p>
    <w:p w14:paraId="771E7084" w14:textId="77777777" w:rsidR="00A45024" w:rsidRDefault="00B875E3">
      <w:pPr>
        <w:rPr>
          <w:rFonts w:ascii="Calibri" w:hAnsi="Calibri"/>
          <w:color w:val="000000" w:themeColor="text1"/>
          <w:lang w:val="en-US"/>
        </w:rPr>
      </w:pPr>
      <w:r>
        <w:rPr>
          <w:rFonts w:ascii="Calibri" w:hAnsi="Calibri"/>
          <w:b/>
          <w:color w:val="000000" w:themeColor="text1"/>
          <w:lang w:val="en-US"/>
        </w:rPr>
        <w:t>Keywords</w:t>
      </w:r>
      <w:r>
        <w:rPr>
          <w:rFonts w:ascii="Calibri" w:hAnsi="Calibri"/>
          <w:color w:val="000000" w:themeColor="text1"/>
          <w:lang w:val="en-US"/>
        </w:rPr>
        <w:t>: scientific discovery | data science | variable importance | artificial intelligence | reproducibility</w:t>
      </w:r>
    </w:p>
    <w:p w14:paraId="65CF613A" w14:textId="77777777" w:rsidR="00A45024" w:rsidRDefault="00A45024">
      <w:pPr>
        <w:rPr>
          <w:rFonts w:ascii="Calibri" w:hAnsi="Calibri"/>
          <w:color w:val="000000" w:themeColor="text1"/>
          <w:lang w:val="en-US"/>
        </w:rPr>
      </w:pPr>
    </w:p>
    <w:p w14:paraId="5FD1CFDA" w14:textId="77777777" w:rsidR="00A45024" w:rsidRDefault="00A45024">
      <w:pPr>
        <w:rPr>
          <w:rFonts w:ascii="Calibri" w:hAnsi="Calibri"/>
          <w:color w:val="000000" w:themeColor="text1"/>
          <w:lang w:val="en-US"/>
        </w:rPr>
      </w:pPr>
    </w:p>
    <w:p w14:paraId="0F1FB99C" w14:textId="77777777" w:rsidR="00A45024" w:rsidRDefault="00A45024">
      <w:pPr>
        <w:rPr>
          <w:rFonts w:ascii="Calibri" w:hAnsi="Calibri"/>
          <w:color w:val="000000" w:themeColor="text1"/>
          <w:lang w:val="en-US"/>
        </w:rPr>
      </w:pPr>
    </w:p>
    <w:p w14:paraId="4F20603A" w14:textId="77777777" w:rsidR="00A45024" w:rsidRDefault="00A45024">
      <w:pPr>
        <w:rPr>
          <w:rFonts w:ascii="Calibri" w:hAnsi="Calibri"/>
          <w:color w:val="000000" w:themeColor="text1"/>
          <w:lang w:val="en-US"/>
        </w:rPr>
      </w:pPr>
    </w:p>
    <w:p w14:paraId="281860A5" w14:textId="77777777" w:rsidR="00A45024" w:rsidRDefault="00A45024">
      <w:pPr>
        <w:rPr>
          <w:rFonts w:ascii="Calibri" w:hAnsi="Calibri"/>
          <w:color w:val="000000" w:themeColor="text1"/>
          <w:lang w:val="en-US"/>
        </w:rPr>
      </w:pPr>
    </w:p>
    <w:p w14:paraId="4A407009" w14:textId="77777777" w:rsidR="00A45024" w:rsidRDefault="00A45024">
      <w:pPr>
        <w:rPr>
          <w:rFonts w:ascii="Calibri" w:hAnsi="Calibri"/>
          <w:color w:val="000000" w:themeColor="text1"/>
          <w:lang w:val="en-US"/>
        </w:rPr>
      </w:pPr>
    </w:p>
    <w:p w14:paraId="2516D7CC" w14:textId="77777777" w:rsidR="00A45024" w:rsidRDefault="00A45024">
      <w:pPr>
        <w:rPr>
          <w:rFonts w:ascii="Calibri" w:hAnsi="Calibri"/>
          <w:color w:val="000000" w:themeColor="text1"/>
          <w:lang w:val="en-US"/>
        </w:rPr>
      </w:pPr>
    </w:p>
    <w:p w14:paraId="78616E5E" w14:textId="77777777" w:rsidR="00A45024" w:rsidRDefault="00A45024">
      <w:pPr>
        <w:spacing w:line="360" w:lineRule="auto"/>
        <w:contextualSpacing/>
        <w:jc w:val="center"/>
        <w:rPr>
          <w:color w:val="000000" w:themeColor="text1"/>
          <w:lang w:val="en-US"/>
        </w:rPr>
      </w:pPr>
    </w:p>
    <w:p w14:paraId="4CD4145E" w14:textId="77777777" w:rsidR="00A45024" w:rsidRDefault="00A45024">
      <w:pPr>
        <w:spacing w:line="360" w:lineRule="auto"/>
        <w:rPr>
          <w:rFonts w:eastAsia="Times New Roman"/>
          <w:b/>
          <w:bCs/>
          <w:color w:val="000000" w:themeColor="text1"/>
          <w:lang w:val="en-US" w:eastAsia="ar-SA"/>
        </w:rPr>
      </w:pPr>
    </w:p>
    <w:p w14:paraId="7F1E3CAD" w14:textId="77777777" w:rsidR="00A45024" w:rsidRDefault="00B875E3">
      <w:pPr>
        <w:jc w:val="center"/>
        <w:rPr>
          <w:rFonts w:ascii="Calibri" w:hAnsi="Calibri"/>
          <w:color w:val="1A1919"/>
          <w:lang w:val="en-US"/>
        </w:rPr>
      </w:pPr>
      <w:r w:rsidRPr="00B875E3">
        <w:rPr>
          <w:lang w:val="en-US"/>
          <w:rPrChange w:id="232" w:author="Danilo Bzdok" w:date="2018-05-09T10:56:00Z">
            <w:rPr/>
          </w:rPrChange>
        </w:rPr>
        <w:br w:type="column"/>
      </w:r>
      <w:r>
        <w:rPr>
          <w:rFonts w:ascii="Calibri" w:hAnsi="Calibri"/>
          <w:color w:val="1A1919"/>
          <w:lang w:val="en-US"/>
        </w:rPr>
        <w:lastRenderedPageBreak/>
        <w:t xml:space="preserve">‘Change your statistical philosophy and all of </w:t>
      </w:r>
      <w:proofErr w:type="gramStart"/>
      <w:r>
        <w:rPr>
          <w:rFonts w:ascii="Calibri" w:hAnsi="Calibri"/>
          <w:color w:val="1A1919"/>
          <w:lang w:val="en-US"/>
        </w:rPr>
        <w:t>a sudden different things</w:t>
      </w:r>
      <w:proofErr w:type="gramEnd"/>
      <w:r>
        <w:rPr>
          <w:rFonts w:ascii="Calibri" w:hAnsi="Calibri"/>
          <w:color w:val="1A1919"/>
          <w:lang w:val="en-US"/>
        </w:rPr>
        <w:t xml:space="preserve"> become important’ Steven Goodman</w:t>
      </w:r>
    </w:p>
    <w:p w14:paraId="460AB395" w14:textId="77777777" w:rsidR="00A45024" w:rsidRDefault="00A45024">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39822FD" w14:textId="77777777" w:rsidR="00A45024" w:rsidRDefault="00B875E3">
      <w:pPr>
        <w:pStyle w:val="berschrift1"/>
        <w:numPr>
          <w:ilvl w:val="0"/>
          <w:numId w:val="0"/>
        </w:numPr>
        <w:spacing w:before="0" w:line="360" w:lineRule="auto"/>
        <w:contextualSpacing/>
        <w:jc w:val="both"/>
        <w:rPr>
          <w:rFonts w:ascii="Calibri" w:hAnsi="Calibri" w:cs="Times New Roman"/>
          <w:color w:val="000000" w:themeColor="text1"/>
          <w:sz w:val="24"/>
          <w:szCs w:val="24"/>
        </w:rPr>
      </w:pPr>
      <w:r>
        <w:rPr>
          <w:rFonts w:ascii="Calibri" w:hAnsi="Calibri" w:cs="Times New Roman"/>
          <w:color w:val="000000" w:themeColor="text1"/>
          <w:sz w:val="24"/>
          <w:szCs w:val="24"/>
        </w:rPr>
        <w:t>Introduction</w:t>
      </w:r>
    </w:p>
    <w:p w14:paraId="1E82FECE" w14:textId="77777777" w:rsidR="00A45024" w:rsidRPr="00B875E3" w:rsidRDefault="00B875E3">
      <w:pPr>
        <w:ind w:firstLine="708"/>
        <w:contextualSpacing/>
        <w:jc w:val="both"/>
        <w:rPr>
          <w:lang w:val="en-US"/>
          <w:rPrChange w:id="233" w:author="Danilo Bzdok" w:date="2018-05-09T10:56:00Z">
            <w:rPr/>
          </w:rPrChange>
        </w:rPr>
      </w:pPr>
      <w:r>
        <w:rPr>
          <w:rFonts w:ascii="Calibri" w:hAnsi="Calibri"/>
          <w:color w:val="000000" w:themeColor="text1"/>
          <w:lang w:val="en-US"/>
        </w:rPr>
        <w:t xml:space="preserve">Inference and prediction are two sides of a coin when inquiring human health and disease </w:t>
      </w:r>
      <w:r>
        <w:fldChar w:fldCharType="begin"/>
      </w:r>
      <w:r w:rsidRPr="00B875E3">
        <w:rPr>
          <w:lang w:val="en-US"/>
          <w:rPrChange w:id="234" w:author="Danilo Bzdok" w:date="2018-05-09T10:56:00Z">
            <w:rPr/>
          </w:rPrChange>
        </w:rPr>
        <w:instrText>ADDIN EN.CITE.DATA</w:instrText>
      </w:r>
      <w:r>
        <w:fldChar w:fldCharType="separate"/>
      </w:r>
      <w:bookmarkStart w:id="235" w:name="__Fieldmark__225_375443654"/>
      <w:bookmarkStart w:id="236" w:name="__Fieldmark__224_375443654"/>
      <w:bookmarkEnd w:id="235"/>
      <w:r>
        <w:rPr>
          <w:rFonts w:ascii="Calibri" w:hAnsi="Calibri"/>
          <w:color w:val="000000" w:themeColor="text1"/>
          <w:lang w:val="en-US"/>
        </w:rPr>
        <w:t>(1-3)</w:t>
      </w:r>
      <w:r>
        <w:fldChar w:fldCharType="end"/>
      </w:r>
      <w:r>
        <w:fldChar w:fldCharType="begin"/>
      </w:r>
      <w:r w:rsidRPr="00B875E3">
        <w:rPr>
          <w:lang w:val="en-US"/>
          <w:rPrChange w:id="237" w:author="Danilo Bzdok" w:date="2018-05-09T10:56:00Z">
            <w:rPr/>
          </w:rPrChange>
        </w:rPr>
        <w:instrText xml:space="preserve"> HYPERLINK \l "_ENREF_1" \h </w:instrText>
      </w:r>
      <w:r>
        <w:fldChar w:fldCharType="separate"/>
      </w:r>
      <w:bookmarkEnd w:id="236"/>
      <w:r>
        <w:rPr>
          <w:rFonts w:ascii="Calibri" w:hAnsi="Calibri"/>
          <w:color w:val="000000" w:themeColor="text1"/>
          <w:lang w:val="en-US"/>
        </w:rPr>
        <w:t xml:space="preserve">. Let’s take diabetes mellitus as a motivating example. The inference paradigm is effective to establish biological details that provide insight into the pathways leading to disturbed blood sugar levels (hyperglycemia). Diabetes can be a result of insufficient production of insulin hormone in the pancreas (type 1, onset mostly in children). Diabetes may also reflect deficient insulin receptor response in body cells (type 2, onset often in adults). Diabetes can moreover affect previously healthy pregnant women (gestational diabetes). The clinical manifestation of disturbed blood glucose probably underlies partly diverging pathophysiology, which may encourage other therapeutic interventions that have been shown to yield statistically significant benefits for a </w:t>
      </w:r>
      <w:proofErr w:type="gramStart"/>
      <w:r>
        <w:rPr>
          <w:rFonts w:ascii="Calibri" w:hAnsi="Calibri"/>
          <w:color w:val="000000" w:themeColor="text1"/>
          <w:lang w:val="en-US"/>
        </w:rPr>
        <w:t>particular patient</w:t>
      </w:r>
      <w:proofErr w:type="gramEnd"/>
      <w:r>
        <w:rPr>
          <w:rFonts w:ascii="Calibri" w:hAnsi="Calibri"/>
          <w:color w:val="000000" w:themeColor="text1"/>
          <w:lang w:val="en-US"/>
        </w:rPr>
        <w:t xml:space="preserve"> group. Especially patients with type 1 diabetes can profit from injecting missing insulin, while type 2 diabetes can sometimes be alleviated by surgery in obese patients. In turn, diabetes developed in the pregnant patient group usually resolves after delivery without treatment intervention.</w:t>
      </w:r>
      <w:r>
        <w:rPr>
          <w:rFonts w:ascii="Calibri" w:hAnsi="Calibri"/>
          <w:color w:val="000000" w:themeColor="text1"/>
          <w:lang w:val="en-US"/>
        </w:rPr>
        <w:fldChar w:fldCharType="end"/>
      </w:r>
    </w:p>
    <w:p w14:paraId="2275F5D6" w14:textId="77777777" w:rsidR="00A45024" w:rsidRDefault="00B875E3">
      <w:pPr>
        <w:ind w:firstLine="708"/>
        <w:contextualSpacing/>
        <w:jc w:val="both"/>
        <w:rPr>
          <w:rFonts w:ascii="Calibri" w:hAnsi="Calibri"/>
          <w:color w:val="000000" w:themeColor="text1"/>
          <w:lang w:val="en-US"/>
        </w:rPr>
      </w:pPr>
      <w:r>
        <w:rPr>
          <w:rFonts w:ascii="Calibri" w:hAnsi="Calibri"/>
          <w:color w:val="000000" w:themeColor="text1"/>
          <w:lang w:val="en-US"/>
        </w:rPr>
        <w:t xml:space="preserve">Instead of substantiating the presence of effects in disease biology and clinical treatment, the prediction paradigm aims to detect statistical regularities that hold in the future. Diabetes can be diagnosed “superficially” based on frequent urination or increased thirst, possibly combined with age and gender, or its secondary consequences like retina damage or kidney impairment. Recognizing such symptom combinations is possible without detailed understanding of the biological processes that led to or maintain the disease. Further, a pattern-extraction algorithm may reliably detect diabetes based on insufficient production of insulin (type 1) or pregnancy in women. However, the disease hints identified by the algorithm may shed little light on the biological underpinnings. In treatment, it can be possible to engineer an insulin pump that achieves accurate forecasting of nuanced sugar </w:t>
      </w:r>
      <w:commentRangeStart w:id="238"/>
      <w:r>
        <w:rPr>
          <w:rFonts w:ascii="Calibri" w:hAnsi="Calibri"/>
          <w:color w:val="000000" w:themeColor="text1"/>
          <w:lang w:val="en-US"/>
        </w:rPr>
        <w:t>response regularities</w:t>
      </w:r>
      <w:commentRangeEnd w:id="238"/>
      <w:r>
        <w:commentReference w:id="238"/>
      </w:r>
      <w:r>
        <w:rPr>
          <w:rFonts w:ascii="Calibri" w:hAnsi="Calibri"/>
          <w:color w:val="000000" w:themeColor="text1"/>
          <w:lang w:val="en-US"/>
        </w:rPr>
        <w:t xml:space="preserve"> specific to a patient’s metabolism. Similar individualized monitoring may enable risk prognosis and early intervention before onset of symptoms or longer-term consequences to improve medical care, without requiring understanding the precise biological pathways at play. In this way, inference and prediction have important but different contributions to make to biomedical research - we want to promote scientific knowledge of disease and we want to know what will happen next at the individual level.</w:t>
      </w:r>
    </w:p>
    <w:p w14:paraId="2264D3C8" w14:textId="77777777" w:rsidR="00A45024" w:rsidRPr="00B875E3" w:rsidRDefault="00B875E3">
      <w:pPr>
        <w:ind w:firstLine="708"/>
        <w:jc w:val="both"/>
        <w:rPr>
          <w:lang w:val="en-US"/>
          <w:rPrChange w:id="239" w:author="Danilo Bzdok" w:date="2018-05-09T10:56:00Z">
            <w:rPr/>
          </w:rPrChange>
        </w:rPr>
      </w:pPr>
      <w:r>
        <w:rPr>
          <w:rFonts w:ascii="Calibri" w:hAnsi="Calibri"/>
          <w:lang w:val="en-US"/>
        </w:rPr>
        <w:t>Classical inference has been intimately linked to statistical null-hypothesis testing and drawing conclusions from data using p-values. This framework emerged in the first half of the 20</w:t>
      </w:r>
      <w:r>
        <w:rPr>
          <w:rFonts w:ascii="Calibri" w:hAnsi="Calibri"/>
          <w:vertAlign w:val="superscript"/>
          <w:lang w:val="en-US"/>
        </w:rPr>
        <w:t>th</w:t>
      </w:r>
      <w:r>
        <w:rPr>
          <w:rFonts w:ascii="Calibri" w:hAnsi="Calibri"/>
          <w:lang w:val="en-US"/>
        </w:rPr>
        <w:t xml:space="preserve"> century </w:t>
      </w:r>
      <w:r>
        <w:fldChar w:fldCharType="begin"/>
      </w:r>
      <w:r w:rsidRPr="00B875E3">
        <w:rPr>
          <w:lang w:val="en-US"/>
          <w:rPrChange w:id="240" w:author="Danilo Bzdok" w:date="2018-05-09T10:56:00Z">
            <w:rPr/>
          </w:rPrChange>
        </w:rPr>
        <w:instrText>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fldChar w:fldCharType="separate"/>
      </w:r>
      <w:bookmarkStart w:id="241" w:name="__Fieldmark__536_375443654"/>
      <w:r>
        <w:rPr>
          <w:rFonts w:ascii="Calibri" w:hAnsi="Calibri"/>
          <w:lang w:val="en-US"/>
        </w:rPr>
        <w:t>(4, 5)</w:t>
      </w:r>
      <w:r>
        <w:fldChar w:fldCharType="end"/>
      </w:r>
      <w:r>
        <w:fldChar w:fldCharType="begin"/>
      </w:r>
      <w:r w:rsidRPr="00B875E3">
        <w:rPr>
          <w:lang w:val="en-US"/>
          <w:rPrChange w:id="242" w:author="Danilo Bzdok" w:date="2018-05-09T10:56:00Z">
            <w:rPr/>
          </w:rPrChange>
        </w:rPr>
        <w:instrText xml:space="preserve"> HYPERLINK \l "_ENREF_5" \h </w:instrText>
      </w:r>
      <w:r>
        <w:fldChar w:fldCharType="separate"/>
      </w:r>
      <w:bookmarkEnd w:id="241"/>
      <w:r>
        <w:rPr>
          <w:rFonts w:ascii="Calibri" w:hAnsi="Calibri"/>
          <w:lang w:val="en-US"/>
        </w:rPr>
        <w:t xml:space="preserve"> together with tools like linear regression, </w:t>
      </w:r>
      <w:r>
        <w:rPr>
          <w:rFonts w:ascii="Calibri" w:hAnsi="Calibri"/>
          <w:lang w:val="en-US"/>
        </w:rPr>
        <w:fldChar w:fldCharType="end"/>
      </w:r>
      <w:r>
        <w:rPr>
          <w:rFonts w:ascii="Calibri" w:hAnsi="Calibri" w:cs="Arial"/>
          <w:i/>
          <w:color w:val="000000" w:themeColor="text1"/>
          <w:lang w:val="en-US"/>
        </w:rPr>
        <w:t>t-</w:t>
      </w:r>
      <w:r>
        <w:rPr>
          <w:rFonts w:ascii="Calibri" w:hAnsi="Calibri" w:cs="Arial"/>
          <w:color w:val="000000" w:themeColor="text1"/>
          <w:lang w:val="en-US"/>
        </w:rPr>
        <w:t>tests, and ANOVA</w:t>
      </w:r>
      <w:r>
        <w:rPr>
          <w:rFonts w:ascii="Calibri" w:hAnsi="Calibri"/>
          <w:lang w:val="en-US"/>
        </w:rPr>
        <w:t xml:space="preserve">. </w:t>
      </w:r>
      <w:r>
        <w:rPr>
          <w:rFonts w:ascii="Calibri" w:hAnsi="Calibri" w:cs="Arial"/>
          <w:color w:val="000000" w:themeColor="text1"/>
          <w:lang w:val="en-US"/>
        </w:rPr>
        <w:t xml:space="preserve">Electrical calculators </w:t>
      </w:r>
      <w:ins w:id="243" w:author="thirion " w:date="2018-05-08T11:57:00Z">
        <w:r>
          <w:rPr>
            <w:rFonts w:ascii="Calibri" w:hAnsi="Calibri" w:cs="Arial"/>
            <w:color w:val="000000" w:themeColor="text1"/>
            <w:lang w:val="en-US"/>
          </w:rPr>
          <w:t xml:space="preserve">were </w:t>
        </w:r>
      </w:ins>
      <w:r>
        <w:rPr>
          <w:rFonts w:ascii="Calibri" w:hAnsi="Calibri" w:cs="Arial"/>
          <w:color w:val="000000" w:themeColor="text1"/>
          <w:lang w:val="en-US"/>
        </w:rPr>
        <w:t xml:space="preserve">not yet widely available </w:t>
      </w:r>
      <w:r>
        <w:fldChar w:fldCharType="begin"/>
      </w:r>
      <w:r w:rsidRPr="00B875E3">
        <w:rPr>
          <w:lang w:val="en-US"/>
          <w:rPrChange w:id="244" w:author="Danilo Bzdok" w:date="2018-05-09T12:06:00Z">
            <w:rPr/>
          </w:rPrChange>
        </w:rPr>
        <w:instrText>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fldChar w:fldCharType="separate"/>
      </w:r>
      <w:bookmarkStart w:id="245" w:name="__Fieldmark__566_375443654"/>
      <w:r>
        <w:rPr>
          <w:rFonts w:ascii="Calibri" w:hAnsi="Calibri" w:cs="Verdana"/>
          <w:color w:val="000000" w:themeColor="text1"/>
          <w:lang w:val="en-US"/>
        </w:rPr>
        <w:t>(6, 7)</w:t>
      </w:r>
      <w:r>
        <w:fldChar w:fldCharType="end"/>
      </w:r>
      <w:r>
        <w:fldChar w:fldCharType="begin"/>
      </w:r>
      <w:r w:rsidRPr="00B875E3">
        <w:rPr>
          <w:lang w:val="en-US"/>
          <w:rPrChange w:id="246" w:author="Danilo Bzdok" w:date="2018-05-09T12:06:00Z">
            <w:rPr/>
          </w:rPrChange>
        </w:rPr>
        <w:instrText xml:space="preserve"> HYPERLINK \l "_ENREF_7" \h </w:instrText>
      </w:r>
      <w:r>
        <w:fldChar w:fldCharType="separate"/>
      </w:r>
      <w:bookmarkEnd w:id="245"/>
      <w:r>
        <w:rPr>
          <w:rFonts w:ascii="Calibri" w:hAnsi="Calibri" w:cs="Verdana"/>
          <w:color w:val="000000" w:themeColor="text1"/>
          <w:lang w:val="en-US"/>
        </w:rPr>
        <w:t xml:space="preserve">, </w:t>
      </w:r>
      <w:r>
        <w:rPr>
          <w:rFonts w:ascii="Calibri" w:hAnsi="Calibri" w:cs="Verdana"/>
          <w:color w:val="000000" w:themeColor="text1"/>
          <w:lang w:val="en-US"/>
        </w:rPr>
        <w:fldChar w:fldCharType="end"/>
      </w:r>
      <w:r>
        <w:rPr>
          <w:rFonts w:ascii="Calibri" w:hAnsi="Calibri"/>
          <w:lang w:val="en-US"/>
        </w:rPr>
        <w:t xml:space="preserve">this was a time when data were rare and expensive to acquire </w:t>
      </w:r>
      <w:r>
        <w:fldChar w:fldCharType="begin"/>
      </w:r>
      <w:r w:rsidRPr="00B875E3">
        <w:rPr>
          <w:lang w:val="en-US"/>
          <w:rPrChange w:id="247" w:author="Danilo Bzdok" w:date="2018-05-09T12:06:00Z">
            <w:rPr/>
          </w:rPrChange>
        </w:rPr>
        <w:instrText>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fldChar w:fldCharType="separate"/>
      </w:r>
      <w:bookmarkStart w:id="248" w:name="__Fieldmark__583_375443654"/>
      <w:r>
        <w:rPr>
          <w:rFonts w:ascii="Calibri" w:hAnsi="Calibri"/>
          <w:lang w:val="en-US"/>
        </w:rPr>
        <w:t>(6, 8)</w:t>
      </w:r>
      <w:r>
        <w:fldChar w:fldCharType="end"/>
      </w:r>
      <w:r>
        <w:fldChar w:fldCharType="begin"/>
      </w:r>
      <w:r w:rsidRPr="00B875E3">
        <w:rPr>
          <w:lang w:val="en-US"/>
          <w:rPrChange w:id="249" w:author="Danilo Bzdok" w:date="2018-05-09T12:06:00Z">
            <w:rPr/>
          </w:rPrChange>
        </w:rPr>
        <w:instrText xml:space="preserve"> HYPERLINK \l "_ENREF_8" \h </w:instrText>
      </w:r>
      <w:r>
        <w:fldChar w:fldCharType="separate"/>
      </w:r>
      <w:bookmarkEnd w:id="248"/>
      <w:r>
        <w:rPr>
          <w:rFonts w:ascii="Calibri" w:hAnsi="Calibri"/>
          <w:lang w:val="en-US"/>
        </w:rPr>
        <w:t xml:space="preserve">. Hence, research experiments were often carefully designed in advance and well-controlled. The historical context also explains why </w:t>
      </w:r>
      <w:r>
        <w:rPr>
          <w:rFonts w:ascii="Calibri" w:hAnsi="Calibri"/>
          <w:lang w:val="en-US"/>
        </w:rPr>
        <w:fldChar w:fldCharType="end"/>
      </w:r>
      <w:r>
        <w:rPr>
          <w:rFonts w:ascii="Calibri" w:hAnsi="Calibri" w:cs="Arial"/>
          <w:color w:val="000000" w:themeColor="text1"/>
          <w:lang w:val="en-US"/>
        </w:rPr>
        <w:t>c</w:t>
      </w:r>
      <w:r>
        <w:rPr>
          <w:rFonts w:ascii="Calibri" w:hAnsi="Calibri" w:cs="Helvetica"/>
          <w:color w:val="000000" w:themeColor="text1"/>
          <w:lang w:val="en-US"/>
        </w:rPr>
        <w:t xml:space="preserve">lassical inference was originally intended for answering research questions in subjects recruited to the local laboratory that can be addressed by transparent statistical models with few knobs to tweak (i.e., model parameters) </w:t>
      </w:r>
      <w:r>
        <w:fldChar w:fldCharType="begin"/>
      </w:r>
      <w:r w:rsidRPr="00B875E3">
        <w:rPr>
          <w:lang w:val="en-US"/>
          <w:rPrChange w:id="250" w:author="Danilo Bzdok" w:date="2018-05-09T10:56:00Z">
            <w:rPr/>
          </w:rPrChange>
        </w:rPr>
        <w:instrText>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fldChar w:fldCharType="separate"/>
      </w:r>
      <w:bookmarkStart w:id="251" w:name="__Fieldmark__631_375443654"/>
      <w:r>
        <w:rPr>
          <w:rFonts w:ascii="Calibri" w:hAnsi="Calibri" w:cs="Helvetica"/>
          <w:color w:val="000000" w:themeColor="text1"/>
          <w:lang w:val="en-US"/>
        </w:rPr>
        <w:t>(9)</w:t>
      </w:r>
      <w:r>
        <w:fldChar w:fldCharType="end"/>
      </w:r>
      <w:r>
        <w:fldChar w:fldCharType="begin"/>
      </w:r>
      <w:r w:rsidRPr="00B875E3">
        <w:rPr>
          <w:lang w:val="en-US"/>
          <w:rPrChange w:id="252" w:author="Danilo Bzdok" w:date="2018-05-09T10:56:00Z">
            <w:rPr/>
          </w:rPrChange>
        </w:rPr>
        <w:instrText xml:space="preserve"> HYPERLINK \l "_ENREF_9" \h </w:instrText>
      </w:r>
      <w:r>
        <w:fldChar w:fldCharType="separate"/>
      </w:r>
      <w:bookmarkEnd w:id="251"/>
      <w:r>
        <w:rPr>
          <w:rFonts w:ascii="Calibri" w:hAnsi="Calibri" w:cs="Helvetica"/>
          <w:color w:val="000000" w:themeColor="text1"/>
          <w:lang w:val="en-US"/>
        </w:rPr>
        <w:t xml:space="preserve">. </w:t>
      </w:r>
      <w:r>
        <w:rPr>
          <w:rFonts w:ascii="Calibri" w:hAnsi="Calibri" w:cs="Helvetica"/>
          <w:color w:val="000000" w:themeColor="text1"/>
          <w:lang w:val="en-US"/>
        </w:rPr>
        <w:fldChar w:fldCharType="end"/>
      </w:r>
      <w:r>
        <w:rPr>
          <w:rFonts w:ascii="Calibri" w:hAnsi="Calibri"/>
          <w:lang w:val="en-US"/>
        </w:rPr>
        <w:t xml:space="preserve">Many early statistical inventions were especially tuned to yield understanding of the relationship between a few </w:t>
      </w:r>
      <w:r>
        <w:rPr>
          <w:rFonts w:ascii="Calibri" w:hAnsi="Calibri" w:cs="Helvetica"/>
          <w:color w:val="000000" w:themeColor="text1"/>
          <w:lang w:val="en-US"/>
        </w:rPr>
        <w:t xml:space="preserve">handpicked </w:t>
      </w:r>
      <w:r>
        <w:rPr>
          <w:rFonts w:ascii="Calibri" w:hAnsi="Calibri"/>
          <w:lang w:val="en-US"/>
        </w:rPr>
        <w:t xml:space="preserve">candidate measures. </w:t>
      </w:r>
      <w:r>
        <w:rPr>
          <w:rFonts w:ascii="Calibri" w:hAnsi="Calibri" w:cs="Helvetica Neue"/>
          <w:bCs/>
          <w:color w:val="101214"/>
          <w:lang w:val="en-US" w:eastAsia="en-US"/>
        </w:rPr>
        <w:t xml:space="preserve">Many of today’s medical doctors and biomedical researchers have been “raised” with this statistical culture at the university. </w:t>
      </w:r>
      <w:r>
        <w:rPr>
          <w:rFonts w:ascii="Calibri" w:hAnsi="Calibri"/>
          <w:lang w:val="en-US"/>
        </w:rPr>
        <w:t>If the scientific goal is to examine whether an effect</w:t>
      </w:r>
      <w:r>
        <w:rPr>
          <w:rFonts w:ascii="Calibri" w:hAnsi="Calibri"/>
          <w:color w:val="000000" w:themeColor="text1"/>
          <w:lang w:val="en-US"/>
        </w:rPr>
        <w:t xml:space="preserve"> exists or which specific input variables have most impact on an outcome</w:t>
      </w:r>
      <w:r>
        <w:rPr>
          <w:rFonts w:ascii="Calibri" w:hAnsi="Calibri" w:cs="Arial"/>
          <w:bCs/>
          <w:color w:val="000000"/>
          <w:lang w:val="en-US"/>
        </w:rPr>
        <w:t xml:space="preserve">, </w:t>
      </w:r>
      <w:r>
        <w:rPr>
          <w:rFonts w:ascii="Calibri" w:hAnsi="Calibri"/>
          <w:color w:val="000000" w:themeColor="text1"/>
          <w:lang w:val="en-US"/>
        </w:rPr>
        <w:t xml:space="preserve">classical null-hypothesis testing is still the gold standard today </w:t>
      </w:r>
      <w:r>
        <w:fldChar w:fldCharType="begin"/>
      </w:r>
      <w:r w:rsidRPr="00B875E3">
        <w:rPr>
          <w:lang w:val="en-US"/>
          <w:rPrChange w:id="253" w:author="Danilo Bzdok" w:date="2018-05-09T10:56:00Z">
            <w:rPr/>
          </w:rPrChange>
        </w:rPr>
        <w:instrText>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fldChar w:fldCharType="separate"/>
      </w:r>
      <w:bookmarkStart w:id="254" w:name="__Fieldmark__674_375443654"/>
      <w:r>
        <w:rPr>
          <w:rFonts w:ascii="Calibri" w:hAnsi="Calibri"/>
          <w:color w:val="000000" w:themeColor="text1"/>
          <w:lang w:val="en-US"/>
        </w:rPr>
        <w:t>(10)</w:t>
      </w:r>
      <w:r>
        <w:fldChar w:fldCharType="end"/>
      </w:r>
      <w:r>
        <w:fldChar w:fldCharType="begin"/>
      </w:r>
      <w:r w:rsidRPr="00B875E3">
        <w:rPr>
          <w:lang w:val="en-US"/>
          <w:rPrChange w:id="255" w:author="Danilo Bzdok" w:date="2018-05-09T10:56:00Z">
            <w:rPr/>
          </w:rPrChange>
        </w:rPr>
        <w:instrText xml:space="preserve"> HYPERLINK \l "_ENREF_10" \h </w:instrText>
      </w:r>
      <w:r>
        <w:fldChar w:fldCharType="separate"/>
      </w:r>
      <w:bookmarkEnd w:id="254"/>
      <w:r>
        <w:rPr>
          <w:rFonts w:ascii="Calibri" w:hAnsi="Calibri"/>
          <w:color w:val="000000" w:themeColor="text1"/>
          <w:lang w:val="en-US"/>
        </w:rPr>
        <w:t xml:space="preserve">. </w:t>
      </w:r>
      <w:r>
        <w:rPr>
          <w:rFonts w:ascii="Calibri" w:hAnsi="Calibri"/>
          <w:color w:val="000000" w:themeColor="text1"/>
          <w:lang w:val="en-US"/>
        </w:rPr>
        <w:fldChar w:fldCharType="end"/>
      </w:r>
      <w:commentRangeStart w:id="256"/>
      <w:r>
        <w:rPr>
          <w:rFonts w:ascii="Calibri" w:eastAsia="Times New Roman" w:hAnsi="Calibri" w:cs="Arial"/>
          <w:color w:val="222222"/>
          <w:shd w:val="clear" w:color="auto" w:fill="FFFFFF"/>
          <w:lang w:val="en-US"/>
        </w:rPr>
        <w:t xml:space="preserve">However, a few investigators, including </w:t>
      </w:r>
      <w:r>
        <w:rPr>
          <w:rFonts w:ascii="Calibri" w:eastAsia="Times New Roman" w:hAnsi="Calibri"/>
          <w:color w:val="14171A"/>
          <w:shd w:val="clear" w:color="auto" w:fill="F5F8FA"/>
          <w:lang w:val="en-US"/>
        </w:rPr>
        <w:t>John Ioannidis,</w:t>
      </w:r>
      <w:r>
        <w:rPr>
          <w:rFonts w:ascii="Calibri" w:eastAsia="Times New Roman" w:hAnsi="Calibri" w:cs="Arial"/>
          <w:color w:val="222222"/>
          <w:shd w:val="clear" w:color="auto" w:fill="FFFFFF"/>
          <w:lang w:val="en-US"/>
        </w:rPr>
        <w:t xml:space="preserve"> have cast doubt that computing p-values to draw statistical inference will continue </w:t>
      </w:r>
      <w:r>
        <w:rPr>
          <w:rFonts w:ascii="Calibri" w:eastAsia="Times New Roman" w:hAnsi="Calibri" w:cs="Arial"/>
          <w:color w:val="222222"/>
          <w:shd w:val="clear" w:color="auto" w:fill="FFFFFF"/>
          <w:lang w:val="en-US"/>
        </w:rPr>
        <w:lastRenderedPageBreak/>
        <w:t xml:space="preserve">to play an invariably important role for biomedical research </w:t>
      </w:r>
      <w:r>
        <w:fldChar w:fldCharType="begin"/>
      </w:r>
      <w:r w:rsidRPr="00B875E3">
        <w:rPr>
          <w:lang w:val="en-US"/>
          <w:rPrChange w:id="257" w:author="Danilo Bzdok" w:date="2018-05-09T10:56:00Z">
            <w:rPr/>
          </w:rPrChange>
        </w:rPr>
        <w:instrText>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fldChar w:fldCharType="separate"/>
      </w:r>
      <w:bookmarkStart w:id="258" w:name="__Fieldmark__703_375443654"/>
      <w:r>
        <w:rPr>
          <w:rFonts w:ascii="Calibri" w:eastAsia="Times New Roman" w:hAnsi="Calibri" w:cs="Arial"/>
          <w:color w:val="14171A"/>
          <w:shd w:val="clear" w:color="auto" w:fill="F5F8FA"/>
          <w:lang w:val="en-US"/>
        </w:rPr>
        <w:t>(</w:t>
      </w:r>
      <w:r>
        <w:rPr>
          <w:rFonts w:ascii="Calibri" w:eastAsia="Times New Roman" w:hAnsi="Calibri"/>
          <w:color w:val="14171A"/>
          <w:shd w:val="clear" w:color="auto" w:fill="F5F8FA"/>
          <w:lang w:val="en-US"/>
        </w:rPr>
        <w:t>11)</w:t>
      </w:r>
      <w:r>
        <w:fldChar w:fldCharType="end"/>
      </w:r>
      <w:r>
        <w:fldChar w:fldCharType="begin"/>
      </w:r>
      <w:r w:rsidRPr="00B875E3">
        <w:rPr>
          <w:lang w:val="en-US"/>
          <w:rPrChange w:id="259" w:author="Danilo Bzdok" w:date="2018-05-09T10:56:00Z">
            <w:rPr/>
          </w:rPrChange>
        </w:rPr>
        <w:instrText xml:space="preserve"> HYPERLINK \l "_ENREF_11" \h </w:instrText>
      </w:r>
      <w:r>
        <w:fldChar w:fldCharType="separate"/>
      </w:r>
      <w:bookmarkEnd w:id="258"/>
      <w:r>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r>
        <w:rPr>
          <w:rFonts w:ascii="Calibri" w:eastAsia="Times New Roman" w:hAnsi="Calibri"/>
          <w:color w:val="14171A"/>
          <w:shd w:val="clear" w:color="auto" w:fill="F5F8FA"/>
          <w:lang w:val="en-US"/>
        </w:rPr>
        <w:fldChar w:fldCharType="end"/>
      </w:r>
      <w:commentRangeEnd w:id="256"/>
      <w:r>
        <w:commentReference w:id="256"/>
      </w:r>
    </w:p>
    <w:p w14:paraId="111D6C9C" w14:textId="77777777" w:rsidR="00A45024" w:rsidRPr="00B875E3" w:rsidRDefault="00B875E3">
      <w:pPr>
        <w:ind w:firstLine="708"/>
        <w:jc w:val="both"/>
        <w:rPr>
          <w:lang w:val="en-US"/>
          <w:rPrChange w:id="260" w:author="Danilo Bzdok" w:date="2018-05-09T12:06:00Z">
            <w:rPr/>
          </w:rPrChange>
        </w:rPr>
      </w:pPr>
      <w:r>
        <w:rPr>
          <w:rFonts w:ascii="Calibri" w:hAnsi="Calibri"/>
          <w:lang w:val="en-US"/>
        </w:rPr>
        <w:t xml:space="preserve">Around the turn of the century, the rapidly increasing availability of whole-genome sequencing and high-resolution imaging ushered biomedical research into the era of “big data” </w:t>
      </w:r>
      <w:r>
        <w:fldChar w:fldCharType="begin"/>
      </w:r>
      <w:r w:rsidRPr="00B875E3">
        <w:rPr>
          <w:lang w:val="en-US"/>
          <w:rPrChange w:id="261" w:author="Danilo Bzdok" w:date="2018-05-09T10:56:00Z">
            <w:rPr/>
          </w:rPrChange>
        </w:rPr>
        <w:instrText>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fldChar w:fldCharType="separate"/>
      </w:r>
      <w:bookmarkStart w:id="262" w:name="__Fieldmark__731_375443654"/>
      <w:r>
        <w:rPr>
          <w:rFonts w:ascii="Calibri" w:hAnsi="Calibri"/>
          <w:lang w:val="en-US"/>
        </w:rPr>
        <w:t>(9, 12, 13)</w:t>
      </w:r>
      <w:r>
        <w:fldChar w:fldCharType="end"/>
      </w:r>
      <w:bookmarkEnd w:id="262"/>
      <w:r>
        <w:rPr>
          <w:rFonts w:ascii="Calibri" w:hAnsi="Calibri"/>
          <w:lang w:val="en-US"/>
        </w:rPr>
        <w:t>.</w:t>
      </w:r>
      <w:r>
        <w:rPr>
          <w:rFonts w:ascii="Calibri" w:eastAsia="Times New Roman" w:hAnsi="Calibri" w:cs="Arial"/>
          <w:color w:val="222222"/>
          <w:shd w:val="clear" w:color="auto" w:fill="FFFFFF"/>
          <w:lang w:val="en-US"/>
        </w:rPr>
        <w:t xml:space="preserve"> </w:t>
      </w:r>
      <w:r>
        <w:rPr>
          <w:rFonts w:ascii="Calibri" w:hAnsi="Calibri" w:cs="Helvetica"/>
          <w:color w:val="000000" w:themeColor="text1"/>
          <w:lang w:val="en-US"/>
        </w:rPr>
        <w:t xml:space="preserve">There is a growing interest in and pressure for </w:t>
      </w:r>
      <w:r>
        <w:rPr>
          <w:rFonts w:ascii="Calibri" w:hAnsi="Calibri"/>
          <w:highlight w:val="white"/>
          <w:lang w:val="en-US"/>
        </w:rPr>
        <w:t>the creation, curation, and collaboration of extensive</w:t>
      </w:r>
      <w:r>
        <w:rPr>
          <w:rFonts w:ascii="Calibri" w:hAnsi="Calibri"/>
          <w:color w:val="000000" w:themeColor="text1"/>
          <w:lang w:val="en-US"/>
        </w:rPr>
        <w:t xml:space="preserve"> medical datasets. </w:t>
      </w:r>
      <w:r>
        <w:rPr>
          <w:rFonts w:ascii="Calibri" w:hAnsi="Calibri"/>
          <w:lang w:val="en-US"/>
        </w:rPr>
        <w:t>For instance, the UK Biobank has gathered genetic and environmental data (</w:t>
      </w:r>
      <w:r>
        <w:rPr>
          <w:rFonts w:ascii="Calibri" w:hAnsi="Calibri"/>
          <w:highlight w:val="white"/>
          <w:lang w:val="en-US"/>
        </w:rPr>
        <w:t>e</w:t>
      </w:r>
      <w:r>
        <w:rPr>
          <w:rFonts w:ascii="Calibri" w:hAnsi="Calibri"/>
          <w:lang w:val="en-US"/>
        </w:rPr>
        <w:t>.</w:t>
      </w:r>
      <w:r>
        <w:rPr>
          <w:rFonts w:ascii="Calibri" w:hAnsi="Calibri"/>
          <w:highlight w:val="white"/>
          <w:lang w:val="en-US"/>
        </w:rPr>
        <w:t>g</w:t>
      </w:r>
      <w:r>
        <w:rPr>
          <w:rFonts w:ascii="Calibri" w:hAnsi="Calibri"/>
          <w:lang w:val="en-US"/>
        </w:rPr>
        <w:t xml:space="preserve">., nutrition, lifestyle, medications) for extensive phenotyping of 500,000 volunteers - the </w:t>
      </w:r>
      <w:r>
        <w:rPr>
          <w:rFonts w:ascii="Calibri" w:hAnsi="Calibri"/>
          <w:highlight w:val="white"/>
          <w:lang w:val="en-US"/>
        </w:rPr>
        <w:t xml:space="preserve">currently </w:t>
      </w:r>
      <w:r>
        <w:rPr>
          <w:rFonts w:ascii="Calibri" w:hAnsi="Calibri"/>
          <w:lang w:val="en-US"/>
        </w:rPr>
        <w:t xml:space="preserve">largest biomedical </w:t>
      </w:r>
      <w:r>
        <w:rPr>
          <w:rFonts w:ascii="Calibri" w:hAnsi="Calibri"/>
          <w:highlight w:val="white"/>
          <w:lang w:val="en-US"/>
        </w:rPr>
        <w:t>data resource</w:t>
      </w:r>
      <w:r>
        <w:rPr>
          <w:rFonts w:ascii="Calibri" w:hAnsi="Calibri"/>
          <w:lang w:val="en-US"/>
        </w:rPr>
        <w:t xml:space="preserve"> of its kind (www.ukbiobank.org). </w:t>
      </w:r>
      <w:r>
        <w:rPr>
          <w:rFonts w:ascii="Calibri" w:hAnsi="Calibri"/>
          <w:color w:val="000000" w:themeColor="text1"/>
          <w:lang w:val="en-US"/>
        </w:rPr>
        <w:t>Due to the</w:t>
      </w:r>
      <w:r>
        <w:rPr>
          <w:rStyle w:val="s1"/>
          <w:rFonts w:ascii="Calibri" w:hAnsi="Calibri"/>
          <w:color w:val="000000" w:themeColor="text1"/>
          <w:lang w:val="en-US"/>
        </w:rPr>
        <w:t xml:space="preserve"> parallel rise </w:t>
      </w:r>
      <w:r>
        <w:rPr>
          <w:rStyle w:val="s2"/>
          <w:rFonts w:ascii="Calibri" w:hAnsi="Calibri"/>
          <w:color w:val="000000" w:themeColor="text1"/>
          <w:lang w:val="en-US"/>
        </w:rPr>
        <w:t xml:space="preserve">in data availability, computing power, and cheap data storage </w:t>
      </w:r>
      <w:r>
        <w:fldChar w:fldCharType="begin"/>
      </w:r>
      <w:r w:rsidRPr="00B875E3">
        <w:rPr>
          <w:lang w:val="en-US"/>
          <w:rPrChange w:id="263" w:author="Danilo Bzdok" w:date="2018-05-09T10:56:00Z">
            <w:rPr/>
          </w:rPrChange>
        </w:rPr>
        <w:instrText>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w:instrText>
      </w:r>
      <w:r w:rsidRPr="00B875E3">
        <w:rPr>
          <w:lang w:val="en-US"/>
          <w:rPrChange w:id="264" w:author="Danilo Bzdok" w:date="2018-05-09T12:06:00Z">
            <w:rPr/>
          </w:rPrChange>
        </w:rPr>
        <w:instrText>econdary-title&gt;&lt;/titles&gt;&lt;dates&gt;&lt;year&gt;2016&lt;/year&gt;&lt;/dates&gt;&lt;pub-location&gt;USA&lt;/pub-location&gt;&lt;publisher&gt;MIT Press&lt;/publisher&gt;&lt;urls&gt;&lt;/urls&gt;&lt;/record&gt;&lt;/Cite&gt;&lt;/EndNote&gt;</w:instrText>
      </w:r>
      <w:r>
        <w:fldChar w:fldCharType="separate"/>
      </w:r>
      <w:bookmarkStart w:id="265" w:name="__Fieldmark__791_375443654"/>
      <w:r>
        <w:rPr>
          <w:rStyle w:val="s2"/>
          <w:rFonts w:ascii="Calibri" w:hAnsi="Calibri"/>
          <w:color w:val="000000" w:themeColor="text1"/>
          <w:lang w:val="en-US"/>
        </w:rPr>
        <w:t>(14, 15)</w:t>
      </w:r>
      <w:r>
        <w:fldChar w:fldCharType="end"/>
      </w:r>
      <w:bookmarkEnd w:id="265"/>
      <w:r>
        <w:rPr>
          <w:rStyle w:val="s2"/>
          <w:rFonts w:ascii="Calibri" w:hAnsi="Calibri"/>
          <w:color w:val="000000" w:themeColor="text1"/>
          <w:lang w:val="en-US"/>
        </w:rPr>
        <w:t xml:space="preserve">, </w:t>
      </w:r>
      <w:r>
        <w:rPr>
          <w:rFonts w:ascii="Calibri" w:eastAsia="Times New Roman" w:hAnsi="Calibri" w:cs="Arial"/>
          <w:color w:val="222222"/>
          <w:shd w:val="clear" w:color="auto" w:fill="FFFFFF"/>
          <w:lang w:val="en-US"/>
        </w:rPr>
        <w:t xml:space="preserve">the realm of data-analysis has expanded more rapidly in the last two decades than perhaps ever before </w:t>
      </w:r>
      <w:r>
        <w:fldChar w:fldCharType="begin"/>
      </w:r>
      <w:r w:rsidRPr="00B875E3">
        <w:rPr>
          <w:lang w:val="en-US"/>
          <w:rPrChange w:id="266" w:author="Danilo Bzdok" w:date="2018-05-09T12:06:00Z">
            <w:rPr/>
          </w:rPrChange>
        </w:rPr>
        <w:instrText>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fldChar w:fldCharType="separate"/>
      </w:r>
      <w:bookmarkStart w:id="267" w:name="__Fieldmark__811_375443654"/>
      <w:r>
        <w:rPr>
          <w:rFonts w:ascii="Calibri" w:eastAsia="Times New Roman" w:hAnsi="Calibri" w:cs="Arial"/>
          <w:color w:val="222222"/>
          <w:shd w:val="clear" w:color="auto" w:fill="FFFFFF"/>
          <w:lang w:val="en-US"/>
        </w:rPr>
        <w:t>(9)</w:t>
      </w:r>
      <w:r>
        <w:fldChar w:fldCharType="end"/>
      </w:r>
      <w:bookmarkEnd w:id="267"/>
      <w:r>
        <w:rPr>
          <w:rFonts w:ascii="Calibri" w:eastAsia="Times New Roman" w:hAnsi="Calibri" w:cs="Arial"/>
          <w:color w:val="222222"/>
          <w:shd w:val="clear" w:color="auto" w:fill="FFFFFF"/>
          <w:lang w:val="en-US"/>
        </w:rPr>
        <w:t>.</w:t>
      </w:r>
      <w:r>
        <w:rPr>
          <w:rFonts w:ascii="Calibri" w:hAnsi="Calibri"/>
          <w:color w:val="000000" w:themeColor="text1"/>
          <w:lang w:val="en-US"/>
        </w:rPr>
        <w:t xml:space="preserve"> Flexible predictive algorithms are particularly suited for searching through massive data to extract subtle patterns </w:t>
      </w:r>
      <w:r>
        <w:fldChar w:fldCharType="begin"/>
      </w:r>
      <w:r w:rsidRPr="00B875E3">
        <w:rPr>
          <w:lang w:val="en-US"/>
          <w:rPrChange w:id="268" w:author="Danilo Bzdok" w:date="2018-05-09T10:56:00Z">
            <w:rPr/>
          </w:rPrChange>
        </w:rPr>
        <w:instrText>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fldChar w:fldCharType="separate"/>
      </w:r>
      <w:bookmarkStart w:id="269" w:name="__Fieldmark__825_375443654"/>
      <w:r>
        <w:rPr>
          <w:rFonts w:ascii="Calibri" w:hAnsi="Calibri"/>
          <w:color w:val="000000" w:themeColor="text1"/>
          <w:lang w:val="en-US"/>
        </w:rPr>
        <w:t>(8)</w:t>
      </w:r>
      <w:r>
        <w:fldChar w:fldCharType="end"/>
      </w:r>
      <w:bookmarkEnd w:id="269"/>
      <w:r>
        <w:rPr>
          <w:rFonts w:ascii="Calibri" w:hAnsi="Calibri"/>
          <w:color w:val="000000" w:themeColor="text1"/>
          <w:lang w:val="en-US"/>
        </w:rPr>
        <w:t>.</w:t>
      </w:r>
      <w:r>
        <w:rPr>
          <w:rFonts w:ascii="Calibri" w:eastAsia="Times New Roman" w:hAnsi="Calibri" w:cs="Arial"/>
          <w:color w:val="222222"/>
          <w:shd w:val="clear" w:color="auto" w:fill="FFFFFF"/>
          <w:lang w:val="en-US"/>
        </w:rPr>
        <w:t xml:space="preserve"> </w:t>
      </w:r>
      <w:r>
        <w:rPr>
          <w:rFonts w:ascii="Calibri" w:hAnsi="Calibri"/>
          <w:lang w:val="en-US"/>
        </w:rPr>
        <w:t xml:space="preserve">Such predictive modeling approaches promise improved </w:t>
      </w:r>
      <w:r>
        <w:rPr>
          <w:rFonts w:ascii="Calibri" w:hAnsi="Calibri"/>
          <w:highlight w:val="white"/>
          <w:lang w:val="en-US"/>
        </w:rPr>
        <w:t xml:space="preserve">clinical translation of single-patient prediction in a fast, cost-effective, and pragmatic manner. The goal of empirically justified predictive success is sometimes viewed as a less noble science </w:t>
      </w:r>
      <w:r>
        <w:fldChar w:fldCharType="begin"/>
      </w:r>
      <w:r w:rsidRPr="00B875E3">
        <w:rPr>
          <w:lang w:val="en-US"/>
          <w:rPrChange w:id="270" w:author="Danilo Bzdok" w:date="2018-05-09T10:56:00Z">
            <w:rPr/>
          </w:rPrChange>
        </w:rPr>
        <w:instrText>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fldChar w:fldCharType="separate"/>
      </w:r>
      <w:bookmarkStart w:id="271" w:name="__Fieldmark__857_375443654"/>
      <w:r>
        <w:rPr>
          <w:rFonts w:ascii="Calibri" w:hAnsi="Calibri"/>
          <w:highlight w:val="white"/>
          <w:lang w:val="en-US"/>
        </w:rPr>
        <w:t>(16)</w:t>
      </w:r>
      <w:r>
        <w:fldChar w:fldCharType="end"/>
      </w:r>
      <w:bookmarkEnd w:id="271"/>
      <w:r>
        <w:rPr>
          <w:rFonts w:ascii="Calibri" w:hAnsi="Calibri"/>
          <w:highlight w:val="white"/>
          <w:lang w:val="en-US"/>
        </w:rPr>
        <w:t>.</w:t>
      </w:r>
      <w:r>
        <w:rPr>
          <w:rFonts w:ascii="Calibri" w:hAnsi="Calibri"/>
          <w:lang w:val="en-US"/>
        </w:rPr>
        <w:t xml:space="preserve"> </w:t>
      </w:r>
      <w:r>
        <w:rPr>
          <w:rFonts w:ascii="Calibri" w:hAnsi="Calibri" w:cs="Helvetica"/>
          <w:color w:val="000000" w:themeColor="text1"/>
          <w:lang w:val="en-US"/>
        </w:rPr>
        <w:t>Nevertheless</w:t>
      </w:r>
      <w:del w:id="272" w:author="thirion " w:date="2018-05-08T12:01:00Z">
        <w:r>
          <w:rPr>
            <w:rFonts w:ascii="Calibri" w:hAnsi="Calibri" w:cs="Helvetica"/>
            <w:color w:val="000000" w:themeColor="text1"/>
            <w:lang w:val="en-US"/>
          </w:rPr>
          <w:delText>,</w:delText>
        </w:r>
      </w:del>
      <w:ins w:id="273" w:author="thirion " w:date="2018-05-08T12:01:00Z">
        <w:r>
          <w:rPr>
            <w:rFonts w:ascii="Calibri" w:hAnsi="Calibri" w:cs="Helvetica"/>
            <w:color w:val="000000" w:themeColor="text1"/>
            <w:lang w:val="en-US"/>
          </w:rPr>
          <w:t xml:space="preserve"> --</w:t>
        </w:r>
        <w:proofErr w:type="spellStart"/>
        <w:r>
          <w:rPr>
            <w:rFonts w:ascii="Calibri" w:hAnsi="Calibri" w:cs="Helvetica"/>
            <w:color w:val="000000" w:themeColor="text1"/>
            <w:lang w:val="en-US"/>
          </w:rPr>
          <w:t>amonger</w:t>
        </w:r>
        <w:proofErr w:type="spellEnd"/>
        <w:r>
          <w:rPr>
            <w:rFonts w:ascii="Calibri" w:hAnsi="Calibri" w:cs="Helvetica"/>
            <w:color w:val="000000" w:themeColor="text1"/>
            <w:lang w:val="en-US"/>
          </w:rPr>
          <w:t xml:space="preserve"> other feats--</w:t>
        </w:r>
      </w:ins>
      <w:r>
        <w:rPr>
          <w:rFonts w:ascii="Calibri" w:hAnsi="Calibri" w:cs="Helvetica"/>
          <w:color w:val="000000" w:themeColor="text1"/>
          <w:lang w:val="en-US"/>
        </w:rPr>
        <w:t xml:space="preserve"> pioneering </w:t>
      </w:r>
      <w:r>
        <w:rPr>
          <w:rFonts w:ascii="Calibri" w:hAnsi="Calibri" w:cs="Arial"/>
          <w:color w:val="000000" w:themeColor="text1"/>
          <w:lang w:val="en-US"/>
        </w:rPr>
        <w:t xml:space="preserve">"deep learning" </w:t>
      </w:r>
      <w:r>
        <w:rPr>
          <w:rFonts w:ascii="Calibri" w:hAnsi="Calibri" w:cs="Helvetica"/>
          <w:color w:val="000000" w:themeColor="text1"/>
          <w:lang w:val="en-US"/>
        </w:rPr>
        <w:t xml:space="preserve">studies </w:t>
      </w:r>
      <w:r>
        <w:fldChar w:fldCharType="begin"/>
      </w:r>
      <w:r w:rsidRPr="00B875E3">
        <w:rPr>
          <w:lang w:val="en-US"/>
          <w:rPrChange w:id="274" w:author="Danilo Bzdok" w:date="2018-05-09T10:56:00Z">
            <w:rPr/>
          </w:rPrChange>
        </w:rPr>
        <w:instrText>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fldChar w:fldCharType="separate"/>
      </w:r>
      <w:bookmarkStart w:id="275" w:name="__Fieldmark__874_375443654"/>
      <w:r>
        <w:rPr>
          <w:rFonts w:ascii="Calibri" w:hAnsi="Calibri" w:cs="Arial"/>
          <w:color w:val="000000" w:themeColor="text1"/>
          <w:lang w:val="en-US"/>
        </w:rPr>
        <w:t>(17)</w:t>
      </w:r>
      <w:r>
        <w:fldChar w:fldCharType="end"/>
      </w:r>
      <w:bookmarkEnd w:id="275"/>
      <w:r>
        <w:rPr>
          <w:rFonts w:ascii="Calibri" w:hAnsi="Calibri" w:cs="Helvetica"/>
          <w:color w:val="000000" w:themeColor="text1"/>
          <w:lang w:val="en-US"/>
        </w:rPr>
        <w:t xml:space="preserve"> have recently demonstrated the potential </w:t>
      </w:r>
      <w:r>
        <w:rPr>
          <w:rFonts w:ascii="Calibri" w:hAnsi="Calibri" w:cs="Arial"/>
          <w:color w:val="000000" w:themeColor="text1"/>
          <w:lang w:val="en-US"/>
        </w:rPr>
        <w:t xml:space="preserve">to 1) predict the cardiovascular risk, blood pressure, and smoking behavior from retina scans using medical data from almost 300,000 patients </w:t>
      </w:r>
      <w:r>
        <w:fldChar w:fldCharType="begin"/>
      </w:r>
      <w:r w:rsidRPr="00B875E3">
        <w:rPr>
          <w:lang w:val="en-US"/>
          <w:rPrChange w:id="276" w:author="Danilo Bzdok" w:date="2018-05-09T10:56:00Z">
            <w:rPr/>
          </w:rPrChange>
        </w:rPr>
        <w:instrText>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w:instrText>
      </w:r>
      <w:r w:rsidRPr="00B875E3">
        <w:rPr>
          <w:lang w:val="en-US"/>
          <w:rPrChange w:id="277" w:author="Danilo Bzdok" w:date="2018-05-09T12:06:00Z">
            <w:rPr/>
          </w:rPrChange>
        </w:rPr>
        <w:instrText>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fldChar w:fldCharType="separate"/>
      </w:r>
      <w:bookmarkStart w:id="278" w:name="__Fieldmark__906_375443654"/>
      <w:r>
        <w:rPr>
          <w:rFonts w:ascii="Calibri" w:hAnsi="Calibri" w:cs="Arial"/>
          <w:color w:val="000000" w:themeColor="text1"/>
          <w:lang w:val="en-US"/>
        </w:rPr>
        <w:t>(18)</w:t>
      </w:r>
      <w:r>
        <w:fldChar w:fldCharType="end"/>
      </w:r>
      <w:bookmarkEnd w:id="278"/>
      <w:r>
        <w:rPr>
          <w:rFonts w:ascii="Calibri" w:hAnsi="Calibri" w:cs="Arial"/>
          <w:color w:val="000000" w:themeColor="text1"/>
          <w:lang w:val="en-US"/>
        </w:rPr>
        <w:t>, 2)</w:t>
      </w:r>
      <w:r>
        <w:rPr>
          <w:rFonts w:ascii="Calibri" w:eastAsia="Times New Roman" w:hAnsi="Calibri" w:cs="Arial"/>
          <w:color w:val="222222"/>
          <w:shd w:val="clear" w:color="auto" w:fill="FFFFFF"/>
          <w:lang w:val="en-US"/>
        </w:rPr>
        <w:t xml:space="preserve"> </w:t>
      </w:r>
      <w:r>
        <w:rPr>
          <w:rFonts w:ascii="Calibri" w:hAnsi="Calibri" w:cs="Arial"/>
          <w:color w:val="000000" w:themeColor="text1"/>
          <w:lang w:val="en-US"/>
        </w:rPr>
        <w:t xml:space="preserve">detect different heart arrhythmia as well as cardiologists in electrocardiograms from 30,000 patients </w:t>
      </w:r>
      <w:r>
        <w:fldChar w:fldCharType="begin"/>
      </w:r>
      <w:r w:rsidRPr="00B875E3">
        <w:rPr>
          <w:lang w:val="en-US"/>
          <w:rPrChange w:id="279" w:author="Danilo Bzdok" w:date="2018-05-09T12:06:00Z">
            <w:rPr/>
          </w:rPrChange>
        </w:rPr>
        <w:instrText>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fldChar w:fldCharType="separate"/>
      </w:r>
      <w:bookmarkStart w:id="280" w:name="__Fieldmark__930_375443654"/>
      <w:r>
        <w:rPr>
          <w:rFonts w:ascii="Calibri" w:hAnsi="Calibri" w:cs="Arial"/>
          <w:color w:val="000000" w:themeColor="text1"/>
          <w:lang w:val="en-US"/>
        </w:rPr>
        <w:t>(19)</w:t>
      </w:r>
      <w:r>
        <w:fldChar w:fldCharType="end"/>
      </w:r>
      <w:bookmarkEnd w:id="280"/>
      <w:r>
        <w:rPr>
          <w:rFonts w:ascii="Calibri" w:hAnsi="Calibri" w:cs="Arial"/>
          <w:color w:val="000000" w:themeColor="text1"/>
          <w:lang w:val="en-US"/>
        </w:rPr>
        <w:t xml:space="preserve">, and 3) diagnose malignant skin cancer as well as dermatologists using almost 130,000 pictures </w:t>
      </w:r>
      <w:r>
        <w:fldChar w:fldCharType="begin"/>
      </w:r>
      <w:r w:rsidRPr="00B875E3">
        <w:rPr>
          <w:lang w:val="en-US"/>
          <w:rPrChange w:id="281" w:author="Danilo Bzdok" w:date="2018-05-09T12:06:00Z">
            <w:rPr/>
          </w:rPrChange>
        </w:rPr>
        <w:instrText>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fldChar w:fldCharType="separate"/>
      </w:r>
      <w:bookmarkStart w:id="282" w:name="__Fieldmark__949_375443654"/>
      <w:r>
        <w:rPr>
          <w:rFonts w:ascii="Calibri" w:hAnsi="Calibri" w:cs="Arial"/>
          <w:color w:val="000000" w:themeColor="text1"/>
          <w:lang w:val="en-US"/>
        </w:rPr>
        <w:t>(20)</w:t>
      </w:r>
      <w:r>
        <w:fldChar w:fldCharType="end"/>
      </w:r>
      <w:bookmarkEnd w:id="282"/>
      <w:r>
        <w:rPr>
          <w:rFonts w:ascii="Calibri" w:hAnsi="Calibri"/>
          <w:lang w:val="en-US"/>
        </w:rPr>
        <w:t>.</w:t>
      </w:r>
    </w:p>
    <w:p w14:paraId="30DC650E" w14:textId="77777777" w:rsidR="00A45024" w:rsidRDefault="00B875E3">
      <w:pPr>
        <w:ind w:firstLine="708"/>
        <w:jc w:val="both"/>
        <w:rPr>
          <w:rStyle w:val="s2"/>
          <w:rFonts w:ascii="Calibri" w:hAnsi="Calibri"/>
          <w:color w:val="000000" w:themeColor="text1"/>
          <w:lang w:val="en-US"/>
        </w:rPr>
      </w:pPr>
      <w:r>
        <w:rPr>
          <w:rStyle w:val="s2"/>
          <w:rFonts w:ascii="Calibri" w:hAnsi="Calibri"/>
          <w:color w:val="000000" w:themeColor="text1"/>
          <w:lang w:val="en-US"/>
        </w:rPr>
        <w:t>It is important to appreciate that the potential immediate gains of the pragmatic goal to exploit relationships predictive for clinical endpoints in complex medical data does not preclude the scientific curiosity to better understand the primary biology of diseases like diabetes. Carefully planned and expensive experiments to confirm or reject a-priori verbalized research hypotheses in animals and humans will probably remain a cornerstone to generate biomedical knowledge. In this computational investigation, we try to bring classical inference and pattern prediction to the same table to illuminate their characteristic commonalities and differences.</w:t>
      </w:r>
    </w:p>
    <w:p w14:paraId="121D8F66" w14:textId="77777777" w:rsidR="00A45024" w:rsidRDefault="00A45024">
      <w:pPr>
        <w:rPr>
          <w:rFonts w:ascii="Calibri" w:hAnsi="Calibri"/>
          <w:lang w:val="en-US"/>
        </w:rPr>
      </w:pPr>
    </w:p>
    <w:p w14:paraId="1312F035" w14:textId="77777777" w:rsidR="00A45024" w:rsidRDefault="00A45024">
      <w:pPr>
        <w:rPr>
          <w:rFonts w:ascii="Calibri" w:hAnsi="Calibri"/>
          <w:lang w:val="en-US"/>
        </w:rPr>
      </w:pPr>
    </w:p>
    <w:p w14:paraId="5895E4EA" w14:textId="77777777" w:rsidR="00A45024" w:rsidRDefault="00A45024">
      <w:pPr>
        <w:rPr>
          <w:rFonts w:ascii="Calibri" w:hAnsi="Calibri"/>
          <w:lang w:val="en-US"/>
        </w:rPr>
      </w:pPr>
    </w:p>
    <w:p w14:paraId="097BBFAD" w14:textId="77777777" w:rsidR="00A45024" w:rsidRDefault="00A45024">
      <w:pPr>
        <w:rPr>
          <w:rFonts w:ascii="Calibri" w:eastAsia="Times New Roman" w:hAnsi="Calibri"/>
          <w:lang w:val="en-US"/>
        </w:rPr>
      </w:pPr>
    </w:p>
    <w:p w14:paraId="6B74FB14" w14:textId="77777777" w:rsidR="00A45024" w:rsidRDefault="00A45024">
      <w:pPr>
        <w:rPr>
          <w:rFonts w:ascii="Calibri" w:eastAsia="Times New Roman" w:hAnsi="Calibri"/>
          <w:lang w:val="en-US"/>
        </w:rPr>
      </w:pPr>
    </w:p>
    <w:p w14:paraId="01D1270E" w14:textId="77777777" w:rsidR="00A45024" w:rsidRDefault="00A45024">
      <w:pPr>
        <w:contextualSpacing/>
        <w:jc w:val="both"/>
        <w:rPr>
          <w:rFonts w:ascii="Calibri" w:hAnsi="Calibri"/>
          <w:b/>
          <w:color w:val="000000" w:themeColor="text1"/>
          <w:lang w:val="en-US"/>
        </w:rPr>
      </w:pPr>
    </w:p>
    <w:p w14:paraId="4FD3F011" w14:textId="77777777" w:rsidR="00A45024" w:rsidRDefault="00A45024">
      <w:pPr>
        <w:contextualSpacing/>
        <w:jc w:val="both"/>
        <w:rPr>
          <w:rFonts w:ascii="Calibri" w:hAnsi="Calibri"/>
          <w:b/>
          <w:color w:val="000000" w:themeColor="text1"/>
          <w:lang w:val="en-US"/>
        </w:rPr>
      </w:pPr>
    </w:p>
    <w:p w14:paraId="10ADADEC" w14:textId="77777777" w:rsidR="00A45024" w:rsidRDefault="00B875E3">
      <w:pPr>
        <w:contextualSpacing/>
        <w:jc w:val="both"/>
        <w:rPr>
          <w:rFonts w:ascii="Calibri" w:hAnsi="Calibri"/>
          <w:b/>
          <w:color w:val="000000" w:themeColor="text1"/>
          <w:lang w:val="en-US"/>
        </w:rPr>
      </w:pPr>
      <w:r w:rsidRPr="00B875E3">
        <w:rPr>
          <w:lang w:val="en-US"/>
          <w:rPrChange w:id="283" w:author="Danilo Bzdok" w:date="2018-05-09T10:56:00Z">
            <w:rPr/>
          </w:rPrChange>
        </w:rPr>
        <w:br w:type="column"/>
      </w:r>
      <w:r>
        <w:rPr>
          <w:rFonts w:ascii="Calibri" w:hAnsi="Calibri"/>
          <w:b/>
          <w:color w:val="000000" w:themeColor="text1"/>
          <w:lang w:val="en-US"/>
        </w:rPr>
        <w:lastRenderedPageBreak/>
        <w:t>Methods</w:t>
      </w:r>
    </w:p>
    <w:p w14:paraId="71F5F6DF" w14:textId="77777777" w:rsidR="00A45024" w:rsidRDefault="00B875E3">
      <w:pPr>
        <w:rPr>
          <w:rFonts w:ascii="Calibri" w:hAnsi="Calibri"/>
          <w:b/>
          <w:lang w:val="en-US"/>
        </w:rPr>
      </w:pPr>
      <w:r>
        <w:rPr>
          <w:rFonts w:ascii="Calibri" w:hAnsi="Calibri"/>
          <w:b/>
          <w:lang w:val="en-US"/>
        </w:rPr>
        <w:t>What do we mean by ‘inference’?</w:t>
      </w:r>
    </w:p>
    <w:p w14:paraId="040CB570" w14:textId="1AE5DA43" w:rsidR="00A45024" w:rsidRPr="00B875E3" w:rsidRDefault="00B875E3">
      <w:pPr>
        <w:ind w:firstLine="708"/>
        <w:jc w:val="both"/>
        <w:rPr>
          <w:lang w:val="en-US"/>
          <w:rPrChange w:id="284" w:author="Danilo Bzdok" w:date="2018-05-09T10:57:00Z">
            <w:rPr/>
          </w:rPrChange>
        </w:rPr>
      </w:pPr>
      <w:r>
        <w:rPr>
          <w:rFonts w:ascii="Calibri" w:eastAsia="Times New Roman" w:hAnsi="Calibri" w:cs="Arial"/>
          <w:color w:val="222222"/>
          <w:lang w:val="en-US"/>
        </w:rPr>
        <w:t xml:space="preserve">The term has been used by several quantitative fields with varying definitions </w:t>
      </w:r>
      <w:r>
        <w:fldChar w:fldCharType="begin"/>
      </w:r>
      <w:r w:rsidRPr="00B875E3">
        <w:rPr>
          <w:lang w:val="en-US"/>
          <w:rPrChange w:id="285" w:author="Danilo Bzdok" w:date="2018-05-09T10:56:00Z">
            <w:rPr/>
          </w:rPrChange>
        </w:rPr>
        <w:instrText>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fldChar w:fldCharType="separate"/>
      </w:r>
      <w:bookmarkStart w:id="286" w:name="__Fieldmark__1022_375443654"/>
      <w:r>
        <w:rPr>
          <w:rFonts w:ascii="Calibri" w:eastAsia="Times New Roman" w:hAnsi="Calibri" w:cs="Arial"/>
          <w:color w:val="222222"/>
          <w:lang w:val="en-US"/>
        </w:rPr>
        <w:t>(8)</w:t>
      </w:r>
      <w:r>
        <w:fldChar w:fldCharType="end"/>
      </w:r>
      <w:bookmarkEnd w:id="286"/>
      <w:r>
        <w:rPr>
          <w:rFonts w:ascii="Calibri" w:eastAsia="Times New Roman" w:hAnsi="Calibri" w:cs="Arial"/>
          <w:color w:val="222222"/>
          <w:lang w:val="en-US"/>
        </w:rPr>
        <w:t xml:space="preserve">. Here we adopt the technical meaning common in statistical null-hypothesis testing </w:t>
      </w:r>
      <w:r>
        <w:fldChar w:fldCharType="begin"/>
      </w:r>
      <w:r w:rsidRPr="00B875E3">
        <w:rPr>
          <w:lang w:val="en-US"/>
          <w:rPrChange w:id="287" w:author="Danilo Bzdok" w:date="2018-05-09T10:56:00Z">
            <w:rPr/>
          </w:rPrChange>
        </w:rPr>
        <w:instrText>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fldChar w:fldCharType="separate"/>
      </w:r>
      <w:bookmarkStart w:id="288" w:name="__Fieldmark__1042_375443654"/>
      <w:r>
        <w:rPr>
          <w:rFonts w:ascii="Calibri" w:eastAsia="Times New Roman" w:hAnsi="Calibri" w:cs="Arial"/>
          <w:color w:val="222222"/>
          <w:lang w:val="en-US"/>
        </w:rPr>
        <w:t>(21)</w:t>
      </w:r>
      <w:r>
        <w:fldChar w:fldCharType="end"/>
      </w:r>
      <w:bookmarkEnd w:id="288"/>
      <w:r>
        <w:rPr>
          <w:rFonts w:ascii="Calibri" w:eastAsia="Times New Roman" w:hAnsi="Calibri" w:cs="Arial"/>
          <w:color w:val="222222"/>
          <w:lang w:val="en-US"/>
        </w:rPr>
        <w:t xml:space="preserve">. Such classical </w:t>
      </w:r>
      <w:r>
        <w:rPr>
          <w:rFonts w:ascii="Calibri" w:hAnsi="Calibri" w:cs="Helvetica"/>
          <w:bCs/>
          <w:color w:val="000000"/>
          <w:lang w:val="en-US" w:eastAsia="en-US"/>
        </w:rPr>
        <w:t xml:space="preserve">inference is aimed at scientific discovery by trying to uncover “true” properties of the studied phenomenon. Quantifying </w:t>
      </w:r>
      <w:r>
        <w:rPr>
          <w:rFonts w:ascii="Calibri" w:hAnsi="Calibri" w:cs="Helvetica"/>
          <w:color w:val="000000"/>
          <w:lang w:val="en-US" w:eastAsia="en-US"/>
        </w:rPr>
        <w:t>whether an effect exists in the world</w:t>
      </w:r>
      <w:r>
        <w:rPr>
          <w:rStyle w:val="s2"/>
          <w:rFonts w:ascii="Calibri" w:hAnsi="Calibri"/>
          <w:color w:val="000000" w:themeColor="text1"/>
          <w:lang w:val="en-US"/>
        </w:rPr>
        <w:t xml:space="preserve"> is especially suited to ask</w:t>
      </w:r>
      <w:ins w:id="289" w:author="thirion " w:date="2018-05-08T15:20:00Z">
        <w:r>
          <w:rPr>
            <w:rStyle w:val="s2"/>
            <w:rFonts w:ascii="Calibri" w:hAnsi="Calibri"/>
            <w:color w:val="000000" w:themeColor="text1"/>
            <w:lang w:val="en-US"/>
          </w:rPr>
          <w:t>ing</w:t>
        </w:r>
      </w:ins>
      <w:r>
        <w:rPr>
          <w:rStyle w:val="s2"/>
          <w:rFonts w:ascii="Calibri" w:hAnsi="Calibri"/>
          <w:color w:val="000000" w:themeColor="text1"/>
          <w:lang w:val="en-US"/>
        </w:rPr>
        <w:t xml:space="preserve"> </w:t>
      </w:r>
      <w:commentRangeStart w:id="290"/>
      <w:r>
        <w:rPr>
          <w:rStyle w:val="s2"/>
          <w:rFonts w:ascii="Calibri" w:hAnsi="Calibri"/>
          <w:color w:val="000000" w:themeColor="text1"/>
          <w:lang w:val="en-US"/>
        </w:rPr>
        <w:t>scientific questions like ‘</w:t>
      </w:r>
      <w:del w:id="291" w:author="Danilo Bzdok" w:date="2018-05-09T22:16:00Z">
        <w:r w:rsidDel="000D3382">
          <w:rPr>
            <w:rStyle w:val="s2"/>
            <w:rFonts w:ascii="Calibri" w:hAnsi="Calibri"/>
            <w:color w:val="000000" w:themeColor="text1"/>
            <w:lang w:val="en-US"/>
          </w:rPr>
          <w:delText xml:space="preserve">Which </w:delText>
        </w:r>
      </w:del>
      <w:ins w:id="292" w:author="Danilo Bzdok" w:date="2018-05-09T22:16:00Z">
        <w:r w:rsidR="000D3382">
          <w:rPr>
            <w:rStyle w:val="s2"/>
            <w:rFonts w:ascii="Calibri" w:hAnsi="Calibri"/>
            <w:color w:val="000000" w:themeColor="text1"/>
            <w:lang w:val="en-US"/>
          </w:rPr>
          <w:t xml:space="preserve">Does a </w:t>
        </w:r>
      </w:ins>
      <w:r>
        <w:rPr>
          <w:rStyle w:val="s2"/>
          <w:rFonts w:ascii="Calibri" w:hAnsi="Calibri"/>
          <w:color w:val="000000" w:themeColor="text1"/>
          <w:lang w:val="en-US"/>
        </w:rPr>
        <w:t>gene location</w:t>
      </w:r>
      <w:del w:id="293" w:author="Danilo Bzdok" w:date="2018-05-09T22:16:00Z">
        <w:r w:rsidDel="000D3382">
          <w:rPr>
            <w:rStyle w:val="s2"/>
            <w:rFonts w:ascii="Calibri" w:hAnsi="Calibri"/>
            <w:color w:val="000000" w:themeColor="text1"/>
            <w:lang w:val="en-US"/>
          </w:rPr>
          <w:delText>s</w:delText>
        </w:r>
      </w:del>
      <w:r>
        <w:rPr>
          <w:rStyle w:val="s2"/>
          <w:rFonts w:ascii="Calibri" w:hAnsi="Calibri"/>
          <w:color w:val="000000" w:themeColor="text1"/>
          <w:lang w:val="en-US"/>
        </w:rPr>
        <w:t xml:space="preserve"> </w:t>
      </w:r>
      <w:r>
        <w:rPr>
          <w:rStyle w:val="s2"/>
          <w:rFonts w:ascii="Calibri" w:hAnsi="Calibri"/>
          <w:i/>
          <w:color w:val="000000" w:themeColor="text1"/>
          <w:lang w:val="en-US"/>
        </w:rPr>
        <w:t>contribute to</w:t>
      </w:r>
      <w:r>
        <w:rPr>
          <w:rStyle w:val="s2"/>
          <w:rFonts w:ascii="Calibri" w:hAnsi="Calibri"/>
          <w:color w:val="000000" w:themeColor="text1"/>
          <w:lang w:val="en-US"/>
        </w:rPr>
        <w:t xml:space="preserve"> or </w:t>
      </w:r>
      <w:del w:id="294" w:author="Danilo Bzdok" w:date="2018-05-09T22:16:00Z">
        <w:r w:rsidDel="000D3382">
          <w:rPr>
            <w:rStyle w:val="s2"/>
            <w:rFonts w:ascii="Calibri" w:hAnsi="Calibri"/>
            <w:i/>
            <w:color w:val="000000" w:themeColor="text1"/>
            <w:lang w:val="en-US"/>
          </w:rPr>
          <w:delText xml:space="preserve">are </w:delText>
        </w:r>
      </w:del>
      <w:proofErr w:type="gramStart"/>
      <w:ins w:id="295" w:author="Danilo Bzdok" w:date="2018-05-09T22:20:00Z">
        <w:r w:rsidR="006A052F">
          <w:rPr>
            <w:rStyle w:val="s2"/>
            <w:rFonts w:ascii="Calibri" w:hAnsi="Calibri"/>
            <w:i/>
            <w:color w:val="000000" w:themeColor="text1"/>
            <w:lang w:val="en-US"/>
          </w:rPr>
          <w:t>have an effect on</w:t>
        </w:r>
      </w:ins>
      <w:proofErr w:type="gramEnd"/>
      <w:del w:id="296" w:author="Danilo Bzdok" w:date="2018-05-09T22:20:00Z">
        <w:r w:rsidDel="006A052F">
          <w:rPr>
            <w:rStyle w:val="s2"/>
            <w:rFonts w:ascii="Calibri" w:hAnsi="Calibri"/>
            <w:i/>
            <w:color w:val="000000" w:themeColor="text1"/>
            <w:lang w:val="en-US"/>
          </w:rPr>
          <w:delText>associated</w:delText>
        </w:r>
        <w:r w:rsidDel="006A052F">
          <w:rPr>
            <w:rStyle w:val="s2"/>
            <w:rFonts w:ascii="Calibri" w:hAnsi="Calibri"/>
            <w:color w:val="000000" w:themeColor="text1"/>
            <w:lang w:val="en-US"/>
          </w:rPr>
          <w:delText xml:space="preserve"> </w:delText>
        </w:r>
      </w:del>
      <w:ins w:id="297" w:author="Danilo Bzdok" w:date="2018-05-09T22:20:00Z">
        <w:r w:rsidR="006A052F">
          <w:rPr>
            <w:rStyle w:val="s2"/>
            <w:rFonts w:ascii="Calibri" w:hAnsi="Calibri"/>
            <w:color w:val="000000" w:themeColor="text1"/>
            <w:lang w:val="en-US"/>
          </w:rPr>
          <w:t xml:space="preserve"> </w:t>
        </w:r>
      </w:ins>
      <w:del w:id="298" w:author="Danilo Bzdok" w:date="2018-05-09T22:20:00Z">
        <w:r w:rsidDel="006A052F">
          <w:rPr>
            <w:rStyle w:val="s2"/>
            <w:rFonts w:ascii="Calibri" w:hAnsi="Calibri"/>
            <w:color w:val="000000" w:themeColor="text1"/>
            <w:lang w:val="en-US"/>
          </w:rPr>
          <w:delText xml:space="preserve">with </w:delText>
        </w:r>
      </w:del>
      <w:r>
        <w:rPr>
          <w:rStyle w:val="s2"/>
          <w:rFonts w:ascii="Calibri" w:hAnsi="Calibri"/>
          <w:color w:val="000000" w:themeColor="text1"/>
          <w:lang w:val="en-US"/>
        </w:rPr>
        <w:t>a disease?’</w:t>
      </w:r>
      <w:commentRangeEnd w:id="290"/>
      <w:r>
        <w:commentReference w:id="290"/>
      </w:r>
      <w:r>
        <w:rPr>
          <w:rStyle w:val="s2"/>
          <w:rFonts w:ascii="Calibri" w:hAnsi="Calibri"/>
          <w:color w:val="000000" w:themeColor="text1"/>
          <w:lang w:val="en-US"/>
        </w:rPr>
        <w:t xml:space="preserve"> </w:t>
      </w:r>
      <w:r>
        <w:rPr>
          <w:rFonts w:ascii="Calibri" w:hAnsi="Calibri" w:cs="Helvetica"/>
          <w:color w:val="000000"/>
          <w:lang w:val="en-US" w:eastAsia="en-US"/>
        </w:rPr>
        <w:t xml:space="preserve">Providing such insight as a service to science is typically achieved by </w:t>
      </w:r>
      <w:r>
        <w:rPr>
          <w:rFonts w:ascii="Calibri" w:hAnsi="Calibri" w:cs="Arial"/>
          <w:color w:val="000000"/>
          <w:lang w:val="en-US" w:eastAsia="en-US"/>
        </w:rPr>
        <w:t xml:space="preserve">making probabilistic assumptions about how the observed data arose (e.g., the bell-shaped Gaussian distribution). </w:t>
      </w:r>
      <w:r>
        <w:rPr>
          <w:rFonts w:ascii="Calibri" w:hAnsi="Calibri" w:cs="Arial"/>
          <w:bCs/>
          <w:color w:val="000000"/>
          <w:lang w:val="en-US" w:eastAsia="en-US"/>
        </w:rPr>
        <w:t xml:space="preserve">The underlying structure of a scientific process </w:t>
      </w:r>
      <w:r>
        <w:rPr>
          <w:rFonts w:ascii="Calibri" w:hAnsi="Calibri" w:cs="Arial"/>
          <w:color w:val="000000"/>
          <w:lang w:val="en-US" w:eastAsia="en-US"/>
        </w:rPr>
        <w:t>is typically derived by</w:t>
      </w:r>
      <w:r>
        <w:rPr>
          <w:rFonts w:ascii="Calibri" w:eastAsia="Times New Roman" w:hAnsi="Calibri" w:cs="Arial"/>
          <w:bCs/>
          <w:color w:val="222222"/>
          <w:lang w:val="en-US"/>
        </w:rPr>
        <w:t xml:space="preserve"> understanding the way a set of input measures affect an outcome. The inference paradigm is especially useful to judge the individual relevance of each quantitative measure in impacting the response of interest. </w:t>
      </w:r>
      <w:proofErr w:type="gramStart"/>
      <w:r>
        <w:rPr>
          <w:rFonts w:ascii="Calibri" w:eastAsia="Times New Roman" w:hAnsi="Calibri" w:cs="Arial"/>
          <w:color w:val="222222"/>
          <w:lang w:val="en-US"/>
        </w:rPr>
        <w:t>In particular, the</w:t>
      </w:r>
      <w:proofErr w:type="gramEnd"/>
      <w:r>
        <w:rPr>
          <w:rFonts w:ascii="Calibri" w:eastAsia="Times New Roman" w:hAnsi="Calibri" w:cs="Arial"/>
          <w:color w:val="222222"/>
          <w:lang w:val="en-US"/>
        </w:rPr>
        <w:t xml:space="preserve"> investigator wants to </w:t>
      </w:r>
      <w:r>
        <w:rPr>
          <w:rFonts w:ascii="Calibri" w:eastAsia="Times New Roman" w:hAnsi="Calibri" w:cs="Arial"/>
          <w:bCs/>
          <w:color w:val="222222"/>
          <w:lang w:val="en-US"/>
        </w:rPr>
        <w:t>quantify the relatively more important predictors among the set of candidate variables often hand-selected based on previous research</w:t>
      </w:r>
      <w:r>
        <w:rPr>
          <w:rFonts w:ascii="Calibri" w:eastAsia="Times New Roman" w:hAnsi="Calibri" w:cs="Arial"/>
          <w:color w:val="222222"/>
          <w:lang w:val="en-US"/>
        </w:rPr>
        <w:t xml:space="preserve">. </w:t>
      </w:r>
      <w:commentRangeStart w:id="299"/>
      <w:r>
        <w:rPr>
          <w:rFonts w:ascii="Calibri" w:eastAsia="Times New Roman" w:hAnsi="Calibri" w:cs="Arial"/>
          <w:bCs/>
          <w:color w:val="222222"/>
          <w:lang w:val="en-US"/>
        </w:rPr>
        <w:t>This intention explains why historically many empirical sciences have long relied on linear model approaches, even if the “true” relationship in nature may be more complicated</w:t>
      </w:r>
      <w:commentRangeEnd w:id="299"/>
      <w:r>
        <w:commentReference w:id="299"/>
      </w:r>
      <w:r>
        <w:rPr>
          <w:rFonts w:ascii="Calibri" w:eastAsia="Times New Roman" w:hAnsi="Calibri" w:cs="Arial"/>
          <w:bCs/>
          <w:color w:val="222222"/>
          <w:lang w:val="en-US"/>
        </w:rPr>
        <w:t xml:space="preserve"> </w:t>
      </w:r>
      <w:r>
        <w:fldChar w:fldCharType="begin"/>
      </w:r>
      <w:r w:rsidRPr="00B875E3">
        <w:rPr>
          <w:lang w:val="en-US"/>
          <w:rPrChange w:id="300" w:author="Danilo Bzdok" w:date="2018-05-09T10:56:00Z">
            <w:rPr/>
          </w:rPrChange>
        </w:rPr>
        <w:instrText>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fldChar w:fldCharType="separate"/>
      </w:r>
      <w:bookmarkStart w:id="301" w:name="__Fieldmark__1154_375443654"/>
      <w:r>
        <w:rPr>
          <w:rFonts w:ascii="Calibri" w:eastAsia="Times New Roman" w:hAnsi="Calibri" w:cs="Arial"/>
          <w:bCs/>
          <w:color w:val="222222"/>
          <w:lang w:val="en-US"/>
        </w:rPr>
        <w:t>(21)</w:t>
      </w:r>
      <w:r>
        <w:fldChar w:fldCharType="end"/>
      </w:r>
      <w:bookmarkEnd w:id="301"/>
      <w:r>
        <w:rPr>
          <w:rFonts w:ascii="Calibri" w:eastAsia="Times New Roman" w:hAnsi="Calibri" w:cs="Arial"/>
          <w:bCs/>
          <w:color w:val="222222"/>
          <w:lang w:val="en-US"/>
        </w:rPr>
        <w:t xml:space="preserve">. Modeling for inference is </w:t>
      </w:r>
      <w:r>
        <w:rPr>
          <w:rFonts w:ascii="Calibri" w:hAnsi="Calibri" w:cs="Arial"/>
          <w:color w:val="000000"/>
          <w:lang w:val="en-US" w:eastAsia="en-US"/>
        </w:rPr>
        <w:t xml:space="preserve">self-consistent in </w:t>
      </w:r>
      <w:proofErr w:type="gramStart"/>
      <w:r>
        <w:rPr>
          <w:rFonts w:ascii="Calibri" w:hAnsi="Calibri" w:cs="Arial"/>
          <w:color w:val="000000"/>
          <w:lang w:val="en-US" w:eastAsia="en-US"/>
        </w:rPr>
        <w:t>assuming that</w:t>
      </w:r>
      <w:proofErr w:type="gramEnd"/>
      <w:r>
        <w:rPr>
          <w:rFonts w:ascii="Calibri" w:hAnsi="Calibri" w:cs="Arial"/>
          <w:color w:val="000000"/>
          <w:lang w:val="en-US" w:eastAsia="en-US"/>
        </w:rPr>
        <w:t xml:space="preserve"> the </w:t>
      </w:r>
      <w:r>
        <w:rPr>
          <w:rFonts w:ascii="Calibri" w:eastAsia="Times New Roman" w:hAnsi="Calibri" w:cs="Arial"/>
          <w:bCs/>
          <w:color w:val="222222"/>
          <w:shd w:val="clear" w:color="auto" w:fill="FFFFFF"/>
          <w:lang w:val="en-US"/>
        </w:rPr>
        <w:t xml:space="preserve">‘fitted’ </w:t>
      </w:r>
      <w:r>
        <w:rPr>
          <w:rFonts w:ascii="Calibri" w:hAnsi="Calibri" w:cs="Arial"/>
          <w:color w:val="000000"/>
          <w:lang w:val="en-US" w:eastAsia="en-US"/>
        </w:rPr>
        <w:t>model is a sufficient, fully specified summary of the studied phenomena, with each variable hav</w:t>
      </w:r>
      <w:ins w:id="302" w:author="thirion " w:date="2018-05-08T15:23:00Z">
        <w:r>
          <w:rPr>
            <w:rFonts w:ascii="Calibri" w:hAnsi="Calibri" w:cs="Arial"/>
            <w:color w:val="000000"/>
            <w:lang w:val="en-US" w:eastAsia="en-US"/>
          </w:rPr>
          <w:t>ing</w:t>
        </w:r>
      </w:ins>
      <w:del w:id="303" w:author="thirion " w:date="2018-05-08T15:23:00Z">
        <w:r>
          <w:rPr>
            <w:rFonts w:ascii="Calibri" w:hAnsi="Calibri" w:cs="Arial"/>
            <w:color w:val="000000"/>
            <w:lang w:val="en-US" w:eastAsia="en-US"/>
          </w:rPr>
          <w:delText>e</w:delText>
        </w:r>
      </w:del>
      <w:r>
        <w:rPr>
          <w:rFonts w:ascii="Calibri" w:hAnsi="Calibri" w:cs="Arial"/>
          <w:color w:val="000000"/>
          <w:lang w:val="en-US" w:eastAsia="en-US"/>
        </w:rPr>
        <w:t xml:space="preserve"> a clear semantic interpretation. Often combined with careful experimental control and </w:t>
      </w:r>
      <w:r>
        <w:rPr>
          <w:rFonts w:ascii="Calibri" w:eastAsia="Times New Roman" w:hAnsi="Calibri" w:cs="Arial"/>
          <w:color w:val="222222"/>
          <w:lang w:val="en-US"/>
        </w:rPr>
        <w:t>backed up by formal theory, this modeling agenda is how</w:t>
      </w:r>
      <w:r>
        <w:rPr>
          <w:rFonts w:ascii="Calibri" w:hAnsi="Calibri" w:cs="Arial"/>
          <w:color w:val="000000"/>
          <w:lang w:val="en-US" w:eastAsia="en-US"/>
        </w:rPr>
        <w:t xml:space="preserve"> </w:t>
      </w:r>
      <w:r>
        <w:rPr>
          <w:rFonts w:ascii="Calibri" w:hAnsi="Calibri"/>
          <w:lang w:val="en-US"/>
        </w:rPr>
        <w:t>traditional academic statistics has routinely dealt with small to medium data from planned data acquisition.</w:t>
      </w:r>
    </w:p>
    <w:p w14:paraId="769936DE" w14:textId="77777777" w:rsidR="00A45024" w:rsidRDefault="00A45024">
      <w:pPr>
        <w:jc w:val="both"/>
        <w:rPr>
          <w:rFonts w:ascii="Calibri" w:hAnsi="Calibri"/>
          <w:lang w:val="en-US"/>
        </w:rPr>
      </w:pPr>
    </w:p>
    <w:p w14:paraId="6EDAD0CA" w14:textId="77777777" w:rsidR="00A45024" w:rsidRDefault="00B875E3">
      <w:pPr>
        <w:jc w:val="both"/>
        <w:rPr>
          <w:rFonts w:ascii="Calibri" w:hAnsi="Calibri"/>
          <w:b/>
          <w:lang w:val="en-US"/>
        </w:rPr>
      </w:pPr>
      <w:r>
        <w:rPr>
          <w:rFonts w:ascii="Calibri" w:hAnsi="Calibri"/>
          <w:b/>
          <w:lang w:val="en-US"/>
        </w:rPr>
        <w:t>What do we mean by ‘prediction’?</w:t>
      </w:r>
    </w:p>
    <w:p w14:paraId="5B88D62F" w14:textId="77777777" w:rsidR="00A45024" w:rsidRPr="00B875E3" w:rsidRDefault="00B875E3">
      <w:pPr>
        <w:ind w:firstLine="708"/>
        <w:jc w:val="both"/>
        <w:rPr>
          <w:lang w:val="en-US"/>
          <w:rPrChange w:id="304" w:author="Danilo Bzdok" w:date="2018-05-09T12:06:00Z">
            <w:rPr/>
          </w:rPrChange>
        </w:rPr>
      </w:pPr>
      <w:r>
        <w:rPr>
          <w:rFonts w:ascii="Calibri" w:hAnsi="Calibri"/>
          <w:lang w:val="en-US"/>
        </w:rPr>
        <w:t xml:space="preserve">Seeking properties of the </w:t>
      </w:r>
      <w:r>
        <w:rPr>
          <w:rFonts w:ascii="Calibri" w:hAnsi="Calibri" w:cs="Arial"/>
          <w:color w:val="000000"/>
          <w:lang w:val="en-US" w:eastAsia="en-US"/>
        </w:rPr>
        <w:t xml:space="preserve">inner workings of the phenomenon under study </w:t>
      </w:r>
      <w:r>
        <w:rPr>
          <w:rFonts w:ascii="Calibri" w:hAnsi="Calibri"/>
          <w:lang w:val="en-US"/>
        </w:rPr>
        <w:t>can depart from empirical research for the sake of prediction. Here the emphasis is on</w:t>
      </w:r>
      <w:r>
        <w:rPr>
          <w:rFonts w:ascii="Calibri" w:hAnsi="Calibri" w:cs="Arial"/>
          <w:color w:val="000000"/>
          <w:lang w:val="en-US" w:eastAsia="en-US"/>
        </w:rPr>
        <w:t xml:space="preserve"> accurately modeling the world </w:t>
      </w:r>
      <w:r>
        <w:fldChar w:fldCharType="begin"/>
      </w:r>
      <w:r w:rsidRPr="00B875E3">
        <w:rPr>
          <w:lang w:val="en-US"/>
          <w:rPrChange w:id="305" w:author="Danilo Bzdok" w:date="2018-05-09T10:57:00Z">
            <w:rPr/>
          </w:rPrChange>
        </w:rPr>
        <w:instrText>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fldChar w:fldCharType="separate"/>
      </w:r>
      <w:bookmarkStart w:id="306" w:name="__Fieldmark__1221_375443654"/>
      <w:r>
        <w:rPr>
          <w:rFonts w:ascii="Calibri" w:hAnsi="Calibri" w:cs="Arial"/>
          <w:color w:val="000000"/>
          <w:lang w:val="en-US" w:eastAsia="en-US"/>
        </w:rPr>
        <w:t>(22, 23)</w:t>
      </w:r>
      <w:r>
        <w:fldChar w:fldCharType="end"/>
      </w:r>
      <w:r>
        <w:fldChar w:fldCharType="begin"/>
      </w:r>
      <w:r w:rsidRPr="00B875E3">
        <w:rPr>
          <w:lang w:val="en-US"/>
          <w:rPrChange w:id="307" w:author="Danilo Bzdok" w:date="2018-05-09T10:57:00Z">
            <w:rPr/>
          </w:rPrChange>
        </w:rPr>
        <w:instrText xml:space="preserve"> HYPERLINK \l "_ENREF_23" \h </w:instrText>
      </w:r>
      <w:r>
        <w:fldChar w:fldCharType="separate"/>
      </w:r>
      <w:bookmarkEnd w:id="306"/>
      <w:r>
        <w:rPr>
          <w:rFonts w:ascii="Calibri" w:hAnsi="Calibri" w:cs="Arial"/>
          <w:color w:val="000000"/>
          <w:lang w:val="en-US" w:eastAsia="en-US"/>
        </w:rPr>
        <w:t xml:space="preserve">. The investigator wants to automatically extract knowledge of regularities in the world searching through possibly meaningful patterns. </w:t>
      </w:r>
      <w:r>
        <w:rPr>
          <w:rFonts w:ascii="Calibri" w:hAnsi="Calibri" w:cs="Arial"/>
          <w:color w:val="000000"/>
          <w:lang w:val="en-US" w:eastAsia="en-US"/>
        </w:rPr>
        <w:fldChar w:fldCharType="end"/>
      </w:r>
      <w:r>
        <w:rPr>
          <w:rStyle w:val="s2"/>
          <w:rFonts w:ascii="Calibri" w:hAnsi="Calibri"/>
          <w:color w:val="000000" w:themeColor="text1"/>
          <w:lang w:val="en-US"/>
        </w:rPr>
        <w:t xml:space="preserve">This modeling goal is for instance especially suited to ask, </w:t>
      </w:r>
      <w:commentRangeStart w:id="308"/>
      <w:r>
        <w:rPr>
          <w:rStyle w:val="s2"/>
          <w:rFonts w:ascii="Calibri" w:hAnsi="Calibri"/>
          <w:color w:val="000000" w:themeColor="text1"/>
          <w:lang w:val="en-US"/>
        </w:rPr>
        <w:t xml:space="preserve">‘Which gene locations are </w:t>
      </w:r>
      <w:r>
        <w:rPr>
          <w:rStyle w:val="s2"/>
          <w:rFonts w:ascii="Calibri" w:hAnsi="Calibri"/>
          <w:i/>
          <w:color w:val="000000" w:themeColor="text1"/>
          <w:lang w:val="en-US"/>
        </w:rPr>
        <w:t>useful</w:t>
      </w:r>
      <w:r>
        <w:rPr>
          <w:rStyle w:val="s2"/>
          <w:rFonts w:ascii="Calibri" w:hAnsi="Calibri"/>
          <w:color w:val="000000" w:themeColor="text1"/>
          <w:lang w:val="en-US"/>
        </w:rPr>
        <w:t xml:space="preserve"> to</w:t>
      </w:r>
      <w:r>
        <w:rPr>
          <w:rStyle w:val="s2"/>
          <w:rFonts w:ascii="Calibri" w:hAnsi="Calibri"/>
          <w:i/>
          <w:color w:val="000000" w:themeColor="text1"/>
          <w:lang w:val="en-US"/>
        </w:rPr>
        <w:t xml:space="preserve"> distinguish</w:t>
      </w:r>
      <w:r>
        <w:rPr>
          <w:rStyle w:val="s2"/>
          <w:rFonts w:ascii="Calibri" w:hAnsi="Calibri"/>
          <w:color w:val="000000" w:themeColor="text1"/>
          <w:lang w:val="en-US"/>
        </w:rPr>
        <w:t xml:space="preserve"> whether an individual has a disease or not?’</w:t>
      </w:r>
      <w:commentRangeEnd w:id="308"/>
      <w:r>
        <w:commentReference w:id="308"/>
      </w:r>
      <w:r>
        <w:rPr>
          <w:rFonts w:ascii="Calibri" w:hAnsi="Calibri" w:cs="Arial"/>
          <w:color w:val="000000"/>
          <w:lang w:val="en-US" w:eastAsia="en-US"/>
        </w:rPr>
        <w:t xml:space="preserve"> Prediction accuracy is an established metric to capture how well the quantitative model can </w:t>
      </w:r>
      <w:r>
        <w:rPr>
          <w:rFonts w:ascii="Calibri" w:hAnsi="Calibri" w:cs="Arial"/>
          <w:i/>
          <w:color w:val="000000"/>
          <w:lang w:val="en-US" w:eastAsia="en-US"/>
        </w:rPr>
        <w:t>emulate</w:t>
      </w:r>
      <w:r>
        <w:rPr>
          <w:rFonts w:ascii="Calibri" w:hAnsi="Calibri" w:cs="Arial"/>
          <w:color w:val="000000"/>
          <w:lang w:val="en-US" w:eastAsia="en-US"/>
        </w:rPr>
        <w:t xml:space="preserve"> a high-level description of mechanisms in nature; that is, how well the built model can reproduce the studied phenomenon whose data is analyzed. In the extreme case, the quantitative model may </w:t>
      </w:r>
      <w:r>
        <w:rPr>
          <w:rFonts w:ascii="Calibri" w:hAnsi="Calibri"/>
          <w:color w:val="000000" w:themeColor="text1"/>
          <w:lang w:val="en-US"/>
        </w:rPr>
        <w:t>embody the discovered statistical relationship in a way that is opaque to the investigator (e.g., many “deep” neural-network algorithms).</w:t>
      </w:r>
      <w:r>
        <w:rPr>
          <w:rFonts w:ascii="Calibri" w:hAnsi="Calibri" w:cs="Arial"/>
          <w:color w:val="000000"/>
          <w:lang w:val="en-US" w:eastAsia="en-US"/>
        </w:rPr>
        <w:t xml:space="preserve"> The prediction paradigm achieves guesses with high accuracy as those </w:t>
      </w:r>
      <w:r>
        <w:rPr>
          <w:rFonts w:ascii="Calibri" w:eastAsia="Times New Roman" w:hAnsi="Calibri" w:cs="Arial"/>
          <w:bCs/>
          <w:color w:val="222222"/>
          <w:shd w:val="clear" w:color="auto" w:fill="FFFFFF"/>
          <w:lang w:val="en-US"/>
        </w:rPr>
        <w:t>models are expected to generalize extracted patterns onto tomorrow’s data.</w:t>
      </w:r>
      <w:r>
        <w:rPr>
          <w:rFonts w:ascii="Calibri" w:hAnsi="Calibri" w:cs="Arial"/>
          <w:color w:val="000000"/>
          <w:lang w:val="en-US" w:eastAsia="en-US"/>
        </w:rPr>
        <w:t xml:space="preserve"> </w:t>
      </w:r>
      <w:r>
        <w:rPr>
          <w:rFonts w:ascii="Calibri" w:hAnsi="Calibri"/>
          <w:color w:val="000000" w:themeColor="text1"/>
          <w:lang w:val="en-US"/>
        </w:rPr>
        <w:t xml:space="preserve">There is smaller concern for </w:t>
      </w:r>
      <w:commentRangeStart w:id="309"/>
      <w:r>
        <w:rPr>
          <w:rFonts w:ascii="Calibri" w:hAnsi="Calibri"/>
          <w:color w:val="000000" w:themeColor="text1"/>
          <w:lang w:val="en-US"/>
        </w:rPr>
        <w:t>what the achieved prediction means for how the data sample arose from the general population</w:t>
      </w:r>
      <w:commentRangeEnd w:id="309"/>
      <w:r>
        <w:commentReference w:id="309"/>
      </w:r>
      <w:r>
        <w:rPr>
          <w:rFonts w:ascii="Calibri" w:hAnsi="Calibri"/>
          <w:color w:val="000000" w:themeColor="text1"/>
          <w:lang w:val="en-US"/>
        </w:rPr>
        <w:t xml:space="preserve">. </w:t>
      </w:r>
      <w:r>
        <w:rPr>
          <w:rFonts w:ascii="Calibri" w:eastAsia="Times New Roman" w:hAnsi="Calibri" w:cs="Arial"/>
          <w:bCs/>
          <w:color w:val="222222"/>
          <w:shd w:val="clear" w:color="auto" w:fill="FFFFFF"/>
          <w:lang w:val="en-US"/>
        </w:rPr>
        <w:t xml:space="preserve">The ‘trained’ quantitative model is used for prediction in new individuals whose outcome information we do not yet have. </w:t>
      </w:r>
      <w:r>
        <w:rPr>
          <w:rFonts w:ascii="Calibri" w:eastAsia="Times New Roman" w:hAnsi="Calibri" w:cs="Arial"/>
          <w:bCs/>
          <w:color w:val="222222"/>
          <w:lang w:val="en-US"/>
        </w:rPr>
        <w:t>Typically, the predicted outcomes cannot be easily obtained, are expansive, or hard to come by.</w:t>
      </w:r>
      <w:r>
        <w:rPr>
          <w:rFonts w:ascii="Calibri" w:hAnsi="Calibri" w:cs="Arial"/>
          <w:color w:val="000000"/>
          <w:lang w:val="en-US" w:eastAsia="en-US"/>
        </w:rPr>
        <w:t xml:space="preserve"> This aspect of “filling in” missing information also explains why mere correlation between two variables, such as in Pearson’s correlation, may be a more limited notion of foretelling future, yet-to-be measured observations </w:t>
      </w:r>
      <w:r>
        <w:fldChar w:fldCharType="begin"/>
      </w:r>
      <w:r w:rsidRPr="00B875E3">
        <w:rPr>
          <w:lang w:val="en-US"/>
          <w:rPrChange w:id="310" w:author="Danilo Bzdok" w:date="2018-05-09T10:57:00Z">
            <w:rPr/>
          </w:rPrChange>
        </w:rPr>
        <w:instrText>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fldChar w:fldCharType="separate"/>
      </w:r>
      <w:bookmarkStart w:id="311" w:name="__Fieldmark__1320_375443654"/>
      <w:r>
        <w:rPr>
          <w:rFonts w:ascii="Calibri" w:hAnsi="Calibri" w:cs="Arial"/>
          <w:color w:val="000000"/>
          <w:lang w:val="en-US" w:eastAsia="en-US"/>
        </w:rPr>
        <w:t>(24)</w:t>
      </w:r>
      <w:r>
        <w:fldChar w:fldCharType="end"/>
      </w:r>
      <w:r>
        <w:fldChar w:fldCharType="begin"/>
      </w:r>
      <w:r w:rsidRPr="00B875E3">
        <w:rPr>
          <w:lang w:val="en-US"/>
          <w:rPrChange w:id="312" w:author="Danilo Bzdok" w:date="2018-05-09T10:57:00Z">
            <w:rPr/>
          </w:rPrChange>
        </w:rPr>
        <w:instrText xml:space="preserve"> HYPERLINK \l "_ENREF_24" \h </w:instrText>
      </w:r>
      <w:r>
        <w:fldChar w:fldCharType="separate"/>
      </w:r>
      <w:bookmarkEnd w:id="311"/>
      <w:r>
        <w:rPr>
          <w:rFonts w:ascii="Calibri" w:hAnsi="Calibri" w:cs="Arial"/>
          <w:color w:val="000000"/>
          <w:lang w:val="en-US" w:eastAsia="en-US"/>
        </w:rPr>
        <w:t xml:space="preserve">. </w:t>
      </w:r>
      <w:r>
        <w:rPr>
          <w:rFonts w:ascii="Calibri" w:hAnsi="Calibri" w:cs="Arial"/>
          <w:color w:val="000000"/>
          <w:lang w:val="en-US" w:eastAsia="en-US"/>
        </w:rPr>
        <w:fldChar w:fldCharType="end"/>
      </w:r>
      <w:r>
        <w:rPr>
          <w:rFonts w:ascii="Calibri" w:hAnsi="Calibri"/>
          <w:color w:val="000000" w:themeColor="text1"/>
          <w:lang w:val="en-US"/>
        </w:rPr>
        <w:t xml:space="preserve">Prediction has been an important focus of activity in the more recent machine-learning community </w:t>
      </w:r>
      <w:r>
        <w:fldChar w:fldCharType="begin"/>
      </w:r>
      <w:r w:rsidRPr="00B875E3">
        <w:rPr>
          <w:lang w:val="en-US"/>
          <w:rPrChange w:id="313" w:author="Danilo Bzdok" w:date="2018-05-09T10:57:00Z">
            <w:rPr/>
          </w:rPrChange>
        </w:rPr>
        <w:instrText>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fldChar w:fldCharType="separate"/>
      </w:r>
      <w:bookmarkStart w:id="314" w:name="__Fieldmark__1334_375443654"/>
      <w:r>
        <w:rPr>
          <w:rFonts w:ascii="Calibri" w:hAnsi="Calibri"/>
          <w:color w:val="000000" w:themeColor="text1"/>
          <w:lang w:val="en-US"/>
        </w:rPr>
        <w:t>(2)</w:t>
      </w:r>
      <w:r>
        <w:fldChar w:fldCharType="end"/>
      </w:r>
      <w:r>
        <w:fldChar w:fldCharType="begin"/>
      </w:r>
      <w:r w:rsidRPr="00B875E3">
        <w:rPr>
          <w:lang w:val="en-US"/>
          <w:rPrChange w:id="315" w:author="Danilo Bzdok" w:date="2018-05-09T10:57:00Z">
            <w:rPr/>
          </w:rPrChange>
        </w:rPr>
        <w:instrText xml:space="preserve"> HYPERLINK \l "_ENREF_2" \h </w:instrText>
      </w:r>
      <w:r>
        <w:fldChar w:fldCharType="separate"/>
      </w:r>
      <w:bookmarkEnd w:id="314"/>
      <w:r>
        <w:rPr>
          <w:rFonts w:ascii="Calibri" w:hAnsi="Calibri"/>
          <w:color w:val="000000" w:themeColor="text1"/>
          <w:lang w:val="en-US"/>
        </w:rPr>
        <w:t xml:space="preserve"> and corresponds to how data analysis is often practiced in data-intensive industries </w:t>
      </w:r>
      <w:r>
        <w:rPr>
          <w:rFonts w:ascii="Calibri" w:hAnsi="Calibri"/>
          <w:color w:val="000000" w:themeColor="text1"/>
          <w:lang w:val="en-US"/>
        </w:rPr>
        <w:fldChar w:fldCharType="end"/>
      </w:r>
      <w:r>
        <w:fldChar w:fldCharType="begin"/>
      </w:r>
      <w:r w:rsidRPr="00B875E3">
        <w:rPr>
          <w:lang w:val="en-US"/>
          <w:rPrChange w:id="316" w:author="Danilo Bzdok" w:date="2018-05-09T10:57:00Z">
            <w:rPr/>
          </w:rPrChange>
        </w:rPr>
        <w:instrText>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w:instrText>
      </w:r>
      <w:r w:rsidRPr="00B875E3">
        <w:rPr>
          <w:lang w:val="en-US"/>
          <w:rPrChange w:id="317" w:author="Danilo Bzdok" w:date="2018-05-09T12:06:00Z">
            <w:rPr/>
          </w:rPrChange>
        </w:rPr>
        <w:instrTex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fldChar w:fldCharType="separate"/>
      </w:r>
      <w:bookmarkStart w:id="318" w:name="__Fieldmark__1351_375443654"/>
      <w:r>
        <w:rPr>
          <w:rFonts w:ascii="Calibri" w:hAnsi="Calibri"/>
          <w:color w:val="000000" w:themeColor="text1"/>
          <w:lang w:val="en-US"/>
        </w:rPr>
        <w:t>(25)</w:t>
      </w:r>
      <w:r>
        <w:fldChar w:fldCharType="end"/>
      </w:r>
      <w:r>
        <w:fldChar w:fldCharType="begin"/>
      </w:r>
      <w:r w:rsidRPr="00B875E3">
        <w:rPr>
          <w:lang w:val="en-US"/>
          <w:rPrChange w:id="319" w:author="Danilo Bzdok" w:date="2018-05-09T12:06:00Z">
            <w:rPr/>
          </w:rPrChange>
        </w:rPr>
        <w:instrText xml:space="preserve"> HYPERLINK \l "_ENREF_25" \h </w:instrText>
      </w:r>
      <w:r>
        <w:fldChar w:fldCharType="separate"/>
      </w:r>
      <w:bookmarkEnd w:id="318"/>
      <w:r>
        <w:rPr>
          <w:rFonts w:ascii="Calibri" w:hAnsi="Calibri"/>
          <w:color w:val="000000" w:themeColor="text1"/>
          <w:lang w:val="en-US"/>
        </w:rPr>
        <w:t>.</w:t>
      </w:r>
      <w:r>
        <w:rPr>
          <w:rFonts w:ascii="Calibri" w:hAnsi="Calibri"/>
          <w:color w:val="000000" w:themeColor="text1"/>
          <w:lang w:val="en-US"/>
        </w:rPr>
        <w:fldChar w:fldCharType="end"/>
      </w:r>
    </w:p>
    <w:p w14:paraId="2B8DAC35" w14:textId="77777777" w:rsidR="00A45024" w:rsidRDefault="00A45024">
      <w:pPr>
        <w:shd w:val="clear" w:color="auto" w:fill="FFFFFF"/>
        <w:rPr>
          <w:rFonts w:ascii="Calibri" w:eastAsia="Times New Roman" w:hAnsi="Calibri" w:cs="Arial"/>
          <w:b/>
          <w:color w:val="222222"/>
          <w:sz w:val="17"/>
          <w:szCs w:val="17"/>
          <w:lang w:val="en-US"/>
        </w:rPr>
      </w:pPr>
    </w:p>
    <w:p w14:paraId="75142CA4" w14:textId="77777777" w:rsidR="00A45024" w:rsidRDefault="00B875E3">
      <w:pPr>
        <w:shd w:val="clear" w:color="auto" w:fill="FFFFFF"/>
        <w:rPr>
          <w:rFonts w:ascii="Calibri" w:eastAsia="Times New Roman" w:hAnsi="Calibri" w:cs="Arial"/>
          <w:b/>
          <w:color w:val="222222"/>
          <w:lang w:val="en-US"/>
        </w:rPr>
      </w:pPr>
      <w:r>
        <w:rPr>
          <w:rFonts w:ascii="Calibri" w:eastAsia="Times New Roman" w:hAnsi="Calibri" w:cs="Arial"/>
          <w:b/>
          <w:color w:val="222222"/>
          <w:lang w:val="en-US"/>
        </w:rPr>
        <w:t>Using the linear model for inference</w:t>
      </w:r>
    </w:p>
    <w:p w14:paraId="2201830B" w14:textId="77777777" w:rsidR="00A45024" w:rsidRPr="00B875E3" w:rsidRDefault="00B875E3">
      <w:pPr>
        <w:shd w:val="clear" w:color="auto" w:fill="FFFFFF"/>
        <w:ind w:firstLine="708"/>
        <w:jc w:val="both"/>
        <w:rPr>
          <w:lang w:val="en-US"/>
          <w:rPrChange w:id="320" w:author="Danilo Bzdok" w:date="2018-05-09T10:57:00Z">
            <w:rPr/>
          </w:rPrChange>
        </w:rPr>
      </w:pPr>
      <w:r>
        <w:rPr>
          <w:rFonts w:ascii="Calibri" w:eastAsia="Times New Roman" w:hAnsi="Calibri" w:cs="Arial"/>
          <w:color w:val="222222"/>
          <w:lang w:val="en-US"/>
        </w:rPr>
        <w:t xml:space="preserve">To assess which </w:t>
      </w:r>
      <w:proofErr w:type="gramStart"/>
      <w:r>
        <w:rPr>
          <w:rFonts w:ascii="Calibri" w:eastAsia="Times New Roman" w:hAnsi="Calibri" w:cs="Arial"/>
          <w:color w:val="222222"/>
          <w:lang w:val="en-US"/>
        </w:rPr>
        <w:t>variables</w:t>
      </w:r>
      <w:proofErr w:type="gramEnd"/>
      <w:r>
        <w:rPr>
          <w:rFonts w:ascii="Calibri" w:eastAsia="Times New Roman" w:hAnsi="Calibri" w:cs="Arial"/>
          <w:color w:val="222222"/>
          <w:lang w:val="en-US"/>
        </w:rPr>
        <w:t xml:space="preserve"> have a statistically significant relation to the outcome, we evaluated the strength of evidence using ordinary linear regression. </w:t>
      </w:r>
      <w:commentRangeStart w:id="321"/>
      <w:r>
        <w:rPr>
          <w:rFonts w:ascii="Calibri" w:eastAsia="Times New Roman" w:hAnsi="Calibri" w:cs="Arial"/>
          <w:color w:val="222222"/>
          <w:lang w:val="en-US"/>
        </w:rPr>
        <w:t xml:space="preserve">Many statisticians have </w:t>
      </w:r>
      <w:r>
        <w:rPr>
          <w:rFonts w:ascii="Calibri" w:eastAsia="Times New Roman" w:hAnsi="Calibri" w:cs="Arial"/>
          <w:color w:val="222222"/>
          <w:lang w:val="en-US"/>
        </w:rPr>
        <w:lastRenderedPageBreak/>
        <w:t>a preference for assessing significance by considering several measures in the same model, rather than carrying out simple linear regression based on one independent variable at a time</w:t>
      </w:r>
      <w:commentRangeEnd w:id="321"/>
      <w:r>
        <w:commentReference w:id="321"/>
      </w:r>
      <w:r>
        <w:rPr>
          <w:rFonts w:ascii="Calibri" w:eastAsia="Times New Roman" w:hAnsi="Calibri" w:cs="Arial"/>
          <w:color w:val="222222"/>
          <w:lang w:val="en-US"/>
        </w:rPr>
        <w:t xml:space="preserve"> </w:t>
      </w:r>
      <w:r>
        <w:fldChar w:fldCharType="begin"/>
      </w:r>
      <w:r w:rsidRPr="00B875E3">
        <w:rPr>
          <w:lang w:val="en-US"/>
          <w:rPrChange w:id="323" w:author="Danilo Bzdok" w:date="2018-05-09T10:57:00Z">
            <w:rPr/>
          </w:rPrChange>
        </w:rPr>
        <w:instrText>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fldChar w:fldCharType="separate"/>
      </w:r>
      <w:bookmarkStart w:id="324" w:name="__Fieldmark__1392_375443654"/>
      <w:r>
        <w:rPr>
          <w:rFonts w:ascii="Calibri" w:eastAsia="Times New Roman" w:hAnsi="Calibri" w:cs="Arial"/>
          <w:color w:val="222222"/>
          <w:lang w:val="en-US"/>
        </w:rPr>
        <w:t>(cf. 26, 27)</w:t>
      </w:r>
      <w:r>
        <w:fldChar w:fldCharType="end"/>
      </w:r>
      <w:r>
        <w:fldChar w:fldCharType="begin"/>
      </w:r>
      <w:r w:rsidRPr="00B875E3">
        <w:rPr>
          <w:lang w:val="en-US"/>
          <w:rPrChange w:id="325" w:author="Danilo Bzdok" w:date="2018-05-09T10:57:00Z">
            <w:rPr/>
          </w:rPrChange>
        </w:rPr>
        <w:instrText xml:space="preserve"> HYPERLINK \l "_ENREF_27" \h </w:instrText>
      </w:r>
      <w:r>
        <w:fldChar w:fldCharType="separate"/>
      </w:r>
      <w:bookmarkEnd w:id="324"/>
      <w:r>
        <w:rPr>
          <w:rFonts w:ascii="Calibri" w:eastAsia="Times New Roman" w:hAnsi="Calibri" w:cs="Arial"/>
          <w:color w:val="222222"/>
          <w:lang w:val="en-US"/>
        </w:rPr>
        <w:t xml:space="preserve">. A single input variable can turn out to be insignificant by itself, but become significant when part of a model with other input variables </w:t>
      </w:r>
      <w:r>
        <w:rPr>
          <w:rFonts w:ascii="Calibri" w:eastAsia="Times New Roman" w:hAnsi="Calibri" w:cs="Arial"/>
          <w:color w:val="222222"/>
          <w:lang w:val="en-US"/>
        </w:rPr>
        <w:fldChar w:fldCharType="end"/>
      </w:r>
      <w:r>
        <w:fldChar w:fldCharType="begin"/>
      </w:r>
      <w:r w:rsidRPr="00B875E3">
        <w:rPr>
          <w:lang w:val="en-US"/>
          <w:rPrChange w:id="326" w:author="Danilo Bzdok" w:date="2018-05-09T10:57:00Z">
            <w:rPr/>
          </w:rPrChange>
        </w:rPr>
        <w:instrText>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fldChar w:fldCharType="separate"/>
      </w:r>
      <w:bookmarkStart w:id="327" w:name="__Fieldmark__1408_375443654"/>
      <w:r>
        <w:rPr>
          <w:rFonts w:ascii="Calibri" w:eastAsia="Times New Roman" w:hAnsi="Calibri" w:cs="Arial"/>
          <w:color w:val="222222"/>
          <w:lang w:val="en-US"/>
        </w:rPr>
        <w:t>(28)</w:t>
      </w:r>
      <w:r>
        <w:fldChar w:fldCharType="end"/>
      </w:r>
      <w:r>
        <w:fldChar w:fldCharType="begin"/>
      </w:r>
      <w:r w:rsidRPr="00B875E3">
        <w:rPr>
          <w:lang w:val="en-US"/>
          <w:rPrChange w:id="328" w:author="Danilo Bzdok" w:date="2018-05-09T10:57:00Z">
            <w:rPr/>
          </w:rPrChange>
        </w:rPr>
        <w:instrText xml:space="preserve"> HYPERLINK \l "_ENREF_28" \h </w:instrText>
      </w:r>
      <w:r>
        <w:fldChar w:fldCharType="separate"/>
      </w:r>
      <w:bookmarkEnd w:id="327"/>
      <w:r>
        <w:rPr>
          <w:rFonts w:ascii="Calibri" w:eastAsia="Times New Roman" w:hAnsi="Calibri" w:cs="Arial"/>
          <w:color w:val="222222"/>
          <w:lang w:val="en-US"/>
        </w:rPr>
        <w:t>. This probably most common approach to perform least-squares regression optimized the following objective:</w:t>
      </w:r>
      <w:r>
        <w:rPr>
          <w:rFonts w:ascii="Calibri" w:eastAsia="Times New Roman" w:hAnsi="Calibri" w:cs="Arial"/>
          <w:color w:val="222222"/>
          <w:lang w:val="en-US"/>
        </w:rPr>
        <w:fldChar w:fldCharType="end"/>
      </w:r>
    </w:p>
    <w:p w14:paraId="2F0D1364" w14:textId="77777777" w:rsidR="00A45024" w:rsidRDefault="00A45024">
      <w:pPr>
        <w:shd w:val="clear" w:color="auto" w:fill="FFFFFF"/>
        <w:rPr>
          <w:rFonts w:ascii="Calibri" w:eastAsia="Times New Roman" w:hAnsi="Calibri" w:cs="Arial"/>
          <w:color w:val="222222"/>
          <w:lang w:val="en-US"/>
        </w:rPr>
      </w:pPr>
    </w:p>
    <w:p w14:paraId="23ADA75D" w14:textId="77777777" w:rsidR="00A45024" w:rsidRDefault="000D3382">
      <w:pPr>
        <w:shd w:val="clear" w:color="auto" w:fill="FFFFFF"/>
        <w:rPr>
          <w:rFonts w:ascii="Calibri" w:eastAsia="Times New Roman" w:hAnsi="Calibri" w:cs="Arial"/>
          <w:color w:val="222222"/>
          <w:lang w:val="en-US"/>
        </w:rPr>
      </w:pPr>
      <m:oMathPara>
        <m:oMath>
          <m:sSub>
            <m:sSubPr>
              <m:ctrlPr>
                <w:rPr>
                  <w:rFonts w:ascii="Cambria Math" w:hAnsi="Cambria Math"/>
                </w:rPr>
              </m:ctrlPr>
            </m:sSubPr>
            <m:e>
              <m:r>
                <w:rPr>
                  <w:rFonts w:ascii="Cambria Math" w:hAnsi="Cambria Math"/>
                </w:rPr>
                <m:t>min</m:t>
              </m:r>
            </m:e>
            <m:sub>
              <m:r>
                <w:rPr>
                  <w:rFonts w:ascii="Cambria Math" w:hAnsi="Cambria Math"/>
                </w:rPr>
                <m:t>β</m:t>
              </m:r>
              <m:r>
                <w:rPr>
                  <w:rFonts w:ascii="Cambria Math" w:hAnsi="Cambria Math" w:hint="eastAsia"/>
                  <w:lang w:val="en-US"/>
                  <w:rPrChange w:id="329" w:author="Danilo Bzdok" w:date="2018-05-09T12:06:00Z">
                    <w:rPr>
                      <w:rFonts w:ascii="Cambria Math" w:hAnsi="Cambria Math" w:hint="eastAsia"/>
                    </w:rPr>
                  </w:rPrChange>
                </w:rPr>
                <m:t>∈</m:t>
              </m:r>
              <m:sSup>
                <m:sSupPr>
                  <m:ctrlPr>
                    <w:rPr>
                      <w:rFonts w:ascii="Cambria Math" w:hAnsi="Cambria Math"/>
                    </w:rPr>
                  </m:ctrlPr>
                </m:sSupPr>
                <m:e>
                  <m:r>
                    <w:rPr>
                      <w:rFonts w:ascii="Cambria Math" w:hAnsi="Cambria Math"/>
                    </w:rPr>
                    <m:t>R</m:t>
                  </m:r>
                </m:e>
                <m:sup>
                  <m:r>
                    <w:rPr>
                      <w:rFonts w:ascii="Cambria Math" w:hAnsi="Cambria Math"/>
                    </w:rPr>
                    <m:t>p</m:t>
                  </m:r>
                </m:sup>
              </m:sSup>
            </m:sub>
          </m:sSub>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lang w:val="en-US"/>
                          <w:rPrChange w:id="330" w:author="Danilo Bzdok" w:date="2018-05-09T12:06:00Z">
                            <w:rPr>
                              <w:rFonts w:ascii="Cambria Math" w:hAnsi="Cambria Math"/>
                            </w:rPr>
                          </w:rPrChange>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lang w:val="en-US"/>
                          <w:rPrChange w:id="331" w:author="Danilo Bzdok" w:date="2018-05-09T12:06:00Z">
                            <w:rPr>
                              <w:rFonts w:ascii="Cambria Math" w:hAnsi="Cambria Math"/>
                            </w:rPr>
                          </w:rPrChange>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lang w:val="en-US"/>
                                  <w:rPrChange w:id="332"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lang w:val="en-US"/>
                                      <w:rPrChange w:id="333" w:author="Danilo Bzdok" w:date="2018-05-09T12:06:00Z">
                                        <w:rPr>
                                          <w:rFonts w:ascii="Cambria Math" w:hAnsi="Cambria Math"/>
                                        </w:rPr>
                                      </w:rPrChange>
                                    </w:rPr>
                                    <m:t>1</m:t>
                                  </m:r>
                                </m:sub>
                              </m:sSub>
                              <m:sSub>
                                <m:sSubPr>
                                  <m:ctrlPr>
                                    <w:rPr>
                                      <w:rFonts w:ascii="Cambria Math" w:hAnsi="Cambria Math"/>
                                    </w:rPr>
                                  </m:ctrlPr>
                                </m:sSubPr>
                                <m:e>
                                  <m:r>
                                    <w:rPr>
                                      <w:rFonts w:ascii="Cambria Math" w:hAnsi="Cambria Math"/>
                                    </w:rPr>
                                    <m:t>β</m:t>
                                  </m:r>
                                </m:e>
                                <m:sub>
                                  <m:r>
                                    <w:rPr>
                                      <w:rFonts w:ascii="Cambria Math" w:hAnsi="Cambria Math"/>
                                      <w:lang w:val="en-US"/>
                                      <w:rPrChange w:id="334" w:author="Danilo Bzdok" w:date="2018-05-09T12:06:00Z">
                                        <w:rPr>
                                          <w:rFonts w:ascii="Cambria Math" w:hAnsi="Cambria Math"/>
                                        </w:rPr>
                                      </w:rPrChange>
                                    </w:rPr>
                                    <m:t>1</m:t>
                                  </m:r>
                                </m:sub>
                              </m:sSub>
                              <m:r>
                                <w:rPr>
                                  <w:rFonts w:ascii="Cambria Math" w:hAnsi="Cambria Math"/>
                                  <w:lang w:val="en-US"/>
                                  <w:rPrChange w:id="335"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lang w:val="en-US"/>
                                      <w:rPrChange w:id="336" w:author="Danilo Bzdok" w:date="2018-05-09T12:06:00Z">
                                        <w:rPr>
                                          <w:rFonts w:ascii="Cambria Math" w:hAnsi="Cambria Math"/>
                                        </w:rPr>
                                      </w:rPrChange>
                                    </w:rPr>
                                    <m:t>2</m:t>
                                  </m:r>
                                </m:sub>
                              </m:sSub>
                              <m:sSub>
                                <m:sSubPr>
                                  <m:ctrlPr>
                                    <w:rPr>
                                      <w:rFonts w:ascii="Cambria Math" w:hAnsi="Cambria Math"/>
                                    </w:rPr>
                                  </m:ctrlPr>
                                </m:sSubPr>
                                <m:e>
                                  <m:r>
                                    <w:rPr>
                                      <w:rFonts w:ascii="Cambria Math" w:hAnsi="Cambria Math"/>
                                    </w:rPr>
                                    <m:t>β</m:t>
                                  </m:r>
                                </m:e>
                                <m:sub>
                                  <m:r>
                                    <w:rPr>
                                      <w:rFonts w:ascii="Cambria Math" w:hAnsi="Cambria Math"/>
                                      <w:lang w:val="en-US"/>
                                      <w:rPrChange w:id="337" w:author="Danilo Bzdok" w:date="2018-05-09T12:06:00Z">
                                        <w:rPr>
                                          <w:rFonts w:ascii="Cambria Math" w:hAnsi="Cambria Math"/>
                                        </w:rPr>
                                      </w:rPrChange>
                                    </w:rPr>
                                    <m:t>2</m:t>
                                  </m:r>
                                </m:sub>
                              </m:sSub>
                              <m:r>
                                <w:rPr>
                                  <w:rFonts w:ascii="Cambria Math" w:hAnsi="Cambria Math"/>
                                  <w:lang w:val="en-US"/>
                                  <w:rPrChange w:id="338"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e>
                          </m:d>
                        </m:e>
                        <m:sup>
                          <m:r>
                            <w:rPr>
                              <w:rFonts w:ascii="Cambria Math" w:hAnsi="Cambria Math"/>
                            </w:rPr>
                            <m:t>2</m:t>
                          </m:r>
                        </m:sup>
                      </m:sSup>
                    </m:e>
                  </m:nary>
                </m:e>
              </m:d>
            </m:e>
          </m:d>
          <m:r>
            <w:rPr>
              <w:rFonts w:ascii="Cambria Math" w:hAnsi="Cambria Math"/>
            </w:rPr>
            <m:t>,</m:t>
          </m:r>
        </m:oMath>
      </m:oMathPara>
    </w:p>
    <w:p w14:paraId="57FA71ED" w14:textId="77777777" w:rsidR="00A45024" w:rsidRDefault="00A45024">
      <w:pPr>
        <w:shd w:val="clear" w:color="auto" w:fill="FFFFFF"/>
        <w:rPr>
          <w:rFonts w:ascii="Calibri" w:eastAsia="Times New Roman" w:hAnsi="Calibri" w:cs="Arial"/>
          <w:color w:val="222222"/>
          <w:lang w:val="en-US"/>
        </w:rPr>
      </w:pPr>
    </w:p>
    <w:p w14:paraId="3DF17474" w14:textId="77777777" w:rsidR="00A45024" w:rsidRPr="00B875E3" w:rsidRDefault="00B875E3">
      <w:pPr>
        <w:shd w:val="clear" w:color="auto" w:fill="FFFFFF"/>
        <w:jc w:val="both"/>
        <w:rPr>
          <w:lang w:val="en-US"/>
          <w:rPrChange w:id="339" w:author="Danilo Bzdok" w:date="2018-05-09T10:57:00Z">
            <w:rPr/>
          </w:rPrChange>
        </w:rPr>
      </w:pPr>
      <w:r>
        <w:rPr>
          <w:rFonts w:ascii="Calibri" w:eastAsia="Times New Roman" w:hAnsi="Calibri" w:cs="Arial"/>
          <w:color w:val="222222"/>
          <w:lang w:val="en-US"/>
        </w:rPr>
        <w:t xml:space="preserve">where </w:t>
      </w:r>
      <m:oMath>
        <m:r>
          <w:rPr>
            <w:rFonts w:ascii="Cambria Math" w:hAnsi="Cambria Math"/>
          </w:rPr>
          <m:t>n</m:t>
        </m:r>
      </m:oMath>
      <w:r>
        <w:rPr>
          <w:rFonts w:ascii="Calibri" w:eastAsia="Times New Roman" w:hAnsi="Calibri" w:cs="Arial"/>
          <w:color w:val="222222"/>
          <w:lang w:val="en-US"/>
        </w:rPr>
        <w:t xml:space="preserve"> is the number of individuals who contributed to the dataset, </w:t>
      </w:r>
      <m:oMath>
        <m:r>
          <w:rPr>
            <w:rFonts w:ascii="Cambria Math" w:hAnsi="Cambria Math"/>
          </w:rPr>
          <m:t>p</m:t>
        </m:r>
      </m:oMath>
      <w:r>
        <w:rPr>
          <w:rFonts w:ascii="Calibri" w:eastAsia="Times New Roman" w:hAnsi="Calibri" w:cs="Arial"/>
          <w:color w:val="222222"/>
          <w:lang w:val="en-US"/>
        </w:rPr>
        <w:t xml:space="preserve"> is the number of input variables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libri" w:eastAsia="Times New Roman" w:hAnsi="Calibri" w:cs="Arial"/>
          <w:color w:val="222222"/>
          <w:lang w:val="en-US"/>
        </w:rPr>
        <w:t xml:space="preserve"> (called </w:t>
      </w:r>
      <w:r>
        <w:rPr>
          <w:rFonts w:ascii="Calibri" w:eastAsia="Times New Roman" w:hAnsi="Calibri" w:cs="Arial"/>
          <w:i/>
          <w:color w:val="222222"/>
          <w:lang w:val="en-US"/>
        </w:rPr>
        <w:t xml:space="preserve">independent, explanatory </w:t>
      </w:r>
      <w:r>
        <w:rPr>
          <w:rFonts w:ascii="Calibri" w:eastAsia="Times New Roman" w:hAnsi="Calibri" w:cs="Arial"/>
          <w:color w:val="222222"/>
          <w:lang w:val="en-US"/>
        </w:rPr>
        <w:t xml:space="preserve">or </w:t>
      </w:r>
      <w:r>
        <w:rPr>
          <w:rFonts w:ascii="Calibri" w:eastAsia="Times New Roman" w:hAnsi="Calibri" w:cs="Arial"/>
          <w:i/>
          <w:color w:val="222222"/>
          <w:lang w:val="en-US"/>
        </w:rPr>
        <w:t>predictor variables</w:t>
      </w:r>
      <w:r>
        <w:rPr>
          <w:rFonts w:ascii="Calibri" w:eastAsia="Times New Roman" w:hAnsi="Calibri" w:cs="Arial"/>
          <w:color w:val="222222"/>
          <w:lang w:val="en-US"/>
        </w:rPr>
        <w:t xml:space="preserve">) measured for </w:t>
      </w:r>
      <w:proofErr w:type="gramStart"/>
      <w:r>
        <w:rPr>
          <w:rFonts w:ascii="Calibri" w:eastAsia="Times New Roman" w:hAnsi="Calibri" w:cs="Arial"/>
          <w:color w:val="222222"/>
          <w:lang w:val="en-US"/>
        </w:rPr>
        <w:t>each individual</w:t>
      </w:r>
      <w:proofErr w:type="gramEnd"/>
      <w:r>
        <w:rPr>
          <w:rFonts w:ascii="Calibri" w:eastAsia="Times New Roman" w:hAnsi="Calibri" w:cs="Arial"/>
          <w:color w:val="222222"/>
          <w:lang w:val="en-US"/>
        </w:rPr>
        <w:t xml:space="preserve">, and </w:t>
      </w:r>
      <m:oMath>
        <m:r>
          <w:rPr>
            <w:rFonts w:ascii="Cambria Math" w:hAnsi="Cambria Math"/>
          </w:rPr>
          <m:t>y</m:t>
        </m:r>
      </m:oMath>
      <w:r>
        <w:rPr>
          <w:rFonts w:ascii="Calibri" w:eastAsia="Times New Roman" w:hAnsi="Calibri" w:cs="Arial"/>
          <w:color w:val="222222"/>
          <w:lang w:val="en-US"/>
        </w:rPr>
        <w:t xml:space="preserve"> is the outcome measure (called </w:t>
      </w:r>
      <w:r>
        <w:rPr>
          <w:rFonts w:ascii="Calibri" w:eastAsia="Times New Roman" w:hAnsi="Calibri" w:cs="Arial"/>
          <w:i/>
          <w:color w:val="222222"/>
          <w:lang w:val="en-US"/>
        </w:rPr>
        <w:t xml:space="preserve">dependent </w:t>
      </w:r>
      <w:r>
        <w:rPr>
          <w:rFonts w:ascii="Calibri" w:eastAsia="Times New Roman" w:hAnsi="Calibri" w:cs="Arial"/>
          <w:color w:val="222222"/>
          <w:lang w:val="en-US"/>
        </w:rPr>
        <w:t>or</w:t>
      </w:r>
      <w:r>
        <w:rPr>
          <w:rFonts w:ascii="Calibri" w:eastAsia="Times New Roman" w:hAnsi="Calibri" w:cs="Arial"/>
          <w:i/>
          <w:color w:val="222222"/>
          <w:lang w:val="en-US"/>
        </w:rPr>
        <w:t xml:space="preserve"> explained variable</w:t>
      </w:r>
      <w:r>
        <w:rPr>
          <w:rFonts w:ascii="Calibri" w:eastAsia="Times New Roman" w:hAnsi="Calibri" w:cs="Arial"/>
          <w:color w:val="222222"/>
          <w:lang w:val="en-US"/>
        </w:rPr>
        <w:t xml:space="preserve">) that is to be expressed as a weighted sum of the variables </w:t>
      </w:r>
      <m:oMath>
        <m:r>
          <w:rPr>
            <w:rFonts w:ascii="Cambria Math" w:hAnsi="Cambria Math"/>
          </w:rPr>
          <m:t>x</m:t>
        </m:r>
      </m:oMath>
      <w:r>
        <w:rPr>
          <w:rFonts w:ascii="Calibri" w:eastAsia="Times New Roman" w:hAnsi="Calibri" w:cs="Arial"/>
          <w:color w:val="222222"/>
          <w:lang w:val="en-US"/>
        </w:rPr>
        <w:t xml:space="preserve">. The data were standardized by mean centering to zero and variance scaling to one. This linear combination is estimated by fitting the </w:t>
      </w:r>
      <w:del w:id="340" w:author="thirion " w:date="2018-05-08T15:32:00Z">
        <w:r>
          <w:rPr>
            <w:rFonts w:ascii="Calibri" w:eastAsia="Times New Roman" w:hAnsi="Calibri" w:cs="Arial"/>
            <w:color w:val="222222"/>
            <w:lang w:val="en-US"/>
          </w:rPr>
          <w:delText>(randomly initialized)</w:delText>
        </w:r>
      </w:del>
      <w:r>
        <w:rPr>
          <w:rFonts w:ascii="Calibri" w:eastAsia="Times New Roman" w:hAnsi="Calibri" w:cs="Arial"/>
          <w:color w:val="222222"/>
          <w:lang w:val="en-US"/>
        </w:rPr>
        <w:t xml:space="preserve"> </w:t>
      </w:r>
      <m:oMath>
        <m:r>
          <w:rPr>
            <w:rFonts w:ascii="Cambria Math" w:hAnsi="Cambria Math"/>
          </w:rPr>
          <m:t>β</m:t>
        </m:r>
      </m:oMath>
      <w:r>
        <w:rPr>
          <w:rFonts w:ascii="Calibri" w:eastAsia="Times New Roman" w:hAnsi="Calibri" w:cs="Arial"/>
          <w:lang w:val="en-US"/>
        </w:rPr>
        <w:t xml:space="preserve"> coefficients to the observations in the dataset. </w:t>
      </w:r>
      <w:r>
        <w:rPr>
          <w:rFonts w:ascii="Calibri" w:hAnsi="Calibri" w:cs="Arial"/>
          <w:color w:val="000000"/>
          <w:lang w:val="en-US" w:eastAsia="en-US"/>
        </w:rPr>
        <w:t>The approach can answer questions about the relative contributions of each of the input variables in explaining the output y.</w:t>
      </w:r>
      <w:r>
        <w:rPr>
          <w:rFonts w:ascii="Calibri" w:eastAsia="Times New Roman" w:hAnsi="Calibri" w:cs="Arial"/>
          <w:lang w:val="en-US"/>
        </w:rPr>
        <w:t xml:space="preserve"> </w:t>
      </w:r>
      <w:r>
        <w:rPr>
          <w:rFonts w:ascii="Calibri" w:eastAsia="Times New Roman" w:hAnsi="Calibri" w:cs="Arial"/>
          <w:color w:val="222222"/>
          <w:lang w:val="en-US"/>
        </w:rPr>
        <w:t xml:space="preserve">Mechanisms in the data are assumed to be </w:t>
      </w:r>
      <w:commentRangeStart w:id="341"/>
      <w:r>
        <w:rPr>
          <w:rFonts w:ascii="Calibri" w:eastAsia="Times New Roman" w:hAnsi="Calibri" w:cs="Arial"/>
          <w:color w:val="222222"/>
          <w:lang w:val="en-US"/>
        </w:rPr>
        <w:t>sufficiently described by means and variances as parts of the probability model</w:t>
      </w:r>
      <w:commentRangeEnd w:id="341"/>
      <w:r>
        <w:commentReference w:id="341"/>
      </w:r>
      <w:r>
        <w:rPr>
          <w:rFonts w:ascii="Calibri" w:eastAsia="Times New Roman" w:hAnsi="Calibri" w:cs="Arial"/>
          <w:color w:val="222222"/>
          <w:lang w:val="en-US"/>
        </w:rPr>
        <w:t xml:space="preserve"> </w:t>
      </w:r>
      <w:r>
        <w:fldChar w:fldCharType="begin"/>
      </w:r>
      <w:r w:rsidRPr="00B875E3">
        <w:rPr>
          <w:lang w:val="en-US"/>
          <w:rPrChange w:id="342" w:author="Danilo Bzdok" w:date="2018-05-09T10:57:00Z">
            <w:rPr/>
          </w:rPrChange>
        </w:rPr>
        <w:instrText>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fldChar w:fldCharType="separate"/>
      </w:r>
      <w:bookmarkStart w:id="343" w:name="__Fieldmark__1479_375443654"/>
      <w:r>
        <w:rPr>
          <w:rFonts w:ascii="Calibri" w:eastAsia="Times New Roman" w:hAnsi="Calibri" w:cs="Arial"/>
          <w:color w:val="222222"/>
          <w:lang w:val="en-US"/>
        </w:rPr>
        <w:t>(21)</w:t>
      </w:r>
      <w:r>
        <w:fldChar w:fldCharType="end"/>
      </w:r>
      <w:bookmarkEnd w:id="343"/>
      <w:r>
        <w:rPr>
          <w:rFonts w:ascii="Calibri" w:eastAsia="Times New Roman" w:hAnsi="Calibri" w:cs="Arial"/>
          <w:color w:val="222222"/>
          <w:lang w:val="en-US"/>
        </w:rPr>
        <w:t xml:space="preserve">. </w:t>
      </w:r>
      <w:r>
        <w:rPr>
          <w:rFonts w:ascii="Calibri" w:eastAsia="Times New Roman" w:hAnsi="Calibri" w:cs="Arial"/>
          <w:lang w:val="en-US"/>
        </w:rPr>
        <w:t>T</w:t>
      </w:r>
      <w:r>
        <w:rPr>
          <w:rFonts w:ascii="Calibri" w:eastAsia="Times New Roman" w:hAnsi="Calibri" w:cs="Arial"/>
          <w:color w:val="222222"/>
          <w:lang w:val="en-US"/>
        </w:rPr>
        <w:t xml:space="preserve">he </w:t>
      </w:r>
      <w:r>
        <w:rPr>
          <w:rFonts w:ascii="Calibri" w:eastAsia="Times New Roman" w:hAnsi="Calibri" w:cs="Arial"/>
          <w:lang w:val="en-US"/>
        </w:rPr>
        <w:t>fitted</w:t>
      </w:r>
      <w:r>
        <w:rPr>
          <w:rFonts w:ascii="Calibri" w:eastAsia="Times New Roman" w:hAnsi="Calibri" w:cs="Arial"/>
          <w:color w:val="222222"/>
          <w:lang w:val="en-US"/>
        </w:rPr>
        <w:t xml:space="preserve"> model is assumed to encapsulate a description of how the </w:t>
      </w:r>
      <w:proofErr w:type="gramStart"/>
      <w:r>
        <w:rPr>
          <w:rFonts w:ascii="Calibri" w:eastAsia="Times New Roman" w:hAnsi="Calibri" w:cs="Arial"/>
          <w:color w:val="222222"/>
          <w:lang w:val="en-US"/>
        </w:rPr>
        <w:t>particular input</w:t>
      </w:r>
      <w:proofErr w:type="gramEnd"/>
      <w:r>
        <w:rPr>
          <w:rFonts w:ascii="Calibri" w:eastAsia="Times New Roman" w:hAnsi="Calibri" w:cs="Arial"/>
          <w:color w:val="222222"/>
          <w:lang w:val="en-US"/>
        </w:rPr>
        <w:t xml:space="preserve"> measures increased or decreased in parallel with each other to jointly explain variability in the response of interest.</w:t>
      </w:r>
    </w:p>
    <w:p w14:paraId="730D5A6F" w14:textId="77777777" w:rsidR="00A45024" w:rsidRPr="00B875E3" w:rsidRDefault="00B875E3">
      <w:pPr>
        <w:shd w:val="clear" w:color="auto" w:fill="FFFFFF"/>
        <w:ind w:firstLine="708"/>
        <w:jc w:val="both"/>
        <w:rPr>
          <w:lang w:val="en-US"/>
          <w:rPrChange w:id="344" w:author="Danilo Bzdok" w:date="2018-05-09T10:57:00Z">
            <w:rPr/>
          </w:rPrChange>
        </w:rPr>
      </w:pPr>
      <w:r>
        <w:rPr>
          <w:rFonts w:ascii="Calibri" w:eastAsia="Times New Roman" w:hAnsi="Calibri" w:cs="Arial"/>
          <w:color w:val="222222"/>
          <w:lang w:val="en-US"/>
        </w:rPr>
        <w:t xml:space="preserve">After model estimation, </w:t>
      </w:r>
      <w:r>
        <w:rPr>
          <w:rFonts w:ascii="Calibri" w:hAnsi="Calibri" w:cs="Arial"/>
          <w:color w:val="000000"/>
          <w:lang w:val="en-US" w:eastAsia="en-US"/>
        </w:rPr>
        <w:t xml:space="preserve">statistical inference was drawn to decide whether the contribution of input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libri" w:hAnsi="Calibri" w:cs="Arial"/>
          <w:color w:val="000000"/>
          <w:lang w:val="en-US" w:eastAsia="en-US"/>
        </w:rPr>
        <w:t xml:space="preserve"> in explaining the response </w:t>
      </w:r>
      <m:oMath>
        <m:r>
          <w:rPr>
            <w:rFonts w:ascii="Cambria Math" w:hAnsi="Cambria Math"/>
          </w:rPr>
          <m:t>y</m:t>
        </m:r>
      </m:oMath>
      <w:r>
        <w:rPr>
          <w:rFonts w:ascii="Calibri" w:hAnsi="Calibri" w:cs="Arial"/>
          <w:color w:val="000000"/>
          <w:lang w:val="en-US" w:eastAsia="en-US"/>
        </w:rPr>
        <w:t xml:space="preserve"> is sufficiently important to be deemed </w:t>
      </w:r>
      <w:r>
        <w:rPr>
          <w:rFonts w:ascii="Calibri" w:hAnsi="Calibri" w:cs="Arial"/>
          <w:i/>
          <w:color w:val="000000"/>
          <w:lang w:val="en-US" w:eastAsia="en-US"/>
        </w:rPr>
        <w:t>statistically</w:t>
      </w:r>
      <w:r>
        <w:rPr>
          <w:rFonts w:ascii="Calibri" w:hAnsi="Calibri" w:cs="Arial"/>
          <w:color w:val="000000"/>
          <w:lang w:val="en-US" w:eastAsia="en-US"/>
        </w:rPr>
        <w:t xml:space="preserve"> </w:t>
      </w:r>
      <w:r>
        <w:rPr>
          <w:rFonts w:ascii="Calibri" w:hAnsi="Calibri" w:cs="Arial"/>
          <w:i/>
          <w:color w:val="000000"/>
          <w:lang w:val="en-US" w:eastAsia="en-US"/>
        </w:rPr>
        <w:t>significant</w:t>
      </w:r>
      <w:r>
        <w:rPr>
          <w:rFonts w:ascii="Calibri" w:hAnsi="Calibri" w:cs="Arial"/>
          <w:color w:val="000000"/>
          <w:lang w:val="en-US" w:eastAsia="en-US"/>
        </w:rPr>
        <w:t xml:space="preserve">. The relevance of the effects is computed based on the </w:t>
      </w:r>
      <w:r>
        <w:rPr>
          <w:rFonts w:ascii="Calibri" w:eastAsia="Times New Roman" w:hAnsi="Calibri" w:cs="Arial"/>
          <w:color w:val="222222"/>
          <w:lang w:val="en-US"/>
        </w:rPr>
        <w:t xml:space="preserve">confidence intervals of the beta coefficients </w:t>
      </w:r>
      <w:r>
        <w:fldChar w:fldCharType="begin"/>
      </w:r>
      <w:r w:rsidRPr="00B875E3">
        <w:rPr>
          <w:lang w:val="en-US"/>
          <w:rPrChange w:id="345" w:author="Danilo Bzdok" w:date="2018-05-09T10:57:00Z">
            <w:rPr/>
          </w:rPrChange>
        </w:rPr>
        <w:instrText>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fldChar w:fldCharType="separate"/>
      </w:r>
      <w:bookmarkStart w:id="346" w:name="__Fieldmark__1543_375443654"/>
      <w:r>
        <w:rPr>
          <w:rFonts w:ascii="Calibri" w:eastAsia="Times New Roman" w:hAnsi="Calibri" w:cs="Arial"/>
          <w:color w:val="222222"/>
          <w:lang w:val="en-US"/>
        </w:rPr>
        <w:t>(29)</w:t>
      </w:r>
      <w:r>
        <w:fldChar w:fldCharType="end"/>
      </w:r>
      <w:r>
        <w:fldChar w:fldCharType="begin"/>
      </w:r>
      <w:r w:rsidRPr="00B875E3">
        <w:rPr>
          <w:lang w:val="en-US"/>
          <w:rPrChange w:id="347" w:author="Danilo Bzdok" w:date="2018-05-09T10:57:00Z">
            <w:rPr/>
          </w:rPrChange>
        </w:rPr>
        <w:instrText xml:space="preserve"> HYPERLINK \l "_ENREF_29" \h </w:instrText>
      </w:r>
      <w:r>
        <w:fldChar w:fldCharType="separate"/>
      </w:r>
      <w:bookmarkEnd w:id="346"/>
      <w:r>
        <w:rPr>
          <w:rFonts w:ascii="Calibri" w:eastAsia="Times New Roman" w:hAnsi="Calibri" w:cs="Arial"/>
          <w:color w:val="222222"/>
          <w:lang w:val="en-US"/>
        </w:rPr>
        <w:t xml:space="preserve">. </w:t>
      </w:r>
      <w:r>
        <w:rPr>
          <w:rFonts w:ascii="Calibri" w:eastAsia="Times New Roman" w:hAnsi="Calibri" w:cs="Arial"/>
          <w:color w:val="222222"/>
          <w:lang w:val="en-US"/>
        </w:rPr>
        <w:fldChar w:fldCharType="end"/>
      </w:r>
      <w:r>
        <w:rPr>
          <w:rStyle w:val="s2"/>
          <w:rFonts w:ascii="Calibri" w:hAnsi="Calibri"/>
          <w:color w:val="000000" w:themeColor="text1"/>
          <w:lang w:val="en-US"/>
        </w:rPr>
        <w:t xml:space="preserve">Inferential conclusions are drawn by formally testing for deviance of the observed effects under the null-hypothesis (e.g., a gene is not associated with schizophrenia) in opposition to the alternative hypothesis (e.g., a gene is associated with schizophrenia). The ensuing p-value for each input variable </w:t>
      </w:r>
      <w:commentRangeStart w:id="348"/>
      <w:r>
        <w:rPr>
          <w:rStyle w:val="s2"/>
          <w:rFonts w:ascii="Calibri" w:hAnsi="Calibri"/>
          <w:color w:val="000000" w:themeColor="text1"/>
          <w:lang w:val="en-US"/>
        </w:rPr>
        <w:t>indicated</w:t>
      </w:r>
      <w:commentRangeEnd w:id="348"/>
      <w:r>
        <w:commentReference w:id="348"/>
      </w:r>
      <w:r>
        <w:rPr>
          <w:rStyle w:val="s2"/>
          <w:rFonts w:ascii="Calibri" w:hAnsi="Calibri"/>
          <w:color w:val="000000" w:themeColor="text1"/>
          <w:lang w:val="en-US"/>
        </w:rPr>
        <w:t xml:space="preserve"> whether data from the subject sample at hand were too extreme to occur under the null hypothesis of no relevance. </w:t>
      </w:r>
      <w:r>
        <w:rPr>
          <w:rFonts w:ascii="Calibri" w:eastAsia="Times New Roman" w:hAnsi="Calibri" w:cs="Arial"/>
          <w:color w:val="222222"/>
          <w:lang w:val="en-US"/>
        </w:rPr>
        <w:t xml:space="preserve">For each input variable, the approach attempts to </w:t>
      </w:r>
      <w:r>
        <w:rPr>
          <w:rFonts w:ascii="Calibri" w:eastAsia="Times New Roman" w:hAnsi="Calibri" w:cs="Arial"/>
          <w:color w:val="FF0000"/>
          <w:lang w:val="en-US"/>
        </w:rPr>
        <w:t>reject the null hypothesis that the corresponding beta coefficient at hand deviates from chance</w:t>
      </w:r>
      <w:r>
        <w:rPr>
          <w:rFonts w:ascii="Calibri" w:eastAsia="Times New Roman" w:hAnsi="Calibri" w:cs="Arial"/>
          <w:color w:val="222222"/>
          <w:lang w:val="en-US"/>
        </w:rPr>
        <w:t xml:space="preserve">. A non-significant beta coefficient suggests that the variable can be dropped from the model with little or no impact on explaining the output variable. </w:t>
      </w:r>
      <w:r>
        <w:rPr>
          <w:rStyle w:val="s2"/>
          <w:rFonts w:ascii="Calibri" w:hAnsi="Calibri"/>
          <w:color w:val="000000" w:themeColor="text1"/>
          <w:lang w:val="en-US"/>
        </w:rPr>
        <w:t>In typical applications of null-hypothesis testing, the p-value is computed on the entire data from all considered subjects.</w:t>
      </w:r>
    </w:p>
    <w:p w14:paraId="62533B6C" w14:textId="77777777" w:rsidR="00A45024" w:rsidRDefault="00A45024">
      <w:pPr>
        <w:shd w:val="clear" w:color="auto" w:fill="FFFFFF"/>
        <w:rPr>
          <w:rFonts w:ascii="Calibri" w:eastAsia="Times New Roman" w:hAnsi="Calibri" w:cs="Arial"/>
          <w:color w:val="222222"/>
          <w:lang w:val="en-US"/>
        </w:rPr>
      </w:pPr>
    </w:p>
    <w:p w14:paraId="2E1B9C0A" w14:textId="77777777" w:rsidR="00A45024" w:rsidRDefault="00B875E3">
      <w:pPr>
        <w:shd w:val="clear" w:color="auto" w:fill="FFFFFF"/>
        <w:rPr>
          <w:rFonts w:ascii="Calibri" w:eastAsia="Times New Roman" w:hAnsi="Calibri" w:cs="Arial"/>
          <w:b/>
          <w:color w:val="222222"/>
          <w:lang w:val="en-US"/>
        </w:rPr>
      </w:pPr>
      <w:r>
        <w:rPr>
          <w:rFonts w:ascii="Calibri" w:eastAsia="Times New Roman" w:hAnsi="Calibri" w:cs="Arial"/>
          <w:b/>
          <w:color w:val="222222"/>
          <w:lang w:val="en-US"/>
        </w:rPr>
        <w:t>Using the linear model for prediction</w:t>
      </w:r>
    </w:p>
    <w:p w14:paraId="743E047F" w14:textId="052FA454" w:rsidR="00A45024" w:rsidRPr="00B875E3" w:rsidRDefault="00B875E3">
      <w:pPr>
        <w:ind w:firstLine="708"/>
        <w:contextualSpacing/>
        <w:jc w:val="both"/>
        <w:rPr>
          <w:lang w:val="en-US"/>
          <w:rPrChange w:id="349" w:author="Danilo Bzdok" w:date="2018-05-09T12:06:00Z">
            <w:rPr/>
          </w:rPrChange>
        </w:rPr>
      </w:pPr>
      <w:r>
        <w:rPr>
          <w:rFonts w:ascii="Calibri" w:eastAsia="Times New Roman" w:hAnsi="Calibri" w:cs="Arial"/>
          <w:color w:val="222222"/>
          <w:lang w:val="en-US"/>
        </w:rPr>
        <w:t xml:space="preserve">For comparison with classical linear regression, we chose a variant of linear regression as a minor extension to use it as a predictive pattern-learning algorithm </w:t>
      </w:r>
      <w:r>
        <w:fldChar w:fldCharType="begin"/>
      </w:r>
      <w:r w:rsidRPr="00B875E3">
        <w:rPr>
          <w:lang w:val="en-US"/>
          <w:rPrChange w:id="350" w:author="Danilo Bzdok" w:date="2018-05-09T10:57:00Z">
            <w:rPr/>
          </w:rPrChange>
        </w:rPr>
        <w:instrText>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fldChar w:fldCharType="separate"/>
      </w:r>
      <w:bookmarkStart w:id="351" w:name="__Fieldmark__1611_375443654"/>
      <w:r>
        <w:rPr>
          <w:rFonts w:ascii="Calibri" w:eastAsia="Times New Roman" w:hAnsi="Calibri" w:cs="Arial"/>
          <w:color w:val="222222"/>
          <w:lang w:val="en-US"/>
        </w:rPr>
        <w:t>(30)</w:t>
      </w:r>
      <w:r>
        <w:fldChar w:fldCharType="end"/>
      </w:r>
      <w:bookmarkEnd w:id="351"/>
      <w:r>
        <w:rPr>
          <w:rFonts w:ascii="Calibri" w:eastAsia="Times New Roman" w:hAnsi="Calibri" w:cs="Arial"/>
          <w:color w:val="222222"/>
          <w:lang w:val="en-US"/>
        </w:rPr>
        <w:t xml:space="preserve">. </w:t>
      </w:r>
      <w:r>
        <w:rPr>
          <w:rFonts w:ascii="Calibri" w:hAnsi="Calibri" w:cs="Helvetica"/>
          <w:bCs/>
          <w:color w:val="000000"/>
          <w:lang w:val="en-US" w:eastAsia="en-US"/>
        </w:rPr>
        <w:t>LASSO also estimates a linear model, but the goal revolves around prediction</w:t>
      </w:r>
      <w:commentRangeStart w:id="352"/>
      <w:r>
        <w:rPr>
          <w:rFonts w:ascii="Calibri" w:hAnsi="Calibri" w:cs="Helvetica"/>
          <w:bCs/>
          <w:color w:val="000000"/>
          <w:lang w:val="en-US" w:eastAsia="en-US"/>
        </w:rPr>
        <w:t>.</w:t>
      </w:r>
      <w:commentRangeEnd w:id="352"/>
      <w:r>
        <w:commentReference w:id="352"/>
      </w:r>
      <w:r>
        <w:rPr>
          <w:rFonts w:ascii="Calibri" w:hAnsi="Calibri" w:cs="Helvetica"/>
          <w:bCs/>
          <w:color w:val="000000"/>
          <w:lang w:val="en-US" w:eastAsia="en-US"/>
        </w:rPr>
        <w:t xml:space="preserve"> </w:t>
      </w:r>
      <w:commentRangeStart w:id="353"/>
      <w:r>
        <w:rPr>
          <w:rFonts w:ascii="Calibri" w:hAnsi="Calibri" w:cs="Helvetica"/>
          <w:bCs/>
          <w:color w:val="000000"/>
          <w:lang w:val="en-US" w:eastAsia="en-US"/>
        </w:rPr>
        <w:t>Its sparsity constraint</w:t>
      </w:r>
      <w:commentRangeEnd w:id="353"/>
      <w:r>
        <w:commentReference w:id="353"/>
      </w:r>
      <w:r>
        <w:rPr>
          <w:rFonts w:ascii="Calibri" w:hAnsi="Calibri" w:cs="Helvetica"/>
          <w:bCs/>
          <w:color w:val="000000"/>
          <w:lang w:val="en-US" w:eastAsia="en-US"/>
        </w:rPr>
        <w:t xml:space="preserve"> is arguably </w:t>
      </w:r>
      <w:commentRangeStart w:id="354"/>
      <w:r>
        <w:rPr>
          <w:rFonts w:ascii="Calibri" w:hAnsi="Calibri" w:cs="Helvetica"/>
          <w:bCs/>
          <w:color w:val="000000"/>
          <w:lang w:val="en-US" w:eastAsia="en-US"/>
        </w:rPr>
        <w:t>the simplest method</w:t>
      </w:r>
      <w:commentRangeEnd w:id="354"/>
      <w:r>
        <w:commentReference w:id="354"/>
      </w:r>
      <w:r>
        <w:rPr>
          <w:rFonts w:ascii="Calibri" w:hAnsi="Calibri" w:cs="Helvetica"/>
          <w:bCs/>
          <w:color w:val="000000"/>
          <w:lang w:val="en-US" w:eastAsia="en-US"/>
        </w:rPr>
        <w:t xml:space="preserve"> to enforce that not all input variables are relevant in the linear model and each has the same chance to be left out in the final model to predict based on new observations </w:t>
      </w:r>
      <w:r>
        <w:fldChar w:fldCharType="begin"/>
      </w:r>
      <w:r w:rsidRPr="00B875E3">
        <w:rPr>
          <w:lang w:val="en-US"/>
          <w:rPrChange w:id="355" w:author="Danilo Bzdok" w:date="2018-05-09T12:06:00Z">
            <w:rPr/>
          </w:rPrChange>
        </w:rPr>
        <w:instrText>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fldChar w:fldCharType="separate"/>
      </w:r>
      <w:bookmarkStart w:id="356" w:name="__Fieldmark__1647_375443654"/>
      <w:r>
        <w:rPr>
          <w:rFonts w:ascii="Calibri" w:hAnsi="Calibri" w:cs="Helvetica"/>
          <w:bCs/>
          <w:color w:val="000000"/>
          <w:lang w:val="en-US" w:eastAsia="en-US"/>
        </w:rPr>
        <w:t>(28)</w:t>
      </w:r>
      <w:r>
        <w:fldChar w:fldCharType="end"/>
      </w:r>
      <w:bookmarkEnd w:id="356"/>
      <w:r>
        <w:rPr>
          <w:rFonts w:ascii="Calibri" w:hAnsi="Calibri" w:cs="Helvetica"/>
          <w:bCs/>
          <w:color w:val="000000"/>
          <w:lang w:val="en-US" w:eastAsia="en-US"/>
        </w:rPr>
        <w:t xml:space="preserve">. </w:t>
      </w:r>
      <w:commentRangeStart w:id="357"/>
      <w:r>
        <w:rPr>
          <w:rFonts w:ascii="Calibri" w:hAnsi="Calibri" w:cs="Helvetica"/>
          <w:bCs/>
          <w:color w:val="000000"/>
          <w:lang w:val="en-US" w:eastAsia="en-US"/>
        </w:rPr>
        <w:t xml:space="preserve">We thus wanted to identify subsets of the input variables </w:t>
      </w:r>
      <w:del w:id="358" w:author="Danilo Bzdok" w:date="2018-05-09T23:22:00Z">
        <w:r w:rsidDel="00503ACD">
          <w:rPr>
            <w:rFonts w:ascii="Calibri" w:hAnsi="Calibri" w:cs="Helvetica"/>
            <w:bCs/>
            <w:color w:val="000000"/>
            <w:lang w:val="en-US" w:eastAsia="en-US"/>
          </w:rPr>
          <w:delText xml:space="preserve">with </w:delText>
        </w:r>
      </w:del>
      <w:ins w:id="359" w:author="Danilo Bzdok" w:date="2018-05-09T23:22:00Z">
        <w:r w:rsidR="00503ACD">
          <w:rPr>
            <w:rFonts w:ascii="Calibri" w:hAnsi="Calibri" w:cs="Helvetica"/>
            <w:bCs/>
            <w:color w:val="000000"/>
            <w:lang w:val="en-US" w:eastAsia="en-US"/>
          </w:rPr>
          <w:t>that allow for</w:t>
        </w:r>
        <w:r w:rsidR="00503ACD">
          <w:rPr>
            <w:rFonts w:ascii="Calibri" w:hAnsi="Calibri" w:cs="Helvetica"/>
            <w:bCs/>
            <w:color w:val="000000"/>
            <w:lang w:val="en-US" w:eastAsia="en-US"/>
          </w:rPr>
          <w:t xml:space="preserve"> </w:t>
        </w:r>
      </w:ins>
      <w:r>
        <w:rPr>
          <w:rFonts w:ascii="Calibri" w:hAnsi="Calibri" w:cs="Helvetica"/>
          <w:bCs/>
          <w:color w:val="000000"/>
          <w:lang w:val="en-US" w:eastAsia="en-US"/>
        </w:rPr>
        <w:t>the strongest predictive effects</w:t>
      </w:r>
      <w:commentRangeEnd w:id="357"/>
      <w:r>
        <w:commentReference w:id="357"/>
      </w:r>
      <w:r>
        <w:rPr>
          <w:rFonts w:ascii="Calibri" w:hAnsi="Calibri" w:cs="Helvetica"/>
          <w:bCs/>
          <w:color w:val="000000"/>
          <w:lang w:val="en-US" w:eastAsia="en-US"/>
        </w:rPr>
        <w:t>.</w:t>
      </w:r>
      <w:del w:id="360" w:author="thirion " w:date="2018-05-08T15:37:00Z">
        <w:r>
          <w:rPr>
            <w:rFonts w:ascii="Calibri" w:hAnsi="Calibri" w:cs="Helvetica"/>
            <w:bCs/>
            <w:color w:val="000000"/>
            <w:lang w:val="en-US" w:eastAsia="en-US"/>
          </w:rPr>
          <w:delText xml:space="preserve"> </w:delText>
        </w:r>
        <w:r>
          <w:rPr>
            <w:rFonts w:ascii="Calibri" w:eastAsia="Times New Roman" w:hAnsi="Calibri" w:cs="Arial"/>
            <w:bCs/>
            <w:color w:val="222222"/>
            <w:lang w:val="en-US" w:eastAsia="en-US"/>
          </w:rPr>
          <w:delText>Automatic</w:delText>
        </w:r>
      </w:del>
      <w:r>
        <w:rPr>
          <w:rFonts w:ascii="Calibri" w:eastAsia="Times New Roman" w:hAnsi="Calibri" w:cs="Arial"/>
          <w:color w:val="222222"/>
          <w:lang w:val="en-US"/>
        </w:rPr>
        <w:t xml:space="preserve"> </w:t>
      </w:r>
      <w:ins w:id="361" w:author="thirion " w:date="2018-05-08T15:37:00Z">
        <w:r>
          <w:rPr>
            <w:rFonts w:ascii="Calibri" w:eastAsia="Times New Roman" w:hAnsi="Calibri" w:cs="Arial"/>
            <w:color w:val="222222"/>
            <w:lang w:val="en-US"/>
          </w:rPr>
          <w:t>V</w:t>
        </w:r>
      </w:ins>
      <w:del w:id="362" w:author="thirion " w:date="2018-05-08T15:37:00Z">
        <w:r>
          <w:rPr>
            <w:rFonts w:ascii="Calibri" w:eastAsia="Times New Roman" w:hAnsi="Calibri" w:cs="Arial"/>
            <w:color w:val="222222"/>
            <w:lang w:val="en-US"/>
          </w:rPr>
          <w:delText>v</w:delText>
        </w:r>
      </w:del>
      <w:r>
        <w:rPr>
          <w:rFonts w:ascii="Calibri" w:eastAsia="Times New Roman" w:hAnsi="Calibri" w:cs="Arial"/>
          <w:color w:val="222222"/>
          <w:lang w:val="en-US"/>
        </w:rPr>
        <w:t>ariable selection was achieved by minimizing the same optimization objective augmented with a penalty term:</w:t>
      </w:r>
    </w:p>
    <w:p w14:paraId="0A3F6650" w14:textId="77777777" w:rsidR="00A45024" w:rsidRDefault="00A45024">
      <w:pPr>
        <w:shd w:val="clear" w:color="auto" w:fill="FFFFFF"/>
        <w:rPr>
          <w:rFonts w:ascii="Calibri" w:eastAsia="Times New Roman" w:hAnsi="Calibri" w:cs="Arial"/>
          <w:color w:val="222222"/>
          <w:lang w:val="en-US"/>
        </w:rPr>
      </w:pPr>
    </w:p>
    <w:p w14:paraId="3D44CD60" w14:textId="77777777" w:rsidR="00A45024" w:rsidRDefault="000D3382">
      <w:pPr>
        <w:pStyle w:val="berschrift3"/>
        <w:rPr>
          <w:rFonts w:ascii="Calibri" w:eastAsia="Times New Roman" w:hAnsi="Calibri" w:cs="Arial"/>
          <w:color w:val="222222"/>
          <w:lang w:val="en-US"/>
        </w:rPr>
      </w:pPr>
      <m:oMathPara>
        <m:oMath>
          <m:sSub>
            <m:sSubPr>
              <m:ctrlPr>
                <w:rPr>
                  <w:rFonts w:ascii="Cambria Math" w:hAnsi="Cambria Math"/>
                </w:rPr>
              </m:ctrlPr>
            </m:sSubPr>
            <m:e>
              <m:r>
                <w:rPr>
                  <w:rFonts w:ascii="Cambria Math" w:hAnsi="Cambria Math"/>
                </w:rPr>
                <m:t>min</m:t>
              </m:r>
            </m:e>
            <m:sub>
              <m:r>
                <w:rPr>
                  <w:rFonts w:ascii="Cambria Math" w:hAnsi="Cambria Math"/>
                </w:rPr>
                <m:t>β</m:t>
              </m:r>
              <m:r>
                <w:rPr>
                  <w:rFonts w:ascii="Cambria Math" w:hAnsi="Cambria Math" w:hint="eastAsia"/>
                  <w:lang w:val="en-US"/>
                  <w:rPrChange w:id="363" w:author="Danilo Bzdok" w:date="2018-05-09T12:06:00Z">
                    <w:rPr>
                      <w:rFonts w:ascii="Cambria Math" w:hAnsi="Cambria Math" w:hint="eastAsia"/>
                    </w:rPr>
                  </w:rPrChange>
                </w:rPr>
                <m:t>∈</m:t>
              </m:r>
              <m:sSup>
                <m:sSupPr>
                  <m:ctrlPr>
                    <w:rPr>
                      <w:rFonts w:ascii="Cambria Math" w:hAnsi="Cambria Math"/>
                    </w:rPr>
                  </m:ctrlPr>
                </m:sSupPr>
                <m:e>
                  <m:r>
                    <w:rPr>
                      <w:rFonts w:ascii="Cambria Math" w:hAnsi="Cambria Math"/>
                    </w:rPr>
                    <m:t>R</m:t>
                  </m:r>
                </m:e>
                <m:sup>
                  <m:r>
                    <w:rPr>
                      <w:rFonts w:ascii="Cambria Math" w:hAnsi="Cambria Math"/>
                    </w:rPr>
                    <m:t>p</m:t>
                  </m:r>
                </m:sup>
              </m:sSup>
            </m:sub>
          </m:sSub>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lang w:val="en-US"/>
                          <w:rPrChange w:id="364" w:author="Danilo Bzdok" w:date="2018-05-09T12:06:00Z">
                            <w:rPr>
                              <w:rFonts w:ascii="Cambria Math" w:hAnsi="Cambria Math"/>
                            </w:rPr>
                          </w:rPrChange>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lang w:val="en-US"/>
                          <w:rPrChange w:id="365" w:author="Danilo Bzdok" w:date="2018-05-09T12:06:00Z">
                            <w:rPr>
                              <w:rFonts w:ascii="Cambria Math" w:hAnsi="Cambria Math"/>
                            </w:rPr>
                          </w:rPrChange>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lang w:val="en-US"/>
                                  <w:rPrChange w:id="366"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lang w:val="en-US"/>
                                      <w:rPrChange w:id="367" w:author="Danilo Bzdok" w:date="2018-05-09T12:06:00Z">
                                        <w:rPr>
                                          <w:rFonts w:ascii="Cambria Math" w:hAnsi="Cambria Math"/>
                                        </w:rPr>
                                      </w:rPrChange>
                                    </w:rPr>
                                    <m:t>1</m:t>
                                  </m:r>
                                </m:sub>
                              </m:sSub>
                              <m:sSub>
                                <m:sSubPr>
                                  <m:ctrlPr>
                                    <w:rPr>
                                      <w:rFonts w:ascii="Cambria Math" w:hAnsi="Cambria Math"/>
                                    </w:rPr>
                                  </m:ctrlPr>
                                </m:sSubPr>
                                <m:e>
                                  <m:r>
                                    <w:rPr>
                                      <w:rFonts w:ascii="Cambria Math" w:hAnsi="Cambria Math"/>
                                    </w:rPr>
                                    <m:t>β</m:t>
                                  </m:r>
                                </m:e>
                                <m:sub>
                                  <m:r>
                                    <w:rPr>
                                      <w:rFonts w:ascii="Cambria Math" w:hAnsi="Cambria Math"/>
                                      <w:lang w:val="en-US"/>
                                      <w:rPrChange w:id="368" w:author="Danilo Bzdok" w:date="2018-05-09T12:06:00Z">
                                        <w:rPr>
                                          <w:rFonts w:ascii="Cambria Math" w:hAnsi="Cambria Math"/>
                                        </w:rPr>
                                      </w:rPrChange>
                                    </w:rPr>
                                    <m:t>1</m:t>
                                  </m:r>
                                </m:sub>
                              </m:sSub>
                              <m:r>
                                <w:rPr>
                                  <w:rFonts w:ascii="Cambria Math" w:hAnsi="Cambria Math"/>
                                  <w:lang w:val="en-US"/>
                                  <w:rPrChange w:id="369"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lang w:val="en-US"/>
                                      <w:rPrChange w:id="370" w:author="Danilo Bzdok" w:date="2018-05-09T12:06:00Z">
                                        <w:rPr>
                                          <w:rFonts w:ascii="Cambria Math" w:hAnsi="Cambria Math"/>
                                        </w:rPr>
                                      </w:rPrChange>
                                    </w:rPr>
                                    <m:t>2</m:t>
                                  </m:r>
                                </m:sub>
                              </m:sSub>
                              <m:sSub>
                                <m:sSubPr>
                                  <m:ctrlPr>
                                    <w:rPr>
                                      <w:rFonts w:ascii="Cambria Math" w:hAnsi="Cambria Math"/>
                                    </w:rPr>
                                  </m:ctrlPr>
                                </m:sSubPr>
                                <m:e>
                                  <m:r>
                                    <w:rPr>
                                      <w:rFonts w:ascii="Cambria Math" w:hAnsi="Cambria Math"/>
                                    </w:rPr>
                                    <m:t>β</m:t>
                                  </m:r>
                                </m:e>
                                <m:sub>
                                  <m:r>
                                    <w:rPr>
                                      <w:rFonts w:ascii="Cambria Math" w:hAnsi="Cambria Math"/>
                                      <w:lang w:val="en-US"/>
                                      <w:rPrChange w:id="371" w:author="Danilo Bzdok" w:date="2018-05-09T12:06:00Z">
                                        <w:rPr>
                                          <w:rFonts w:ascii="Cambria Math" w:hAnsi="Cambria Math"/>
                                        </w:rPr>
                                      </w:rPrChange>
                                    </w:rPr>
                                    <m:t>2</m:t>
                                  </m:r>
                                </m:sub>
                              </m:sSub>
                              <m:r>
                                <w:rPr>
                                  <w:rFonts w:ascii="Cambria Math" w:hAnsi="Cambria Math"/>
                                  <w:lang w:val="en-US"/>
                                  <w:rPrChange w:id="372" w:author="Danilo Bzdok" w:date="2018-05-09T12:06:00Z">
                                    <w:rPr>
                                      <w:rFonts w:ascii="Cambria Math" w:hAnsi="Cambria Math"/>
                                    </w:rPr>
                                  </w:rPrChange>
                                </w:rPr>
                                <m:t>-…-</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e>
                          </m:d>
                        </m:e>
                        <m:sup>
                          <m:r>
                            <w:rPr>
                              <w:rFonts w:ascii="Cambria Math" w:hAnsi="Cambria Math"/>
                            </w:rPr>
                            <m:t>2</m:t>
                          </m:r>
                        </m:sup>
                      </m:sSup>
                    </m:e>
                  </m:nary>
                  <m:r>
                    <w:rPr>
                      <w:rFonts w:ascii="Cambria Math" w:hAnsi="Cambria Math"/>
                    </w:rPr>
                    <m:t>+λ</m:t>
                  </m:r>
                  <m:sSub>
                    <m:sSubPr>
                      <m:ctrlPr>
                        <w:rPr>
                          <w:rFonts w:ascii="Cambria Math" w:hAnsi="Cambria Math"/>
                        </w:rPr>
                      </m:ctrlPr>
                    </m:sSubPr>
                    <m:e>
                      <m:d>
                        <m:dPr>
                          <m:begChr m:val="‖"/>
                          <m:endChr m:val="‖"/>
                          <m:ctrlPr>
                            <w:rPr>
                              <w:rFonts w:ascii="Cambria Math" w:hAnsi="Cambria Math"/>
                            </w:rPr>
                          </m:ctrlPr>
                        </m:dPr>
                        <m:e>
                          <m:r>
                            <w:rPr>
                              <w:rFonts w:ascii="Cambria Math" w:hAnsi="Cambria Math"/>
                            </w:rPr>
                            <m:t>β</m:t>
                          </m:r>
                        </m:e>
                      </m:d>
                    </m:e>
                    <m:sub>
                      <m:r>
                        <w:rPr>
                          <w:rFonts w:ascii="Cambria Math" w:hAnsi="Cambria Math"/>
                        </w:rPr>
                        <m:t>1</m:t>
                      </m:r>
                    </m:sub>
                  </m:sSub>
                </m:e>
              </m:d>
            </m:e>
          </m:d>
          <m:r>
            <w:rPr>
              <w:rFonts w:ascii="Cambria Math" w:hAnsi="Cambria Math"/>
            </w:rPr>
            <m:t>,</m:t>
          </m:r>
        </m:oMath>
      </m:oMathPara>
    </w:p>
    <w:p w14:paraId="1387AC33" w14:textId="77777777" w:rsidR="00A45024" w:rsidRDefault="00A45024">
      <w:pPr>
        <w:shd w:val="clear" w:color="auto" w:fill="FFFFFF"/>
        <w:rPr>
          <w:rFonts w:ascii="Calibri" w:hAnsi="Calibri"/>
          <w:lang w:val="en-US"/>
        </w:rPr>
      </w:pPr>
    </w:p>
    <w:p w14:paraId="56E5EF93" w14:textId="77777777" w:rsidR="00A45024" w:rsidRDefault="00B875E3">
      <w:pPr>
        <w:shd w:val="clear" w:color="auto" w:fill="FFFFFF"/>
        <w:jc w:val="both"/>
        <w:rPr>
          <w:rFonts w:ascii="Calibri" w:eastAsia="Times New Roman" w:hAnsi="Calibri" w:cs="Arial"/>
          <w:color w:val="222222"/>
          <w:lang w:val="en-US"/>
        </w:rPr>
      </w:pPr>
      <w:r>
        <w:rPr>
          <w:rFonts w:ascii="Calibri" w:eastAsia="Times New Roman" w:hAnsi="Calibri" w:cs="Arial"/>
          <w:color w:val="222222"/>
          <w:lang w:val="en-US"/>
        </w:rPr>
        <w:lastRenderedPageBreak/>
        <w:t xml:space="preserve">where </w:t>
      </w:r>
      <m:oMath>
        <m:r>
          <w:rPr>
            <w:rFonts w:ascii="Cambria Math" w:hAnsi="Cambria Math"/>
          </w:rPr>
          <m:t>n</m:t>
        </m:r>
      </m:oMath>
      <w:r>
        <w:rPr>
          <w:rFonts w:ascii="Calibri" w:eastAsia="Times New Roman" w:hAnsi="Calibri" w:cs="Arial"/>
          <w:color w:val="222222"/>
          <w:lang w:val="en-US"/>
        </w:rPr>
        <w:t xml:space="preserve"> is the number of individuals who are included in the dataset, </w:t>
      </w:r>
      <m:oMath>
        <m:r>
          <w:rPr>
            <w:rFonts w:ascii="Cambria Math" w:hAnsi="Cambria Math"/>
          </w:rPr>
          <m:t>p</m:t>
        </m:r>
      </m:oMath>
      <w:r>
        <w:rPr>
          <w:rFonts w:ascii="Calibri" w:eastAsia="Times New Roman" w:hAnsi="Calibri" w:cs="Arial"/>
          <w:color w:val="222222"/>
          <w:lang w:val="en-US"/>
        </w:rPr>
        <w:t xml:space="preserve"> is the number of input variables </w:t>
      </w:r>
      <m:oMath>
        <m:r>
          <w:rPr>
            <w:rFonts w:ascii="Cambria Math" w:hAnsi="Cambria Math"/>
          </w:rPr>
          <m:t>x</m:t>
        </m:r>
      </m:oMath>
      <w:r>
        <w:rPr>
          <w:rFonts w:ascii="Calibri" w:eastAsia="Times New Roman" w:hAnsi="Calibri" w:cs="Arial"/>
          <w:color w:val="222222"/>
          <w:lang w:val="en-US"/>
        </w:rPr>
        <w:t xml:space="preserve"> (in this context often called </w:t>
      </w:r>
      <w:r>
        <w:rPr>
          <w:rFonts w:ascii="Calibri" w:eastAsia="Times New Roman" w:hAnsi="Calibri" w:cs="Arial"/>
          <w:i/>
          <w:color w:val="222222"/>
          <w:lang w:val="en-US"/>
        </w:rPr>
        <w:t>features</w:t>
      </w:r>
      <w:r>
        <w:rPr>
          <w:rFonts w:ascii="Calibri" w:eastAsia="Times New Roman" w:hAnsi="Calibri" w:cs="Arial"/>
          <w:color w:val="222222"/>
          <w:lang w:val="en-US"/>
        </w:rPr>
        <w:t xml:space="preserve">) measured for </w:t>
      </w:r>
      <w:proofErr w:type="gramStart"/>
      <w:r>
        <w:rPr>
          <w:rFonts w:ascii="Calibri" w:eastAsia="Times New Roman" w:hAnsi="Calibri" w:cs="Arial"/>
          <w:color w:val="222222"/>
          <w:lang w:val="en-US"/>
        </w:rPr>
        <w:t>each individual</w:t>
      </w:r>
      <w:proofErr w:type="gramEnd"/>
      <w:r>
        <w:rPr>
          <w:rFonts w:ascii="Calibri" w:eastAsia="Times New Roman" w:hAnsi="Calibri" w:cs="Arial"/>
          <w:color w:val="222222"/>
          <w:lang w:val="en-US"/>
        </w:rPr>
        <w:t xml:space="preserve">, and </w:t>
      </w:r>
      <m:oMath>
        <m:r>
          <w:rPr>
            <w:rFonts w:ascii="Cambria Math" w:hAnsi="Cambria Math"/>
          </w:rPr>
          <m:t>y</m:t>
        </m:r>
      </m:oMath>
      <w:r>
        <w:rPr>
          <w:rFonts w:ascii="Calibri" w:eastAsia="Times New Roman" w:hAnsi="Calibri" w:cs="Arial"/>
          <w:color w:val="222222"/>
          <w:lang w:val="en-US"/>
        </w:rPr>
        <w:t xml:space="preserve"> is the outcome to be predicted (called </w:t>
      </w:r>
      <w:r>
        <w:rPr>
          <w:rFonts w:ascii="Calibri" w:eastAsia="Times New Roman" w:hAnsi="Calibri" w:cs="Arial"/>
          <w:i/>
          <w:color w:val="222222"/>
          <w:lang w:val="en-US"/>
        </w:rPr>
        <w:t>target variable</w:t>
      </w:r>
      <w:r>
        <w:rPr>
          <w:rFonts w:ascii="Calibri" w:eastAsia="Times New Roman" w:hAnsi="Calibri" w:cs="Arial"/>
          <w:color w:val="222222"/>
          <w:lang w:val="en-US"/>
        </w:rPr>
        <w:t xml:space="preserve">) by expressing it as a weighted sum of the standardized variables </w:t>
      </w:r>
      <m:oMath>
        <m:r>
          <w:rPr>
            <w:rFonts w:ascii="Cambria Math" w:hAnsi="Cambria Math"/>
          </w:rPr>
          <m:t>x</m:t>
        </m:r>
      </m:oMath>
      <w:r>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Pr>
          <w:rFonts w:ascii="Calibri" w:eastAsia="Times New Roman" w:hAnsi="Calibri" w:cs="Arial"/>
          <w:lang w:val="en-US"/>
        </w:rPr>
        <w:t xml:space="preserve"> coefficients to the observations in the dataset. </w:t>
      </w:r>
      <w:r>
        <w:rPr>
          <w:rFonts w:ascii="Calibri" w:eastAsia="Times New Roman" w:hAnsi="Calibri" w:cs="Arial"/>
          <w:color w:val="222222"/>
          <w:lang w:val="en-US"/>
        </w:rPr>
        <w:t xml:space="preserve">The hyper-parameter </w:t>
      </w:r>
      <m:oMath>
        <m:r>
          <w:rPr>
            <w:rFonts w:ascii="Cambria Math" w:hAnsi="Cambria Math"/>
          </w:rPr>
          <m:t>λ</m:t>
        </m:r>
      </m:oMath>
      <w:r>
        <w:rPr>
          <w:rFonts w:ascii="Calibri" w:hAnsi="Calibri"/>
          <w:lang w:val="en-US"/>
        </w:rPr>
        <w:t xml:space="preserve"> controls the amount of sparsity imposed during model fitting. The higher </w:t>
      </w:r>
      <w:proofErr w:type="gramStart"/>
      <m:oMath>
        <m:r>
          <w:rPr>
            <w:rFonts w:ascii="Cambria Math" w:hAnsi="Cambria Math"/>
          </w:rPr>
          <m:t>λ</m:t>
        </m:r>
        <m:r>
          <w:rPr>
            <w:rFonts w:ascii="Cambria Math" w:hAnsi="Cambria Math"/>
            <w:lang w:val="en-US"/>
            <w:rPrChange w:id="373" w:author="Danilo Bzdok" w:date="2018-05-09T10:57:00Z">
              <w:rPr>
                <w:rFonts w:ascii="Cambria Math" w:hAnsi="Cambria Math"/>
              </w:rPr>
            </w:rPrChange>
          </w:rPr>
          <m:t>,</m:t>
        </m:r>
      </m:oMath>
      <w:r>
        <w:rPr>
          <w:rFonts w:ascii="Calibri" w:hAnsi="Calibri"/>
          <w:lang w:val="en-US"/>
        </w:rPr>
        <w:t>the</w:t>
      </w:r>
      <w:proofErr w:type="gramEnd"/>
      <w:r>
        <w:rPr>
          <w:rFonts w:ascii="Calibri" w:hAnsi="Calibri"/>
          <w:lang w:val="en-US"/>
        </w:rPr>
        <w:t xml:space="preserve"> higher the tendency to set specific coefficients </w:t>
      </w:r>
      <m:oMath>
        <m:sSub>
          <m:sSubPr>
            <m:ctrlPr>
              <w:rPr>
                <w:rFonts w:ascii="Cambria Math" w:hAnsi="Cambria Math"/>
              </w:rPr>
            </m:ctrlPr>
          </m:sSubPr>
          <m:e>
            <m:r>
              <w:rPr>
                <w:rFonts w:ascii="Cambria Math" w:hAnsi="Cambria Math"/>
              </w:rPr>
              <m:t>β</m:t>
            </m:r>
          </m:e>
          <m:sub>
            <m:r>
              <w:rPr>
                <w:rFonts w:ascii="Cambria Math" w:hAnsi="Cambria Math"/>
              </w:rPr>
              <m:t>i</m:t>
            </m:r>
          </m:sub>
        </m:sSub>
      </m:oMath>
      <w:r>
        <w:rPr>
          <w:rFonts w:ascii="Calibri" w:hAnsi="Calibri"/>
          <w:lang w:val="en-US"/>
        </w:rPr>
        <w:t xml:space="preserve"> to exactly zero, which effectively “silences” the corresponding measure’s influence on explaining the ou</w:t>
      </w:r>
      <w:proofErr w:type="spellStart"/>
      <w:r>
        <w:rPr>
          <w:rFonts w:ascii="Calibri" w:hAnsi="Calibri"/>
          <w:lang w:val="en-US"/>
        </w:rPr>
        <w:t>tput</w:t>
      </w:r>
      <w:proofErr w:type="spellEnd"/>
      <w:r>
        <w:rPr>
          <w:rFonts w:ascii="Calibri" w:hAnsi="Calibri"/>
          <w:lang w:val="en-US"/>
        </w:rPr>
        <w:t xml:space="preserve"> variable.</w:t>
      </w:r>
      <w:r>
        <w:rPr>
          <w:rFonts w:ascii="Calibri" w:eastAsia="Times New Roman" w:hAnsi="Calibri" w:cs="Arial"/>
          <w:lang w:val="en-US"/>
        </w:rPr>
        <w:t xml:space="preserve"> </w:t>
      </w:r>
      <w:r>
        <w:rPr>
          <w:rFonts w:ascii="Calibri" w:eastAsia="Times New Roman" w:hAnsi="Calibri" w:cs="Arial"/>
          <w:color w:val="222222"/>
          <w:lang w:val="en-US"/>
        </w:rPr>
        <w:t xml:space="preserve">An explicit probability model is not required - whether the confidence intervals exceeded a threshold or not is here often no optimality criterion for </w:t>
      </w:r>
      <w:commentRangeStart w:id="374"/>
      <w:r>
        <w:rPr>
          <w:rFonts w:ascii="Calibri" w:eastAsia="Times New Roman" w:hAnsi="Calibri" w:cs="Arial"/>
          <w:color w:val="222222"/>
          <w:lang w:val="en-US"/>
        </w:rPr>
        <w:t>variable importance</w:t>
      </w:r>
      <w:commentRangeEnd w:id="374"/>
      <w:r>
        <w:commentReference w:id="374"/>
      </w:r>
      <w:r>
        <w:rPr>
          <w:rFonts w:ascii="Calibri" w:eastAsia="Times New Roman" w:hAnsi="Calibri" w:cs="Arial"/>
          <w:color w:val="222222"/>
          <w:lang w:val="en-US"/>
        </w:rPr>
        <w:t xml:space="preserve">. This approach did also not assume that means and variances fully describe the probabilistic mechanism in the data, only that they are informative enough to make useful predictions about the future. </w:t>
      </w:r>
      <w:r>
        <w:rPr>
          <w:rFonts w:ascii="Calibri" w:eastAsia="Times New Roman" w:hAnsi="Calibri" w:cs="Arial"/>
          <w:lang w:val="en-US"/>
        </w:rPr>
        <w:t xml:space="preserve">Once fitted, </w:t>
      </w:r>
      <w:r>
        <w:rPr>
          <w:rFonts w:ascii="Calibri" w:eastAsia="Times New Roman" w:hAnsi="Calibri" w:cs="Arial"/>
          <w:color w:val="222222"/>
          <w:lang w:val="en-US"/>
        </w:rPr>
        <w:t xml:space="preserve">the model was applied to other samples to </w:t>
      </w:r>
      <w:r>
        <w:rPr>
          <w:rFonts w:ascii="Calibri" w:eastAsia="Times New Roman" w:hAnsi="Calibri" w:cs="Arial"/>
          <w:i/>
          <w:color w:val="222222"/>
          <w:lang w:val="en-US"/>
        </w:rPr>
        <w:t xml:space="preserve">predict </w:t>
      </w:r>
      <w:r>
        <w:rPr>
          <w:rFonts w:ascii="Calibri" w:eastAsia="Times New Roman" w:hAnsi="Calibri" w:cs="Arial"/>
          <w:color w:val="222222"/>
          <w:lang w:val="en-US"/>
        </w:rPr>
        <w:t xml:space="preserve">unobserved outputs </w:t>
      </w:r>
      <w:proofErr w:type="gramStart"/>
      <w:r>
        <w:rPr>
          <w:rFonts w:ascii="Calibri" w:eastAsia="Times New Roman" w:hAnsi="Calibri" w:cs="Arial"/>
          <w:color w:val="222222"/>
          <w:lang w:val="en-US"/>
        </w:rPr>
        <w:t>or ”shipped</w:t>
      </w:r>
      <w:proofErr w:type="gramEnd"/>
      <w:r>
        <w:rPr>
          <w:rFonts w:ascii="Calibri" w:eastAsia="Times New Roman" w:hAnsi="Calibri" w:cs="Arial"/>
          <w:color w:val="222222"/>
          <w:lang w:val="en-US"/>
        </w:rPr>
        <w:t xml:space="preserve">” to other laboratories for repeated application. </w:t>
      </w:r>
      <w:r>
        <w:rPr>
          <w:rFonts w:ascii="Calibri" w:hAnsi="Calibri" w:cs="Arial"/>
          <w:color w:val="000000" w:themeColor="text1"/>
          <w:lang w:val="en-US"/>
        </w:rPr>
        <w:t>The selected model thus automatically chose the minimal subset of predictive variables necessary for classifying for instance healthy versus diagnosed individuals.</w:t>
      </w:r>
      <w:r>
        <w:rPr>
          <w:rFonts w:ascii="Calibri" w:eastAsia="Times New Roman" w:hAnsi="Calibri" w:cs="Arial"/>
          <w:color w:val="222222"/>
          <w:lang w:val="en-US"/>
        </w:rPr>
        <w:t xml:space="preserve"> </w:t>
      </w:r>
      <w:r>
        <w:rPr>
          <w:rFonts w:ascii="Calibri" w:eastAsia="Times New Roman" w:hAnsi="Calibri" w:cs="Arial"/>
          <w:color w:val="FF0000"/>
          <w:lang w:val="en-US"/>
        </w:rPr>
        <w:t xml:space="preserve">At its extreme, </w:t>
      </w:r>
      <w:r>
        <w:rPr>
          <w:rFonts w:ascii="Calibri" w:hAnsi="Calibri" w:cs="Arial"/>
          <w:color w:val="FF0000"/>
          <w:lang w:val="en-US" w:eastAsia="en-US"/>
        </w:rPr>
        <w:t xml:space="preserve">many pattern-learning models use the coefficient estimates as an intermediate step to achieve prediction, less because we cared about the parameter values themselves. In other words, this approach prioritized the correctness of the prediction on new data, rather than the estimation of </w:t>
      </w:r>
      <w:proofErr w:type="gramStart"/>
      <w:r>
        <w:rPr>
          <w:rFonts w:ascii="Calibri" w:hAnsi="Calibri" w:cs="Arial"/>
          <w:color w:val="FF0000"/>
          <w:lang w:val="en-US" w:eastAsia="en-US"/>
        </w:rPr>
        <w:t>particular beta</w:t>
      </w:r>
      <w:proofErr w:type="gramEnd"/>
      <w:r>
        <w:rPr>
          <w:rFonts w:ascii="Calibri" w:hAnsi="Calibri" w:cs="Arial"/>
          <w:color w:val="FF0000"/>
          <w:lang w:val="en-US" w:eastAsia="en-US"/>
        </w:rPr>
        <w:t xml:space="preserve"> coefficients.</w:t>
      </w:r>
    </w:p>
    <w:p w14:paraId="4E24CC71" w14:textId="77777777" w:rsidR="00A45024" w:rsidRPr="00B875E3" w:rsidRDefault="00B875E3">
      <w:pPr>
        <w:widowControl w:val="0"/>
        <w:spacing w:line="240" w:lineRule="atLeast"/>
        <w:ind w:firstLine="708"/>
        <w:jc w:val="both"/>
        <w:rPr>
          <w:lang w:val="en-US"/>
          <w:rPrChange w:id="375" w:author="Danilo Bzdok" w:date="2018-05-09T10:57:00Z">
            <w:rPr/>
          </w:rPrChange>
        </w:rPr>
      </w:pPr>
      <w:r>
        <w:rPr>
          <w:rFonts w:ascii="Calibri" w:hAnsi="Calibri"/>
          <w:lang w:val="en-US"/>
        </w:rPr>
        <w:t xml:space="preserve">Following model estimation, the importance of the candidate predictive model was evaluated based on the cross-validation gold standard to obtain explicit empirical guarantees {Hastie, 2001 #3957}. </w:t>
      </w:r>
      <w:r>
        <w:rPr>
          <w:rFonts w:ascii="Calibri" w:hAnsi="Calibri" w:cs="Arial"/>
          <w:color w:val="000000" w:themeColor="text1"/>
          <w:lang w:val="en-US"/>
        </w:rPr>
        <w:t xml:space="preserve">Answering the question whether an obtained predictive algorithm generalizes to unseen data is tackled in an empirical fashion. </w:t>
      </w:r>
      <w:r>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were estimated on some data while the emerging model is explicitly put to the test in some independent data from unseen individuals </w:t>
      </w:r>
      <w:r>
        <w:fldChar w:fldCharType="begin"/>
      </w:r>
      <w:r w:rsidRPr="00B875E3">
        <w:rPr>
          <w:lang w:val="en-US"/>
          <w:rPrChange w:id="376" w:author="Danilo Bzdok" w:date="2018-05-09T10:57:00Z">
            <w:rPr/>
          </w:rPrChange>
        </w:rPr>
        <w:instrText>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fldChar w:fldCharType="separate"/>
      </w:r>
      <w:bookmarkStart w:id="377" w:name="__Fieldmark__1779_375443654"/>
      <w:r>
        <w:rPr>
          <w:rFonts w:ascii="Calibri" w:hAnsi="Calibri"/>
          <w:color w:val="000000" w:themeColor="text1"/>
          <w:lang w:val="en-US"/>
        </w:rPr>
        <w:t>(31)</w:t>
      </w:r>
      <w:r>
        <w:fldChar w:fldCharType="end"/>
      </w:r>
      <w:r>
        <w:fldChar w:fldCharType="begin"/>
      </w:r>
      <w:r w:rsidRPr="00B875E3">
        <w:rPr>
          <w:lang w:val="en-US"/>
          <w:rPrChange w:id="378" w:author="Danilo Bzdok" w:date="2018-05-09T10:57:00Z">
            <w:rPr/>
          </w:rPrChange>
        </w:rPr>
        <w:instrText xml:space="preserve"> HYPERLINK \l "_ENREF_31" \h </w:instrText>
      </w:r>
      <w:r>
        <w:fldChar w:fldCharType="separate"/>
      </w:r>
      <w:bookmarkEnd w:id="377"/>
      <w:r>
        <w:rPr>
          <w:rFonts w:ascii="Calibri" w:hAnsi="Calibri"/>
          <w:color w:val="000000" w:themeColor="text1"/>
          <w:lang w:val="en-US"/>
        </w:rPr>
        <w:t xml:space="preserve">. Explicit </w:t>
      </w:r>
      <w:r>
        <w:rPr>
          <w:rFonts w:ascii="Calibri" w:hAnsi="Calibri"/>
          <w:color w:val="000000" w:themeColor="text1"/>
          <w:lang w:val="en-US"/>
        </w:rPr>
        <w:fldChar w:fldCharType="end"/>
      </w:r>
      <w:r>
        <w:rPr>
          <w:rStyle w:val="s2"/>
          <w:rFonts w:ascii="Calibri" w:hAnsi="Calibri"/>
          <w:color w:val="000000" w:themeColor="text1"/>
          <w:lang w:val="en-US"/>
        </w:rPr>
        <w:t xml:space="preserve">model checking was performed by evaluating its expected performance on unknown data </w:t>
      </w:r>
      <w:r>
        <w:fldChar w:fldCharType="begin"/>
      </w:r>
      <w:r w:rsidRPr="00B875E3">
        <w:rPr>
          <w:lang w:val="en-US"/>
          <w:rPrChange w:id="379" w:author="Danilo Bzdok" w:date="2018-05-09T10:57:00Z">
            <w:rPr/>
          </w:rPrChange>
        </w:rPr>
        <w:instrText>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fldChar w:fldCharType="separate"/>
      </w:r>
      <w:bookmarkStart w:id="380" w:name="__Fieldmark__1793_375443654"/>
      <w:r>
        <w:rPr>
          <w:rStyle w:val="s2"/>
          <w:rFonts w:ascii="Calibri" w:hAnsi="Calibri"/>
          <w:color w:val="000000" w:themeColor="text1"/>
          <w:lang w:val="en-US"/>
        </w:rPr>
        <w:t>(31)</w:t>
      </w:r>
      <w:r>
        <w:fldChar w:fldCharType="end"/>
      </w:r>
      <w:r>
        <w:fldChar w:fldCharType="begin"/>
      </w:r>
      <w:r w:rsidRPr="00B875E3">
        <w:rPr>
          <w:lang w:val="en-US"/>
          <w:rPrChange w:id="381" w:author="Danilo Bzdok" w:date="2018-05-09T10:57:00Z">
            <w:rPr/>
          </w:rPrChange>
        </w:rPr>
        <w:instrText xml:space="preserve"> HYPERLINK \l "_ENREF_31" \h </w:instrText>
      </w:r>
      <w:r>
        <w:fldChar w:fldCharType="separate"/>
      </w:r>
      <w:bookmarkEnd w:id="380"/>
      <w:r>
        <w:rPr>
          <w:rStyle w:val="s2"/>
          <w:rFonts w:ascii="Calibri" w:hAnsi="Calibri"/>
          <w:color w:val="000000" w:themeColor="text1"/>
          <w:lang w:val="en-US"/>
        </w:rPr>
        <w:t xml:space="preserve">: First, the linear model was built on a larger part of the dataset. Second, emerging candidate algorithms were evaluated and selected on unused data to avoid an overly optimistic evaluation of goodness-of-fit </w:t>
      </w:r>
      <w:r>
        <w:rPr>
          <w:rStyle w:val="s2"/>
          <w:rFonts w:ascii="Calibri" w:hAnsi="Calibri"/>
          <w:color w:val="000000" w:themeColor="text1"/>
          <w:lang w:val="en-US"/>
        </w:rPr>
        <w:fldChar w:fldCharType="end"/>
      </w:r>
      <w:r>
        <w:fldChar w:fldCharType="begin"/>
      </w:r>
      <w:r w:rsidRPr="00B875E3">
        <w:rPr>
          <w:lang w:val="en-US"/>
          <w:rPrChange w:id="382" w:author="Danilo Bzdok" w:date="2018-05-09T10:57:00Z">
            <w:rPr/>
          </w:rPrChange>
        </w:rPr>
        <w:instrText>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fldChar w:fldCharType="separate"/>
      </w:r>
      <w:bookmarkStart w:id="383" w:name="__Fieldmark__1811_375443654"/>
      <w:r>
        <w:rPr>
          <w:rStyle w:val="s2"/>
          <w:rFonts w:ascii="Calibri" w:hAnsi="Calibri"/>
          <w:color w:val="000000" w:themeColor="text1"/>
          <w:lang w:val="en-US"/>
        </w:rPr>
        <w:t>(22)</w:t>
      </w:r>
      <w:r>
        <w:fldChar w:fldCharType="end"/>
      </w:r>
      <w:r>
        <w:fldChar w:fldCharType="begin"/>
      </w:r>
      <w:r w:rsidRPr="00B875E3">
        <w:rPr>
          <w:lang w:val="en-US"/>
          <w:rPrChange w:id="384" w:author="Danilo Bzdok" w:date="2018-05-09T10:57:00Z">
            <w:rPr/>
          </w:rPrChange>
        </w:rPr>
        <w:instrText xml:space="preserve"> HYPERLINK \l "_ENREF_22" \h </w:instrText>
      </w:r>
      <w:r>
        <w:fldChar w:fldCharType="separate"/>
      </w:r>
      <w:bookmarkEnd w:id="383"/>
      <w:r>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Pr>
          <w:rStyle w:val="s2"/>
          <w:rFonts w:ascii="Calibri" w:hAnsi="Calibri"/>
          <w:color w:val="000000" w:themeColor="text1"/>
          <w:lang w:val="en-US"/>
        </w:rPr>
        <w:fldChar w:fldCharType="end"/>
      </w:r>
      <w:r>
        <w:rPr>
          <w:rFonts w:ascii="Calibri" w:hAnsi="Calibri" w:cs="Arial"/>
          <w:color w:val="000000" w:themeColor="text1"/>
          <w:lang w:val="en-US"/>
        </w:rPr>
        <w:t xml:space="preserve">In this way, the cross-validation scheme quantified the so-called </w:t>
      </w:r>
      <w:r>
        <w:rPr>
          <w:rFonts w:ascii="Calibri" w:hAnsi="Calibri" w:cs="Arial"/>
          <w:i/>
          <w:color w:val="000000" w:themeColor="text1"/>
          <w:lang w:val="en-US"/>
        </w:rPr>
        <w:t>out-of-sample performance</w:t>
      </w:r>
      <w:r>
        <w:rPr>
          <w:rFonts w:ascii="Calibri" w:hAnsi="Calibri" w:cs="Arial"/>
          <w:color w:val="000000" w:themeColor="text1"/>
          <w:lang w:val="en-US"/>
        </w:rPr>
        <w:t xml:space="preserve"> as an unbiased estimate of a model's capacity to generalize to data samples acquired in the future. </w:t>
      </w:r>
      <w:commentRangeStart w:id="385"/>
      <w:r>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commentRangeEnd w:id="385"/>
      <w:r>
        <w:commentReference w:id="385"/>
      </w:r>
      <w:r>
        <w:rPr>
          <w:rFonts w:ascii="Calibri" w:hAnsi="Calibri" w:cs="Arial"/>
          <w:color w:val="000000" w:themeColor="text1"/>
          <w:lang w:val="en-US"/>
        </w:rPr>
        <w:t>. This common modification helped us to disambiguate the role of shrinking and variable selection in forming predictions with LASSO.</w:t>
      </w:r>
    </w:p>
    <w:p w14:paraId="74C3F66C" w14:textId="77777777" w:rsidR="00A45024" w:rsidRPr="00B875E3" w:rsidRDefault="00B875E3">
      <w:pPr>
        <w:shd w:val="clear" w:color="auto" w:fill="FFFFFF"/>
        <w:ind w:firstLine="708"/>
        <w:jc w:val="both"/>
        <w:rPr>
          <w:lang w:val="en-US"/>
          <w:rPrChange w:id="386" w:author="Danilo Bzdok" w:date="2018-05-09T10:59:00Z">
            <w:rPr/>
          </w:rPrChange>
        </w:rPr>
      </w:pPr>
      <w:r>
        <w:rPr>
          <w:rFonts w:ascii="Calibri" w:hAnsi="Calibri"/>
          <w:color w:val="000000" w:themeColor="text1"/>
          <w:lang w:val="en-US"/>
        </w:rPr>
        <w:t xml:space="preserve">Such modeling for prediction,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Pr>
          <w:rFonts w:ascii="Calibri" w:hAnsi="Calibri"/>
          <w:color w:val="000000" w:themeColor="text1"/>
          <w:lang w:val="en-US"/>
        </w:rPr>
        <w:t>particular individual</w:t>
      </w:r>
      <w:proofErr w:type="gramEnd"/>
      <w:r>
        <w:rPr>
          <w:rFonts w:ascii="Calibri" w:hAnsi="Calibri"/>
          <w:color w:val="000000" w:themeColor="text1"/>
          <w:lang w:val="en-US"/>
        </w:rPr>
        <w:t xml:space="preserve">. </w:t>
      </w:r>
      <w:r>
        <w:rPr>
          <w:rFonts w:ascii="Calibri" w:hAnsi="Calibri" w:cs="Arial"/>
          <w:color w:val="000000" w:themeColor="text1"/>
          <w:lang w:val="en-US"/>
        </w:rPr>
        <w:t xml:space="preserve">Note that we cannot compute the usual p-values on the automatically selected input variables </w:t>
      </w:r>
      <w:r>
        <w:fldChar w:fldCharType="begin"/>
      </w:r>
      <w:r w:rsidRPr="00B875E3">
        <w:rPr>
          <w:lang w:val="en-US"/>
          <w:rPrChange w:id="387" w:author="Danilo Bzdok" w:date="2018-05-09T10:59:00Z">
            <w:rPr/>
          </w:rPrChange>
        </w:rPr>
        <w:instrText>ADDIN EN.CITE.DATA</w:instrText>
      </w:r>
      <w:r>
        <w:fldChar w:fldCharType="separate"/>
      </w:r>
      <w:bookmarkStart w:id="388" w:name="__Fieldmark__1851_375443654"/>
      <w:bookmarkStart w:id="389" w:name="__Fieldmark__1850_375443654"/>
      <w:bookmarkEnd w:id="388"/>
      <w:r>
        <w:rPr>
          <w:rFonts w:ascii="Calibri" w:hAnsi="Calibri" w:cs="Arial"/>
          <w:color w:val="000000" w:themeColor="text1"/>
          <w:lang w:val="en-US"/>
        </w:rPr>
        <w:t>(32, 33)</w:t>
      </w:r>
      <w:r>
        <w:fldChar w:fldCharType="end"/>
      </w:r>
      <w:r>
        <w:fldChar w:fldCharType="begin"/>
      </w:r>
      <w:r w:rsidRPr="00B875E3">
        <w:rPr>
          <w:lang w:val="en-US"/>
          <w:rPrChange w:id="390" w:author="Danilo Bzdok" w:date="2018-05-09T10:59:00Z">
            <w:rPr/>
          </w:rPrChange>
        </w:rPr>
        <w:instrText xml:space="preserve"> HYPERLINK \l "_ENREF_33" \h </w:instrText>
      </w:r>
      <w:r>
        <w:fldChar w:fldCharType="separate"/>
      </w:r>
      <w:bookmarkEnd w:id="389"/>
      <w:r>
        <w:rPr>
          <w:rFonts w:ascii="Calibri" w:hAnsi="Calibri" w:cs="Arial"/>
          <w:color w:val="000000" w:themeColor="text1"/>
          <w:lang w:val="en-US"/>
        </w:rPr>
        <w:t xml:space="preserve">. This is because the variable selection procedure is itself a random process that is ignored by the theoretical guarantees of classical inference for statistical significance </w:t>
      </w:r>
      <w:r>
        <w:rPr>
          <w:rFonts w:ascii="Calibri" w:hAnsi="Calibri" w:cs="Arial"/>
          <w:color w:val="000000" w:themeColor="text1"/>
          <w:lang w:val="en-US"/>
        </w:rPr>
        <w:fldChar w:fldCharType="end"/>
      </w:r>
      <w:r>
        <w:fldChar w:fldCharType="begin"/>
      </w:r>
      <w:r w:rsidRPr="00B875E3">
        <w:rPr>
          <w:lang w:val="en-US"/>
          <w:rPrChange w:id="391" w:author="Danilo Bzdok" w:date="2018-05-09T10:59:00Z">
            <w:rPr/>
          </w:rPrChange>
        </w:rPr>
        <w:instrText>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fldChar w:fldCharType="separate"/>
      </w:r>
      <w:bookmarkStart w:id="392" w:name="__Fieldmark__1873_375443654"/>
      <w:r>
        <w:rPr>
          <w:rFonts w:ascii="Calibri" w:hAnsi="Calibri" w:cs="Arial"/>
          <w:color w:val="000000" w:themeColor="text1"/>
          <w:lang w:val="en-US"/>
        </w:rPr>
        <w:t>(34)</w:t>
      </w:r>
      <w:r>
        <w:fldChar w:fldCharType="end"/>
      </w:r>
      <w:r>
        <w:fldChar w:fldCharType="begin"/>
      </w:r>
      <w:r w:rsidRPr="00B875E3">
        <w:rPr>
          <w:lang w:val="en-US"/>
          <w:rPrChange w:id="393" w:author="Danilo Bzdok" w:date="2018-05-09T10:59:00Z">
            <w:rPr/>
          </w:rPrChange>
        </w:rPr>
        <w:instrText xml:space="preserve"> HYPERLINK \l "_ENREF_34" \h </w:instrText>
      </w:r>
      <w:r>
        <w:fldChar w:fldCharType="separate"/>
      </w:r>
      <w:bookmarkEnd w:id="392"/>
      <w:r>
        <w:rPr>
          <w:rFonts w:ascii="Calibri" w:hAnsi="Calibri" w:cs="Arial"/>
          <w:color w:val="000000" w:themeColor="text1"/>
          <w:lang w:val="en-US"/>
        </w:rPr>
        <w:t xml:space="preserve">. Put differently, data-driven model selection is corrupting hypothesis-driven statistical inference because the sampling distribution of the parameter </w:t>
      </w:r>
      <w:r>
        <w:rPr>
          <w:rFonts w:ascii="Calibri" w:hAnsi="Calibri" w:cs="Arial"/>
          <w:color w:val="000000" w:themeColor="text1"/>
          <w:lang w:val="en-US"/>
        </w:rPr>
        <w:lastRenderedPageBreak/>
        <w:t xml:space="preserve">estimates is altered, causing classical statistical inference to become invalid and the p-values would have become optimistically biased </w:t>
      </w:r>
      <w:r>
        <w:rPr>
          <w:rFonts w:ascii="Calibri" w:hAnsi="Calibri" w:cs="Arial"/>
          <w:color w:val="000000" w:themeColor="text1"/>
          <w:lang w:val="en-US"/>
        </w:rPr>
        <w:fldChar w:fldCharType="end"/>
      </w:r>
      <w:r>
        <w:fldChar w:fldCharType="begin"/>
      </w:r>
      <w:r w:rsidRPr="00B875E3">
        <w:rPr>
          <w:lang w:val="en-US"/>
          <w:rPrChange w:id="394" w:author="Danilo Bzdok" w:date="2018-05-09T10:59:00Z">
            <w:rPr/>
          </w:rPrChange>
        </w:rPr>
        <w:instrText>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fldChar w:fldCharType="separate"/>
      </w:r>
      <w:bookmarkStart w:id="395" w:name="__Fieldmark__1898_375443654"/>
      <w:r>
        <w:rPr>
          <w:rFonts w:ascii="Calibri" w:hAnsi="Calibri" w:cs="Arial"/>
          <w:color w:val="000000" w:themeColor="text1"/>
          <w:lang w:val="en-US"/>
        </w:rPr>
        <w:t>(34)</w:t>
      </w:r>
      <w:r>
        <w:fldChar w:fldCharType="end"/>
      </w:r>
      <w:r>
        <w:fldChar w:fldCharType="begin"/>
      </w:r>
      <w:r w:rsidRPr="00B875E3">
        <w:rPr>
          <w:lang w:val="en-US"/>
          <w:rPrChange w:id="396" w:author="Danilo Bzdok" w:date="2018-05-09T10:59:00Z">
            <w:rPr/>
          </w:rPrChange>
        </w:rPr>
        <w:instrText xml:space="preserve"> HYPERLINK \l "_ENREF_34" \h </w:instrText>
      </w:r>
      <w:r>
        <w:fldChar w:fldCharType="separate"/>
      </w:r>
      <w:bookmarkEnd w:id="395"/>
      <w:commentRangeStart w:id="397"/>
      <w:r>
        <w:rPr>
          <w:rFonts w:ascii="Calibri" w:hAnsi="Calibri" w:cs="Arial"/>
          <w:color w:val="000000" w:themeColor="text1"/>
          <w:lang w:val="en-US"/>
        </w:rPr>
        <w:t>.</w:t>
      </w:r>
      <w:r>
        <w:rPr>
          <w:rFonts w:ascii="Calibri" w:hAnsi="Calibri" w:cs="Arial"/>
          <w:color w:val="000000" w:themeColor="text1"/>
          <w:lang w:val="en-US"/>
        </w:rPr>
        <w:fldChar w:fldCharType="end"/>
      </w:r>
      <w:commentRangeEnd w:id="397"/>
      <w:r>
        <w:commentReference w:id="397"/>
      </w:r>
    </w:p>
    <w:p w14:paraId="1CD1723D" w14:textId="77777777" w:rsidR="00A45024" w:rsidRDefault="00A45024">
      <w:pPr>
        <w:shd w:val="clear" w:color="auto" w:fill="FFFFFF"/>
        <w:rPr>
          <w:rFonts w:ascii="Calibri" w:eastAsia="Times New Roman" w:hAnsi="Calibri" w:cs="Arial"/>
          <w:color w:val="222222"/>
          <w:lang w:val="en-US"/>
        </w:rPr>
      </w:pPr>
    </w:p>
    <w:p w14:paraId="2A18624E" w14:textId="77777777" w:rsidR="00A45024" w:rsidRDefault="00B875E3">
      <w:pPr>
        <w:shd w:val="clear" w:color="auto" w:fill="FFFFFF"/>
        <w:rPr>
          <w:rFonts w:ascii="Calibri" w:eastAsia="Times New Roman" w:hAnsi="Calibri" w:cs="Calibri"/>
          <w:b/>
          <w:color w:val="222222"/>
          <w:lang w:val="en-US"/>
        </w:rPr>
      </w:pPr>
      <w:r>
        <w:rPr>
          <w:rFonts w:ascii="Calibri" w:eastAsia="Times New Roman" w:hAnsi="Calibri" w:cs="Calibri"/>
          <w:b/>
          <w:color w:val="222222"/>
          <w:lang w:val="en-US"/>
        </w:rPr>
        <w:t>Simulations</w:t>
      </w:r>
    </w:p>
    <w:p w14:paraId="04802381" w14:textId="77777777" w:rsidR="00A45024" w:rsidRPr="00B875E3" w:rsidRDefault="00B875E3">
      <w:pPr>
        <w:shd w:val="clear" w:color="auto" w:fill="FFFFFF"/>
        <w:ind w:firstLine="700"/>
        <w:jc w:val="both"/>
        <w:rPr>
          <w:lang w:val="en-US"/>
          <w:rPrChange w:id="398" w:author="Danilo Bzdok" w:date="2018-05-09T10:59:00Z">
            <w:rPr/>
          </w:rPrChange>
        </w:rPr>
      </w:pPr>
      <w:r>
        <w:rPr>
          <w:rFonts w:ascii="Calibri" w:eastAsia="Times New Roman" w:hAnsi="Calibri" w:cs="Calibri"/>
          <w:color w:val="222222"/>
          <w:lang w:val="en-US"/>
        </w:rPr>
        <w:t xml:space="preserve">It has been noted that formal guarantees for the expected model prediction performance are often challenging to derive by mathematical theory </w:t>
      </w:r>
      <w:r>
        <w:fldChar w:fldCharType="begin"/>
      </w:r>
      <w:r w:rsidRPr="00B875E3">
        <w:rPr>
          <w:lang w:val="en-US"/>
          <w:rPrChange w:id="399" w:author="Danilo Bzdok" w:date="2018-05-09T10:59:00Z">
            <w:rPr/>
          </w:rPrChange>
        </w:rPr>
        <w:instrText>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fldChar w:fldCharType="separate"/>
      </w:r>
      <w:bookmarkStart w:id="400" w:name="__Fieldmark__1924_375443654"/>
      <w:r>
        <w:rPr>
          <w:rFonts w:ascii="Calibri" w:eastAsia="Times New Roman" w:hAnsi="Calibri" w:cs="Calibri"/>
          <w:color w:val="222222"/>
          <w:lang w:val="en-US"/>
        </w:rPr>
        <w:t>(8, 31)</w:t>
      </w:r>
      <w:r>
        <w:fldChar w:fldCharType="end"/>
      </w:r>
      <w:r>
        <w:fldChar w:fldCharType="begin"/>
      </w:r>
      <w:r w:rsidRPr="00B875E3">
        <w:rPr>
          <w:lang w:val="en-US"/>
          <w:rPrChange w:id="401" w:author="Danilo Bzdok" w:date="2018-05-09T10:59:00Z">
            <w:rPr/>
          </w:rPrChange>
        </w:rPr>
        <w:instrText xml:space="preserve"> HYPERLINK \l "_ENREF_31" \h </w:instrText>
      </w:r>
      <w:r>
        <w:fldChar w:fldCharType="separate"/>
      </w:r>
      <w:bookmarkEnd w:id="400"/>
      <w:r>
        <w:rPr>
          <w:rFonts w:ascii="Calibri" w:eastAsia="Times New Roman" w:hAnsi="Calibri" w:cs="Calibri"/>
          <w:color w:val="222222"/>
          <w:lang w:val="en-US"/>
        </w:rPr>
        <w:t xml:space="preserve">. In such settings, empirical simulation can come to the rescue for studying the properties of statistical methods in controlled computational experiments </w:t>
      </w:r>
      <w:r>
        <w:rPr>
          <w:rFonts w:ascii="Calibri" w:eastAsia="Times New Roman" w:hAnsi="Calibri" w:cs="Calibri"/>
          <w:color w:val="222222"/>
          <w:lang w:val="en-US"/>
        </w:rPr>
        <w:fldChar w:fldCharType="end"/>
      </w:r>
      <w:r>
        <w:fldChar w:fldCharType="begin"/>
      </w:r>
      <w:r w:rsidRPr="00B875E3">
        <w:rPr>
          <w:lang w:val="en-US"/>
          <w:rPrChange w:id="402" w:author="Danilo Bzdok" w:date="2018-05-09T10:59:00Z">
            <w:rPr/>
          </w:rPrChange>
        </w:rPr>
        <w:instrText>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fldChar w:fldCharType="separate"/>
      </w:r>
      <w:bookmarkStart w:id="403" w:name="__Fieldmark__1955_375443654"/>
      <w:r>
        <w:rPr>
          <w:rFonts w:ascii="Calibri" w:eastAsia="Times New Roman" w:hAnsi="Calibri" w:cs="Calibri"/>
          <w:color w:val="222222"/>
          <w:lang w:val="en-US"/>
        </w:rPr>
        <w:t>(29)</w:t>
      </w:r>
      <w:r>
        <w:fldChar w:fldCharType="end"/>
      </w:r>
      <w:r>
        <w:fldChar w:fldCharType="begin"/>
      </w:r>
      <w:r w:rsidRPr="00B875E3">
        <w:rPr>
          <w:lang w:val="en-US"/>
          <w:rPrChange w:id="404" w:author="Danilo Bzdok" w:date="2018-05-09T10:59:00Z">
            <w:rPr/>
          </w:rPrChange>
        </w:rPr>
        <w:instrText xml:space="preserve"> HYPERLINK \l "_ENREF_29" \h </w:instrText>
      </w:r>
      <w:r>
        <w:fldChar w:fldCharType="separate"/>
      </w:r>
      <w:bookmarkEnd w:id="403"/>
      <w:r>
        <w:rPr>
          <w:rFonts w:ascii="Calibri" w:eastAsia="Times New Roman" w:hAnsi="Calibri" w:cs="Calibri"/>
          <w:color w:val="222222"/>
          <w:lang w:val="en-US"/>
        </w:rPr>
        <w:t xml:space="preserve">. Here we explicitly confronted linear modeling for inference and for prediction in a series of synthesized datasets, columns of input variables </w:t>
      </w:r>
      <w:r>
        <w:rPr>
          <w:rFonts w:ascii="Calibri" w:eastAsia="Times New Roman" w:hAnsi="Calibri" w:cs="Calibri"/>
          <w:color w:val="222222"/>
          <w:lang w:val="en-US"/>
        </w:rPr>
        <w:fldChar w:fldCharType="end"/>
      </w:r>
      <m:oMath>
        <m:r>
          <w:rPr>
            <w:rFonts w:ascii="Cambria Math" w:hAnsi="Cambria Math"/>
          </w:rPr>
          <m:t>X</m:t>
        </m:r>
      </m:oMath>
      <w:r>
        <w:rPr>
          <w:rFonts w:ascii="Calibri" w:eastAsia="Times New Roman" w:hAnsi="Calibri" w:cs="Calibri"/>
          <w:color w:val="222222"/>
          <w:lang w:val="en-US"/>
        </w:rPr>
        <w:t xml:space="preserve"> each related or not related to the outcome </w:t>
      </w:r>
      <m:oMath>
        <m:r>
          <w:rPr>
            <w:rFonts w:ascii="Cambria Math" w:hAnsi="Cambria Math"/>
          </w:rPr>
          <m:t>y</m:t>
        </m:r>
      </m:oMath>
      <w:r>
        <w:rPr>
          <w:rFonts w:ascii="Calibri" w:eastAsia="Times New Roman" w:hAnsi="Calibri" w:cs="Calibri"/>
          <w:color w:val="222222"/>
          <w:lang w:val="en-US"/>
        </w:rPr>
        <w:t xml:space="preserve">. We generated each dataset based on a set-up ground-truth model </w:t>
      </w:r>
      <m:oMath>
        <m:r>
          <w:rPr>
            <w:rFonts w:ascii="Cambria Math" w:hAnsi="Cambria Math"/>
          </w:rPr>
          <m:t>y</m:t>
        </m:r>
        <m:r>
          <w:rPr>
            <w:rFonts w:ascii="Cambria Math" w:hAnsi="Cambria Math"/>
            <w:lang w:val="en-US"/>
            <w:rPrChange w:id="405" w:author="Danilo Bzdok" w:date="2018-05-09T10:59:00Z">
              <w:rPr>
                <w:rFonts w:ascii="Cambria Math" w:hAnsi="Cambria Math"/>
              </w:rPr>
            </w:rPrChange>
          </w:rPr>
          <m:t>=</m:t>
        </m:r>
        <m:r>
          <w:rPr>
            <w:rFonts w:ascii="Cambria Math" w:hAnsi="Cambria Math"/>
          </w:rPr>
          <m:t>βX</m:t>
        </m:r>
        <m:r>
          <w:rPr>
            <w:rFonts w:ascii="Cambria Math" w:hAnsi="Cambria Math"/>
            <w:lang w:val="en-US"/>
            <w:rPrChange w:id="406" w:author="Danilo Bzdok" w:date="2018-05-09T10:59:00Z">
              <w:rPr>
                <w:rFonts w:ascii="Cambria Math" w:hAnsi="Cambria Math"/>
              </w:rPr>
            </w:rPrChange>
          </w:rPr>
          <m:t>+</m:t>
        </m:r>
        <m:r>
          <w:rPr>
            <w:rFonts w:ascii="Cambria Math" w:hAnsi="Cambria Math"/>
          </w:rPr>
          <m:t>ϵ</m:t>
        </m:r>
      </m:oMath>
      <w:r>
        <w:rPr>
          <w:rFonts w:ascii="Calibri" w:eastAsia="Times New Roman" w:hAnsi="Calibri" w:cs="Calibri"/>
          <w:color w:val="222222"/>
          <w:lang w:val="en-US"/>
        </w:rPr>
        <w:t xml:space="preserve">, where </w:t>
      </w:r>
      <m:oMath>
        <m:r>
          <w:rPr>
            <w:rFonts w:ascii="Cambria Math" w:hAnsi="Cambria Math"/>
          </w:rPr>
          <m:t>β</m:t>
        </m:r>
      </m:oMath>
      <w:r>
        <w:rPr>
          <w:rFonts w:ascii="Calibri" w:eastAsia="Times New Roman" w:hAnsi="Calibri" w:cs="Calibri"/>
          <w:color w:val="222222"/>
          <w:lang w:val="en-US"/>
        </w:rPr>
        <w:t xml:space="preserve"> are the fixed random coefficients, X is a matrix with </w:t>
      </w:r>
      <m:oMath>
        <m:r>
          <w:rPr>
            <w:rFonts w:ascii="Cambria Math" w:hAnsi="Cambria Math"/>
          </w:rPr>
          <m:t>n</m:t>
        </m:r>
      </m:oMath>
      <w:r>
        <w:rPr>
          <w:rFonts w:ascii="Calibri" w:eastAsia="Times New Roman" w:hAnsi="Calibri" w:cs="Calibri"/>
          <w:color w:val="222222"/>
          <w:lang w:val="en-US"/>
        </w:rPr>
        <w:t xml:space="preserve"> samples and </w:t>
      </w:r>
      <m:oMath>
        <m:r>
          <w:rPr>
            <w:rFonts w:ascii="Cambria Math" w:hAnsi="Cambria Math"/>
          </w:rPr>
          <m:t>p</m:t>
        </m:r>
      </m:oMath>
      <w:r>
        <w:rPr>
          <w:rFonts w:ascii="Calibri" w:eastAsia="Times New Roman" w:hAnsi="Calibri" w:cs="Calibri"/>
          <w:color w:val="222222"/>
          <w:lang w:val="en-US"/>
        </w:rPr>
        <w:t xml:space="preserve"> variables with random entries drawn from a standard Gaussian distribution </w:t>
      </w:r>
      <m:oMath>
        <m:sSub>
          <m:sSubPr>
            <m:ctrlPr>
              <w:rPr>
                <w:rFonts w:ascii="Cambria Math" w:hAnsi="Cambria Math"/>
              </w:rPr>
            </m:ctrlPr>
          </m:sSubPr>
          <m:e>
            <m:r>
              <w:rPr>
                <w:rFonts w:ascii="Cambria Math" w:hAnsi="Cambria Math"/>
              </w:rPr>
              <m:t>N</m:t>
            </m:r>
          </m:e>
          <m:sub>
            <m:d>
              <m:dPr>
                <m:ctrlPr>
                  <w:rPr>
                    <w:rFonts w:ascii="Cambria Math" w:hAnsi="Cambria Math"/>
                  </w:rPr>
                </m:ctrlPr>
              </m:dPr>
              <m:e>
                <m:r>
                  <w:rPr>
                    <w:rFonts w:ascii="Cambria Math" w:hAnsi="Cambria Math"/>
                  </w:rPr>
                  <m:t>μ</m:t>
                </m:r>
                <m:r>
                  <w:rPr>
                    <w:rFonts w:ascii="Cambria Math" w:hAnsi="Cambria Math"/>
                    <w:lang w:val="en-US"/>
                    <w:rPrChange w:id="407" w:author="Danilo Bzdok" w:date="2018-05-09T10:59:00Z">
                      <w:rPr>
                        <w:rFonts w:ascii="Cambria Math" w:hAnsi="Cambria Math"/>
                      </w:rPr>
                    </w:rPrChange>
                  </w:rPr>
                  <m:t>=</m:t>
                </m:r>
                <w:proofErr w:type="gramStart"/>
                <m:r>
                  <w:rPr>
                    <w:rFonts w:ascii="Cambria Math" w:hAnsi="Cambria Math"/>
                    <w:lang w:val="en-US"/>
                    <w:rPrChange w:id="408" w:author="Danilo Bzdok" w:date="2018-05-09T10:59:00Z">
                      <w:rPr>
                        <w:rFonts w:ascii="Cambria Math" w:hAnsi="Cambria Math"/>
                      </w:rPr>
                    </w:rPrChange>
                  </w:rPr>
                  <m:t>0,</m:t>
                </m:r>
                <m:r>
                  <w:rPr>
                    <w:rFonts w:ascii="Cambria Math" w:hAnsi="Cambria Math"/>
                  </w:rPr>
                  <m:t>σ</m:t>
                </m:r>
                <w:proofErr w:type="gramEnd"/>
                <m:r>
                  <w:rPr>
                    <w:rFonts w:ascii="Cambria Math" w:hAnsi="Cambria Math"/>
                    <w:lang w:val="en-US"/>
                    <w:rPrChange w:id="409" w:author="Danilo Bzdok" w:date="2018-05-09T10:59:00Z">
                      <w:rPr>
                        <w:rFonts w:ascii="Cambria Math" w:hAnsi="Cambria Math"/>
                      </w:rPr>
                    </w:rPrChange>
                  </w:rPr>
                  <m:t>=1</m:t>
                </m:r>
              </m:e>
            </m:d>
          </m:sub>
        </m:sSub>
      </m:oMath>
      <w:r>
        <w:rPr>
          <w:rFonts w:ascii="Calibri" w:eastAsia="Times New Roman" w:hAnsi="Calibri" w:cs="Calibri"/>
          <w:color w:val="222222"/>
          <w:lang w:val="en-US"/>
        </w:rPr>
        <w:t xml:space="preserve"> and </w:t>
      </w:r>
      <m:oMath>
        <m:r>
          <w:rPr>
            <w:rFonts w:ascii="Cambria Math" w:hAnsi="Cambria Math"/>
          </w:rPr>
          <m:t>ϵ</m:t>
        </m:r>
      </m:oMath>
      <w:r>
        <w:rPr>
          <w:rFonts w:ascii="Calibri" w:eastAsia="Times New Roman" w:hAnsi="Calibri" w:cs="Calibri"/>
          <w:color w:val="222222"/>
          <w:lang w:val="en-US"/>
        </w:rPr>
        <w:t xml:space="preserve"> denotes the added Gaussian noise. Each dataset was fed into linear models (cf. above) with the aim to identify significant input measures or to identify input measures most useful for accurate predictions on new obs</w:t>
      </w:r>
      <w:proofErr w:type="spellStart"/>
      <w:r>
        <w:rPr>
          <w:rFonts w:ascii="Calibri" w:eastAsia="Times New Roman" w:hAnsi="Calibri" w:cs="Calibri"/>
          <w:color w:val="222222"/>
          <w:lang w:val="en-US"/>
        </w:rPr>
        <w:t>ervations</w:t>
      </w:r>
      <w:proofErr w:type="spellEnd"/>
      <w:r>
        <w:rPr>
          <w:rFonts w:ascii="Calibri" w:eastAsia="Times New Roman" w:hAnsi="Calibri" w:cs="Calibri"/>
          <w:color w:val="222222"/>
          <w:lang w:val="en-US"/>
        </w:rPr>
        <w:t>. To sharpen the distinction between explanatory and predictive approaches in general, we systematically varied distinct aspects of the data-generating process.</w:t>
      </w:r>
    </w:p>
    <w:p w14:paraId="42DEC52F" w14:textId="77777777" w:rsidR="00A45024" w:rsidRDefault="00B875E3">
      <w:pPr>
        <w:pStyle w:val="Listenabsatz"/>
        <w:numPr>
          <w:ilvl w:val="0"/>
          <w:numId w:val="2"/>
        </w:numPr>
        <w:shd w:val="clear" w:color="auto" w:fill="FFFFFF"/>
        <w:spacing w:line="240" w:lineRule="auto"/>
        <w:ind w:left="709" w:hanging="427"/>
        <w:jc w:val="both"/>
        <w:rPr>
          <w:rFonts w:ascii="Calibri" w:eastAsia="Times New Roman" w:hAnsi="Calibri" w:cs="Calibri"/>
          <w:color w:val="222222"/>
          <w:sz w:val="24"/>
          <w:szCs w:val="24"/>
        </w:rPr>
      </w:pPr>
      <w:commentRangeStart w:id="410"/>
      <w:r>
        <w:rPr>
          <w:rFonts w:eastAsia="Times New Roman" w:cs="Calibri"/>
          <w:color w:val="222222"/>
          <w:sz w:val="24"/>
          <w:szCs w:val="24"/>
          <w:u w:val="single"/>
        </w:rPr>
        <w:t>Model violations</w:t>
      </w:r>
      <w:r>
        <w:rPr>
          <w:rFonts w:eastAsia="Times New Roman" w:cs="Calibri"/>
          <w:b/>
          <w:color w:val="222222"/>
          <w:sz w:val="24"/>
          <w:szCs w:val="24"/>
          <w:u w:val="single"/>
        </w:rPr>
        <w:t>:</w:t>
      </w:r>
      <w:commentRangeEnd w:id="410"/>
      <w:r>
        <w:commentReference w:id="410"/>
      </w:r>
      <w:r>
        <w:rPr>
          <w:rFonts w:eastAsia="Times New Roman" w:cs="Calibri"/>
          <w:b/>
          <w:i/>
          <w:color w:val="222222"/>
          <w:sz w:val="24"/>
          <w:szCs w:val="24"/>
        </w:rPr>
        <w:t xml:space="preserve"> </w:t>
      </w:r>
      <w:r>
        <w:rPr>
          <w:rFonts w:eastAsia="Times New Roman" w:cs="Calibri"/>
          <w:color w:val="222222"/>
          <w:sz w:val="24"/>
          <w:szCs w:val="24"/>
        </w:rPr>
        <w:t xml:space="preserve">To examine more closely how inference and prediction behave when the linear model is known not to capture how the data came about, we introduced pathological transformations on 50% of the relevant variables in </w:t>
      </w:r>
      <w:r>
        <w:rPr>
          <w:rFonts w:eastAsia="Times New Roman" w:cs="Calibri"/>
          <w:i/>
          <w:color w:val="222222"/>
          <w:sz w:val="24"/>
          <w:szCs w:val="24"/>
        </w:rPr>
        <w:t>X</w:t>
      </w:r>
      <w:r>
        <w:rPr>
          <w:rFonts w:eastAsia="Times New Roman" w:cs="Calibri"/>
          <w:color w:val="222222"/>
          <w:sz w:val="24"/>
          <w:szCs w:val="24"/>
        </w:rPr>
        <w:t xml:space="preserve">.  In addition to datasets with exclusively linear effects, deviations between the generating and fitting model were incurring by taking </w:t>
      </w:r>
      <w:commentRangeStart w:id="411"/>
      <w:r>
        <w:rPr>
          <w:rFonts w:eastAsia="Times New Roman" w:cs="Calibri"/>
          <w:color w:val="222222"/>
          <w:sz w:val="24"/>
          <w:szCs w:val="24"/>
        </w:rPr>
        <w:t>the absolute value, the natural logarithm, the exponential, the square root, the multiplicative inverse, as well as polynomials of degree 2-5</w:t>
      </w:r>
      <w:commentRangeEnd w:id="411"/>
      <w:r>
        <w:commentReference w:id="411"/>
      </w:r>
      <w:r>
        <w:rPr>
          <w:rFonts w:eastAsia="Times New Roman" w:cs="Calibri"/>
          <w:color w:val="222222"/>
          <w:sz w:val="24"/>
          <w:szCs w:val="24"/>
        </w:rPr>
        <w:t xml:space="preserve">. </w:t>
      </w:r>
    </w:p>
    <w:p w14:paraId="773F7430" w14:textId="131AD76C" w:rsidR="00A45024" w:rsidRDefault="00B875E3">
      <w:pPr>
        <w:pStyle w:val="Listenabsatz"/>
        <w:numPr>
          <w:ilvl w:val="0"/>
          <w:numId w:val="2"/>
        </w:numPr>
        <w:shd w:val="clear" w:color="auto" w:fill="FFFFFF"/>
        <w:spacing w:line="240" w:lineRule="auto"/>
        <w:ind w:left="709" w:hanging="427"/>
        <w:jc w:val="both"/>
      </w:pPr>
      <w:r>
        <w:rPr>
          <w:rFonts w:eastAsia="Times New Roman" w:cs="Calibri"/>
          <w:color w:val="222222"/>
          <w:sz w:val="24"/>
          <w:szCs w:val="24"/>
          <w:u w:val="single"/>
        </w:rPr>
        <w:t>Proportion of informative variables:</w:t>
      </w:r>
      <w:r>
        <w:rPr>
          <w:rFonts w:eastAsia="Times New Roman" w:cs="Calibri"/>
          <w:i/>
          <w:color w:val="222222"/>
          <w:sz w:val="24"/>
          <w:szCs w:val="24"/>
        </w:rPr>
        <w:t xml:space="preserve"> </w:t>
      </w:r>
      <w:r>
        <w:rPr>
          <w:rFonts w:eastAsia="Times New Roman" w:cs="Calibri"/>
          <w:color w:val="222222"/>
          <w:sz w:val="24"/>
          <w:szCs w:val="24"/>
        </w:rPr>
        <w:t xml:space="preserve">To study how the fraction of informative versus unrelated variables modulate the inferential and predictive processes, we varied the proportion of non-zero </w:t>
      </w:r>
      <m:oMath>
        <m:r>
          <w:rPr>
            <w:rFonts w:ascii="Cambria Math" w:hAnsi="Cambria Math"/>
          </w:rPr>
          <m:t>β</m:t>
        </m:r>
      </m:oMath>
      <w:r>
        <w:rPr>
          <w:rFonts w:eastAsia="Times New Roman" w:cs="Calibri"/>
          <w:color w:val="222222"/>
          <w:sz w:val="24"/>
          <w:szCs w:val="24"/>
        </w:rPr>
        <w:t xml:space="preserve"> coefficients in the model for generating </w:t>
      </w:r>
      <m:oMath>
        <m:r>
          <w:rPr>
            <w:rFonts w:ascii="Cambria Math" w:hAnsi="Cambria Math"/>
          </w:rPr>
          <m:t>X</m:t>
        </m:r>
      </m:oMath>
      <w:r>
        <w:rPr>
          <w:rFonts w:eastAsia="Times New Roman" w:cs="Calibri"/>
          <w:color w:val="222222"/>
          <w:sz w:val="24"/>
          <w:szCs w:val="24"/>
        </w:rPr>
        <w:t>. We considered 14 proportions ran</w:t>
      </w:r>
      <w:proofErr w:type="spellStart"/>
      <w:r>
        <w:rPr>
          <w:rFonts w:eastAsia="Times New Roman" w:cs="Calibri"/>
          <w:color w:val="222222"/>
          <w:sz w:val="24"/>
          <w:szCs w:val="24"/>
        </w:rPr>
        <w:t>ging</w:t>
      </w:r>
      <w:proofErr w:type="spellEnd"/>
      <w:r>
        <w:rPr>
          <w:rFonts w:eastAsia="Times New Roman" w:cs="Calibri"/>
          <w:color w:val="222222"/>
          <w:sz w:val="24"/>
          <w:szCs w:val="24"/>
        </w:rPr>
        <w:t xml:space="preserve"> from only one to all </w:t>
      </w:r>
      <w:ins w:id="412" w:author="Danilo Bzdok" w:date="2018-05-10T11:33:00Z">
        <w:r w:rsidR="005C4DBC">
          <w:rPr>
            <w:rFonts w:eastAsia="Times New Roman" w:cs="Calibri"/>
            <w:color w:val="222222"/>
            <w:sz w:val="24"/>
            <w:szCs w:val="24"/>
          </w:rPr>
          <w:t xml:space="preserve">40 </w:t>
        </w:r>
      </w:ins>
      <w:r>
        <w:rPr>
          <w:rFonts w:eastAsia="Times New Roman" w:cs="Calibri"/>
          <w:color w:val="222222"/>
          <w:sz w:val="24"/>
          <w:szCs w:val="24"/>
        </w:rPr>
        <w:t xml:space="preserve">input variables carrying information about the response </w:t>
      </w:r>
      <m:oMath>
        <m:r>
          <w:rPr>
            <w:rFonts w:ascii="Cambria Math" w:hAnsi="Cambria Math"/>
          </w:rPr>
          <m:t>y</m:t>
        </m:r>
      </m:oMath>
      <w:commentRangeStart w:id="413"/>
      <w:r>
        <w:rPr>
          <w:rFonts w:eastAsia="Times New Roman" w:cs="Calibri"/>
          <w:color w:val="222222"/>
          <w:sz w:val="24"/>
          <w:szCs w:val="24"/>
        </w:rPr>
        <w:t>.</w:t>
      </w:r>
      <w:commentRangeEnd w:id="413"/>
      <w:r>
        <w:commentReference w:id="413"/>
      </w:r>
    </w:p>
    <w:p w14:paraId="585946A7" w14:textId="77777777" w:rsidR="00A45024" w:rsidRDefault="00B875E3">
      <w:pPr>
        <w:pStyle w:val="Listenabsatz"/>
        <w:numPr>
          <w:ilvl w:val="0"/>
          <w:numId w:val="2"/>
        </w:numPr>
        <w:shd w:val="clear" w:color="auto" w:fill="FFFFFF"/>
        <w:spacing w:line="240" w:lineRule="auto"/>
        <w:ind w:left="709" w:hanging="427"/>
        <w:jc w:val="both"/>
        <w:rPr>
          <w:rFonts w:ascii="Calibri" w:eastAsia="Times New Roman" w:hAnsi="Calibri" w:cs="Calibri"/>
          <w:color w:val="222222"/>
          <w:sz w:val="24"/>
          <w:szCs w:val="24"/>
        </w:rPr>
      </w:pPr>
      <w:commentRangeStart w:id="414"/>
      <w:r>
        <w:rPr>
          <w:rFonts w:eastAsia="Times New Roman" w:cs="Calibri"/>
          <w:color w:val="222222"/>
          <w:sz w:val="24"/>
          <w:szCs w:val="24"/>
          <w:u w:val="single"/>
        </w:rPr>
        <w:t>Samples-to-variables ratio:</w:t>
      </w:r>
      <w:commentRangeEnd w:id="414"/>
      <w:r>
        <w:commentReference w:id="414"/>
      </w:r>
      <w:r>
        <w:rPr>
          <w:rFonts w:eastAsia="Times New Roman" w:cs="Calibri"/>
          <w:color w:val="222222"/>
          <w:sz w:val="24"/>
          <w:szCs w:val="24"/>
        </w:rPr>
        <w:t xml:space="preserve"> To investigate the relation between the number of samples </w:t>
      </w:r>
      <m:oMath>
        <m:r>
          <w:rPr>
            <w:rFonts w:ascii="Cambria Math" w:hAnsi="Cambria Math"/>
          </w:rPr>
          <m:t>n</m:t>
        </m:r>
      </m:oMath>
      <w:r>
        <w:rPr>
          <w:rFonts w:eastAsia="Times New Roman" w:cs="Calibri"/>
          <w:i/>
          <w:color w:val="222222"/>
          <w:sz w:val="24"/>
          <w:szCs w:val="24"/>
        </w:rPr>
        <w:t xml:space="preserve"> </w:t>
      </w:r>
      <w:r>
        <w:rPr>
          <w:rFonts w:eastAsia="Times New Roman" w:cs="Calibri"/>
          <w:color w:val="222222"/>
          <w:sz w:val="24"/>
          <w:szCs w:val="24"/>
        </w:rPr>
        <w:t xml:space="preserve">relative to the number of variables </w:t>
      </w:r>
      <w:r>
        <w:rPr>
          <w:rFonts w:eastAsia="Times New Roman" w:cs="Calibri"/>
          <w:i/>
          <w:color w:val="222222"/>
          <w:sz w:val="24"/>
          <w:szCs w:val="24"/>
        </w:rPr>
        <w:t>p</w:t>
      </w:r>
      <w:r>
        <w:rPr>
          <w:rFonts w:eastAsia="Times New Roman" w:cs="Calibri"/>
          <w:color w:val="222222"/>
          <w:sz w:val="24"/>
          <w:szCs w:val="24"/>
        </w:rPr>
        <w:t xml:space="preserve">, we systematically varied the number of available observations. We covered the lower range between 50 and 100 samples in steps of 10, which probably well reflects </w:t>
      </w:r>
      <w:proofErr w:type="gramStart"/>
      <w:r>
        <w:rPr>
          <w:rFonts w:eastAsia="Times New Roman" w:cs="Calibri"/>
          <w:color w:val="222222"/>
          <w:sz w:val="24"/>
          <w:szCs w:val="24"/>
        </w:rPr>
        <w:t>a majority of</w:t>
      </w:r>
      <w:proofErr w:type="gramEnd"/>
      <w:r>
        <w:rPr>
          <w:rFonts w:eastAsia="Times New Roman" w:cs="Calibri"/>
          <w:color w:val="222222"/>
          <w:sz w:val="24"/>
          <w:szCs w:val="24"/>
        </w:rPr>
        <w:t xml:space="preserve"> medical and neuroscientific studies. Between 100 and 2,000 samples we increased the sample size in steps of 100. Moreover, we considered the extreme cases 10,000 </w:t>
      </w:r>
      <w:r>
        <w:rPr>
          <w:rFonts w:eastAsia="Times New Roman" w:cs="Calibri"/>
          <w:color w:val="FF0000"/>
          <w:sz w:val="24"/>
          <w:szCs w:val="24"/>
        </w:rPr>
        <w:t xml:space="preserve">and 100,000 </w:t>
      </w:r>
      <w:r>
        <w:rPr>
          <w:rFonts w:eastAsia="Times New Roman" w:cs="Calibri"/>
          <w:color w:val="222222"/>
          <w:sz w:val="24"/>
          <w:szCs w:val="24"/>
        </w:rPr>
        <w:t>samples, which cover recent large-scale datasets such as the UK Biobank. The total number of input variables was kept constant to preclude secondary effects on the results due to changing model capacity.</w:t>
      </w:r>
    </w:p>
    <w:p w14:paraId="73F86030" w14:textId="77777777" w:rsidR="00A45024" w:rsidRDefault="00B875E3">
      <w:pPr>
        <w:pStyle w:val="Listenabsatz"/>
        <w:numPr>
          <w:ilvl w:val="0"/>
          <w:numId w:val="2"/>
        </w:numPr>
        <w:shd w:val="clear" w:color="auto" w:fill="FFFFFF"/>
        <w:spacing w:line="240" w:lineRule="auto"/>
        <w:ind w:left="709" w:hanging="427"/>
        <w:jc w:val="both"/>
        <w:rPr>
          <w:rFonts w:ascii="Calibri" w:eastAsia="Times New Roman" w:hAnsi="Calibri" w:cs="Calibri"/>
          <w:color w:val="222222"/>
          <w:sz w:val="24"/>
          <w:szCs w:val="24"/>
        </w:rPr>
      </w:pPr>
      <w:commentRangeStart w:id="415"/>
      <w:r>
        <w:rPr>
          <w:rFonts w:eastAsia="Times New Roman" w:cs="Calibri"/>
          <w:color w:val="222222"/>
          <w:sz w:val="24"/>
          <w:szCs w:val="24"/>
          <w:u w:val="single"/>
        </w:rPr>
        <w:t>Signal-to-noise ratio</w:t>
      </w:r>
      <w:commentRangeEnd w:id="415"/>
      <w:r>
        <w:commentReference w:id="415"/>
      </w:r>
      <w:r>
        <w:rPr>
          <w:rFonts w:eastAsia="Times New Roman" w:cs="Calibri"/>
          <w:color w:val="222222"/>
          <w:sz w:val="24"/>
          <w:szCs w:val="24"/>
          <w:u w:val="single"/>
        </w:rPr>
        <w:t>:</w:t>
      </w:r>
      <w:r>
        <w:rPr>
          <w:rFonts w:eastAsia="Times New Roman" w:cs="Calibri"/>
          <w:b/>
          <w:i/>
          <w:color w:val="222222"/>
          <w:sz w:val="24"/>
          <w:szCs w:val="24"/>
        </w:rPr>
        <w:t xml:space="preserve"> </w:t>
      </w:r>
      <w:r>
        <w:rPr>
          <w:rFonts w:eastAsia="Times New Roman" w:cs="Calibri"/>
          <w:color w:val="222222"/>
          <w:sz w:val="24"/>
          <w:szCs w:val="24"/>
        </w:rPr>
        <w:t xml:space="preserve">To explore the role of nuisance variation in the data, such as induced by imperfect measurement techniques, we systematically increased the noise </w:t>
      </w:r>
      <m:oMath>
        <m:r>
          <w:rPr>
            <w:rFonts w:ascii="Cambria Math" w:hAnsi="Cambria Math"/>
          </w:rPr>
          <m:t>ϵ</m:t>
        </m:r>
      </m:oMath>
      <w:r>
        <w:rPr>
          <w:rFonts w:eastAsia="Times New Roman" w:cs="Calibri"/>
          <w:color w:val="222222"/>
          <w:sz w:val="24"/>
          <w:szCs w:val="24"/>
        </w:rPr>
        <w:t xml:space="preserve"> in how the ground-truth model relates to the response </w:t>
      </w:r>
      <m:oMath>
        <m:r>
          <w:rPr>
            <w:rFonts w:ascii="Cambria Math" w:hAnsi="Cambria Math"/>
          </w:rPr>
          <m:t>y</m:t>
        </m:r>
      </m:oMath>
      <w:r>
        <w:rPr>
          <w:rFonts w:eastAsia="Times New Roman" w:cs="Calibri"/>
          <w:color w:val="222222"/>
          <w:sz w:val="24"/>
          <w:szCs w:val="24"/>
        </w:rPr>
        <w:t xml:space="preserve">. The noise terms </w:t>
      </w:r>
      <w:proofErr w:type="gramStart"/>
      <w:r>
        <w:rPr>
          <w:rFonts w:eastAsia="Times New Roman" w:cs="Calibri"/>
          <w:color w:val="222222"/>
          <w:sz w:val="24"/>
          <w:szCs w:val="24"/>
        </w:rPr>
        <w:t>was</w:t>
      </w:r>
      <w:proofErr w:type="gramEnd"/>
      <w:r>
        <w:rPr>
          <w:rFonts w:eastAsia="Times New Roman" w:cs="Calibri"/>
          <w:color w:val="222222"/>
          <w:sz w:val="24"/>
          <w:szCs w:val="24"/>
        </w:rPr>
        <w:t xml:space="preserve"> therefore multiplied by 0 (i.e., canceling out any noise),</w:t>
      </w:r>
      <w:commentRangeStart w:id="416"/>
      <w:r>
        <w:rPr>
          <w:rFonts w:eastAsia="Times New Roman" w:cs="Calibri"/>
          <w:color w:val="222222"/>
          <w:sz w:val="24"/>
          <w:szCs w:val="24"/>
        </w:rPr>
        <w:t xml:space="preserve"> 0.5, 1, 2, 5, or 10</w:t>
      </w:r>
      <w:commentRangeEnd w:id="416"/>
      <w:r>
        <w:commentReference w:id="416"/>
      </w:r>
      <w:r>
        <w:rPr>
          <w:rFonts w:eastAsia="Times New Roman" w:cs="Calibri"/>
          <w:color w:val="222222"/>
          <w:sz w:val="24"/>
          <w:szCs w:val="24"/>
        </w:rPr>
        <w:t>.</w:t>
      </w:r>
    </w:p>
    <w:p w14:paraId="1A8F0461" w14:textId="77777777" w:rsidR="00A45024" w:rsidRDefault="00B875E3">
      <w:pPr>
        <w:pStyle w:val="Listenabsatz"/>
        <w:numPr>
          <w:ilvl w:val="0"/>
          <w:numId w:val="2"/>
        </w:numPr>
        <w:shd w:val="clear" w:color="auto" w:fill="FFFFFF"/>
        <w:spacing w:line="240" w:lineRule="auto"/>
        <w:ind w:left="709" w:hanging="427"/>
        <w:jc w:val="both"/>
        <w:rPr>
          <w:rFonts w:ascii="Calibri" w:eastAsia="Times New Roman" w:hAnsi="Calibri" w:cs="Calibri"/>
          <w:color w:val="222222"/>
          <w:sz w:val="24"/>
          <w:szCs w:val="24"/>
        </w:rPr>
      </w:pPr>
      <w:r>
        <w:rPr>
          <w:rFonts w:eastAsia="Times New Roman" w:cs="Calibri"/>
          <w:color w:val="222222"/>
          <w:sz w:val="24"/>
          <w:szCs w:val="24"/>
          <w:u w:val="single"/>
        </w:rPr>
        <w:t>Redundant versus unique sources of information:</w:t>
      </w:r>
      <w:r>
        <w:rPr>
          <w:rFonts w:eastAsia="Times New Roman" w:cs="Calibri"/>
          <w:color w:val="222222"/>
          <w:sz w:val="24"/>
          <w:szCs w:val="24"/>
        </w:rPr>
        <w:t xml:space="preserve"> To elucidate how correlated input measures trade-off against each other with respect to the outcome, we introduced different degrees of pairwise covariation between the variable columns of </w:t>
      </w:r>
      <m:oMath>
        <m:r>
          <w:rPr>
            <w:rFonts w:ascii="Cambria Math" w:hAnsi="Cambria Math"/>
          </w:rPr>
          <m:t>X</m:t>
        </m:r>
      </m:oMath>
      <w:r>
        <w:rPr>
          <w:rFonts w:eastAsia="Times New Roman" w:cs="Calibri"/>
          <w:color w:val="222222"/>
          <w:sz w:val="24"/>
          <w:szCs w:val="24"/>
        </w:rPr>
        <w:t xml:space="preserve"> (i.e., multicollinearity). Besides datasets containing exclusively independent variables (i.e., 0% covariation), ground-truth models also generated data from a multivariate Gaussian dis</w:t>
      </w:r>
      <w:proofErr w:type="spellStart"/>
      <w:r>
        <w:rPr>
          <w:rFonts w:eastAsia="Times New Roman" w:cs="Calibri"/>
          <w:color w:val="222222"/>
          <w:sz w:val="24"/>
          <w:szCs w:val="24"/>
        </w:rPr>
        <w:t>tribution</w:t>
      </w:r>
      <w:proofErr w:type="spellEnd"/>
      <w:r>
        <w:rPr>
          <w:rFonts w:eastAsia="Times New Roman" w:cs="Calibri"/>
          <w:color w:val="222222"/>
          <w:sz w:val="24"/>
          <w:szCs w:val="24"/>
        </w:rPr>
        <w:t xml:space="preserve"> that exposed 50% or 90% percent of common variation between the relevant variables.</w:t>
      </w:r>
    </w:p>
    <w:p w14:paraId="7BA7C94A" w14:textId="77777777" w:rsidR="00A45024" w:rsidRPr="00B875E3" w:rsidRDefault="00B875E3">
      <w:pPr>
        <w:shd w:val="clear" w:color="auto" w:fill="FFFFFF"/>
        <w:ind w:firstLine="282"/>
        <w:jc w:val="both"/>
        <w:rPr>
          <w:lang w:val="en-US"/>
          <w:rPrChange w:id="417" w:author="Danilo Bzdok" w:date="2018-05-09T10:59:00Z">
            <w:rPr/>
          </w:rPrChange>
        </w:rPr>
      </w:pPr>
      <w:r>
        <w:rPr>
          <w:rFonts w:ascii="Calibri" w:eastAsia="Times New Roman" w:hAnsi="Calibri" w:cs="Calibri"/>
          <w:color w:val="222222"/>
          <w:lang w:val="en-US"/>
        </w:rPr>
        <w:lastRenderedPageBreak/>
        <w:t xml:space="preserve">The collection of simulated datasets amounted to 113,400 different data-analysis settings. For each of them, we focused on the </w:t>
      </w:r>
      <w:commentRangeStart w:id="418"/>
      <w:r>
        <w:rPr>
          <w:rFonts w:ascii="Calibri" w:eastAsia="Times New Roman" w:hAnsi="Calibri" w:cs="Calibri"/>
          <w:color w:val="222222"/>
          <w:lang w:val="en-US"/>
        </w:rPr>
        <w:t>best</w:t>
      </w:r>
      <w:commentRangeEnd w:id="418"/>
      <w:r>
        <w:commentReference w:id="418"/>
      </w:r>
      <w:r>
        <w:rPr>
          <w:rFonts w:ascii="Calibri" w:eastAsia="Times New Roman" w:hAnsi="Calibri" w:cs="Calibri"/>
          <w:color w:val="222222"/>
          <w:lang w:val="en-US"/>
        </w:rPr>
        <w:t xml:space="preserve"> (smallest) p-value from the coefficient and the highest out-of-sample prediction performance as quantified by the </w:t>
      </w:r>
      <m:oMath>
        <m:sSup>
          <m:sSupPr>
            <m:ctrlPr>
              <w:rPr>
                <w:rFonts w:ascii="Cambria Math" w:hAnsi="Cambria Math"/>
              </w:rPr>
            </m:ctrlPr>
          </m:sSupPr>
          <m:e>
            <m:r>
              <w:rPr>
                <w:rFonts w:ascii="Cambria Math" w:hAnsi="Cambria Math"/>
              </w:rPr>
              <m:t>R</m:t>
            </m:r>
          </m:e>
          <m:sup>
            <m:r>
              <w:rPr>
                <w:rFonts w:ascii="Cambria Math" w:hAnsi="Cambria Math"/>
                <w:lang w:val="en-US"/>
                <w:rPrChange w:id="419" w:author="Danilo Bzdok" w:date="2018-05-09T10:59:00Z">
                  <w:rPr>
                    <w:rFonts w:ascii="Cambria Math" w:hAnsi="Cambria Math"/>
                  </w:rPr>
                </w:rPrChange>
              </w:rPr>
              <m:t>2</m:t>
            </m:r>
          </m:sup>
        </m:sSup>
      </m:oMath>
      <w:r>
        <w:rPr>
          <w:rFonts w:ascii="Calibri" w:eastAsia="Times New Roman" w:hAnsi="Calibri" w:cs="Calibri"/>
          <w:color w:val="222222"/>
          <w:lang w:val="en-US"/>
        </w:rPr>
        <w:t xml:space="preserve"> score. </w:t>
      </w:r>
      <w:r>
        <w:rPr>
          <w:rFonts w:ascii="Calibri" w:eastAsia="Times New Roman" w:hAnsi="Calibri" w:cs="Calibri"/>
          <w:color w:val="263238"/>
          <w:lang w:val="en-US"/>
        </w:rPr>
        <w:t xml:space="preserve">All simulations were carried out on a parallel computing server with 48 Intel Xeon CPUs (1,200 - 2,900 GHz) and 62 GB of working memory. </w:t>
      </w:r>
      <w:commentRangeStart w:id="420"/>
      <w:r>
        <w:rPr>
          <w:rFonts w:ascii="Calibri" w:eastAsia="Times New Roman" w:hAnsi="Calibri" w:cs="Calibri"/>
          <w:color w:val="263238"/>
          <w:lang w:val="en-US"/>
        </w:rPr>
        <w:t>The simulations required almost 4 weeks of computation time and produced 2 GB of modeling results.</w:t>
      </w:r>
      <w:commentRangeEnd w:id="420"/>
      <w:r>
        <w:commentReference w:id="420"/>
      </w:r>
    </w:p>
    <w:p w14:paraId="6EE203BB" w14:textId="77777777" w:rsidR="00A45024" w:rsidRDefault="00A45024">
      <w:pPr>
        <w:shd w:val="clear" w:color="auto" w:fill="FFFFFF"/>
        <w:rPr>
          <w:rFonts w:ascii="Calibri" w:hAnsi="Calibri" w:cs="Arial"/>
          <w:color w:val="66CCFF"/>
          <w:lang w:val="en-US" w:eastAsia="en-US"/>
        </w:rPr>
      </w:pPr>
    </w:p>
    <w:p w14:paraId="6FB613D8" w14:textId="77777777" w:rsidR="00A45024" w:rsidRDefault="00B875E3">
      <w:pPr>
        <w:contextualSpacing/>
        <w:jc w:val="both"/>
        <w:rPr>
          <w:rFonts w:ascii="Calibri" w:hAnsi="Calibri"/>
          <w:b/>
          <w:color w:val="000000" w:themeColor="text1"/>
          <w:lang w:val="en-US"/>
        </w:rPr>
      </w:pPr>
      <w:r>
        <w:rPr>
          <w:rFonts w:ascii="Calibri" w:hAnsi="Calibri" w:cs="Helvetica"/>
          <w:b/>
          <w:color w:val="000000" w:themeColor="text1"/>
          <w:lang w:val="en-US"/>
        </w:rPr>
        <w:t>Scientific computing implementation</w:t>
      </w:r>
    </w:p>
    <w:p w14:paraId="37242980" w14:textId="77777777" w:rsidR="00A45024" w:rsidRPr="00B875E3" w:rsidRDefault="00B875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lang w:val="en-US"/>
          <w:rPrChange w:id="421" w:author="Danilo Bzdok" w:date="2018-05-09T10:59:00Z">
            <w:rPr/>
          </w:rPrChange>
        </w:rPr>
      </w:pPr>
      <w:r>
        <w:rPr>
          <w:rFonts w:ascii="Calibri" w:hAnsi="Calibri"/>
          <w:b/>
          <w:color w:val="000000" w:themeColor="text1"/>
          <w:lang w:val="en-US"/>
        </w:rPr>
        <w:tab/>
      </w:r>
      <w:r>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The </w:t>
      </w:r>
      <w:proofErr w:type="spellStart"/>
      <w:r>
        <w:rPr>
          <w:rFonts w:ascii="Calibri" w:hAnsi="Calibri" w:cs="Helvetica"/>
          <w:i/>
          <w:color w:val="000000" w:themeColor="text1"/>
          <w:lang w:val="en-US"/>
        </w:rPr>
        <w:t>statsmodels</w:t>
      </w:r>
      <w:proofErr w:type="spellEnd"/>
      <w:r>
        <w:rPr>
          <w:rFonts w:ascii="Calibri" w:hAnsi="Calibri" w:cs="Helvetica"/>
          <w:i/>
          <w:color w:val="000000" w:themeColor="text1"/>
          <w:lang w:val="en-US"/>
        </w:rPr>
        <w:t xml:space="preserve"> </w:t>
      </w:r>
      <w:r>
        <w:rPr>
          <w:rFonts w:ascii="Calibri" w:hAnsi="Calibri" w:cs="Helvetica"/>
          <w:color w:val="000000" w:themeColor="text1"/>
          <w:lang w:val="en-US"/>
        </w:rPr>
        <w:t xml:space="preserve">package was used to estimate ordinary least squares regression and obtain p-values (http://statsmodels.github.io). The </w:t>
      </w:r>
      <w:proofErr w:type="spellStart"/>
      <w:r>
        <w:rPr>
          <w:rFonts w:ascii="Calibri" w:hAnsi="Calibri" w:cs="Helvetica"/>
          <w:i/>
          <w:color w:val="000000" w:themeColor="text1"/>
          <w:lang w:val="en-US"/>
        </w:rPr>
        <w:t>scikit</w:t>
      </w:r>
      <w:proofErr w:type="spellEnd"/>
      <w:r>
        <w:rPr>
          <w:rFonts w:ascii="Calibri" w:hAnsi="Calibri" w:cs="Helvetica"/>
          <w:i/>
          <w:color w:val="000000" w:themeColor="text1"/>
          <w:lang w:val="en-US"/>
        </w:rPr>
        <w:t>-learn</w:t>
      </w:r>
      <w:r>
        <w:rPr>
          <w:rFonts w:ascii="Calibri" w:hAnsi="Calibri" w:cs="Helvetica"/>
          <w:color w:val="000000" w:themeColor="text1"/>
          <w:lang w:val="en-US"/>
        </w:rPr>
        <w:t xml:space="preserve"> package </w:t>
      </w:r>
      <w:r>
        <w:fldChar w:fldCharType="begin"/>
      </w:r>
      <w:r w:rsidRPr="00B875E3">
        <w:rPr>
          <w:lang w:val="en-US"/>
          <w:rPrChange w:id="422" w:author="Danilo Bzdok" w:date="2018-05-09T10:59:00Z">
            <w:rPr/>
          </w:rPrChange>
        </w:rPr>
        <w:instrText>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fldChar w:fldCharType="separate"/>
      </w:r>
      <w:bookmarkStart w:id="423" w:name="__Fieldmark__2293_375443654"/>
      <w:r>
        <w:rPr>
          <w:rFonts w:ascii="Calibri" w:hAnsi="Calibri" w:cs="Helvetica"/>
          <w:color w:val="000000" w:themeColor="text1"/>
          <w:lang w:val="en-US"/>
        </w:rPr>
        <w:t>(35)</w:t>
      </w:r>
      <w:r>
        <w:fldChar w:fldCharType="end"/>
      </w:r>
      <w:r>
        <w:fldChar w:fldCharType="begin"/>
      </w:r>
      <w:r w:rsidRPr="00B875E3">
        <w:rPr>
          <w:lang w:val="en-US"/>
          <w:rPrChange w:id="424" w:author="Danilo Bzdok" w:date="2018-05-09T10:59:00Z">
            <w:rPr/>
          </w:rPrChange>
        </w:rPr>
        <w:instrText xml:space="preserve"> HYPERLINK \l "_ENREF_35" \h </w:instrText>
      </w:r>
      <w:r>
        <w:fldChar w:fldCharType="separate"/>
      </w:r>
      <w:bookmarkEnd w:id="423"/>
      <w:r>
        <w:rPr>
          <w:rFonts w:ascii="Calibri" w:hAnsi="Calibri" w:cs="Helvetica"/>
          <w:color w:val="000000" w:themeColor="text1"/>
          <w:lang w:val="en-US"/>
        </w:rPr>
        <w:t xml:space="preserve"> provided efficient, unit-tested implementations for handling state-of-the-art machine learning algorithms (</w:t>
      </w:r>
      <w:r>
        <w:rPr>
          <w:rFonts w:ascii="Calibri" w:hAnsi="Calibri" w:cs="Helvetica"/>
          <w:color w:val="000000" w:themeColor="text1"/>
          <w:lang w:val="en-US"/>
        </w:rPr>
        <w:fldChar w:fldCharType="end"/>
      </w:r>
      <w:r>
        <w:fldChar w:fldCharType="begin"/>
      </w:r>
      <w:r w:rsidRPr="00B875E3">
        <w:rPr>
          <w:lang w:val="en-US"/>
          <w:rPrChange w:id="425" w:author="Danilo Bzdok" w:date="2018-05-09T10:59:00Z">
            <w:rPr/>
          </w:rPrChange>
        </w:rPr>
        <w:instrText xml:space="preserve"> HYPERLINK "http://scikit-learn.org/" \h </w:instrText>
      </w:r>
      <w:r>
        <w:fldChar w:fldCharType="separate"/>
      </w:r>
      <w:r>
        <w:rPr>
          <w:rStyle w:val="InternetLink"/>
          <w:rFonts w:ascii="Calibri" w:hAnsi="Calibri" w:cs="Helvetica"/>
          <w:color w:val="000000" w:themeColor="text1"/>
          <w:lang w:val="en-US"/>
        </w:rPr>
        <w:t>http://scikit-learn.org</w:t>
      </w:r>
      <w:r>
        <w:rPr>
          <w:rStyle w:val="InternetLink"/>
          <w:rFonts w:ascii="Calibri" w:hAnsi="Calibri" w:cs="Helvetica"/>
          <w:color w:val="000000" w:themeColor="text1"/>
          <w:lang w:val="en-US"/>
        </w:rPr>
        <w:fldChar w:fldCharType="end"/>
      </w:r>
      <w:r>
        <w:rPr>
          <w:rFonts w:ascii="Calibri" w:hAnsi="Calibri" w:cs="Helvetica"/>
          <w:color w:val="000000" w:themeColor="text1"/>
          <w:lang w:val="en-US"/>
        </w:rPr>
        <w:t>). All analysis scripts that reproduce the results of the present study are readily accessible to and open for reuse by the reader (</w:t>
      </w:r>
      <w:r>
        <w:fldChar w:fldCharType="begin"/>
      </w:r>
      <w:r w:rsidRPr="00B875E3">
        <w:rPr>
          <w:lang w:val="en-US"/>
          <w:rPrChange w:id="426" w:author="Danilo Bzdok" w:date="2018-05-09T10:59:00Z">
            <w:rPr/>
          </w:rPrChange>
        </w:rPr>
        <w:instrText xml:space="preserve"> HYPERLINK "http://github.com/banilo/to_be_added_later)" \h </w:instrText>
      </w:r>
      <w:r>
        <w:fldChar w:fldCharType="separate"/>
      </w:r>
      <w:r>
        <w:rPr>
          <w:rStyle w:val="InternetLink"/>
          <w:rFonts w:ascii="Calibri" w:hAnsi="Calibri" w:cs="Helvetica"/>
          <w:color w:val="000000" w:themeColor="text1"/>
          <w:lang w:val="en-US"/>
        </w:rPr>
        <w:t>http://github.com/banilo/to_be_added_later)</w:t>
      </w:r>
      <w:r>
        <w:rPr>
          <w:rStyle w:val="InternetLink"/>
          <w:rFonts w:ascii="Calibri" w:hAnsi="Calibri" w:cs="Helvetica"/>
          <w:color w:val="000000" w:themeColor="text1"/>
          <w:lang w:val="en-US"/>
        </w:rPr>
        <w:fldChar w:fldCharType="end"/>
      </w:r>
      <w:r>
        <w:rPr>
          <w:rFonts w:ascii="Calibri" w:hAnsi="Calibri" w:cs="Helvetica"/>
          <w:color w:val="000000" w:themeColor="text1"/>
          <w:lang w:val="en-US"/>
        </w:rPr>
        <w:t>.</w:t>
      </w:r>
    </w:p>
    <w:p w14:paraId="0158D9DD" w14:textId="77777777" w:rsidR="00A45024" w:rsidRDefault="00A45024">
      <w:pPr>
        <w:shd w:val="clear" w:color="auto" w:fill="FFFFFF"/>
        <w:rPr>
          <w:rFonts w:ascii="Calibri" w:eastAsia="Times New Roman" w:hAnsi="Calibri" w:cs="Arial"/>
          <w:color w:val="222222"/>
          <w:lang w:val="en-US"/>
        </w:rPr>
      </w:pPr>
    </w:p>
    <w:p w14:paraId="48AA95E7" w14:textId="77777777" w:rsidR="00A45024" w:rsidRDefault="00B875E3">
      <w:pPr>
        <w:contextualSpacing/>
        <w:jc w:val="both"/>
        <w:rPr>
          <w:rFonts w:ascii="Calibri" w:hAnsi="Calibri"/>
          <w:b/>
          <w:color w:val="000000" w:themeColor="text1"/>
          <w:lang w:val="en-US"/>
        </w:rPr>
      </w:pPr>
      <w:r w:rsidRPr="00B875E3">
        <w:rPr>
          <w:lang w:val="en-US"/>
          <w:rPrChange w:id="427" w:author="Danilo Bzdok" w:date="2018-05-09T10:59:00Z">
            <w:rPr/>
          </w:rPrChange>
        </w:rPr>
        <w:br w:type="column"/>
      </w:r>
      <w:r>
        <w:rPr>
          <w:rFonts w:ascii="Calibri" w:hAnsi="Calibri"/>
          <w:b/>
          <w:color w:val="000000" w:themeColor="text1"/>
          <w:lang w:val="en-US"/>
        </w:rPr>
        <w:lastRenderedPageBreak/>
        <w:t>Results</w:t>
      </w:r>
    </w:p>
    <w:p w14:paraId="5345959C" w14:textId="77777777" w:rsidR="00A45024" w:rsidRDefault="00A45024">
      <w:pPr>
        <w:spacing w:line="360" w:lineRule="auto"/>
        <w:contextualSpacing/>
        <w:jc w:val="both"/>
        <w:rPr>
          <w:rFonts w:ascii="Calibri" w:hAnsi="Calibri"/>
          <w:i/>
          <w:color w:val="000000" w:themeColor="text1"/>
          <w:sz w:val="10"/>
          <w:szCs w:val="10"/>
          <w:lang w:val="en-US"/>
        </w:rPr>
      </w:pPr>
    </w:p>
    <w:p w14:paraId="2F896D0C" w14:textId="77777777" w:rsidR="00A45024" w:rsidRDefault="00B875E3">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datasets</w:t>
      </w:r>
    </w:p>
    <w:p w14:paraId="46292400" w14:textId="77777777" w:rsidR="00A45024" w:rsidRPr="00B875E3" w:rsidRDefault="00B875E3">
      <w:pPr>
        <w:ind w:firstLine="708"/>
        <w:contextualSpacing/>
        <w:jc w:val="both"/>
        <w:rPr>
          <w:lang w:val="en-US"/>
          <w:rPrChange w:id="428" w:author="Danilo Bzdok" w:date="2018-05-09T10:59:00Z">
            <w:rPr/>
          </w:rPrChange>
        </w:rPr>
      </w:pPr>
      <w:r>
        <w:rPr>
          <w:rFonts w:ascii="Calibri" w:eastAsia="Times New Roman" w:hAnsi="Calibri" w:cs="Calibri"/>
          <w:color w:val="222222"/>
          <w:lang w:val="en-US"/>
        </w:rPr>
        <w:t>Across 113,400 randomly synthesized datasets</w:t>
      </w:r>
      <w:r>
        <w:rPr>
          <w:rFonts w:ascii="Calibri" w:hAnsi="Calibri"/>
          <w:color w:val="000000" w:themeColor="text1"/>
          <w:lang w:val="en-US"/>
        </w:rPr>
        <w:t>, we made a series of observations about the characteristic differences that emerge in a direct comparison of seeking statistical inference and assessing model prediction are. Fitting linear models to series of datasets generated with increasing non-linear effects easily reached significance but distinctly varied in the predictability of the outcomes (Fig. 2B; Fig. 3). It was expected that even, as opposed to odd, polynomial transformation (e.g., x</w:t>
      </w:r>
      <w:r>
        <w:rPr>
          <w:rFonts w:ascii="Calibri" w:hAnsi="Calibri"/>
          <w:color w:val="000000" w:themeColor="text1"/>
          <w:vertAlign w:val="superscript"/>
          <w:lang w:val="en-US"/>
        </w:rPr>
        <w:t>2</w:t>
      </w:r>
      <w:r>
        <w:rPr>
          <w:rFonts w:ascii="Calibri" w:hAnsi="Calibri"/>
          <w:color w:val="000000" w:themeColor="text1"/>
          <w:lang w:val="en-US"/>
        </w:rPr>
        <w:t xml:space="preserve"> or x</w:t>
      </w:r>
      <w:r>
        <w:rPr>
          <w:rFonts w:ascii="Calibri" w:hAnsi="Calibri"/>
          <w:color w:val="000000" w:themeColor="text1"/>
          <w:vertAlign w:val="superscript"/>
          <w:lang w:val="en-US"/>
        </w:rPr>
        <w:t>4</w:t>
      </w:r>
      <w:r>
        <w:rPr>
          <w:rFonts w:ascii="Calibri" w:hAnsi="Calibri"/>
          <w:color w:val="000000" w:themeColor="text1"/>
          <w:lang w:val="en-US"/>
        </w:rPr>
        <w:t>) incur larger violations to model validity because the direction of effects in the input variables is lost. As such, 4</w:t>
      </w:r>
      <w:r>
        <w:rPr>
          <w:rFonts w:ascii="Calibri" w:hAnsi="Calibri"/>
          <w:color w:val="000000" w:themeColor="text1"/>
          <w:vertAlign w:val="superscript"/>
          <w:lang w:val="en-US"/>
        </w:rPr>
        <w:t>th</w:t>
      </w:r>
      <w:r>
        <w:rPr>
          <w:rFonts w:ascii="Calibri" w:hAnsi="Calibri"/>
          <w:color w:val="000000" w:themeColor="text1"/>
          <w:lang w:val="en-US"/>
        </w:rPr>
        <w:t>-order polynomial incurred worse model fit than 5</w:t>
      </w:r>
      <w:r>
        <w:rPr>
          <w:rFonts w:ascii="Calibri" w:hAnsi="Calibri"/>
          <w:color w:val="000000" w:themeColor="text1"/>
          <w:vertAlign w:val="superscript"/>
          <w:lang w:val="en-US"/>
        </w:rPr>
        <w:t>th</w:t>
      </w:r>
      <w:r>
        <w:rPr>
          <w:rFonts w:ascii="Calibri" w:hAnsi="Calibri"/>
          <w:color w:val="000000" w:themeColor="text1"/>
          <w:lang w:val="en-US"/>
        </w:rPr>
        <w:t>-order polynomial expansion, entailing both worse p-values and R</w:t>
      </w:r>
      <w:r>
        <w:rPr>
          <w:rFonts w:ascii="Calibri" w:hAnsi="Calibri"/>
          <w:color w:val="000000" w:themeColor="text1"/>
          <w:vertAlign w:val="superscript"/>
          <w:lang w:val="en-US"/>
        </w:rPr>
        <w:t>2</w:t>
      </w:r>
      <w:r>
        <w:rPr>
          <w:rFonts w:ascii="Calibri" w:hAnsi="Calibri"/>
          <w:color w:val="000000" w:themeColor="text1"/>
          <w:lang w:val="en-US"/>
        </w:rPr>
        <w:t xml:space="preserve"> out-of-sample prediction performance.</w:t>
      </w:r>
      <w:r>
        <w:rPr>
          <w:rFonts w:ascii="Calibri" w:hAnsi="Calibri"/>
          <w:i/>
          <w:color w:val="000000" w:themeColor="text1"/>
          <w:lang w:val="en-US"/>
        </w:rPr>
        <w:t xml:space="preserve"> </w:t>
      </w:r>
    </w:p>
    <w:p w14:paraId="3356E825" w14:textId="77777777" w:rsidR="00A45024" w:rsidRPr="00B875E3" w:rsidRDefault="00B875E3">
      <w:pPr>
        <w:ind w:firstLine="708"/>
        <w:contextualSpacing/>
        <w:jc w:val="both"/>
        <w:rPr>
          <w:lang w:val="en-US"/>
          <w:rPrChange w:id="429" w:author="Danilo Bzdok" w:date="2018-05-09T10:59:00Z">
            <w:rPr/>
          </w:rPrChange>
        </w:rPr>
      </w:pPr>
      <w:r>
        <w:rPr>
          <w:rFonts w:ascii="Calibri" w:hAnsi="Calibri"/>
          <w:color w:val="000000" w:themeColor="text1"/>
          <w:lang w:val="en-US"/>
        </w:rPr>
        <w:t xml:space="preserve">To emulate random variation such as from measurement error, we added gradually increased noise in the data. This additional challenge during model fitting decreased the predictability more systematically than the significance (Fig. 2C). </w:t>
      </w:r>
      <w:commentRangeStart w:id="430"/>
      <w:r>
        <w:rPr>
          <w:rFonts w:ascii="Calibri" w:hAnsi="Calibri"/>
          <w:color w:val="000000" w:themeColor="text1"/>
          <w:lang w:val="en-US"/>
        </w:rPr>
        <w:t>More adverse effects in the data to be analyzed were not observed to entail less models to turn out statistically significant</w:t>
      </w:r>
      <w:commentRangeEnd w:id="430"/>
      <w:r>
        <w:commentReference w:id="430"/>
      </w:r>
      <w:r>
        <w:rPr>
          <w:rFonts w:ascii="Calibri" w:hAnsi="Calibri"/>
          <w:color w:val="000000" w:themeColor="text1"/>
          <w:lang w:val="en-US"/>
        </w:rPr>
        <w:t>.</w:t>
      </w:r>
      <w:r>
        <w:rPr>
          <w:rFonts w:ascii="Calibri" w:hAnsi="Calibri"/>
          <w:i/>
          <w:color w:val="000000" w:themeColor="text1"/>
          <w:lang w:val="en-US"/>
        </w:rPr>
        <w:t xml:space="preserve"> </w:t>
      </w:r>
    </w:p>
    <w:p w14:paraId="2814AC9C" w14:textId="77777777" w:rsidR="00A45024" w:rsidRDefault="00B875E3">
      <w:pPr>
        <w:ind w:firstLine="708"/>
        <w:contextualSpacing/>
        <w:jc w:val="both"/>
        <w:rPr>
          <w:rFonts w:ascii="Calibri" w:hAnsi="Calibri"/>
          <w:color w:val="000000" w:themeColor="text1"/>
          <w:lang w:val="en-US"/>
        </w:rPr>
      </w:pPr>
      <w:r>
        <w:rPr>
          <w:rFonts w:ascii="Calibri" w:hAnsi="Calibri"/>
          <w:color w:val="000000" w:themeColor="text1"/>
          <w:lang w:val="en-US"/>
        </w:rPr>
        <w:t xml:space="preserve">To emulate the frequently encountered challenges due to multi-collinearity, we have increased the correlation shared between the input measures (Fig. 2D). More variation common to several input variables appeared to worsen the p-values more than the prediction performance. Covariance of 90% yielded (smallest) p-values closer to the typical p = 0.05 threshold and seldom extremely low p-values. </w:t>
      </w:r>
      <w:commentRangeStart w:id="431"/>
      <w:r>
        <w:rPr>
          <w:rFonts w:ascii="Calibri" w:hAnsi="Calibri"/>
          <w:color w:val="000000" w:themeColor="text1"/>
          <w:lang w:val="en-US"/>
        </w:rPr>
        <w:t>Concurrently, many data-analysis scenarios that did not yield a single significant relation between an input variable and the response of interest were generated in this high-noise setting</w:t>
      </w:r>
      <w:commentRangeEnd w:id="431"/>
      <w:r>
        <w:commentReference w:id="431"/>
      </w:r>
      <w:r>
        <w:rPr>
          <w:rFonts w:ascii="Calibri" w:hAnsi="Calibri"/>
          <w:color w:val="000000" w:themeColor="text1"/>
          <w:lang w:val="en-US"/>
        </w:rPr>
        <w:t>. To capture some implications of the ongoing trend to data aggregation and data accumulation in biomedicine, we increased the number of available data points per generated dataset (Fig. 2E). At the highest sample size of n=10</w:t>
      </w:r>
      <w:ins w:id="432" w:author="thirion " w:date="2018-05-08T16:35:00Z">
        <w:r>
          <w:rPr>
            <w:rFonts w:ascii="Calibri" w:hAnsi="Calibri"/>
            <w:color w:val="000000" w:themeColor="text1"/>
            <w:lang w:val="en-US"/>
          </w:rPr>
          <w:t>0</w:t>
        </w:r>
      </w:ins>
      <w:r>
        <w:rPr>
          <w:rFonts w:ascii="Calibri" w:hAnsi="Calibri"/>
          <w:color w:val="000000" w:themeColor="text1"/>
          <w:lang w:val="en-US"/>
        </w:rPr>
        <w:t>,000, low significance tended to more systematically agree with low predictability and extremely high significance also concurred with almost perfect out-of-sample performance. That is, in datasets, bigger than is currently the norm, we eventually observed more consistent co-occurrence of significance and prediction.</w:t>
      </w:r>
      <w:r>
        <w:rPr>
          <w:rFonts w:ascii="Calibri" w:hAnsi="Calibri"/>
          <w:i/>
          <w:color w:val="000000" w:themeColor="text1"/>
          <w:lang w:val="en-US"/>
        </w:rPr>
        <w:t xml:space="preserve"> </w:t>
      </w:r>
      <w:r>
        <w:rPr>
          <w:rFonts w:ascii="Calibri" w:hAnsi="Calibri"/>
          <w:color w:val="000000" w:themeColor="text1"/>
          <w:lang w:val="en-US"/>
        </w:rPr>
        <w:t xml:space="preserve">Exploring the proportion of relevant measurements in the ground-truth model (Fig. 2F), we noted that </w:t>
      </w:r>
      <w:commentRangeStart w:id="433"/>
      <w:r>
        <w:rPr>
          <w:rFonts w:ascii="Calibri" w:hAnsi="Calibri"/>
          <w:color w:val="000000" w:themeColor="text1"/>
          <w:lang w:val="en-US"/>
        </w:rPr>
        <w:t>less important inputs gave rise to strongly significant p-values in the presence of poor predictive performance</w:t>
      </w:r>
      <w:commentRangeEnd w:id="433"/>
      <w:r>
        <w:commentReference w:id="433"/>
      </w:r>
      <w:r>
        <w:rPr>
          <w:rFonts w:ascii="Calibri" w:hAnsi="Calibri"/>
          <w:color w:val="000000" w:themeColor="text1"/>
          <w:lang w:val="en-US"/>
        </w:rPr>
        <w:t>. Finally, applying models that did not correspond to the data-generating process of the input and output variables (Fig. 2A) led to results with high significance and predictions in many cases. However, using the valid (linear) model to fit the randomly generated data allowed for many of the best prediction performances (Fig. 3A).</w:t>
      </w:r>
    </w:p>
    <w:p w14:paraId="3C2E95FE" w14:textId="77777777" w:rsidR="00A45024" w:rsidRDefault="00A45024">
      <w:pPr>
        <w:spacing w:line="360" w:lineRule="auto"/>
        <w:contextualSpacing/>
        <w:jc w:val="both"/>
        <w:rPr>
          <w:rFonts w:ascii="Calibri" w:hAnsi="Calibri"/>
          <w:b/>
          <w:color w:val="000000" w:themeColor="text1"/>
          <w:lang w:val="en-US"/>
        </w:rPr>
      </w:pPr>
    </w:p>
    <w:p w14:paraId="623D0963" w14:textId="77777777" w:rsidR="00A45024" w:rsidRDefault="00B875E3">
      <w:pPr>
        <w:spacing w:line="360" w:lineRule="auto"/>
        <w:contextualSpacing/>
        <w:jc w:val="both"/>
        <w:rPr>
          <w:rFonts w:ascii="Calibri" w:hAnsi="Calibri"/>
          <w:i/>
          <w:color w:val="000000" w:themeColor="text1"/>
          <w:lang w:val="en-US"/>
        </w:rPr>
      </w:pPr>
      <w:r>
        <w:rPr>
          <w:rFonts w:ascii="Calibri" w:hAnsi="Calibri"/>
          <w:i/>
          <w:color w:val="000000" w:themeColor="text1"/>
          <w:lang w:val="en-US"/>
        </w:rPr>
        <w:t>Real medical datasets</w:t>
      </w:r>
    </w:p>
    <w:p w14:paraId="5A9E0C2E" w14:textId="77777777" w:rsidR="00A45024" w:rsidRPr="00B875E3" w:rsidRDefault="00B875E3">
      <w:pPr>
        <w:ind w:firstLine="708"/>
        <w:contextualSpacing/>
        <w:jc w:val="both"/>
        <w:rPr>
          <w:lang w:val="en-US"/>
          <w:rPrChange w:id="434" w:author="Danilo Bzdok" w:date="2018-05-09T10:59:00Z">
            <w:rPr/>
          </w:rPrChange>
        </w:rPr>
      </w:pPr>
      <w:r>
        <w:rPr>
          <w:rFonts w:ascii="Calibri" w:hAnsi="Calibri"/>
          <w:color w:val="000000" w:themeColor="text1"/>
          <w:lang w:val="en-US"/>
        </w:rPr>
        <w:t xml:space="preserve">In addition to the simulated datasets, the same comparison between explanatory modeling and predictive modeling was carried out in </w:t>
      </w:r>
      <w:proofErr w:type="gramStart"/>
      <w:r>
        <w:rPr>
          <w:rFonts w:ascii="Calibri" w:hAnsi="Calibri"/>
          <w:color w:val="000000" w:themeColor="text1"/>
          <w:lang w:val="en-US"/>
        </w:rPr>
        <w:t>a common real-world datasets</w:t>
      </w:r>
      <w:proofErr w:type="gramEnd"/>
      <w:r>
        <w:rPr>
          <w:rFonts w:ascii="Calibri" w:hAnsi="Calibri"/>
          <w:color w:val="000000" w:themeColor="text1"/>
          <w:lang w:val="en-US"/>
        </w:rPr>
        <w:t xml:space="preserve">. The quantitative re-evaluation is presented here for four medical datasets that are frequently used as examples in data-analysis teaching and textbooks </w:t>
      </w:r>
      <w:r>
        <w:fldChar w:fldCharType="begin"/>
      </w:r>
      <w:r w:rsidRPr="00B875E3">
        <w:rPr>
          <w:lang w:val="en-US"/>
          <w:rPrChange w:id="435" w:author="Danilo Bzdok" w:date="2018-05-09T10:59:00Z">
            <w:rPr/>
          </w:rPrChange>
        </w:rPr>
        <w:instrText>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fldChar w:fldCharType="separate"/>
      </w:r>
      <w:bookmarkStart w:id="436" w:name="__Fieldmark__2454_375443654"/>
      <w:r>
        <w:rPr>
          <w:rFonts w:ascii="Calibri" w:hAnsi="Calibri"/>
          <w:color w:val="000000" w:themeColor="text1"/>
          <w:lang w:val="en-US"/>
        </w:rPr>
        <w:t>(e.g., 22, 28)</w:t>
      </w:r>
      <w:r>
        <w:fldChar w:fldCharType="end"/>
      </w:r>
      <w:r>
        <w:fldChar w:fldCharType="begin"/>
      </w:r>
      <w:r w:rsidRPr="00B875E3">
        <w:rPr>
          <w:lang w:val="en-US"/>
          <w:rPrChange w:id="437" w:author="Danilo Bzdok" w:date="2018-05-09T10:59:00Z">
            <w:rPr/>
          </w:rPrChange>
        </w:rPr>
        <w:instrText xml:space="preserve"> HYPERLINK \l "_ENREF_28" \h </w:instrText>
      </w:r>
      <w:r>
        <w:fldChar w:fldCharType="separate"/>
      </w:r>
      <w:bookmarkEnd w:id="436"/>
      <w:r>
        <w:rPr>
          <w:rFonts w:ascii="Calibri" w:hAnsi="Calibri"/>
          <w:color w:val="000000" w:themeColor="text1"/>
          <w:lang w:val="en-US"/>
        </w:rPr>
        <w:t>.</w:t>
      </w:r>
      <w:r>
        <w:rPr>
          <w:rFonts w:ascii="Calibri" w:hAnsi="Calibri"/>
          <w:color w:val="000000" w:themeColor="text1"/>
          <w:lang w:val="en-US"/>
        </w:rPr>
        <w:fldChar w:fldCharType="end"/>
      </w:r>
    </w:p>
    <w:p w14:paraId="7C462C28" w14:textId="77777777" w:rsidR="00A45024" w:rsidRDefault="00B875E3">
      <w:pPr>
        <w:ind w:firstLine="708"/>
        <w:jc w:val="both"/>
        <w:rPr>
          <w:rFonts w:ascii="Calibri" w:eastAsia="Times New Roman" w:hAnsi="Calibri"/>
          <w:lang w:val="en-US"/>
        </w:rPr>
      </w:pPr>
      <w:r>
        <w:rPr>
          <w:rFonts w:ascii="Calibri" w:hAnsi="Calibri"/>
          <w:color w:val="000000" w:themeColor="text1"/>
          <w:lang w:val="en-US"/>
        </w:rPr>
        <w:t xml:space="preserve">In the </w:t>
      </w:r>
      <w:r>
        <w:rPr>
          <w:rFonts w:ascii="Calibri" w:hAnsi="Calibri"/>
          <w:color w:val="000000" w:themeColor="text1"/>
          <w:u w:val="single"/>
          <w:lang w:val="en-US"/>
        </w:rPr>
        <w:t>birthweight dataset</w:t>
      </w:r>
      <w:r>
        <w:rPr>
          <w:rFonts w:ascii="Calibri" w:hAnsi="Calibri"/>
          <w:color w:val="000000" w:themeColor="text1"/>
          <w:lang w:val="en-US"/>
        </w:rPr>
        <w:t>, ordinary linear regression</w:t>
      </w:r>
      <w:r>
        <w:rPr>
          <w:rFonts w:ascii="Calibri" w:eastAsia="Times New Roman" w:hAnsi="Calibri"/>
          <w:shd w:val="clear" w:color="auto" w:fill="FFFFFF"/>
          <w:lang w:val="en-US"/>
        </w:rPr>
        <w:t xml:space="preserve"> was used to evaluate the relation of 8 candidate measures to the body weight of 189 newborn babies. [</w:t>
      </w:r>
      <w:r>
        <w:rPr>
          <w:rFonts w:ascii="Calibri" w:eastAsia="Times New Roman" w:hAnsi="Calibri"/>
          <w:color w:val="FF0000"/>
          <w:shd w:val="clear" w:color="auto" w:fill="FFFFFF"/>
          <w:lang w:val="en-US"/>
        </w:rPr>
        <w:t>add multi-collinearity?</w:t>
      </w:r>
      <w:r>
        <w:rPr>
          <w:rFonts w:ascii="Calibri" w:eastAsia="Times New Roman" w:hAnsi="Calibri"/>
          <w:shd w:val="clear" w:color="auto" w:fill="FFFFFF"/>
          <w:lang w:val="en-US"/>
        </w:rPr>
        <w:t xml:space="preserve">] The 3 effects that reached statistical significance at p &lt; 0.05 comprised </w:t>
      </w:r>
      <w:r>
        <w:rPr>
          <w:rFonts w:ascii="Calibri" w:hAnsi="Calibri"/>
          <w:color w:val="000000" w:themeColor="text1"/>
          <w:lang w:val="en-US"/>
        </w:rPr>
        <w:t xml:space="preserve">the </w:t>
      </w:r>
      <w:r>
        <w:rPr>
          <w:rFonts w:ascii="Calibri" w:eastAsia="Times New Roman" w:hAnsi="Calibri"/>
          <w:shd w:val="clear" w:color="auto" w:fill="FFFFFF"/>
          <w:lang w:val="en-US"/>
        </w:rPr>
        <w:t>mother's weight at the last menstrual period</w:t>
      </w:r>
      <w:r>
        <w:rPr>
          <w:rFonts w:ascii="Calibri" w:hAnsi="Calibri"/>
          <w:color w:val="000000" w:themeColor="text1"/>
          <w:lang w:val="en-US"/>
        </w:rPr>
        <w:t xml:space="preserve"> (p=0.018, </w:t>
      </w:r>
      <w:commentRangeStart w:id="438"/>
      <w:proofErr w:type="spellStart"/>
      <w:r>
        <w:rPr>
          <w:rFonts w:ascii="Calibri" w:hAnsi="Calibri"/>
          <w:color w:val="000000" w:themeColor="text1"/>
          <w:lang w:val="en-US"/>
        </w:rPr>
        <w:t>lwt</w:t>
      </w:r>
      <w:commentRangeEnd w:id="438"/>
      <w:proofErr w:type="spellEnd"/>
      <w:r>
        <w:commentReference w:id="438"/>
      </w:r>
      <w:r>
        <w:rPr>
          <w:rFonts w:ascii="Calibri" w:hAnsi="Calibri"/>
          <w:color w:val="000000" w:themeColor="text1"/>
          <w:lang w:val="en-US"/>
        </w:rPr>
        <w:t xml:space="preserve">), existing history of hypertension (p=0.012, </w:t>
      </w:r>
      <w:proofErr w:type="spellStart"/>
      <w:r>
        <w:rPr>
          <w:rFonts w:ascii="Calibri" w:hAnsi="Calibri"/>
          <w:color w:val="000000" w:themeColor="text1"/>
          <w:lang w:val="en-US"/>
        </w:rPr>
        <w:t>ht</w:t>
      </w:r>
      <w:proofErr w:type="spellEnd"/>
      <w:r>
        <w:rPr>
          <w:rFonts w:ascii="Calibri" w:hAnsi="Calibri"/>
          <w:color w:val="000000" w:themeColor="text1"/>
          <w:lang w:val="en-US"/>
        </w:rPr>
        <w:t xml:space="preserve">), and </w:t>
      </w:r>
      <w:r>
        <w:rPr>
          <w:rFonts w:ascii="Calibri" w:eastAsia="Times New Roman" w:hAnsi="Calibri"/>
          <w:shd w:val="clear" w:color="auto" w:fill="FFFFFF"/>
          <w:lang w:val="en-US"/>
        </w:rPr>
        <w:t>presence of uterine irritability (</w:t>
      </w:r>
      <w:r>
        <w:rPr>
          <w:rFonts w:ascii="Calibri" w:hAnsi="Calibri"/>
          <w:color w:val="000000" w:themeColor="text1"/>
          <w:lang w:val="en-US"/>
        </w:rPr>
        <w:t xml:space="preserve">p=0.002, </w:t>
      </w:r>
      <w:proofErr w:type="spellStart"/>
      <w:r>
        <w:rPr>
          <w:rFonts w:ascii="Calibri" w:hAnsi="Calibri"/>
          <w:color w:val="000000" w:themeColor="text1"/>
          <w:lang w:val="en-US"/>
        </w:rPr>
        <w:t>ui</w:t>
      </w:r>
      <w:proofErr w:type="spellEnd"/>
      <w:r>
        <w:rPr>
          <w:rFonts w:ascii="Calibri" w:eastAsia="Times New Roman" w:hAnsi="Calibri"/>
          <w:shd w:val="clear" w:color="auto" w:fill="FFFFFF"/>
          <w:lang w:val="en-US"/>
        </w:rPr>
        <w:t xml:space="preserve">). The in-sample model fit amounted to </w:t>
      </w:r>
      <w:r>
        <w:rPr>
          <w:rFonts w:ascii="Calibri" w:hAnsi="Calibri"/>
          <w:color w:val="000000" w:themeColor="text1"/>
          <w:lang w:val="en-US"/>
        </w:rPr>
        <w:t>R</w:t>
      </w:r>
      <w:r>
        <w:rPr>
          <w:rFonts w:ascii="Calibri" w:hAnsi="Calibri"/>
          <w:color w:val="000000" w:themeColor="text1"/>
          <w:vertAlign w:val="superscript"/>
          <w:lang w:val="en-US"/>
        </w:rPr>
        <w:t>2</w:t>
      </w:r>
      <w:r>
        <w:rPr>
          <w:rFonts w:ascii="Calibri" w:hAnsi="Calibri"/>
          <w:color w:val="000000" w:themeColor="text1"/>
          <w:lang w:val="en-US"/>
        </w:rPr>
        <w:t xml:space="preserve">=0.141. In the prediction setting, linear models were trained and evaluated </w:t>
      </w:r>
      <w:r>
        <w:rPr>
          <w:rFonts w:ascii="Calibri" w:hAnsi="Calibri"/>
          <w:color w:val="000000" w:themeColor="text1"/>
          <w:lang w:val="en-US"/>
        </w:rPr>
        <w:lastRenderedPageBreak/>
        <w:t>on the same data. The best estimate of the explained variance expected in other babies from the same population reached only R</w:t>
      </w:r>
      <w:r>
        <w:rPr>
          <w:rFonts w:ascii="Calibri" w:hAnsi="Calibri"/>
          <w:color w:val="000000" w:themeColor="text1"/>
          <w:vertAlign w:val="superscript"/>
          <w:lang w:val="en-US"/>
        </w:rPr>
        <w:t>2</w:t>
      </w:r>
      <w:r>
        <w:rPr>
          <w:rFonts w:ascii="Calibri" w:hAnsi="Calibri"/>
          <w:color w:val="000000" w:themeColor="text1"/>
          <w:lang w:val="en-US"/>
        </w:rPr>
        <w:t xml:space="preserve">=0.08 (as measured by unbiased out-of-sample prediction accuracy) based on the full set of 8 input measures. After automatically silencing the influence of the age of the mother and </w:t>
      </w:r>
      <w:r>
        <w:rPr>
          <w:rFonts w:ascii="Calibri" w:eastAsia="Times New Roman" w:hAnsi="Calibri"/>
          <w:shd w:val="clear" w:color="auto" w:fill="FFFFFF"/>
          <w:lang w:val="en-US"/>
        </w:rPr>
        <w:t>number of physician visits during the first trimester</w:t>
      </w:r>
      <w:r>
        <w:rPr>
          <w:rFonts w:ascii="Calibri" w:eastAsia="Times New Roman" w:hAnsi="Calibri"/>
          <w:lang w:val="en-US"/>
        </w:rPr>
        <w:t xml:space="preserve"> (</w:t>
      </w:r>
      <w:proofErr w:type="spellStart"/>
      <w:r>
        <w:rPr>
          <w:rFonts w:ascii="Calibri" w:hAnsi="Calibri"/>
          <w:color w:val="000000" w:themeColor="text1"/>
          <w:lang w:val="en-US"/>
        </w:rPr>
        <w:t>ftv</w:t>
      </w:r>
      <w:proofErr w:type="spellEnd"/>
      <w:r>
        <w:rPr>
          <w:rFonts w:ascii="Calibri" w:hAnsi="Calibri"/>
          <w:color w:val="000000" w:themeColor="text1"/>
          <w:lang w:val="en-US"/>
        </w:rPr>
        <w:t xml:space="preserve">), the remaining 6 active measures </w:t>
      </w:r>
      <w:r>
        <w:rPr>
          <w:rFonts w:ascii="Calibri" w:eastAsia="Times New Roman" w:hAnsi="Calibri"/>
          <w:lang w:val="en-US"/>
        </w:rPr>
        <w:t xml:space="preserve">still allowed for a prediction performance of </w:t>
      </w:r>
      <w:r>
        <w:rPr>
          <w:rFonts w:ascii="Calibri" w:hAnsi="Calibri"/>
          <w:color w:val="000000" w:themeColor="text1"/>
          <w:lang w:val="en-US"/>
        </w:rPr>
        <w:t>R</w:t>
      </w:r>
      <w:r>
        <w:rPr>
          <w:rFonts w:ascii="Calibri" w:hAnsi="Calibri"/>
          <w:color w:val="000000" w:themeColor="text1"/>
          <w:vertAlign w:val="superscript"/>
          <w:lang w:val="en-US"/>
        </w:rPr>
        <w:t>2</w:t>
      </w:r>
      <w:r>
        <w:rPr>
          <w:rFonts w:ascii="Calibri" w:hAnsi="Calibri"/>
          <w:color w:val="000000" w:themeColor="text1"/>
          <w:lang w:val="en-US"/>
        </w:rPr>
        <w:t>=0.06. These appeared to be a predictive core subset among the input measures because at 5 out of 8 coefficients the linear model prediction deteriorated to be worse than the average model. Comparing the identification of strongest measures by classical inference and prediction on the birthweight data, a few variables easily reached significance. However, based on the same data, it was challenging to obtain a predictive model with convincing pattern generalization to new data, despite the reasonable sample size.</w:t>
      </w:r>
    </w:p>
    <w:p w14:paraId="2B18E681" w14:textId="77777777" w:rsidR="00A45024" w:rsidRDefault="00B875E3">
      <w:pPr>
        <w:ind w:firstLine="708"/>
        <w:contextualSpacing/>
        <w:jc w:val="both"/>
        <w:rPr>
          <w:rFonts w:ascii="Calibri" w:hAnsi="Calibri"/>
          <w:color w:val="000000" w:themeColor="text1"/>
          <w:lang w:val="en-US"/>
        </w:rPr>
      </w:pPr>
      <w:r>
        <w:rPr>
          <w:rFonts w:ascii="Calibri" w:hAnsi="Calibri"/>
          <w:color w:val="000000" w:themeColor="text1"/>
          <w:lang w:val="en-US"/>
        </w:rPr>
        <w:t xml:space="preserve">In the </w:t>
      </w:r>
      <w:r>
        <w:rPr>
          <w:rFonts w:ascii="Calibri" w:hAnsi="Calibri"/>
          <w:color w:val="000000" w:themeColor="text1"/>
          <w:u w:val="single"/>
          <w:lang w:val="en-US"/>
        </w:rPr>
        <w:t>prostate cancer dataset,</w:t>
      </w:r>
      <w:r>
        <w:rPr>
          <w:rFonts w:ascii="Calibri" w:hAnsi="Calibri"/>
          <w:color w:val="000000" w:themeColor="text1"/>
          <w:lang w:val="en-US"/>
        </w:rPr>
        <w:t xml:space="preserve"> none of 8 input measures turned out to be statistically significantly associated with prostate-specific antigen (PSA) </w:t>
      </w:r>
      <w:r>
        <w:rPr>
          <w:rFonts w:ascii="Calibri" w:hAnsi="Calibri"/>
          <w:color w:val="000000" w:themeColor="text1"/>
          <w:sz w:val="22"/>
          <w:szCs w:val="22"/>
          <w:lang w:val="en-US"/>
        </w:rPr>
        <w:t>in 87 men</w:t>
      </w:r>
      <w:r>
        <w:rPr>
          <w:rFonts w:ascii="Calibri" w:hAnsi="Calibri"/>
          <w:color w:val="000000" w:themeColor="text1"/>
          <w:lang w:val="en-US"/>
        </w:rPr>
        <w:t xml:space="preserve">. This molecule is widely used by medical doctors for screening and monitoring of cancer to guide </w:t>
      </w:r>
      <w:proofErr w:type="gramStart"/>
      <w:r>
        <w:rPr>
          <w:rFonts w:ascii="Calibri" w:hAnsi="Calibri"/>
          <w:color w:val="000000" w:themeColor="text1"/>
          <w:lang w:val="en-US"/>
        </w:rPr>
        <w:t>whether or not</w:t>
      </w:r>
      <w:proofErr w:type="gramEnd"/>
      <w:r>
        <w:rPr>
          <w:rFonts w:ascii="Calibri" w:hAnsi="Calibri"/>
          <w:color w:val="000000" w:themeColor="text1"/>
          <w:lang w:val="en-US"/>
        </w:rPr>
        <w:t xml:space="preserve"> to surgically remove the prostate gland. Cancer volume (</w:t>
      </w:r>
      <w:proofErr w:type="spellStart"/>
      <w:r>
        <w:rPr>
          <w:rFonts w:ascii="Calibri" w:hAnsi="Calibri"/>
          <w:color w:val="000000" w:themeColor="text1"/>
          <w:lang w:val="en-US"/>
        </w:rPr>
        <w:t>lcavol</w:t>
      </w:r>
      <w:proofErr w:type="spellEnd"/>
      <w:r>
        <w:rPr>
          <w:rFonts w:ascii="Calibri" w:hAnsi="Calibri"/>
          <w:color w:val="000000" w:themeColor="text1"/>
          <w:lang w:val="en-US"/>
        </w:rPr>
        <w:t>) was closest to being judged important with p=0.081. In contrast, the estimated prediction accuracy achieved R</w:t>
      </w:r>
      <w:r>
        <w:rPr>
          <w:rFonts w:ascii="Calibri" w:hAnsi="Calibri"/>
          <w:color w:val="000000" w:themeColor="text1"/>
          <w:vertAlign w:val="superscript"/>
          <w:lang w:val="en-US"/>
        </w:rPr>
        <w:t>2</w:t>
      </w:r>
      <w:r>
        <w:rPr>
          <w:rFonts w:ascii="Calibri" w:hAnsi="Calibri"/>
          <w:color w:val="000000" w:themeColor="text1"/>
          <w:lang w:val="en-US"/>
        </w:rPr>
        <w:t>=0.42 with 8/8 coefficients, R</w:t>
      </w:r>
      <w:r>
        <w:rPr>
          <w:rFonts w:ascii="Calibri" w:hAnsi="Calibri"/>
          <w:color w:val="000000" w:themeColor="text1"/>
          <w:vertAlign w:val="superscript"/>
          <w:lang w:val="en-US"/>
        </w:rPr>
        <w:t>2</w:t>
      </w:r>
      <w:r>
        <w:rPr>
          <w:rFonts w:ascii="Calibri" w:hAnsi="Calibri"/>
          <w:color w:val="000000" w:themeColor="text1"/>
          <w:lang w:val="en-US"/>
        </w:rPr>
        <w:t>=0.42 with 5/8 coefficients, R</w:t>
      </w:r>
      <w:r>
        <w:rPr>
          <w:rFonts w:ascii="Calibri" w:hAnsi="Calibri"/>
          <w:color w:val="000000" w:themeColor="text1"/>
          <w:vertAlign w:val="superscript"/>
          <w:lang w:val="en-US"/>
        </w:rPr>
        <w:t>2</w:t>
      </w:r>
      <w:r>
        <w:rPr>
          <w:rFonts w:ascii="Calibri" w:hAnsi="Calibri"/>
          <w:color w:val="000000" w:themeColor="text1"/>
          <w:lang w:val="en-US"/>
        </w:rPr>
        <w:t>=0.38 with 3/8 coefficients, and still R</w:t>
      </w:r>
      <w:r>
        <w:rPr>
          <w:rFonts w:ascii="Calibri" w:hAnsi="Calibri"/>
          <w:color w:val="000000" w:themeColor="text1"/>
          <w:vertAlign w:val="superscript"/>
          <w:lang w:val="en-US"/>
        </w:rPr>
        <w:t>2</w:t>
      </w:r>
      <w:r>
        <w:rPr>
          <w:rFonts w:ascii="Calibri" w:hAnsi="Calibri"/>
          <w:color w:val="000000" w:themeColor="text1"/>
          <w:lang w:val="en-US"/>
        </w:rPr>
        <w:t xml:space="preserve">=0.35 with 2/8 coefficients. Notably, the single most useful measure to predict the PSA concentration </w:t>
      </w:r>
      <w:proofErr w:type="gramStart"/>
      <w:r>
        <w:rPr>
          <w:rFonts w:ascii="Calibri" w:hAnsi="Calibri"/>
          <w:color w:val="000000" w:themeColor="text1"/>
          <w:lang w:val="en-US"/>
        </w:rPr>
        <w:t>in a given</w:t>
      </w:r>
      <w:proofErr w:type="gramEnd"/>
      <w:r>
        <w:rPr>
          <w:rFonts w:ascii="Calibri" w:hAnsi="Calibri"/>
          <w:color w:val="000000" w:themeColor="text1"/>
          <w:lang w:val="en-US"/>
        </w:rPr>
        <w:t xml:space="preserve"> man was the cancer volume with an explained population variance of R</w:t>
      </w:r>
      <w:r>
        <w:rPr>
          <w:rFonts w:ascii="Calibri" w:hAnsi="Calibri"/>
          <w:color w:val="000000" w:themeColor="text1"/>
          <w:vertAlign w:val="superscript"/>
          <w:lang w:val="en-US"/>
        </w:rPr>
        <w:t>2</w:t>
      </w:r>
      <w:r>
        <w:rPr>
          <w:rFonts w:ascii="Calibri" w:hAnsi="Calibri"/>
          <w:color w:val="000000" w:themeColor="text1"/>
          <w:lang w:val="en-US"/>
        </w:rPr>
        <w:t>=0.25 with 1/8 coefficients (</w:t>
      </w:r>
      <w:proofErr w:type="spellStart"/>
      <w:r>
        <w:rPr>
          <w:rFonts w:ascii="Calibri" w:hAnsi="Calibri"/>
          <w:color w:val="000000" w:themeColor="text1"/>
          <w:lang w:val="en-US"/>
        </w:rPr>
        <w:t>lcavol</w:t>
      </w:r>
      <w:proofErr w:type="spellEnd"/>
      <w:r>
        <w:rPr>
          <w:rFonts w:ascii="Calibri" w:hAnsi="Calibri"/>
          <w:color w:val="000000" w:themeColor="text1"/>
          <w:lang w:val="en-US"/>
        </w:rPr>
        <w:t>).</w:t>
      </w:r>
      <w:commentRangeStart w:id="439"/>
      <w:r>
        <w:rPr>
          <w:rFonts w:ascii="Calibri" w:hAnsi="Calibri"/>
          <w:color w:val="000000" w:themeColor="text1"/>
          <w:lang w:val="en-US"/>
        </w:rPr>
        <w:t xml:space="preserve"> That is, despite lacking statistical significance, there were coherent predictive patterns in the data that were reliably extracted across several input variables</w:t>
      </w:r>
      <w:commentRangeEnd w:id="439"/>
      <w:r>
        <w:commentReference w:id="439"/>
      </w:r>
      <w:r>
        <w:rPr>
          <w:rFonts w:ascii="Calibri" w:hAnsi="Calibri"/>
          <w:color w:val="000000" w:themeColor="text1"/>
          <w:lang w:val="en-US"/>
        </w:rPr>
        <w:t xml:space="preserve">. The combined input from several variables was required to achieve the highest prediction performances. The prediction approach also detailed that </w:t>
      </w:r>
      <w:proofErr w:type="spellStart"/>
      <w:r>
        <w:rPr>
          <w:rFonts w:ascii="Calibri" w:hAnsi="Calibri"/>
          <w:color w:val="000000" w:themeColor="text1"/>
          <w:lang w:val="en-US"/>
        </w:rPr>
        <w:t>lcavol</w:t>
      </w:r>
      <w:proofErr w:type="spellEnd"/>
      <w:r>
        <w:rPr>
          <w:rFonts w:ascii="Calibri" w:hAnsi="Calibri"/>
          <w:color w:val="000000" w:themeColor="text1"/>
          <w:lang w:val="en-US"/>
        </w:rPr>
        <w:t xml:space="preserve"> &gt; </w:t>
      </w:r>
      <w:proofErr w:type="spellStart"/>
      <w:r>
        <w:rPr>
          <w:rFonts w:ascii="Calibri" w:hAnsi="Calibri"/>
          <w:color w:val="000000" w:themeColor="text1"/>
          <w:lang w:val="en-US"/>
        </w:rPr>
        <w:t>svi</w:t>
      </w:r>
      <w:proofErr w:type="spellEnd"/>
      <w:r>
        <w:rPr>
          <w:rFonts w:ascii="Calibri" w:hAnsi="Calibri"/>
          <w:color w:val="000000" w:themeColor="text1"/>
          <w:lang w:val="en-US"/>
        </w:rPr>
        <w:t xml:space="preserve"> &gt; </w:t>
      </w:r>
      <w:proofErr w:type="spellStart"/>
      <w:r>
        <w:rPr>
          <w:rFonts w:ascii="Calibri" w:hAnsi="Calibri"/>
          <w:color w:val="000000" w:themeColor="text1"/>
          <w:lang w:val="en-US"/>
        </w:rPr>
        <w:t>lweight</w:t>
      </w:r>
      <w:proofErr w:type="spellEnd"/>
      <w:r>
        <w:rPr>
          <w:rFonts w:ascii="Calibri" w:hAnsi="Calibri"/>
          <w:color w:val="000000" w:themeColor="text1"/>
          <w:lang w:val="en-US"/>
        </w:rPr>
        <w:t xml:space="preserve"> carry the most relevant information to forecast a man’s PSA level. The ordered ranking coincided with the absolute beta coefficients obtained using linear regression. In the prostate cancer dataset, in-sample model estimation reverberated with (all three positive) variable importance in out-of-sample prediction performance, but was at odds with the obtained insignificant p-values.</w:t>
      </w:r>
    </w:p>
    <w:p w14:paraId="754FB2F5" w14:textId="77777777" w:rsidR="00A45024" w:rsidRPr="00B875E3" w:rsidRDefault="00B875E3">
      <w:pPr>
        <w:pStyle w:val="HTMLVorformatiert"/>
        <w:shd w:val="clear" w:color="auto" w:fill="FFFFFF"/>
        <w:jc w:val="both"/>
        <w:textAlignment w:val="baseline"/>
        <w:rPr>
          <w:lang w:val="en-US"/>
          <w:rPrChange w:id="440" w:author="Danilo Bzdok" w:date="2018-05-09T11:01:00Z">
            <w:rPr/>
          </w:rPrChange>
        </w:rPr>
      </w:pPr>
      <w:r>
        <w:rPr>
          <w:rFonts w:ascii="Calibri" w:hAnsi="Calibri"/>
          <w:color w:val="000000" w:themeColor="text1"/>
          <w:sz w:val="24"/>
          <w:szCs w:val="24"/>
          <w:lang w:val="en-US"/>
        </w:rPr>
        <w:tab/>
        <w:t>In the</w:t>
      </w:r>
      <w:r>
        <w:rPr>
          <w:rFonts w:ascii="Calibri" w:hAnsi="Calibri"/>
          <w:color w:val="000000" w:themeColor="text1"/>
          <w:sz w:val="24"/>
          <w:szCs w:val="24"/>
          <w:u w:val="single"/>
          <w:lang w:val="en-US"/>
        </w:rPr>
        <w:t xml:space="preserve"> diabetes dataset</w:t>
      </w:r>
      <w:r>
        <w:rPr>
          <w:rFonts w:ascii="Calibri" w:hAnsi="Calibri"/>
          <w:color w:val="000000" w:themeColor="text1"/>
          <w:sz w:val="24"/>
          <w:szCs w:val="24"/>
          <w:lang w:val="en-US"/>
        </w:rPr>
        <w:t>, disease progression after one year</w:t>
      </w:r>
      <w:r>
        <w:rPr>
          <w:rFonts w:ascii="Calibri" w:hAnsi="Calibri"/>
          <w:b/>
          <w:color w:val="000000" w:themeColor="text1"/>
          <w:sz w:val="24"/>
          <w:szCs w:val="24"/>
          <w:lang w:val="en-US"/>
        </w:rPr>
        <w:t xml:space="preserve"> </w:t>
      </w:r>
      <w:r>
        <w:rPr>
          <w:rFonts w:ascii="Calibri" w:hAnsi="Calibri"/>
          <w:color w:val="000000" w:themeColor="text1"/>
          <w:sz w:val="24"/>
          <w:szCs w:val="24"/>
          <w:lang w:val="en-US"/>
        </w:rPr>
        <w:t>was</w:t>
      </w:r>
      <w:r>
        <w:rPr>
          <w:rFonts w:ascii="Calibri" w:hAnsi="Calibri"/>
          <w:b/>
          <w:color w:val="000000" w:themeColor="text1"/>
          <w:sz w:val="24"/>
          <w:szCs w:val="24"/>
          <w:lang w:val="en-US"/>
        </w:rPr>
        <w:t xml:space="preserve"> </w:t>
      </w:r>
      <w:r>
        <w:rPr>
          <w:rFonts w:ascii="Calibri" w:hAnsi="Calibri"/>
          <w:color w:val="000000" w:themeColor="text1"/>
          <w:sz w:val="24"/>
          <w:szCs w:val="24"/>
          <w:lang w:val="en-US"/>
        </w:rPr>
        <w:t>to be derived from 10 measures in</w:t>
      </w:r>
      <w:r>
        <w:rPr>
          <w:rFonts w:ascii="Calibri" w:hAnsi="Calibri"/>
          <w:b/>
          <w:color w:val="000000" w:themeColor="text1"/>
          <w:sz w:val="24"/>
          <w:szCs w:val="24"/>
          <w:lang w:val="en-US"/>
        </w:rPr>
        <w:t xml:space="preserve"> </w:t>
      </w:r>
      <w:r>
        <w:rPr>
          <w:rFonts w:ascii="Calibri" w:hAnsi="Calibri"/>
          <w:color w:val="000000" w:themeColor="text1"/>
          <w:sz w:val="24"/>
          <w:szCs w:val="24"/>
          <w:lang w:val="en-US"/>
        </w:rPr>
        <w:t>442</w:t>
      </w:r>
      <w:r>
        <w:rPr>
          <w:rFonts w:ascii="Calibri" w:hAnsi="Calibri"/>
          <w:b/>
          <w:color w:val="000000" w:themeColor="text1"/>
          <w:sz w:val="24"/>
          <w:szCs w:val="24"/>
          <w:lang w:val="en-US"/>
        </w:rPr>
        <w:t xml:space="preserve"> </w:t>
      </w:r>
      <w:r>
        <w:rPr>
          <w:rFonts w:ascii="Calibri" w:hAnsi="Calibri"/>
          <w:color w:val="000000" w:themeColor="text1"/>
          <w:sz w:val="24"/>
          <w:szCs w:val="24"/>
          <w:lang w:val="en-US"/>
        </w:rPr>
        <w:t>patients. In modeling for inference, only the body mass index (</w:t>
      </w:r>
      <w:proofErr w:type="spellStart"/>
      <w:r>
        <w:rPr>
          <w:rFonts w:ascii="Calibri" w:hAnsi="Calibri"/>
          <w:color w:val="000000" w:themeColor="text1"/>
          <w:sz w:val="24"/>
          <w:szCs w:val="24"/>
          <w:lang w:val="en-US"/>
        </w:rPr>
        <w:t>bmi</w:t>
      </w:r>
      <w:proofErr w:type="spellEnd"/>
      <w:r>
        <w:rPr>
          <w:rFonts w:ascii="Calibri" w:hAnsi="Calibri"/>
          <w:color w:val="000000" w:themeColor="text1"/>
          <w:sz w:val="24"/>
          <w:szCs w:val="24"/>
          <w:lang w:val="en-US"/>
        </w:rPr>
        <w:t xml:space="preserve">) was deemed significant at p=0.01 among all input variables. This single measure, however, only accounted for 3% of explained disease progression in the population in modeling for prediction. </w:t>
      </w:r>
      <w:commentRangeStart w:id="441"/>
      <w:r>
        <w:rPr>
          <w:rFonts w:ascii="Calibri" w:hAnsi="Calibri"/>
          <w:color w:val="000000" w:themeColor="text1"/>
          <w:sz w:val="24"/>
          <w:szCs w:val="24"/>
          <w:lang w:val="en-US"/>
        </w:rPr>
        <w:t xml:space="preserve">Adding the second most predictive variable - s5 - to the linear model with </w:t>
      </w:r>
      <w:proofErr w:type="spellStart"/>
      <w:r>
        <w:rPr>
          <w:rFonts w:ascii="Calibri" w:hAnsi="Calibri"/>
          <w:color w:val="000000" w:themeColor="text1"/>
          <w:sz w:val="24"/>
          <w:szCs w:val="24"/>
          <w:lang w:val="en-US"/>
        </w:rPr>
        <w:t>bmi</w:t>
      </w:r>
      <w:proofErr w:type="spellEnd"/>
      <w:r>
        <w:rPr>
          <w:rFonts w:ascii="Calibri" w:hAnsi="Calibri"/>
          <w:color w:val="000000" w:themeColor="text1"/>
          <w:sz w:val="24"/>
          <w:szCs w:val="24"/>
          <w:lang w:val="en-US"/>
        </w:rPr>
        <w:t xml:space="preserve">, boosted the prediction accuracy to </w:t>
      </w:r>
      <w:r>
        <w:rPr>
          <w:rFonts w:ascii="Calibri" w:hAnsi="Calibri"/>
          <w:color w:val="000000"/>
          <w:sz w:val="24"/>
          <w:szCs w:val="24"/>
          <w:lang w:val="en-US"/>
        </w:rPr>
        <w:t>R</w:t>
      </w:r>
      <w:r>
        <w:rPr>
          <w:rFonts w:ascii="Calibri" w:hAnsi="Calibri"/>
          <w:color w:val="000000"/>
          <w:sz w:val="24"/>
          <w:szCs w:val="24"/>
          <w:vertAlign w:val="superscript"/>
          <w:lang w:val="en-US"/>
        </w:rPr>
        <w:t>2</w:t>
      </w:r>
      <w:r>
        <w:rPr>
          <w:rFonts w:ascii="Calibri" w:hAnsi="Calibri"/>
          <w:color w:val="000000"/>
          <w:sz w:val="24"/>
          <w:szCs w:val="24"/>
          <w:lang w:val="en-US"/>
        </w:rPr>
        <w:t>=0.42</w:t>
      </w:r>
      <w:commentRangeEnd w:id="441"/>
      <w:r>
        <w:commentReference w:id="441"/>
      </w:r>
      <w:r>
        <w:rPr>
          <w:rFonts w:ascii="Calibri" w:hAnsi="Calibri"/>
          <w:color w:val="000000"/>
          <w:sz w:val="24"/>
          <w:szCs w:val="24"/>
          <w:lang w:val="en-US"/>
        </w:rPr>
        <w:t>.</w:t>
      </w:r>
      <w:r>
        <w:rPr>
          <w:rFonts w:ascii="Calibri" w:hAnsi="Calibri"/>
          <w:color w:val="000000" w:themeColor="text1"/>
          <w:sz w:val="24"/>
          <w:szCs w:val="24"/>
          <w:lang w:val="en-US"/>
        </w:rPr>
        <w:t xml:space="preserve"> Adding more and ultimately all input variables into the model led to small additional improvements in prediction performance (R</w:t>
      </w:r>
      <w:r>
        <w:rPr>
          <w:rFonts w:ascii="Calibri" w:hAnsi="Calibri"/>
          <w:color w:val="000000" w:themeColor="text1"/>
          <w:sz w:val="24"/>
          <w:szCs w:val="24"/>
          <w:vertAlign w:val="superscript"/>
          <w:lang w:val="en-US"/>
        </w:rPr>
        <w:t>2</w:t>
      </w:r>
      <w:r>
        <w:rPr>
          <w:rFonts w:ascii="Calibri" w:hAnsi="Calibri"/>
          <w:color w:val="000000" w:themeColor="text1"/>
          <w:sz w:val="24"/>
          <w:szCs w:val="24"/>
          <w:lang w:val="en-US"/>
        </w:rPr>
        <w:t>=</w:t>
      </w:r>
      <w:r>
        <w:rPr>
          <w:rFonts w:ascii="Calibri" w:hAnsi="Calibri"/>
          <w:color w:val="000000"/>
          <w:sz w:val="24"/>
          <w:szCs w:val="24"/>
          <w:lang w:val="en-US"/>
        </w:rPr>
        <w:t>0.46). In fact, s5 showed the highest positive beta coefficient (at the beginning of the regularization path, where small sparsity was imposed) but did not turn out as the final variable remaining in the model.</w:t>
      </w:r>
      <w:commentRangeStart w:id="442"/>
      <w:r>
        <w:rPr>
          <w:rFonts w:ascii="Calibri" w:hAnsi="Calibri"/>
          <w:color w:val="000000"/>
          <w:sz w:val="24"/>
          <w:szCs w:val="24"/>
          <w:lang w:val="en-US"/>
        </w:rPr>
        <w:t xml:space="preserve"> In fact, the coefficient for the s1 measure showed a high absolute weight in the beginning of the path, but is automatically silenced in the middle of it</w:t>
      </w:r>
      <w:commentRangeEnd w:id="442"/>
      <w:r>
        <w:commentReference w:id="442"/>
      </w:r>
      <w:r>
        <w:rPr>
          <w:rFonts w:ascii="Calibri" w:hAnsi="Calibri"/>
          <w:color w:val="000000"/>
          <w:sz w:val="24"/>
          <w:szCs w:val="24"/>
          <w:lang w:val="en-US"/>
        </w:rPr>
        <w:t xml:space="preserve">. Summing up the results on the diabetes data, </w:t>
      </w:r>
      <w:r>
        <w:rPr>
          <w:rFonts w:ascii="Calibri" w:hAnsi="Calibri"/>
          <w:color w:val="000000" w:themeColor="text1"/>
          <w:sz w:val="24"/>
          <w:szCs w:val="24"/>
          <w:lang w:val="en-US"/>
        </w:rPr>
        <w:t xml:space="preserve">the single significant variable carries negligible information to achieve reliable prediction in new data; only when s5 is incorporated in the predictive model, </w:t>
      </w:r>
      <w:ins w:id="443" w:author="thirion " w:date="2018-05-08T19:42:00Z">
        <w:r>
          <w:rPr>
            <w:rFonts w:ascii="Calibri" w:hAnsi="Calibri"/>
            <w:color w:val="000000" w:themeColor="text1"/>
            <w:sz w:val="24"/>
            <w:szCs w:val="24"/>
            <w:lang w:val="en-US"/>
          </w:rPr>
          <w:t>the model</w:t>
        </w:r>
      </w:ins>
      <w:del w:id="444" w:author="thirion " w:date="2018-05-08T19:42:00Z">
        <w:r>
          <w:rPr>
            <w:rFonts w:ascii="Calibri" w:hAnsi="Calibri"/>
            <w:color w:val="000000" w:themeColor="text1"/>
            <w:sz w:val="24"/>
            <w:szCs w:val="24"/>
            <w:lang w:val="en-US"/>
          </w:rPr>
          <w:delText>when</w:delText>
        </w:r>
      </w:del>
      <w:r>
        <w:rPr>
          <w:rFonts w:ascii="Calibri" w:hAnsi="Calibri"/>
          <w:color w:val="000000" w:themeColor="text1"/>
          <w:sz w:val="24"/>
          <w:szCs w:val="24"/>
          <w:lang w:val="en-US"/>
        </w:rPr>
        <w:t xml:space="preserve"> </w:t>
      </w:r>
      <w:del w:id="445" w:author="thirion " w:date="2018-05-08T19:42:00Z">
        <w:r>
          <w:rPr>
            <w:rFonts w:ascii="Calibri" w:hAnsi="Calibri"/>
            <w:color w:val="000000" w:themeColor="text1"/>
            <w:sz w:val="24"/>
            <w:szCs w:val="24"/>
            <w:lang w:val="en-US"/>
          </w:rPr>
          <w:delText>suddenly</w:delText>
        </w:r>
      </w:del>
      <w:r>
        <w:rPr>
          <w:rFonts w:ascii="Calibri" w:hAnsi="Calibri"/>
          <w:color w:val="000000" w:themeColor="text1"/>
          <w:sz w:val="24"/>
          <w:szCs w:val="24"/>
          <w:lang w:val="en-US"/>
        </w:rPr>
        <w:t xml:space="preserve"> achieve</w:t>
      </w:r>
      <w:ins w:id="446" w:author="thirion " w:date="2018-05-08T19:42:00Z">
        <w:r>
          <w:rPr>
            <w:rFonts w:ascii="Calibri" w:hAnsi="Calibri"/>
            <w:color w:val="000000" w:themeColor="text1"/>
            <w:sz w:val="24"/>
            <w:szCs w:val="24"/>
            <w:lang w:val="en-US"/>
          </w:rPr>
          <w:t>s</w:t>
        </w:r>
      </w:ins>
      <w:r>
        <w:rPr>
          <w:rFonts w:ascii="Calibri" w:hAnsi="Calibri"/>
          <w:color w:val="000000" w:themeColor="text1"/>
          <w:sz w:val="24"/>
          <w:szCs w:val="24"/>
          <w:lang w:val="en-US"/>
        </w:rPr>
        <w:t xml:space="preserve"> very good predictions</w:t>
      </w:r>
      <w:r>
        <w:rPr>
          <w:rFonts w:ascii="Calibri" w:hAnsi="Calibri"/>
          <w:color w:val="000000"/>
          <w:sz w:val="24"/>
          <w:szCs w:val="24"/>
          <w:lang w:val="en-US"/>
        </w:rPr>
        <w:t xml:space="preserve"> in new patients not seen the model.</w:t>
      </w:r>
    </w:p>
    <w:p w14:paraId="0D9167E1" w14:textId="77777777" w:rsidR="00A45024" w:rsidRDefault="00B875E3">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Pr>
          <w:rFonts w:ascii="Calibri" w:hAnsi="Calibri"/>
          <w:color w:val="000000" w:themeColor="text1"/>
          <w:u w:val="single"/>
          <w:lang w:val="en-US"/>
        </w:rPr>
        <w:t>FEV dataset</w:t>
      </w:r>
      <w:r>
        <w:rPr>
          <w:rFonts w:ascii="Calibri" w:hAnsi="Calibri"/>
          <w:color w:val="000000" w:themeColor="text1"/>
          <w:lang w:val="en-US"/>
        </w:rPr>
        <w:t xml:space="preserve">, the </w:t>
      </w:r>
      <w:r>
        <w:rPr>
          <w:rFonts w:ascii="Calibri" w:hAnsi="Calibri"/>
          <w:color w:val="000000" w:themeColor="text1"/>
          <w:sz w:val="22"/>
          <w:szCs w:val="22"/>
          <w:lang w:val="en-US"/>
        </w:rPr>
        <w:t>lung capacity captured as forced expiratory volume (FEV) was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in 654 healthy individuals. All input variables easily successfully exceeded the statistical significance threshold. Yet, a predictive model built on the same data revealed that considering body height alone performed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 xml:space="preserve">=0.76). That is, </w:t>
      </w:r>
      <w:r>
        <w:rPr>
          <w:rFonts w:ascii="Calibri" w:hAnsi="Calibri"/>
          <w:color w:val="000000" w:themeColor="text1"/>
          <w:lang w:val="en-US"/>
        </w:rPr>
        <w:t xml:space="preserve">age, gender and smoking habits all easily reached statistical significance, but offered little value </w:t>
      </w:r>
      <w:proofErr w:type="gramStart"/>
      <w:r>
        <w:rPr>
          <w:rFonts w:ascii="Calibri" w:hAnsi="Calibri"/>
          <w:color w:val="000000" w:themeColor="text1"/>
          <w:lang w:val="en-US"/>
        </w:rPr>
        <w:t>for the purpose of</w:t>
      </w:r>
      <w:proofErr w:type="gramEnd"/>
      <w:r>
        <w:rPr>
          <w:rFonts w:ascii="Calibri" w:hAnsi="Calibri"/>
          <w:color w:val="000000" w:themeColor="text1"/>
          <w:lang w:val="en-US"/>
        </w:rPr>
        <w:t xml:space="preserve"> prediction. </w:t>
      </w:r>
      <w:r>
        <w:rPr>
          <w:rFonts w:ascii="Calibri" w:hAnsi="Calibri"/>
          <w:color w:val="000000"/>
          <w:lang w:val="en-US"/>
        </w:rPr>
        <w:t xml:space="preserve">In the case of lung capacity prediction, the predictive variable selection concurred with highest absolute </w:t>
      </w:r>
      <w:r>
        <w:rPr>
          <w:rFonts w:ascii="Calibri" w:hAnsi="Calibri"/>
          <w:color w:val="000000"/>
          <w:lang w:val="en-US"/>
        </w:rPr>
        <w:lastRenderedPageBreak/>
        <w:t xml:space="preserve">coefficient in both approaches to determined importance. </w:t>
      </w:r>
      <w:r>
        <w:rPr>
          <w:rFonts w:ascii="Calibri" w:eastAsia="Times New Roman" w:hAnsi="Calibri"/>
          <w:color w:val="000000"/>
          <w:lang w:val="en-US"/>
        </w:rPr>
        <w:t>The prediction regime may here miss the potentially mechanistically relevant of influence of smoking by being much more pragmatic. The high significance of all input variables may have been facilitated by the comparably high sample sizes.</w:t>
      </w:r>
    </w:p>
    <w:p w14:paraId="1E4AD46B" w14:textId="77777777" w:rsidR="00A45024" w:rsidRDefault="00B875E3">
      <w:pPr>
        <w:spacing w:line="360" w:lineRule="auto"/>
        <w:contextualSpacing/>
        <w:jc w:val="both"/>
        <w:rPr>
          <w:rFonts w:ascii="Calibri" w:hAnsi="Calibri"/>
          <w:b/>
          <w:color w:val="000000" w:themeColor="text1"/>
          <w:lang w:val="en-US"/>
        </w:rPr>
      </w:pPr>
      <w:r w:rsidRPr="00B875E3">
        <w:rPr>
          <w:lang w:val="en-US"/>
          <w:rPrChange w:id="447" w:author="Danilo Bzdok" w:date="2018-05-09T11:01:00Z">
            <w:rPr/>
          </w:rPrChange>
        </w:rPr>
        <w:br w:type="column"/>
      </w:r>
      <w:r>
        <w:rPr>
          <w:rFonts w:ascii="Calibri" w:hAnsi="Calibri"/>
          <w:b/>
          <w:color w:val="000000" w:themeColor="text1"/>
          <w:lang w:val="en-US"/>
        </w:rPr>
        <w:lastRenderedPageBreak/>
        <w:t>Discussion</w:t>
      </w:r>
    </w:p>
    <w:p w14:paraId="37C3D0C2" w14:textId="77777777" w:rsidR="00A45024" w:rsidRDefault="00B875E3">
      <w:pPr>
        <w:ind w:firstLine="708"/>
        <w:contextualSpacing/>
        <w:jc w:val="both"/>
        <w:rPr>
          <w:rFonts w:ascii="Calibri" w:hAnsi="Calibri"/>
          <w:color w:val="000000" w:themeColor="text1"/>
          <w:lang w:val="en-US"/>
        </w:rPr>
      </w:pPr>
      <w:commentRangeStart w:id="448"/>
      <w:r>
        <w:rPr>
          <w:rFonts w:ascii="Calibri" w:hAnsi="Calibri"/>
          <w:color w:val="000000" w:themeColor="text1"/>
          <w:lang w:val="en-US"/>
        </w:rPr>
        <w:t>Analyzing more than 100,000 empirical simulations</w:t>
      </w:r>
      <w:commentRangeEnd w:id="448"/>
      <w:r>
        <w:commentReference w:id="448"/>
      </w:r>
      <w:r>
        <w:rPr>
          <w:rFonts w:ascii="Calibri" w:hAnsi="Calibri"/>
          <w:color w:val="000000" w:themeColor="text1"/>
          <w:lang w:val="en-US"/>
        </w:rPr>
        <w:t xml:space="preserve"> and several biomedical datasets offered some insight into how achieving accurate predictions in new individuals can depart from identifying statistically significant effects across individuals. As our main conclusion, we discovered an </w:t>
      </w:r>
      <w:commentRangeStart w:id="449"/>
      <w:r>
        <w:rPr>
          <w:rFonts w:ascii="Calibri" w:hAnsi="Calibri"/>
          <w:color w:val="000000" w:themeColor="text1"/>
          <w:lang w:val="en-US"/>
        </w:rPr>
        <w:t>asymmetry</w:t>
      </w:r>
      <w:commentRangeEnd w:id="449"/>
      <w:r>
        <w:commentReference w:id="449"/>
      </w:r>
      <w:r>
        <w:rPr>
          <w:rFonts w:ascii="Calibri" w:hAnsi="Calibri"/>
          <w:color w:val="000000" w:themeColor="text1"/>
          <w:lang w:val="en-US"/>
        </w:rPr>
        <w:t xml:space="preserve"> in how relevant effects are established in modeling prediction and modeling for inference. Charting a diversity of data analysis scenarios possible in everyday research, statistically significant relationships were not always guaranteed to also enable successful predictions when applying the model to other individuals. Effects robust at the common significance level of p &lt; 0.05 varied between virtually no and almost 100% explained variance in fresh data. By contrast, effects not significant at p &lt; 0.05 mostly failed to deliver useful predictions. In short, even small predictive performances typically coincided with finding underlying significant statistical relationships in almost all cases. However, even statistically strong findings with very low p-values shed only modest light on its value for goal of prediction based on the same data.</w:t>
      </w:r>
    </w:p>
    <w:p w14:paraId="6E2C6BAE" w14:textId="77777777" w:rsidR="00A45024" w:rsidRPr="00B875E3" w:rsidRDefault="00B875E3">
      <w:pPr>
        <w:ind w:firstLine="708"/>
        <w:contextualSpacing/>
        <w:jc w:val="both"/>
        <w:rPr>
          <w:lang w:val="en-US"/>
          <w:rPrChange w:id="450" w:author="Danilo Bzdok" w:date="2018-05-09T11:01:00Z">
            <w:rPr/>
          </w:rPrChange>
        </w:rPr>
      </w:pPr>
      <w:r>
        <w:rPr>
          <w:rFonts w:ascii="Calibri" w:hAnsi="Calibri"/>
          <w:color w:val="000000" w:themeColor="text1"/>
          <w:lang w:val="en-US"/>
        </w:rPr>
        <w:t xml:space="preserve">Most researchers in biology and medicine face questions of data analysis. What does it mean that a variable is ‘important’ or not? Statistical significance was determined by whether an input measure would take the </w:t>
      </w:r>
      <w:proofErr w:type="gramStart"/>
      <w:r>
        <w:rPr>
          <w:rFonts w:ascii="Calibri" w:hAnsi="Calibri"/>
          <w:color w:val="000000" w:themeColor="text1"/>
          <w:lang w:val="en-US"/>
        </w:rPr>
        <w:t>actually obtained</w:t>
      </w:r>
      <w:proofErr w:type="gramEnd"/>
      <w:r>
        <w:rPr>
          <w:rFonts w:ascii="Calibri" w:hAnsi="Calibri"/>
          <w:color w:val="000000" w:themeColor="text1"/>
          <w:lang w:val="en-US"/>
        </w:rPr>
        <w:t xml:space="preserve"> value at least 19 out of 20 times if its impact on the outcome is not important. An official report of the American Statistical Association (ASA) emphasized that ‘Statistical significance is not equivalent to scientific, human, or economic significance’ </w:t>
      </w:r>
      <w:r>
        <w:fldChar w:fldCharType="begin"/>
      </w:r>
      <w:r w:rsidRPr="00B875E3">
        <w:rPr>
          <w:lang w:val="en-US"/>
          <w:rPrChange w:id="451" w:author="Danilo Bzdok" w:date="2018-05-09T11:01:00Z">
            <w:rPr/>
          </w:rPrChange>
        </w:rPr>
        <w:instrText>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fldChar w:fldCharType="separate"/>
      </w:r>
      <w:bookmarkStart w:id="452" w:name="__Fieldmark__2873_375443654"/>
      <w:r>
        <w:rPr>
          <w:rFonts w:ascii="Calibri" w:hAnsi="Calibri"/>
          <w:color w:val="000000" w:themeColor="text1"/>
          <w:lang w:val="en-US"/>
        </w:rPr>
        <w:t>(10)</w:t>
      </w:r>
      <w:r>
        <w:fldChar w:fldCharType="end"/>
      </w:r>
      <w:r>
        <w:fldChar w:fldCharType="begin"/>
      </w:r>
      <w:r w:rsidRPr="00B875E3">
        <w:rPr>
          <w:lang w:val="en-US"/>
          <w:rPrChange w:id="453" w:author="Danilo Bzdok" w:date="2018-05-09T11:01:00Z">
            <w:rPr/>
          </w:rPrChange>
        </w:rPr>
        <w:instrText xml:space="preserve"> HYPERLINK \l "_ENREF_10" \h </w:instrText>
      </w:r>
      <w:r>
        <w:fldChar w:fldCharType="separate"/>
      </w:r>
      <w:bookmarkEnd w:id="452"/>
      <w:r>
        <w:rPr>
          <w:rFonts w:ascii="Calibri" w:hAnsi="Calibri"/>
          <w:color w:val="000000" w:themeColor="text1"/>
          <w:lang w:val="en-US"/>
        </w:rPr>
        <w:t xml:space="preserve">. An association between a candidate gene and diabetes grounded in a statistically significant p-value may not necessarily imply that the same gene will be the best choice to successfully predict whether a given individual will be affected by that disease. </w:t>
      </w:r>
      <w:r>
        <w:rPr>
          <w:rFonts w:ascii="Calibri" w:hAnsi="Calibri"/>
          <w:color w:val="000000" w:themeColor="text1"/>
          <w:lang w:val="en-US"/>
        </w:rPr>
        <w:fldChar w:fldCharType="end"/>
      </w:r>
      <w:commentRangeStart w:id="454"/>
      <w:r>
        <w:rPr>
          <w:rFonts w:ascii="Calibri" w:eastAsia="Times New Roman" w:hAnsi="Calibri" w:cs="Arial"/>
          <w:bCs/>
          <w:color w:val="000000" w:themeColor="text1"/>
          <w:shd w:val="clear" w:color="auto" w:fill="FFFFFF"/>
          <w:lang w:val="en-US"/>
        </w:rPr>
        <w:t xml:space="preserve">In a similar vein, in psychology and other empirical sciences </w:t>
      </w:r>
      <w:r>
        <w:fldChar w:fldCharType="begin"/>
      </w:r>
      <w:r w:rsidRPr="00B875E3">
        <w:rPr>
          <w:lang w:val="en-US"/>
          <w:rPrChange w:id="455" w:author="Danilo Bzdok" w:date="2018-05-09T11:01:00Z">
            <w:rPr/>
          </w:rPrChange>
        </w:rPr>
        <w:instrText>ADDIN EN.CITE.DATA</w:instrText>
      </w:r>
      <w:r>
        <w:fldChar w:fldCharType="separate"/>
      </w:r>
      <w:bookmarkStart w:id="456" w:name="__Fieldmark__2897_375443654"/>
      <w:bookmarkStart w:id="457" w:name="__Fieldmark__2896_375443654"/>
      <w:bookmarkEnd w:id="456"/>
      <w:r>
        <w:rPr>
          <w:rFonts w:ascii="Calibri" w:eastAsia="Times New Roman" w:hAnsi="Calibri" w:cs="Arial"/>
          <w:bCs/>
          <w:color w:val="000000" w:themeColor="text1"/>
          <w:shd w:val="clear" w:color="auto" w:fill="FFFFFF"/>
          <w:lang w:val="en-US"/>
        </w:rPr>
        <w:t>(36-39)</w:t>
      </w:r>
      <w:r>
        <w:fldChar w:fldCharType="end"/>
      </w:r>
      <w:r>
        <w:fldChar w:fldCharType="begin"/>
      </w:r>
      <w:r w:rsidRPr="00B875E3">
        <w:rPr>
          <w:lang w:val="en-US"/>
          <w:rPrChange w:id="458" w:author="Danilo Bzdok" w:date="2018-05-09T11:01:00Z">
            <w:rPr/>
          </w:rPrChange>
        </w:rPr>
        <w:instrText xml:space="preserve"> HYPERLINK \l "_ENREF_36" \h </w:instrText>
      </w:r>
      <w:r>
        <w:fldChar w:fldCharType="separate"/>
      </w:r>
      <w:bookmarkEnd w:id="457"/>
      <w:r>
        <w:rPr>
          <w:rFonts w:ascii="Calibri" w:eastAsia="Times New Roman" w:hAnsi="Calibri" w:cs="Arial"/>
          <w:bCs/>
          <w:color w:val="000000" w:themeColor="text1"/>
          <w:shd w:val="clear" w:color="auto" w:fill="FFFFFF"/>
          <w:lang w:val="en-US"/>
        </w:rPr>
        <w:t>, there is accumulating evidence from a replication crisis that significant results published in a scientific paper are in many cases not substantiated when the identical experiments and data analyses are conducted again at a later point in time.</w:t>
      </w:r>
      <w:r>
        <w:rPr>
          <w:rFonts w:ascii="Calibri" w:eastAsia="Times New Roman" w:hAnsi="Calibri" w:cs="Arial"/>
          <w:bCs/>
          <w:color w:val="000000" w:themeColor="text1"/>
          <w:shd w:val="clear" w:color="auto" w:fill="FFFFFF"/>
          <w:lang w:val="en-US"/>
        </w:rPr>
        <w:fldChar w:fldCharType="end"/>
      </w:r>
      <w:commentRangeEnd w:id="454"/>
      <w:r>
        <w:commentReference w:id="454"/>
      </w:r>
      <w:r>
        <w:rPr>
          <w:rFonts w:ascii="Calibri" w:hAnsi="Calibri"/>
          <w:color w:val="000000" w:themeColor="text1"/>
          <w:lang w:val="en-US"/>
        </w:rPr>
        <w:t xml:space="preserve"> </w:t>
      </w:r>
      <w:r>
        <w:rPr>
          <w:rFonts w:ascii="Calibri" w:eastAsia="Times New Roman" w:hAnsi="Calibri" w:cs="Arial"/>
          <w:bCs/>
          <w:color w:val="000000" w:themeColor="text1"/>
          <w:shd w:val="clear" w:color="auto" w:fill="FFFFFF"/>
          <w:lang w:val="en-US"/>
        </w:rPr>
        <w:t xml:space="preserve">The used predictive method considered variable ‘importance’ in a different way. A variable was considered relevant when leaving it out hurt the ensuing prediction accuracy </w:t>
      </w:r>
      <w:r>
        <w:fldChar w:fldCharType="begin"/>
      </w:r>
      <w:r w:rsidRPr="00B875E3">
        <w:rPr>
          <w:lang w:val="en-US"/>
          <w:rPrChange w:id="459" w:author="Danilo Bzdok" w:date="2018-05-09T11:01:00Z">
            <w:rPr/>
          </w:rPrChange>
        </w:rPr>
        <w:instrText>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fldChar w:fldCharType="separate"/>
      </w:r>
      <w:bookmarkStart w:id="460" w:name="__Fieldmark__2935_375443654"/>
      <w:r>
        <w:rPr>
          <w:rFonts w:ascii="Calibri" w:eastAsia="Times New Roman" w:hAnsi="Calibri" w:cs="Arial"/>
          <w:bCs/>
          <w:color w:val="000000" w:themeColor="text1"/>
          <w:shd w:val="clear" w:color="auto" w:fill="FFFFFF"/>
          <w:lang w:val="en-US"/>
        </w:rPr>
        <w:t>(2)</w:t>
      </w:r>
      <w:r>
        <w:fldChar w:fldCharType="end"/>
      </w:r>
      <w:r>
        <w:fldChar w:fldCharType="begin"/>
      </w:r>
      <w:r w:rsidRPr="00B875E3">
        <w:rPr>
          <w:lang w:val="en-US"/>
          <w:rPrChange w:id="461" w:author="Danilo Bzdok" w:date="2018-05-09T11:01:00Z">
            <w:rPr/>
          </w:rPrChange>
        </w:rPr>
        <w:instrText xml:space="preserve"> HYPERLINK \l "_ENREF_2" \h </w:instrText>
      </w:r>
      <w:r>
        <w:fldChar w:fldCharType="separate"/>
      </w:r>
      <w:bookmarkEnd w:id="460"/>
      <w:r>
        <w:rPr>
          <w:rFonts w:ascii="Calibri" w:eastAsia="Times New Roman" w:hAnsi="Calibri" w:cs="Arial"/>
          <w:bCs/>
          <w:color w:val="000000" w:themeColor="text1"/>
          <w:shd w:val="clear" w:color="auto" w:fill="FFFFFF"/>
          <w:lang w:val="en-US"/>
        </w:rPr>
        <w:t xml:space="preserve">. Some authors believe that such empirical validations to establish importance may increase in the future due to expanding adoption of code and data sharing practices, as they facilitate across-study and across-method confirmation </w:t>
      </w:r>
      <w:r>
        <w:rPr>
          <w:rFonts w:ascii="Calibri" w:eastAsia="Times New Roman" w:hAnsi="Calibri" w:cs="Arial"/>
          <w:bCs/>
          <w:color w:val="000000" w:themeColor="text1"/>
          <w:shd w:val="clear" w:color="auto" w:fill="FFFFFF"/>
          <w:lang w:val="en-US"/>
        </w:rPr>
        <w:fldChar w:fldCharType="end"/>
      </w:r>
      <w:r>
        <w:fldChar w:fldCharType="begin"/>
      </w:r>
      <w:r w:rsidRPr="00B875E3">
        <w:rPr>
          <w:lang w:val="en-US"/>
          <w:rPrChange w:id="462" w:author="Danilo Bzdok" w:date="2018-05-09T11:01:00Z">
            <w:rPr/>
          </w:rPrChange>
        </w:rPr>
        <w:instrText>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fldChar w:fldCharType="separate"/>
      </w:r>
      <w:bookmarkStart w:id="463" w:name="__Fieldmark__2949_375443654"/>
      <w:r>
        <w:rPr>
          <w:rFonts w:ascii="Calibri" w:eastAsia="Times New Roman" w:hAnsi="Calibri" w:cs="Arial"/>
          <w:bCs/>
          <w:color w:val="000000" w:themeColor="text1"/>
          <w:shd w:val="clear" w:color="auto" w:fill="FFFFFF"/>
          <w:lang w:val="en-US"/>
        </w:rPr>
        <w:t>(40)</w:t>
      </w:r>
      <w:r>
        <w:fldChar w:fldCharType="end"/>
      </w:r>
      <w:r>
        <w:fldChar w:fldCharType="begin"/>
      </w:r>
      <w:r w:rsidRPr="00B875E3">
        <w:rPr>
          <w:lang w:val="en-US"/>
          <w:rPrChange w:id="464" w:author="Danilo Bzdok" w:date="2018-05-09T11:01:00Z">
            <w:rPr/>
          </w:rPrChange>
        </w:rPr>
        <w:instrText xml:space="preserve"> HYPERLINK \l "_ENREF_40" \h </w:instrText>
      </w:r>
      <w:r>
        <w:fldChar w:fldCharType="separate"/>
      </w:r>
      <w:bookmarkEnd w:id="463"/>
      <w:r>
        <w:rPr>
          <w:rFonts w:ascii="Calibri" w:eastAsia="Times New Roman" w:hAnsi="Calibri" w:cs="Arial"/>
          <w:bCs/>
          <w:color w:val="000000" w:themeColor="text1"/>
          <w:shd w:val="clear" w:color="auto" w:fill="FFFFFF"/>
          <w:lang w:val="en-US"/>
        </w:rPr>
        <w:t>.</w:t>
      </w:r>
      <w:r>
        <w:rPr>
          <w:rFonts w:ascii="Calibri" w:eastAsia="Times New Roman" w:hAnsi="Calibri" w:cs="Arial"/>
          <w:bCs/>
          <w:color w:val="000000" w:themeColor="text1"/>
          <w:shd w:val="clear" w:color="auto" w:fill="FFFFFF"/>
          <w:lang w:val="en-US"/>
        </w:rPr>
        <w:fldChar w:fldCharType="end"/>
      </w:r>
    </w:p>
    <w:p w14:paraId="392BDDCF" w14:textId="77777777" w:rsidR="00A45024" w:rsidRPr="00B875E3" w:rsidRDefault="00B875E3">
      <w:pPr>
        <w:ind w:firstLine="708"/>
        <w:contextualSpacing/>
        <w:jc w:val="both"/>
        <w:rPr>
          <w:lang w:val="en-US"/>
          <w:rPrChange w:id="465" w:author="Danilo Bzdok" w:date="2018-05-09T12:06:00Z">
            <w:rPr/>
          </w:rPrChange>
        </w:rPr>
      </w:pPr>
      <w:r>
        <w:rPr>
          <w:rFonts w:ascii="Calibri" w:hAnsi="Calibri"/>
          <w:color w:val="000000" w:themeColor="text1"/>
          <w:lang w:val="en-US"/>
        </w:rPr>
        <w:t xml:space="preserve">In fact, ‘importance’ has probably no uniform theoretical basis </w:t>
      </w:r>
      <w:r>
        <w:fldChar w:fldCharType="begin"/>
      </w:r>
      <w:r w:rsidRPr="00B875E3">
        <w:rPr>
          <w:lang w:val="en-US"/>
          <w:rPrChange w:id="466" w:author="Danilo Bzdok" w:date="2018-05-09T11:02:00Z">
            <w:rPr/>
          </w:rPrChange>
        </w:rPr>
        <w:instrText>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fldChar w:fldCharType="separate"/>
      </w:r>
      <w:bookmarkStart w:id="467" w:name="__Fieldmark__2965_375443654"/>
      <w:r>
        <w:rPr>
          <w:rFonts w:ascii="Calibri" w:hAnsi="Calibri"/>
          <w:color w:val="000000" w:themeColor="text1"/>
          <w:lang w:val="en-US"/>
        </w:rPr>
        <w:t>(2)</w:t>
      </w:r>
      <w:r>
        <w:fldChar w:fldCharType="end"/>
      </w:r>
      <w:r>
        <w:fldChar w:fldCharType="begin"/>
      </w:r>
      <w:r w:rsidRPr="00B875E3">
        <w:rPr>
          <w:lang w:val="en-US"/>
          <w:rPrChange w:id="468" w:author="Danilo Bzdok" w:date="2018-05-09T11:02:00Z">
            <w:rPr/>
          </w:rPrChange>
        </w:rPr>
        <w:instrText xml:space="preserve"> HYPERLINK \l "_ENREF_2" \h </w:instrText>
      </w:r>
      <w:r>
        <w:fldChar w:fldCharType="separate"/>
      </w:r>
      <w:bookmarkEnd w:id="467"/>
      <w:r>
        <w:rPr>
          <w:rFonts w:ascii="Calibri" w:hAnsi="Calibri"/>
          <w:color w:val="000000" w:themeColor="text1"/>
          <w:lang w:val="en-US"/>
        </w:rPr>
        <w:t xml:space="preserve"> and can take different flavors even in the canonical linear model. A statistical method that produces automatic importance judgments still requires informed judgment how far the conclusions can be trusted - the initial choice of method may </w:t>
      </w:r>
      <w:proofErr w:type="gramStart"/>
      <w:r>
        <w:rPr>
          <w:rFonts w:ascii="Calibri" w:hAnsi="Calibri"/>
          <w:color w:val="000000" w:themeColor="text1"/>
          <w:lang w:val="en-US"/>
        </w:rPr>
        <w:t>be more or less</w:t>
      </w:r>
      <w:proofErr w:type="gramEnd"/>
      <w:r>
        <w:rPr>
          <w:rFonts w:ascii="Calibri" w:hAnsi="Calibri"/>
          <w:color w:val="000000" w:themeColor="text1"/>
          <w:lang w:val="en-US"/>
        </w:rPr>
        <w:t xml:space="preserve"> optimal for the underlying research question. Put differently, using p-values or prediction accuracies for backing up claims have both flaws and each is incomplete in some way </w:t>
      </w:r>
      <w:r>
        <w:rPr>
          <w:rFonts w:ascii="Calibri" w:hAnsi="Calibri"/>
          <w:color w:val="000000" w:themeColor="text1"/>
          <w:lang w:val="en-US"/>
        </w:rPr>
        <w:fldChar w:fldCharType="end"/>
      </w:r>
      <w:r>
        <w:fldChar w:fldCharType="begin"/>
      </w:r>
      <w:r w:rsidRPr="00B875E3">
        <w:rPr>
          <w:lang w:val="en-US"/>
          <w:rPrChange w:id="469" w:author="Danilo Bzdok" w:date="2018-05-09T11:02:00Z">
            <w:rPr/>
          </w:rPrChange>
        </w:rPr>
        <w:instrText>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fldChar w:fldCharType="separate"/>
      </w:r>
      <w:bookmarkStart w:id="470" w:name="__Fieldmark__2984_375443654"/>
      <w:r>
        <w:rPr>
          <w:rFonts w:ascii="Calibri" w:hAnsi="Calibri"/>
          <w:color w:val="000000" w:themeColor="text1"/>
          <w:lang w:val="en-US"/>
        </w:rPr>
        <w:t>(26, 28)</w:t>
      </w:r>
      <w:r>
        <w:fldChar w:fldCharType="end"/>
      </w:r>
      <w:r>
        <w:fldChar w:fldCharType="begin"/>
      </w:r>
      <w:r w:rsidRPr="00B875E3">
        <w:rPr>
          <w:lang w:val="en-US"/>
          <w:rPrChange w:id="471" w:author="Danilo Bzdok" w:date="2018-05-09T11:02:00Z">
            <w:rPr/>
          </w:rPrChange>
        </w:rPr>
        <w:instrText xml:space="preserve"> HYPERLINK \l "_ENREF_28" \h </w:instrText>
      </w:r>
      <w:r>
        <w:fldChar w:fldCharType="separate"/>
      </w:r>
      <w:bookmarkEnd w:id="470"/>
      <w:r>
        <w:rPr>
          <w:rFonts w:ascii="Calibri" w:hAnsi="Calibri"/>
          <w:color w:val="000000" w:themeColor="text1"/>
          <w:lang w:val="en-US"/>
        </w:rPr>
        <w:t xml:space="preserve">. The ASA statement recommended: ‘No single index should substitute for scientific reasoning’ </w:t>
      </w:r>
      <w:r>
        <w:rPr>
          <w:rFonts w:ascii="Calibri" w:hAnsi="Calibri"/>
          <w:color w:val="000000" w:themeColor="text1"/>
          <w:lang w:val="en-US"/>
        </w:rPr>
        <w:fldChar w:fldCharType="end"/>
      </w:r>
      <w:r>
        <w:fldChar w:fldCharType="begin"/>
      </w:r>
      <w:r w:rsidRPr="00B875E3">
        <w:rPr>
          <w:lang w:val="en-US"/>
          <w:rPrChange w:id="472" w:author="Danilo Bzdok" w:date="2018-05-09T11:02:00Z">
            <w:rPr/>
          </w:rPrChange>
        </w:rPr>
        <w:instrText>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fldChar w:fldCharType="separate"/>
      </w:r>
      <w:bookmarkStart w:id="473" w:name="__Fieldmark__3008_375443654"/>
      <w:r>
        <w:rPr>
          <w:rFonts w:ascii="Calibri" w:hAnsi="Calibri"/>
          <w:color w:val="000000" w:themeColor="text1"/>
          <w:lang w:val="en-US"/>
        </w:rPr>
        <w:t>(10)</w:t>
      </w:r>
      <w:r>
        <w:fldChar w:fldCharType="end"/>
      </w:r>
      <w:r>
        <w:fldChar w:fldCharType="begin"/>
      </w:r>
      <w:r w:rsidRPr="00B875E3">
        <w:rPr>
          <w:lang w:val="en-US"/>
          <w:rPrChange w:id="474" w:author="Danilo Bzdok" w:date="2018-05-09T11:02:00Z">
            <w:rPr/>
          </w:rPrChange>
        </w:rPr>
        <w:instrText xml:space="preserve"> HYPERLINK \l "_ENREF_10" \h </w:instrText>
      </w:r>
      <w:r>
        <w:fldChar w:fldCharType="separate"/>
      </w:r>
      <w:bookmarkEnd w:id="473"/>
      <w:r>
        <w:rPr>
          <w:rFonts w:ascii="Calibri" w:hAnsi="Calibri"/>
          <w:color w:val="000000" w:themeColor="text1"/>
          <w:lang w:val="en-US"/>
        </w:rPr>
        <w:t xml:space="preserve"> - a viewpoint shared by other prominent investigators </w:t>
      </w:r>
      <w:r>
        <w:rPr>
          <w:rFonts w:ascii="Calibri" w:hAnsi="Calibri"/>
          <w:color w:val="000000" w:themeColor="text1"/>
          <w:lang w:val="en-US"/>
        </w:rPr>
        <w:fldChar w:fldCharType="end"/>
      </w:r>
      <w:r>
        <w:fldChar w:fldCharType="begin"/>
      </w:r>
      <w:r w:rsidRPr="00B875E3">
        <w:rPr>
          <w:lang w:val="en-US"/>
          <w:rPrChange w:id="475" w:author="Danilo Bzdok" w:date="2018-05-09T11:02:00Z">
            <w:rPr/>
          </w:rPrChange>
        </w:rPr>
        <w:instrText>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w:instrText>
      </w:r>
      <w:r w:rsidRPr="00B875E3">
        <w:rPr>
          <w:lang w:val="en-US"/>
          <w:rPrChange w:id="476" w:author="Danilo Bzdok" w:date="2018-05-09T12:06:00Z">
            <w:rPr/>
          </w:rPrChange>
        </w:rPr>
        <w:instrText>&gt;&lt;full-title&gt;American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fldChar w:fldCharType="separate"/>
      </w:r>
      <w:bookmarkStart w:id="477" w:name="__Fieldmark__3020_375443654"/>
      <w:r>
        <w:rPr>
          <w:rFonts w:ascii="Calibri" w:hAnsi="Calibri"/>
          <w:color w:val="000000" w:themeColor="text1"/>
          <w:lang w:val="en-US"/>
        </w:rPr>
        <w:t>(41, 42)</w:t>
      </w:r>
      <w:r>
        <w:fldChar w:fldCharType="end"/>
      </w:r>
      <w:r>
        <w:fldChar w:fldCharType="begin"/>
      </w:r>
      <w:r w:rsidRPr="00B875E3">
        <w:rPr>
          <w:lang w:val="en-US"/>
          <w:rPrChange w:id="478" w:author="Danilo Bzdok" w:date="2018-05-09T12:06:00Z">
            <w:rPr/>
          </w:rPrChange>
        </w:rPr>
        <w:instrText xml:space="preserve"> HYPERLINK \l "_ENREF_42" \h </w:instrText>
      </w:r>
      <w:r>
        <w:fldChar w:fldCharType="separate"/>
      </w:r>
      <w:bookmarkEnd w:id="477"/>
      <w:r>
        <w:rPr>
          <w:rFonts w:ascii="Calibri" w:hAnsi="Calibri"/>
          <w:color w:val="000000" w:themeColor="text1"/>
          <w:lang w:val="en-US"/>
        </w:rPr>
        <w:t xml:space="preserve">. In particular, Ioannidis and colleagues recently stressed </w:t>
      </w:r>
      <w:proofErr w:type="spellStart"/>
      <w:r>
        <w:rPr>
          <w:rFonts w:ascii="Calibri" w:hAnsi="Calibri"/>
          <w:color w:val="000000" w:themeColor="text1"/>
          <w:lang w:val="en-US"/>
        </w:rPr>
        <w:t>monocultural</w:t>
      </w:r>
      <w:proofErr w:type="spellEnd"/>
      <w:r>
        <w:rPr>
          <w:rFonts w:ascii="Calibri" w:hAnsi="Calibri"/>
          <w:color w:val="000000" w:themeColor="text1"/>
          <w:lang w:val="en-US"/>
        </w:rPr>
        <w:t xml:space="preserve"> training of biomedical scientists in statistical null-hypothesis testing as one reason behind some of the frequent misuses of statistical methods </w:t>
      </w:r>
      <w:r>
        <w:rPr>
          <w:rFonts w:ascii="Calibri" w:hAnsi="Calibri"/>
          <w:color w:val="000000" w:themeColor="text1"/>
          <w:lang w:val="en-US"/>
        </w:rPr>
        <w:fldChar w:fldCharType="end"/>
      </w:r>
      <w:r>
        <w:fldChar w:fldCharType="begin"/>
      </w:r>
      <w:r w:rsidRPr="00B875E3">
        <w:rPr>
          <w:lang w:val="en-US"/>
          <w:rPrChange w:id="479" w:author="Danilo Bzdok" w:date="2018-05-09T11:02:00Z">
            <w:rPr/>
          </w:rPrChange>
        </w:rPr>
        <w:instrText>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fldChar w:fldCharType="separate"/>
      </w:r>
      <w:bookmarkStart w:id="480" w:name="__Fieldmark__3047_375443654"/>
      <w:r>
        <w:rPr>
          <w:rFonts w:ascii="Calibri" w:hAnsi="Calibri"/>
          <w:color w:val="000000" w:themeColor="text1"/>
          <w:lang w:val="en-US"/>
        </w:rPr>
        <w:t>(43)</w:t>
      </w:r>
      <w:r>
        <w:fldChar w:fldCharType="end"/>
      </w:r>
      <w:r>
        <w:fldChar w:fldCharType="begin"/>
      </w:r>
      <w:r w:rsidRPr="00B875E3">
        <w:rPr>
          <w:lang w:val="en-US"/>
          <w:rPrChange w:id="481" w:author="Danilo Bzdok" w:date="2018-05-09T11:02:00Z">
            <w:rPr/>
          </w:rPrChange>
        </w:rPr>
        <w:instrText xml:space="preserve"> HYPERLINK \l "_ENREF_43" \h </w:instrText>
      </w:r>
      <w:r>
        <w:fldChar w:fldCharType="separate"/>
      </w:r>
      <w:bookmarkEnd w:id="480"/>
      <w:r>
        <w:rPr>
          <w:rFonts w:ascii="Calibri" w:hAnsi="Calibri"/>
          <w:color w:val="000000" w:themeColor="text1"/>
          <w:lang w:val="en-US"/>
        </w:rPr>
        <w:t>.</w:t>
      </w:r>
      <w:r>
        <w:rPr>
          <w:rFonts w:ascii="Calibri" w:hAnsi="Calibri"/>
          <w:color w:val="000000" w:themeColor="text1"/>
          <w:lang w:val="en-US"/>
        </w:rPr>
        <w:fldChar w:fldCharType="end"/>
      </w:r>
    </w:p>
    <w:p w14:paraId="62E921BE" w14:textId="77777777" w:rsidR="00A45024" w:rsidRDefault="00A45024">
      <w:pPr>
        <w:contextualSpacing/>
        <w:jc w:val="both"/>
        <w:rPr>
          <w:rFonts w:ascii="Calibri" w:hAnsi="Calibri"/>
          <w:b/>
          <w:color w:val="000000" w:themeColor="text1"/>
          <w:lang w:val="en-US"/>
        </w:rPr>
      </w:pPr>
    </w:p>
    <w:p w14:paraId="24C0642C" w14:textId="77777777" w:rsidR="00A45024" w:rsidRDefault="00B875E3">
      <w:pPr>
        <w:contextualSpacing/>
        <w:jc w:val="both"/>
        <w:rPr>
          <w:rFonts w:ascii="Calibri" w:hAnsi="Calibri"/>
          <w:b/>
          <w:color w:val="000000" w:themeColor="text1"/>
          <w:lang w:val="en-US"/>
        </w:rPr>
      </w:pPr>
      <w:r>
        <w:rPr>
          <w:rFonts w:ascii="Calibri" w:hAnsi="Calibri"/>
          <w:b/>
          <w:color w:val="000000" w:themeColor="text1"/>
          <w:lang w:val="en-US"/>
        </w:rPr>
        <w:t>Conclusion</w:t>
      </w:r>
    </w:p>
    <w:p w14:paraId="03CF9FEA" w14:textId="77777777" w:rsidR="00A45024" w:rsidRPr="00B875E3" w:rsidRDefault="00B875E3">
      <w:pPr>
        <w:ind w:firstLine="708"/>
        <w:contextualSpacing/>
        <w:jc w:val="both"/>
        <w:rPr>
          <w:lang w:val="en-US"/>
          <w:rPrChange w:id="482" w:author="Danilo Bzdok" w:date="2018-05-09T12:06:00Z">
            <w:rPr/>
          </w:rPrChange>
        </w:rPr>
      </w:pPr>
      <w:r>
        <w:rPr>
          <w:rFonts w:ascii="Calibri" w:eastAsia="Times New Roman" w:hAnsi="Calibri" w:cs="Arial"/>
          <w:color w:val="222222"/>
          <w:shd w:val="clear" w:color="auto" w:fill="FFFFFF"/>
          <w:lang w:val="en-US"/>
        </w:rPr>
        <w:t xml:space="preserve">The present quantitative investigations exposed how models for linear regression - a workhorse in many areas of empirical biomedical research - can be used for more than one motivation. The more common use of these tools and their extensions to uncover properties of biological processes may be supplemented for pragmatic forecasting of clinical endpoints. </w:t>
      </w:r>
      <w:commentRangeStart w:id="483"/>
      <w:r>
        <w:rPr>
          <w:rFonts w:ascii="Calibri" w:eastAsia="Times New Roman" w:hAnsi="Calibri" w:cs="Arial"/>
          <w:color w:val="222222"/>
          <w:shd w:val="clear" w:color="auto" w:fill="FFFFFF"/>
          <w:lang w:val="en-US"/>
        </w:rPr>
        <w:t xml:space="preserve">Some statisticians therefore proposed that analysis tools should be defined by the modeling </w:t>
      </w:r>
      <w:r>
        <w:rPr>
          <w:rFonts w:ascii="Calibri" w:eastAsia="Times New Roman" w:hAnsi="Calibri" w:cs="Arial"/>
          <w:color w:val="222222"/>
          <w:shd w:val="clear" w:color="auto" w:fill="FFFFFF"/>
          <w:lang w:val="en-US"/>
        </w:rPr>
        <w:lastRenderedPageBreak/>
        <w:t xml:space="preserve">goals they can be applied to achieve, rather than cataloguing methods under umbrella terms, such as ‘exploratory’ vs. ‘confirmatory’ or ‘statistics’ vs. ‘data science’ </w:t>
      </w:r>
      <w:r>
        <w:fldChar w:fldCharType="begin"/>
      </w:r>
      <w:r w:rsidRPr="00B875E3">
        <w:rPr>
          <w:lang w:val="en-US"/>
          <w:rPrChange w:id="484" w:author="Danilo Bzdok" w:date="2018-05-09T12:06:00Z">
            <w:rPr/>
          </w:rPrChange>
        </w:rPr>
        <w:instrText>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fldChar w:fldCharType="separate"/>
      </w:r>
      <w:bookmarkStart w:id="485" w:name="__Fieldmark__3133_375443654"/>
      <w:r>
        <w:rPr>
          <w:rFonts w:ascii="Calibri" w:eastAsia="Times New Roman" w:hAnsi="Calibri" w:cs="Arial"/>
          <w:color w:val="222222"/>
          <w:shd w:val="clear" w:color="auto" w:fill="FFFFFF"/>
          <w:lang w:val="en-US"/>
        </w:rPr>
        <w:t>(40, 44)</w:t>
      </w:r>
      <w:r>
        <w:fldChar w:fldCharType="end"/>
      </w:r>
      <w:r>
        <w:fldChar w:fldCharType="begin"/>
      </w:r>
      <w:r w:rsidRPr="00B875E3">
        <w:rPr>
          <w:lang w:val="en-US"/>
          <w:rPrChange w:id="486" w:author="Danilo Bzdok" w:date="2018-05-09T12:06:00Z">
            <w:rPr/>
          </w:rPrChange>
        </w:rPr>
        <w:instrText xml:space="preserve"> HYPERLINK \l "_ENREF_44" \h </w:instrText>
      </w:r>
      <w:r>
        <w:fldChar w:fldCharType="separate"/>
      </w:r>
      <w:bookmarkEnd w:id="485"/>
      <w:r>
        <w:rPr>
          <w:rFonts w:ascii="Calibri" w:eastAsia="Times New Roman" w:hAnsi="Calibri" w:cs="Arial"/>
          <w:color w:val="222222"/>
          <w:shd w:val="clear" w:color="auto" w:fill="FFFFFF"/>
          <w:lang w:val="en-US"/>
        </w:rPr>
        <w:t>.</w:t>
      </w:r>
      <w:r>
        <w:rPr>
          <w:rFonts w:ascii="Calibri" w:eastAsia="Times New Roman" w:hAnsi="Calibri" w:cs="Arial"/>
          <w:color w:val="222222"/>
          <w:shd w:val="clear" w:color="auto" w:fill="FFFFFF"/>
          <w:lang w:val="en-US"/>
        </w:rPr>
        <w:fldChar w:fldCharType="end"/>
      </w:r>
      <w:commentRangeEnd w:id="483"/>
      <w:r>
        <w:commentReference w:id="483"/>
      </w:r>
      <w:r>
        <w:rPr>
          <w:rFonts w:ascii="Calibri" w:eastAsia="Times New Roman" w:hAnsi="Calibri" w:cs="Arial"/>
          <w:color w:val="222222"/>
          <w:shd w:val="clear" w:color="auto" w:fill="FFFFFF"/>
          <w:lang w:val="en-US"/>
        </w:rPr>
        <w:t xml:space="preserve"> </w:t>
      </w:r>
      <w:commentRangeStart w:id="487"/>
      <w:r>
        <w:rPr>
          <w:rFonts w:ascii="Calibri" w:hAnsi="Calibri"/>
          <w:lang w:val="en-US"/>
        </w:rPr>
        <w:t xml:space="preserve">It is important for investigators and practicing medical doctors to acknowledge the partly diverging modeling agendas and ensuing scopes of interpretation </w:t>
      </w:r>
      <w:r>
        <w:fldChar w:fldCharType="begin"/>
      </w:r>
      <w:r w:rsidRPr="00B875E3">
        <w:rPr>
          <w:lang w:val="en-US"/>
          <w:rPrChange w:id="488" w:author="Danilo Bzdok" w:date="2018-05-09T12:06:00Z">
            <w:rPr/>
          </w:rPrChange>
        </w:rPr>
        <w:instrText>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fldChar w:fldCharType="separate"/>
      </w:r>
      <w:bookmarkStart w:id="489" w:name="__Fieldmark__3157_375443654"/>
      <w:r>
        <w:rPr>
          <w:rFonts w:ascii="Calibri" w:hAnsi="Calibri"/>
          <w:lang w:val="en-US"/>
        </w:rPr>
        <w:t>(2, 45)</w:t>
      </w:r>
      <w:r>
        <w:fldChar w:fldCharType="end"/>
      </w:r>
      <w:r>
        <w:fldChar w:fldCharType="begin"/>
      </w:r>
      <w:r w:rsidRPr="00B875E3">
        <w:rPr>
          <w:lang w:val="en-US"/>
          <w:rPrChange w:id="490" w:author="Danilo Bzdok" w:date="2018-05-09T12:06:00Z">
            <w:rPr/>
          </w:rPrChange>
        </w:rPr>
        <w:instrText xml:space="preserve"> HYPERLINK \l "_ENREF_45" \h </w:instrText>
      </w:r>
      <w:r>
        <w:fldChar w:fldCharType="separate"/>
      </w:r>
      <w:bookmarkEnd w:id="489"/>
      <w:r>
        <w:rPr>
          <w:rFonts w:ascii="Calibri" w:hAnsi="Calibri"/>
          <w:lang w:val="en-US"/>
        </w:rPr>
        <w:t>.</w:t>
      </w:r>
      <w:r>
        <w:rPr>
          <w:rFonts w:ascii="Calibri" w:hAnsi="Calibri"/>
          <w:lang w:val="en-US"/>
        </w:rPr>
        <w:fldChar w:fldCharType="end"/>
      </w:r>
      <w:r>
        <w:rPr>
          <w:rFonts w:ascii="Calibri" w:hAnsi="Calibri"/>
          <w:color w:val="000000" w:themeColor="text1"/>
          <w:lang w:val="en-US"/>
        </w:rPr>
        <w:t xml:space="preserve"> Statistical literacy may become increasingly relevant for taking rigorous and reproducible steps on our way to personalizing medical care, which will ultimately benefit the well-being of suffering patients</w:t>
      </w:r>
      <w:commentRangeEnd w:id="487"/>
      <w:r>
        <w:commentReference w:id="487"/>
      </w:r>
      <w:r>
        <w:rPr>
          <w:rFonts w:ascii="Calibri" w:hAnsi="Calibri"/>
          <w:color w:val="000000" w:themeColor="text1"/>
          <w:lang w:val="en-US"/>
        </w:rPr>
        <w:t>.</w:t>
      </w:r>
    </w:p>
    <w:p w14:paraId="4F3682C3" w14:textId="77777777" w:rsidR="00A45024" w:rsidRPr="00B875E3" w:rsidRDefault="00B875E3">
      <w:pPr>
        <w:ind w:firstLine="708"/>
        <w:contextualSpacing/>
        <w:jc w:val="both"/>
        <w:rPr>
          <w:lang w:val="en-US"/>
          <w:rPrChange w:id="491" w:author="Danilo Bzdok" w:date="2018-05-09T11:02:00Z">
            <w:rPr/>
          </w:rPrChange>
        </w:rPr>
      </w:pPr>
      <w:r>
        <w:rPr>
          <w:rFonts w:ascii="Calibri" w:hAnsi="Calibri"/>
          <w:color w:val="000000" w:themeColor="text1"/>
          <w:lang w:val="en-US"/>
        </w:rPr>
        <w:t xml:space="preserve">The prediction-inference distinction may also remind us of some of Claude Bernard’s ideas </w:t>
      </w:r>
      <w:r>
        <w:fldChar w:fldCharType="begin"/>
      </w:r>
      <w:r w:rsidRPr="00B875E3">
        <w:rPr>
          <w:lang w:val="en-US"/>
          <w:rPrChange w:id="492" w:author="Danilo Bzdok" w:date="2018-05-09T11:02:00Z">
            <w:rPr/>
          </w:rPrChange>
        </w:rPr>
        <w:instrText>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fldChar w:fldCharType="separate"/>
      </w:r>
      <w:bookmarkStart w:id="493" w:name="__Fieldmark__3190_375443654"/>
      <w:r>
        <w:rPr>
          <w:rFonts w:ascii="Calibri" w:hAnsi="Calibri"/>
          <w:color w:val="000000" w:themeColor="text1"/>
          <w:lang w:val="en-US"/>
        </w:rPr>
        <w:t>(46)</w:t>
      </w:r>
      <w:r>
        <w:fldChar w:fldCharType="end"/>
      </w:r>
      <w:r>
        <w:fldChar w:fldCharType="begin"/>
      </w:r>
      <w:r w:rsidRPr="00B875E3">
        <w:rPr>
          <w:lang w:val="en-US"/>
          <w:rPrChange w:id="494" w:author="Danilo Bzdok" w:date="2018-05-09T11:02:00Z">
            <w:rPr/>
          </w:rPrChange>
        </w:rPr>
        <w:instrText xml:space="preserve"> HYPERLINK \l "_ENREF_46" \h </w:instrText>
      </w:r>
      <w:r>
        <w:fldChar w:fldCharType="separate"/>
      </w:r>
      <w:bookmarkEnd w:id="493"/>
      <w:r>
        <w:rPr>
          <w:rFonts w:ascii="Calibri" w:hAnsi="Calibri"/>
          <w:color w:val="000000" w:themeColor="text1"/>
          <w:lang w:val="en-US"/>
        </w:rPr>
        <w:t>. Prediction may be closer to what he called ‘</w:t>
      </w:r>
      <w:r>
        <w:rPr>
          <w:rFonts w:ascii="Calibri" w:hAnsi="Calibri"/>
          <w:color w:val="000000" w:themeColor="text1"/>
          <w:lang w:val="en-US"/>
        </w:rPr>
        <w:fldChar w:fldCharType="end"/>
      </w:r>
      <w:r>
        <w:rPr>
          <w:rFonts w:ascii="Calibri" w:eastAsia="Times New Roman" w:hAnsi="Calibri" w:cs="Arial"/>
          <w:color w:val="000000" w:themeColor="text1"/>
          <w:shd w:val="clear" w:color="auto" w:fill="FFFFFF"/>
          <w:lang w:val="en-US"/>
        </w:rPr>
        <w:t>empirical medicine’ oriented towards practical patient care as an often theory-free endeavor</w:t>
      </w:r>
      <w:r>
        <w:rPr>
          <w:rFonts w:ascii="Calibri" w:hAnsi="Calibri"/>
          <w:color w:val="000000" w:themeColor="text1"/>
          <w:lang w:val="en-US"/>
        </w:rPr>
        <w:t>, such as symptom monitoring, risk assessment, and choosing therapeutic intervention. Statistical inference may bear a more direct relationship to his conceptualization of ‘</w:t>
      </w:r>
      <w:r>
        <w:rPr>
          <w:rFonts w:ascii="Calibri" w:eastAsia="Times New Roman" w:hAnsi="Calibri" w:cs="Arial"/>
          <w:color w:val="000000" w:themeColor="text1"/>
          <w:shd w:val="clear" w:color="auto" w:fill="FFFFFF"/>
          <w:lang w:val="en-US"/>
        </w:rPr>
        <w:t>scientific medicine’ aimed at elucidating unknown principles underlying biological processes driven by theory, such as asking for the reasons why certain individuals are at risk for disease onset or illuminating why a certain drug works better in some of them.</w:t>
      </w:r>
    </w:p>
    <w:p w14:paraId="794359DD" w14:textId="77777777" w:rsidR="00A45024" w:rsidRPr="00B875E3" w:rsidRDefault="00B875E3">
      <w:pPr>
        <w:ind w:firstLine="708"/>
        <w:contextualSpacing/>
        <w:jc w:val="both"/>
        <w:rPr>
          <w:lang w:val="en-US"/>
          <w:rPrChange w:id="495" w:author="Danilo Bzdok" w:date="2018-05-09T11:02:00Z">
            <w:rPr/>
          </w:rPrChange>
        </w:rPr>
      </w:pPr>
      <w:r>
        <w:rPr>
          <w:rFonts w:ascii="Calibri" w:eastAsia="Times New Roman" w:hAnsi="Calibri" w:cs="Arial"/>
          <w:color w:val="222222"/>
          <w:shd w:val="clear" w:color="auto" w:fill="FFFFFF"/>
          <w:lang w:val="en-US"/>
        </w:rPr>
        <w:t xml:space="preserve">In transitioning towards a future of precision medicine, it may become increasingly critical that mainstream statistics and machine learning are related but different, even when the data are the same and widespread linear models are used </w:t>
      </w:r>
      <w:r>
        <w:fldChar w:fldCharType="begin"/>
      </w:r>
      <w:r w:rsidRPr="00B875E3">
        <w:rPr>
          <w:lang w:val="en-US"/>
          <w:rPrChange w:id="496" w:author="Danilo Bzdok" w:date="2018-05-09T11:02:00Z">
            <w:rPr/>
          </w:rPrChange>
        </w:rPr>
        <w:instrText>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fldChar w:fldCharType="separate"/>
      </w:r>
      <w:bookmarkStart w:id="497" w:name="__Fieldmark__3254_375443654"/>
      <w:r>
        <w:rPr>
          <w:rFonts w:ascii="Calibri" w:eastAsia="Times New Roman" w:hAnsi="Calibri" w:cs="Arial"/>
          <w:color w:val="222222"/>
          <w:shd w:val="clear" w:color="auto" w:fill="FFFFFF"/>
          <w:lang w:val="en-US"/>
        </w:rPr>
        <w:t>(8)</w:t>
      </w:r>
      <w:r>
        <w:fldChar w:fldCharType="end"/>
      </w:r>
      <w:r>
        <w:fldChar w:fldCharType="begin"/>
      </w:r>
      <w:r w:rsidRPr="00B875E3">
        <w:rPr>
          <w:lang w:val="en-US"/>
          <w:rPrChange w:id="498" w:author="Danilo Bzdok" w:date="2018-05-09T11:02:00Z">
            <w:rPr/>
          </w:rPrChange>
        </w:rPr>
        <w:instrText xml:space="preserve"> HYPERLINK \l "_ENREF_8" \h </w:instrText>
      </w:r>
      <w:r>
        <w:fldChar w:fldCharType="separate"/>
      </w:r>
      <w:bookmarkEnd w:id="497"/>
      <w:r>
        <w:rPr>
          <w:rFonts w:ascii="Calibri" w:eastAsia="Times New Roman" w:hAnsi="Calibri"/>
          <w:lang w:val="en-US"/>
        </w:rPr>
        <w:t xml:space="preserve">. </w:t>
      </w:r>
      <w:r>
        <w:rPr>
          <w:rFonts w:ascii="Calibri" w:eastAsia="Times New Roman" w:hAnsi="Calibri"/>
          <w:lang w:val="en-US"/>
        </w:rPr>
        <w:fldChar w:fldCharType="end"/>
      </w:r>
      <w:r>
        <w:rPr>
          <w:rFonts w:ascii="Calibri" w:hAnsi="Calibri" w:cs="Arial"/>
          <w:color w:val="000000" w:themeColor="text1"/>
          <w:lang w:val="en-US"/>
        </w:rPr>
        <w:t xml:space="preserve">Awareness of the strength and weakness of both </w:t>
      </w:r>
      <w:r>
        <w:rPr>
          <w:rFonts w:ascii="Calibri" w:hAnsi="Calibri"/>
          <w:color w:val="000000" w:themeColor="text1"/>
          <w:lang w:val="en-US"/>
        </w:rPr>
        <w:t xml:space="preserve">"data-analysis cultures" </w:t>
      </w:r>
      <w:r>
        <w:rPr>
          <w:rFonts w:ascii="Calibri" w:hAnsi="Calibri" w:cs="Arial"/>
          <w:color w:val="000000" w:themeColor="text1"/>
          <w:lang w:val="en-US"/>
        </w:rPr>
        <w:t xml:space="preserve">is important to </w:t>
      </w:r>
      <w:r>
        <w:rPr>
          <w:rFonts w:ascii="Calibri" w:eastAsia="Times New Roman" w:hAnsi="Calibri"/>
          <w:lang w:val="en-US"/>
        </w:rPr>
        <w:t xml:space="preserve">avoid missing critical information and to </w:t>
      </w:r>
      <w:r>
        <w:rPr>
          <w:rFonts w:ascii="Calibri" w:hAnsi="Calibri" w:cs="Arial"/>
          <w:color w:val="000000" w:themeColor="text1"/>
          <w:lang w:val="en-US"/>
        </w:rPr>
        <w:t>keep pace with the accelerating data deluge in biomedicine.</w:t>
      </w:r>
    </w:p>
    <w:p w14:paraId="27DB6A20" w14:textId="77777777" w:rsidR="00A45024" w:rsidRDefault="00A45024">
      <w:pPr>
        <w:rPr>
          <w:rFonts w:ascii="Calibri" w:eastAsia="Times New Roman" w:hAnsi="Calibri"/>
          <w:color w:val="000000" w:themeColor="text1"/>
          <w:lang w:val="en-US"/>
        </w:rPr>
      </w:pPr>
    </w:p>
    <w:p w14:paraId="27830466" w14:textId="77777777" w:rsidR="00A45024" w:rsidRDefault="00A45024">
      <w:pPr>
        <w:rPr>
          <w:rFonts w:ascii="Avenir" w:eastAsia="Times New Roman" w:hAnsi="Avenir"/>
          <w:color w:val="000000" w:themeColor="text1"/>
          <w:sz w:val="21"/>
          <w:szCs w:val="21"/>
          <w:lang w:val="en-US"/>
        </w:rPr>
      </w:pPr>
    </w:p>
    <w:p w14:paraId="684C8E6D" w14:textId="77777777" w:rsidR="00A45024" w:rsidRDefault="00A45024">
      <w:pPr>
        <w:contextualSpacing/>
        <w:jc w:val="both"/>
        <w:rPr>
          <w:rFonts w:ascii="Calibri" w:hAnsi="Calibri" w:cs="Helvetica"/>
          <w:color w:val="000000" w:themeColor="text1"/>
          <w:lang w:val="en-US"/>
        </w:rPr>
      </w:pPr>
    </w:p>
    <w:p w14:paraId="5C00CF7A" w14:textId="77777777" w:rsidR="00A45024" w:rsidRDefault="00B875E3">
      <w:pPr>
        <w:spacing w:after="200" w:line="276" w:lineRule="auto"/>
        <w:rPr>
          <w:b/>
          <w:color w:val="000000" w:themeColor="text1"/>
          <w:lang w:val="en-US"/>
        </w:rPr>
      </w:pPr>
      <w:r w:rsidRPr="00B875E3">
        <w:rPr>
          <w:lang w:val="en-US"/>
          <w:rPrChange w:id="499" w:author="Danilo Bzdok" w:date="2018-05-09T11:02:00Z">
            <w:rPr/>
          </w:rPrChange>
        </w:rPr>
        <w:br w:type="column"/>
      </w:r>
      <w:r>
        <w:rPr>
          <w:rFonts w:ascii="Calibri" w:hAnsi="Calibri" w:cs="Times"/>
          <w:b/>
          <w:color w:val="000000" w:themeColor="text1"/>
          <w:lang w:val="en-US"/>
        </w:rPr>
        <w:lastRenderedPageBreak/>
        <w:t xml:space="preserve">Acknowledgements </w:t>
      </w:r>
    </w:p>
    <w:p w14:paraId="26245A08" w14:textId="77777777" w:rsidR="00A45024" w:rsidRDefault="00B875E3">
      <w:pPr>
        <w:widowControl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xml:space="preserve">), RWTH Aachen. </w:t>
      </w:r>
      <w:r>
        <w:rPr>
          <w:rFonts w:ascii="Calibri" w:eastAsia="Times New Roman" w:hAnsi="Calibri" w:cs="Arial"/>
          <w:color w:val="000000" w:themeColor="text1"/>
          <w:shd w:val="clear" w:color="auto" w:fill="FFFFFF"/>
          <w:lang w:val="en-US"/>
        </w:rPr>
        <w:t>The authors declare no competing interests.</w:t>
      </w:r>
    </w:p>
    <w:p w14:paraId="5B9EAF29" w14:textId="77777777" w:rsidR="00A45024" w:rsidRDefault="00A45024">
      <w:pPr>
        <w:widowControl w:val="0"/>
        <w:spacing w:after="240" w:line="200" w:lineRule="atLeast"/>
        <w:jc w:val="both"/>
        <w:rPr>
          <w:rFonts w:ascii="Calibri" w:hAnsi="Calibri" w:cs="Times"/>
          <w:color w:val="000000" w:themeColor="text1"/>
          <w:lang w:val="en-US" w:eastAsia="en-US"/>
        </w:rPr>
      </w:pPr>
    </w:p>
    <w:p w14:paraId="71B291F5" w14:textId="77777777" w:rsidR="00A45024" w:rsidRDefault="00A450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Calibri" w:hAnsi="Calibri" w:cs="Helvetica"/>
          <w:i/>
          <w:color w:val="000000" w:themeColor="text1"/>
          <w:lang w:val="en-US"/>
        </w:rPr>
      </w:pPr>
    </w:p>
    <w:p w14:paraId="6A964A94" w14:textId="77777777" w:rsidR="00A45024" w:rsidRDefault="00A45024">
      <w:pPr>
        <w:spacing w:line="360" w:lineRule="auto"/>
        <w:jc w:val="both"/>
        <w:rPr>
          <w:rFonts w:ascii="Calibri" w:hAnsi="Calibri" w:cs="Helvetica"/>
          <w:color w:val="000000" w:themeColor="text1"/>
          <w:lang w:val="en-US"/>
        </w:rPr>
      </w:pPr>
    </w:p>
    <w:p w14:paraId="22B8033B" w14:textId="77777777" w:rsidR="00A45024" w:rsidRDefault="00B875E3">
      <w:pPr>
        <w:spacing w:line="360" w:lineRule="auto"/>
        <w:jc w:val="both"/>
        <w:rPr>
          <w:rFonts w:ascii="Calibri" w:hAnsi="Calibri"/>
          <w:b/>
          <w:color w:val="000000" w:themeColor="text1"/>
          <w:lang w:val="en-US"/>
        </w:rPr>
      </w:pPr>
      <w:r>
        <w:rPr>
          <w:rFonts w:ascii="Calibri" w:hAnsi="Calibri"/>
          <w:b/>
          <w:color w:val="000000" w:themeColor="text1"/>
          <w:lang w:val="en-US"/>
        </w:rPr>
        <w:br/>
      </w:r>
    </w:p>
    <w:p w14:paraId="0860C4C1" w14:textId="77777777" w:rsidR="00A45024" w:rsidRDefault="00B875E3">
      <w:pPr>
        <w:spacing w:line="360" w:lineRule="auto"/>
        <w:jc w:val="both"/>
        <w:rPr>
          <w:rFonts w:asciiTheme="minorHAnsi" w:hAnsiTheme="minorHAnsi"/>
          <w:color w:val="000000" w:themeColor="text1"/>
          <w:lang w:val="en-US"/>
        </w:rPr>
      </w:pPr>
      <w:r>
        <w:br w:type="column"/>
      </w:r>
      <w:r>
        <w:rPr>
          <w:rFonts w:ascii="Calibri" w:hAnsi="Calibri"/>
          <w:b/>
          <w:color w:val="000000" w:themeColor="text1"/>
          <w:lang w:val="en-US"/>
        </w:rPr>
        <w:lastRenderedPageBreak/>
        <w:t>Figure Legends</w:t>
      </w:r>
    </w:p>
    <w:p w14:paraId="0368DD2F" w14:textId="77777777" w:rsidR="00A45024" w:rsidRDefault="00B875E3">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68FA08F9" w14:textId="77777777" w:rsidR="00A45024" w:rsidRDefault="00B875E3">
      <w:pPr>
        <w:spacing w:line="360" w:lineRule="auto"/>
        <w:jc w:val="center"/>
        <w:rPr>
          <w:rFonts w:ascii="Calibri" w:hAnsi="Calibri"/>
          <w:b/>
          <w:color w:val="000000" w:themeColor="text1"/>
          <w:lang w:val="en-US"/>
        </w:rPr>
      </w:pPr>
      <w:r>
        <w:rPr>
          <w:noProof/>
        </w:rPr>
        <w:drawing>
          <wp:inline distT="0" distB="0" distL="0" distR="8890" wp14:anchorId="338C5701" wp14:editId="29F27EF5">
            <wp:extent cx="6011545" cy="2701925"/>
            <wp:effectExtent l="0" t="0" r="0" b="0"/>
            <wp:docPr id="1"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4" descr="../figures/simulations_overview_fig1.png"/>
                    <pic:cNvPicPr>
                      <a:picLocks noChangeAspect="1" noChangeArrowheads="1"/>
                    </pic:cNvPicPr>
                  </pic:nvPicPr>
                  <pic:blipFill>
                    <a:blip r:embed="rId13"/>
                    <a:stretch>
                      <a:fillRect/>
                    </a:stretch>
                  </pic:blipFill>
                  <pic:spPr bwMode="auto">
                    <a:xfrm>
                      <a:off x="0" y="0"/>
                      <a:ext cx="6011545" cy="2701925"/>
                    </a:xfrm>
                    <a:prstGeom prst="rect">
                      <a:avLst/>
                    </a:prstGeom>
                  </pic:spPr>
                </pic:pic>
              </a:graphicData>
            </a:graphic>
          </wp:inline>
        </w:drawing>
      </w:r>
    </w:p>
    <w:p w14:paraId="5B371B70" w14:textId="77777777" w:rsidR="00A45024" w:rsidRPr="00B875E3" w:rsidRDefault="00B875E3">
      <w:pPr>
        <w:jc w:val="both"/>
        <w:rPr>
          <w:lang w:val="en-US"/>
          <w:rPrChange w:id="500" w:author="Danilo Bzdok" w:date="2018-05-09T11:02:00Z">
            <w:rPr/>
          </w:rPrChange>
        </w:rPr>
      </w:pPr>
      <w:commentRangeStart w:id="501"/>
      <w:r>
        <w:rPr>
          <w:rFonts w:ascii="Calibri" w:hAnsi="Calibri"/>
          <w:b/>
          <w:color w:val="000000" w:themeColor="text1"/>
          <w:sz w:val="22"/>
          <w:szCs w:val="22"/>
          <w:lang w:val="en-US"/>
        </w:rPr>
        <w:t xml:space="preserve">Predictability versus significance in simulated datasets. </w:t>
      </w:r>
      <w:r>
        <w:rPr>
          <w:rFonts w:ascii="Calibri" w:hAnsi="Calibri"/>
          <w:color w:val="000000" w:themeColor="text1"/>
          <w:sz w:val="22"/>
          <w:szCs w:val="22"/>
          <w:lang w:val="en-US"/>
        </w:rPr>
        <w:t xml:space="preserve">Based on </w:t>
      </w:r>
      <w:r>
        <w:rPr>
          <w:rFonts w:ascii="Calibri" w:eastAsia="Times New Roman" w:hAnsi="Calibri"/>
          <w:color w:val="263238"/>
          <w:sz w:val="22"/>
          <w:szCs w:val="22"/>
          <w:lang w:val="en-US"/>
        </w:rPr>
        <w:t>113,400 different simulations,</w:t>
      </w:r>
      <w:r>
        <w:rPr>
          <w:rFonts w:ascii="Calibri" w:hAnsi="Calibri"/>
          <w:color w:val="000000" w:themeColor="text1"/>
          <w:sz w:val="22"/>
          <w:szCs w:val="22"/>
          <w:lang w:val="en-US"/>
        </w:rPr>
        <w:t xml:space="preserve"> the discrepancy between explanatory and predictive modeling was quantified in a wide range of possible data-analysis settings</w:t>
      </w:r>
      <w:r>
        <w:rPr>
          <w:rFonts w:ascii="Calibri" w:eastAsia="Times New Roman" w:hAnsi="Calibri"/>
          <w:color w:val="263238"/>
          <w:sz w:val="22"/>
          <w:szCs w:val="22"/>
          <w:lang w:val="en-US"/>
        </w:rPr>
        <w:t>. The generated variables and outcome were fed into linear models with the goal to draw classical inference (smallest p-value among all model coefficients, x axis) and to evaluate model forecasting performance on never seen data (out-of-sample R</w:t>
      </w:r>
      <w:r>
        <w:rPr>
          <w:rFonts w:ascii="Calibri" w:eastAsia="Times New Roman" w:hAnsi="Calibri"/>
          <w:color w:val="263238"/>
          <w:sz w:val="22"/>
          <w:szCs w:val="22"/>
          <w:vertAlign w:val="superscript"/>
          <w:lang w:val="en-US"/>
        </w:rPr>
        <w:t>2</w:t>
      </w:r>
      <w:r>
        <w:rPr>
          <w:rFonts w:ascii="Calibri" w:eastAsia="Times New Roman" w:hAnsi="Calibri"/>
          <w:color w:val="263238"/>
          <w:sz w:val="22"/>
          <w:szCs w:val="22"/>
          <w:lang w:val="en-US"/>
        </w:rPr>
        <w:t xml:space="preserve"> score of the model, y axis). </w:t>
      </w:r>
      <w:r>
        <w:rPr>
          <w:rFonts w:ascii="Calibri" w:eastAsia="Times New Roman" w:hAnsi="Calibri"/>
          <w:b/>
          <w:color w:val="263238"/>
          <w:sz w:val="22"/>
          <w:szCs w:val="22"/>
          <w:lang w:val="en-US"/>
        </w:rPr>
        <w:t>A)</w:t>
      </w:r>
      <w:r>
        <w:rPr>
          <w:rFonts w:ascii="Calibri" w:eastAsia="Times New Roman" w:hAnsi="Calibri"/>
          <w:i/>
          <w:color w:val="263238"/>
          <w:sz w:val="22"/>
          <w:szCs w:val="22"/>
          <w:lang w:val="en-US"/>
        </w:rPr>
        <w:t xml:space="preserve"> </w:t>
      </w:r>
      <w:r>
        <w:rPr>
          <w:rFonts w:ascii="Calibri" w:eastAsia="Times New Roman" w:hAnsi="Calibri"/>
          <w:color w:val="263238"/>
          <w:sz w:val="22"/>
          <w:szCs w:val="22"/>
          <w:lang w:val="en-US"/>
        </w:rPr>
        <w:t xml:space="preserve">Hexagonal binning summarizes how many simulations led to a </w:t>
      </w:r>
      <w:proofErr w:type="gramStart"/>
      <w:r>
        <w:rPr>
          <w:rFonts w:ascii="Calibri" w:eastAsia="Times New Roman" w:hAnsi="Calibri"/>
          <w:color w:val="263238"/>
          <w:sz w:val="22"/>
          <w:szCs w:val="22"/>
          <w:lang w:val="en-US"/>
        </w:rPr>
        <w:t>particular prediction-inference</w:t>
      </w:r>
      <w:proofErr w:type="gramEnd"/>
      <w:r>
        <w:rPr>
          <w:rFonts w:ascii="Calibri" w:eastAsia="Times New Roman" w:hAnsi="Calibri"/>
          <w:color w:val="263238"/>
          <w:sz w:val="22"/>
          <w:szCs w:val="22"/>
          <w:lang w:val="en-US"/>
        </w:rPr>
        <w:t xml:space="preserve"> relation area-by-area. This visualization technique was proposed for aggregating data with a high number of observations </w:t>
      </w:r>
      <w:r>
        <w:fldChar w:fldCharType="begin"/>
      </w:r>
      <w:r w:rsidRPr="00B875E3">
        <w:rPr>
          <w:lang w:val="en-US"/>
          <w:rPrChange w:id="502" w:author="Danilo Bzdok" w:date="2018-05-09T11:02:00Z">
            <w:rPr/>
          </w:rPrChange>
        </w:rPr>
        <w:instrText>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fldChar w:fldCharType="separate"/>
      </w:r>
      <w:bookmarkStart w:id="503" w:name="__Fieldmark__3338_375443654"/>
      <w:r>
        <w:rPr>
          <w:rFonts w:ascii="Calibri" w:eastAsia="Times New Roman" w:hAnsi="Calibri"/>
          <w:color w:val="263238"/>
          <w:sz w:val="22"/>
          <w:szCs w:val="22"/>
          <w:lang w:val="en-US"/>
        </w:rPr>
        <w:t>(47)</w:t>
      </w:r>
      <w:r>
        <w:fldChar w:fldCharType="end"/>
      </w:r>
      <w:r>
        <w:fldChar w:fldCharType="begin"/>
      </w:r>
      <w:r w:rsidRPr="00B875E3">
        <w:rPr>
          <w:lang w:val="en-US"/>
          <w:rPrChange w:id="504" w:author="Danilo Bzdok" w:date="2018-05-09T11:02:00Z">
            <w:rPr/>
          </w:rPrChange>
        </w:rPr>
        <w:instrText xml:space="preserve"> HYPERLINK \l "_ENREF_47" \h </w:instrText>
      </w:r>
      <w:r>
        <w:fldChar w:fldCharType="separate"/>
      </w:r>
      <w:bookmarkEnd w:id="503"/>
      <w:r>
        <w:rPr>
          <w:rFonts w:ascii="Calibri" w:eastAsia="Times New Roman" w:hAnsi="Calibri"/>
          <w:color w:val="263238"/>
          <w:sz w:val="22"/>
          <w:szCs w:val="22"/>
          <w:lang w:val="en-US"/>
        </w:rPr>
        <w:t xml:space="preserve">. </w:t>
      </w:r>
      <w:r>
        <w:rPr>
          <w:rFonts w:ascii="Calibri" w:eastAsia="Times New Roman" w:hAnsi="Calibri"/>
          <w:color w:val="263238"/>
          <w:sz w:val="22"/>
          <w:szCs w:val="22"/>
          <w:lang w:val="en-US"/>
        </w:rPr>
        <w:fldChar w:fldCharType="end"/>
      </w:r>
      <w:r>
        <w:rPr>
          <w:rFonts w:ascii="Calibri" w:eastAsia="Times New Roman" w:hAnsi="Calibri"/>
          <w:b/>
          <w:color w:val="263238"/>
          <w:sz w:val="22"/>
          <w:szCs w:val="22"/>
          <w:lang w:val="en-US"/>
        </w:rPr>
        <w:t>B)</w:t>
      </w:r>
      <w:r>
        <w:rPr>
          <w:rFonts w:ascii="Calibri" w:eastAsia="Times New Roman" w:hAnsi="Calibri"/>
          <w:i/>
          <w:color w:val="263238"/>
          <w:sz w:val="22"/>
          <w:szCs w:val="22"/>
          <w:lang w:val="en-US"/>
        </w:rPr>
        <w:t xml:space="preserve"> </w:t>
      </w:r>
      <w:r>
        <w:rPr>
          <w:rFonts w:ascii="Calibri" w:eastAsia="Times New Roman" w:hAnsi="Calibri"/>
          <w:color w:val="263238"/>
          <w:sz w:val="22"/>
          <w:szCs w:val="22"/>
          <w:lang w:val="en-US"/>
        </w:rPr>
        <w:t xml:space="preserve">Statistical significance and prediction accuracy are juxtaposed, exposing relation to the commonly applied p &lt; 0.05, p &lt; 0.01, and p &lt; 0.001 thresholds (bigger grey circle means bigger sample size). In the large majority of conducted data analyses, at least one input variable was significantly related to the response variable at p &lt; 0.05 (red dashed vertical line). However, based on the same data, we observed considerable dispersion in how well significant models </w:t>
      </w:r>
      <w:proofErr w:type="gramStart"/>
      <w:r>
        <w:rPr>
          <w:rFonts w:ascii="Calibri" w:eastAsia="Times New Roman" w:hAnsi="Calibri"/>
          <w:color w:val="263238"/>
          <w:sz w:val="22"/>
          <w:szCs w:val="22"/>
          <w:lang w:val="en-US"/>
        </w:rPr>
        <w:t>were able to</w:t>
      </w:r>
      <w:proofErr w:type="gramEnd"/>
      <w:r>
        <w:rPr>
          <w:rFonts w:ascii="Calibri" w:eastAsia="Times New Roman" w:hAnsi="Calibri"/>
          <w:color w:val="263238"/>
          <w:sz w:val="22"/>
          <w:szCs w:val="22"/>
          <w:lang w:val="en-US"/>
        </w:rPr>
        <w:t xml:space="preserve"> make useful predictions on fresh data points.</w:t>
      </w:r>
      <w:commentRangeEnd w:id="501"/>
      <w:r>
        <w:commentReference w:id="501"/>
      </w:r>
    </w:p>
    <w:p w14:paraId="6C246F80" w14:textId="77777777" w:rsidR="00A45024" w:rsidRDefault="00A45024">
      <w:pPr>
        <w:spacing w:line="360" w:lineRule="auto"/>
        <w:jc w:val="both"/>
        <w:rPr>
          <w:rFonts w:ascii="Calibri" w:hAnsi="Calibri"/>
          <w:b/>
          <w:color w:val="000000" w:themeColor="text1"/>
          <w:lang w:val="en-US"/>
        </w:rPr>
      </w:pPr>
    </w:p>
    <w:p w14:paraId="4CD67D35" w14:textId="77777777" w:rsidR="00A45024" w:rsidRDefault="00A45024">
      <w:pPr>
        <w:spacing w:line="360" w:lineRule="auto"/>
        <w:jc w:val="both"/>
        <w:rPr>
          <w:rFonts w:ascii="Calibri" w:hAnsi="Calibri"/>
          <w:b/>
          <w:color w:val="000000" w:themeColor="text1"/>
          <w:lang w:val="en-US"/>
        </w:rPr>
      </w:pPr>
    </w:p>
    <w:p w14:paraId="5B8E2FE5" w14:textId="77777777" w:rsidR="00A45024" w:rsidRDefault="00B875E3">
      <w:pPr>
        <w:spacing w:line="360" w:lineRule="auto"/>
        <w:jc w:val="both"/>
        <w:rPr>
          <w:rFonts w:ascii="Calibri" w:hAnsi="Calibri"/>
          <w:b/>
          <w:color w:val="000000" w:themeColor="text1"/>
          <w:lang w:val="en-US"/>
        </w:rPr>
      </w:pPr>
      <w:r w:rsidRPr="00B875E3">
        <w:rPr>
          <w:lang w:val="en-US"/>
          <w:rPrChange w:id="505" w:author="Danilo Bzdok" w:date="2018-05-09T11:02:00Z">
            <w:rPr/>
          </w:rPrChange>
        </w:rPr>
        <w:br w:type="column"/>
      </w:r>
      <w:r>
        <w:rPr>
          <w:rFonts w:ascii="Calibri" w:hAnsi="Calibri"/>
          <w:b/>
          <w:color w:val="000000" w:themeColor="text1"/>
          <w:lang w:val="en-US"/>
        </w:rPr>
        <w:lastRenderedPageBreak/>
        <w:t>Figure 2</w:t>
      </w:r>
    </w:p>
    <w:p w14:paraId="78D055A1" w14:textId="77777777" w:rsidR="00A45024" w:rsidRDefault="00B875E3">
      <w:pPr>
        <w:spacing w:line="360" w:lineRule="auto"/>
        <w:jc w:val="both"/>
        <w:rPr>
          <w:rFonts w:ascii="Calibri" w:hAnsi="Calibri"/>
          <w:b/>
          <w:color w:val="000000" w:themeColor="text1"/>
          <w:lang w:val="en-US"/>
        </w:rPr>
      </w:pPr>
      <w:r>
        <w:rPr>
          <w:noProof/>
        </w:rPr>
        <w:drawing>
          <wp:inline distT="0" distB="1905" distL="0" distR="8255" wp14:anchorId="56FD3C51" wp14:editId="4BFFDBEC">
            <wp:extent cx="5757545" cy="3223895"/>
            <wp:effectExtent l="0" t="0" r="0" b="0"/>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descr="../figures/simulations_by_aspect.png"/>
                    <pic:cNvPicPr>
                      <a:picLocks noChangeAspect="1" noChangeArrowheads="1"/>
                    </pic:cNvPicPr>
                  </pic:nvPicPr>
                  <pic:blipFill>
                    <a:blip r:embed="rId14"/>
                    <a:stretch>
                      <a:fillRect/>
                    </a:stretch>
                  </pic:blipFill>
                  <pic:spPr bwMode="auto">
                    <a:xfrm>
                      <a:off x="0" y="0"/>
                      <a:ext cx="5757545" cy="3223895"/>
                    </a:xfrm>
                    <a:prstGeom prst="rect">
                      <a:avLst/>
                    </a:prstGeom>
                  </pic:spPr>
                </pic:pic>
              </a:graphicData>
            </a:graphic>
          </wp:inline>
        </w:drawing>
      </w:r>
    </w:p>
    <w:p w14:paraId="6B7201D7" w14:textId="77777777" w:rsidR="00A45024" w:rsidRDefault="00B875E3">
      <w:pPr>
        <w:jc w:val="both"/>
        <w:rPr>
          <w:rFonts w:ascii="Calibri" w:hAnsi="Calibri"/>
          <w:color w:val="000000" w:themeColor="text1"/>
          <w:sz w:val="22"/>
          <w:szCs w:val="22"/>
          <w:lang w:val="en-US"/>
        </w:rPr>
      </w:pPr>
      <w:commentRangeStart w:id="506"/>
      <w:r>
        <w:rPr>
          <w:rFonts w:ascii="Calibri" w:hAnsi="Calibri"/>
          <w:b/>
          <w:color w:val="000000" w:themeColor="text1"/>
          <w:sz w:val="22"/>
          <w:szCs w:val="22"/>
          <w:lang w:val="en-US"/>
        </w:rPr>
        <w:t>Properties underlying analysis results of simulated data</w:t>
      </w:r>
      <w:commentRangeEnd w:id="506"/>
      <w:r>
        <w:commentReference w:id="506"/>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Disentangles how and when linear modeling for significance testing (</w:t>
      </w:r>
      <w:r>
        <w:rPr>
          <w:rFonts w:ascii="Helvetica" w:eastAsia="Times New Roman" w:hAnsi="Helvetica"/>
          <w:color w:val="263238"/>
          <w:sz w:val="20"/>
          <w:szCs w:val="20"/>
          <w:lang w:val="en-US"/>
        </w:rPr>
        <w:t>smallest p-value,</w:t>
      </w:r>
      <w:r>
        <w:rPr>
          <w:rFonts w:ascii="Calibri" w:hAnsi="Calibri"/>
          <w:color w:val="000000" w:themeColor="text1"/>
          <w:sz w:val="22"/>
          <w:szCs w:val="22"/>
          <w:lang w:val="en-US"/>
        </w:rPr>
        <w:t xml:space="preserve"> x axis) and linear modeling for prediction (</w:t>
      </w:r>
      <w:r>
        <w:rPr>
          <w:rFonts w:ascii="Helvetica" w:eastAsia="Times New Roman" w:hAnsi="Helvetica"/>
          <w:color w:val="263238"/>
          <w:sz w:val="20"/>
          <w:szCs w:val="20"/>
          <w:lang w:val="en-US"/>
        </w:rPr>
        <w:t>out-of-sample R</w:t>
      </w:r>
      <w:r>
        <w:rPr>
          <w:rFonts w:ascii="Helvetica" w:eastAsia="Times New Roman" w:hAnsi="Helvetica"/>
          <w:color w:val="263238"/>
          <w:sz w:val="20"/>
          <w:szCs w:val="20"/>
          <w:vertAlign w:val="superscript"/>
          <w:lang w:val="en-US"/>
        </w:rPr>
        <w:t>2</w:t>
      </w:r>
      <w:r>
        <w:rPr>
          <w:rFonts w:ascii="Helvetica" w:eastAsia="Times New Roman" w:hAnsi="Helvetica"/>
          <w:color w:val="263238"/>
          <w:sz w:val="20"/>
          <w:szCs w:val="20"/>
          <w:lang w:val="en-US"/>
        </w:rPr>
        <w:t xml:space="preserve"> score, </w:t>
      </w:r>
      <w:r>
        <w:rPr>
          <w:rFonts w:ascii="Calibri" w:hAnsi="Calibri"/>
          <w:color w:val="000000" w:themeColor="text1"/>
          <w:sz w:val="22"/>
          <w:szCs w:val="22"/>
          <w:lang w:val="en-US"/>
        </w:rPr>
        <w:t xml:space="preserve">y axis) agreed and diverged across our constructed datasets. </w:t>
      </w:r>
      <w:r>
        <w:rPr>
          <w:rFonts w:ascii="Calibri" w:hAnsi="Calibri"/>
          <w:b/>
          <w:color w:val="000000" w:themeColor="text1"/>
          <w:sz w:val="22"/>
          <w:szCs w:val="22"/>
          <w:lang w:val="en-US"/>
        </w:rPr>
        <w:t>A)</w:t>
      </w:r>
      <w:r>
        <w:rPr>
          <w:rFonts w:ascii="Calibri" w:hAnsi="Calibri"/>
          <w:color w:val="000000" w:themeColor="text1"/>
          <w:sz w:val="22"/>
          <w:szCs w:val="22"/>
          <w:lang w:val="en-US"/>
        </w:rPr>
        <w:t xml:space="preserve"> Pathological settings, where the chosen model does not correspond to the data-generating process of the input and output variables, tended to yield </w:t>
      </w:r>
      <w:commentRangeStart w:id="507"/>
      <w:r>
        <w:rPr>
          <w:rFonts w:ascii="Calibri" w:hAnsi="Calibri"/>
          <w:color w:val="000000" w:themeColor="text1"/>
          <w:sz w:val="22"/>
          <w:szCs w:val="22"/>
          <w:lang w:val="en-US"/>
        </w:rPr>
        <w:t>better</w:t>
      </w:r>
      <w:commentRangeEnd w:id="507"/>
      <w:r>
        <w:commentReference w:id="507"/>
      </w:r>
      <w:r>
        <w:rPr>
          <w:rFonts w:ascii="Calibri" w:hAnsi="Calibri"/>
          <w:color w:val="000000" w:themeColor="text1"/>
          <w:sz w:val="22"/>
          <w:szCs w:val="22"/>
          <w:lang w:val="en-US"/>
        </w:rPr>
        <w:t xml:space="preserve"> significance and predictions. </w:t>
      </w:r>
      <w:r>
        <w:rPr>
          <w:rFonts w:ascii="Calibri" w:hAnsi="Calibri"/>
          <w:b/>
          <w:color w:val="000000" w:themeColor="text1"/>
          <w:sz w:val="22"/>
          <w:szCs w:val="22"/>
          <w:lang w:val="en-US"/>
        </w:rPr>
        <w:t>B)</w:t>
      </w:r>
      <w:r>
        <w:rPr>
          <w:rFonts w:ascii="Calibri" w:hAnsi="Calibri"/>
          <w:color w:val="000000" w:themeColor="text1"/>
          <w:sz w:val="22"/>
          <w:szCs w:val="22"/>
          <w:lang w:val="en-US"/>
        </w:rPr>
        <w:t xml:space="preserve"> Fitting a linear model to data with increasing non-linear effects easily reached significance but distinctly varied in predictability of outcomes.</w:t>
      </w:r>
      <w:r>
        <w:rPr>
          <w:rFonts w:ascii="Calibri" w:hAnsi="Calibri"/>
          <w:i/>
          <w:color w:val="000000" w:themeColor="text1"/>
          <w:sz w:val="22"/>
          <w:szCs w:val="22"/>
          <w:lang w:val="en-US"/>
        </w:rPr>
        <w:t xml:space="preserve"> </w:t>
      </w:r>
      <w:r>
        <w:rPr>
          <w:rFonts w:ascii="Calibri" w:hAnsi="Calibri"/>
          <w:b/>
          <w:color w:val="000000" w:themeColor="text1"/>
          <w:sz w:val="22"/>
          <w:szCs w:val="22"/>
          <w:lang w:val="en-US"/>
        </w:rPr>
        <w:t>C)</w:t>
      </w:r>
      <w:r>
        <w:rPr>
          <w:rFonts w:ascii="Calibri" w:hAnsi="Calibri"/>
          <w:color w:val="000000" w:themeColor="text1"/>
          <w:sz w:val="22"/>
          <w:szCs w:val="22"/>
          <w:lang w:val="en-US"/>
        </w:rPr>
        <w:t xml:space="preserve"> Increasing random variation in the data, which can be viewed as emulating measurement errors, </w:t>
      </w:r>
      <w:commentRangeStart w:id="508"/>
      <w:r>
        <w:rPr>
          <w:rFonts w:ascii="Calibri" w:hAnsi="Calibri"/>
          <w:color w:val="000000" w:themeColor="text1"/>
          <w:sz w:val="22"/>
          <w:szCs w:val="22"/>
          <w:lang w:val="en-US"/>
        </w:rPr>
        <w:t>appeared to decrease the predictability more systematically than the significance</w:t>
      </w:r>
      <w:commentRangeEnd w:id="508"/>
      <w:r>
        <w:commentReference w:id="508"/>
      </w:r>
      <w:r>
        <w:rPr>
          <w:rFonts w:ascii="Calibri" w:hAnsi="Calibri"/>
          <w:color w:val="000000" w:themeColor="text1"/>
          <w:sz w:val="22"/>
          <w:szCs w:val="22"/>
          <w:lang w:val="en-US"/>
        </w:rPr>
        <w:t>.</w:t>
      </w:r>
      <w:r>
        <w:rPr>
          <w:rFonts w:ascii="Calibri" w:hAnsi="Calibri"/>
          <w:i/>
          <w:color w:val="000000" w:themeColor="text1"/>
          <w:sz w:val="22"/>
          <w:szCs w:val="22"/>
          <w:lang w:val="en-US"/>
        </w:rPr>
        <w:t xml:space="preserve"> </w:t>
      </w:r>
      <w:r>
        <w:rPr>
          <w:rFonts w:ascii="Calibri" w:hAnsi="Calibri"/>
          <w:b/>
          <w:color w:val="000000" w:themeColor="text1"/>
          <w:sz w:val="22"/>
          <w:szCs w:val="22"/>
          <w:lang w:val="en-US"/>
        </w:rPr>
        <w:t>D)</w:t>
      </w:r>
      <w:r>
        <w:rPr>
          <w:rFonts w:ascii="Calibri" w:hAnsi="Calibri"/>
          <w:color w:val="000000" w:themeColor="text1"/>
          <w:sz w:val="22"/>
          <w:szCs w:val="22"/>
          <w:lang w:val="en-US"/>
        </w:rPr>
        <w:t xml:space="preserve"> Increasing correlation between the input measures appeared to worsen the p-values more than the prediction performance.</w:t>
      </w:r>
      <w:r>
        <w:rPr>
          <w:rFonts w:ascii="Calibri" w:hAnsi="Calibri"/>
          <w:i/>
          <w:color w:val="000000" w:themeColor="text1"/>
          <w:sz w:val="22"/>
          <w:szCs w:val="22"/>
          <w:lang w:val="en-US"/>
        </w:rPr>
        <w:t xml:space="preserve"> </w:t>
      </w:r>
      <w:r>
        <w:rPr>
          <w:rFonts w:ascii="Calibri" w:hAnsi="Calibri"/>
          <w:b/>
          <w:color w:val="000000" w:themeColor="text1"/>
          <w:sz w:val="22"/>
          <w:szCs w:val="22"/>
          <w:lang w:val="en-US"/>
        </w:rPr>
        <w:t>E)</w:t>
      </w:r>
      <w:r>
        <w:rPr>
          <w:rFonts w:ascii="Calibri" w:hAnsi="Calibri"/>
          <w:color w:val="000000" w:themeColor="text1"/>
          <w:sz w:val="22"/>
          <w:szCs w:val="22"/>
          <w:lang w:val="en-US"/>
        </w:rPr>
        <w:t xml:space="preserve"> Increasing the number of available data points eventually yielded occurrences of strong significance and prediction.</w:t>
      </w:r>
      <w:r>
        <w:rPr>
          <w:rFonts w:ascii="Calibri" w:hAnsi="Calibri"/>
          <w:i/>
          <w:color w:val="000000" w:themeColor="text1"/>
          <w:sz w:val="22"/>
          <w:szCs w:val="22"/>
          <w:lang w:val="en-US"/>
        </w:rPr>
        <w:t xml:space="preserve"> </w:t>
      </w:r>
      <w:r>
        <w:rPr>
          <w:rFonts w:ascii="Calibri" w:hAnsi="Calibri"/>
          <w:b/>
          <w:color w:val="000000" w:themeColor="text1"/>
          <w:sz w:val="22"/>
          <w:szCs w:val="22"/>
          <w:lang w:val="en-US"/>
        </w:rPr>
        <w:t>F)</w:t>
      </w:r>
      <w:r>
        <w:rPr>
          <w:rFonts w:ascii="Calibri" w:hAnsi="Calibri"/>
          <w:color w:val="000000" w:themeColor="text1"/>
          <w:sz w:val="22"/>
          <w:szCs w:val="22"/>
          <w:lang w:val="en-US"/>
        </w:rPr>
        <w:t xml:space="preserve"> Small numbers of relevant predictors allowed for scenarios with highly significant p-values in combination with poor predictive performance.</w:t>
      </w:r>
    </w:p>
    <w:p w14:paraId="0FBD74CB" w14:textId="77777777" w:rsidR="00A45024" w:rsidRDefault="00A45024">
      <w:pPr>
        <w:spacing w:line="360" w:lineRule="auto"/>
        <w:jc w:val="both"/>
        <w:rPr>
          <w:rFonts w:ascii="Calibri" w:hAnsi="Calibri"/>
          <w:b/>
          <w:color w:val="000000" w:themeColor="text1"/>
          <w:lang w:val="en-US"/>
        </w:rPr>
      </w:pPr>
    </w:p>
    <w:p w14:paraId="72364192" w14:textId="77777777" w:rsidR="00A45024" w:rsidRDefault="00B875E3">
      <w:pPr>
        <w:spacing w:line="360" w:lineRule="auto"/>
        <w:jc w:val="both"/>
        <w:rPr>
          <w:rFonts w:ascii="Calibri" w:hAnsi="Calibri"/>
          <w:b/>
          <w:color w:val="000000" w:themeColor="text1"/>
          <w:lang w:val="en-US"/>
        </w:rPr>
      </w:pPr>
      <w:r w:rsidRPr="00B875E3">
        <w:rPr>
          <w:lang w:val="en-US"/>
          <w:rPrChange w:id="509" w:author="Danilo Bzdok" w:date="2018-05-09T11:02:00Z">
            <w:rPr/>
          </w:rPrChange>
        </w:rPr>
        <w:br w:type="column"/>
      </w:r>
      <w:r>
        <w:rPr>
          <w:rFonts w:ascii="Calibri" w:hAnsi="Calibri"/>
          <w:b/>
          <w:color w:val="000000" w:themeColor="text1"/>
          <w:lang w:val="en-US"/>
        </w:rPr>
        <w:lastRenderedPageBreak/>
        <w:t>Figure 3</w:t>
      </w:r>
    </w:p>
    <w:p w14:paraId="267E763A" w14:textId="77777777" w:rsidR="00A45024" w:rsidRDefault="00B875E3">
      <w:pPr>
        <w:spacing w:line="360" w:lineRule="auto"/>
        <w:jc w:val="both"/>
        <w:rPr>
          <w:rFonts w:ascii="Calibri" w:hAnsi="Calibri"/>
          <w:b/>
          <w:color w:val="000000" w:themeColor="text1"/>
          <w:lang w:val="en-US"/>
        </w:rPr>
      </w:pPr>
      <w:r>
        <w:rPr>
          <w:noProof/>
        </w:rPr>
        <w:drawing>
          <wp:inline distT="0" distB="0" distL="0" distR="12065" wp14:anchorId="31A4C72D" wp14:editId="1979C60B">
            <wp:extent cx="5753735" cy="2694940"/>
            <wp:effectExtent l="0" t="0" r="0" b="0"/>
            <wp:docPr id="3"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6" descr="../figures/simulations_by_violation.png"/>
                    <pic:cNvPicPr>
                      <a:picLocks noChangeAspect="1" noChangeArrowheads="1"/>
                    </pic:cNvPicPr>
                  </pic:nvPicPr>
                  <pic:blipFill>
                    <a:blip r:embed="rId15"/>
                    <a:stretch>
                      <a:fillRect/>
                    </a:stretch>
                  </pic:blipFill>
                  <pic:spPr bwMode="auto">
                    <a:xfrm>
                      <a:off x="0" y="0"/>
                      <a:ext cx="5753735" cy="2694940"/>
                    </a:xfrm>
                    <a:prstGeom prst="rect">
                      <a:avLst/>
                    </a:prstGeom>
                  </pic:spPr>
                </pic:pic>
              </a:graphicData>
            </a:graphic>
          </wp:inline>
        </w:drawing>
      </w:r>
    </w:p>
    <w:p w14:paraId="5C8A5008" w14:textId="77777777" w:rsidR="00A45024" w:rsidRDefault="00B875E3">
      <w:pPr>
        <w:jc w:val="both"/>
        <w:rPr>
          <w:rFonts w:ascii="Calibri" w:hAnsi="Calibri"/>
          <w:b/>
          <w:color w:val="000000" w:themeColor="text1"/>
          <w:lang w:val="en-US"/>
        </w:rPr>
      </w:pPr>
      <w:r>
        <w:rPr>
          <w:rFonts w:ascii="Calibri" w:hAnsi="Calibri"/>
          <w:b/>
          <w:color w:val="000000" w:themeColor="text1"/>
          <w:sz w:val="22"/>
          <w:szCs w:val="22"/>
          <w:lang w:val="en-US"/>
        </w:rPr>
        <w:t xml:space="preserve">Implications of different model pathologies in simulated data. </w:t>
      </w:r>
      <w:r>
        <w:rPr>
          <w:rFonts w:ascii="Calibri" w:hAnsi="Calibri"/>
          <w:color w:val="000000" w:themeColor="text1"/>
          <w:sz w:val="22"/>
          <w:szCs w:val="22"/>
          <w:lang w:val="en-US"/>
        </w:rPr>
        <w:t>Consequences of applying a linear model to data that contain non-linear mechanisms of different types and degrees (cf. Fig. 2A). Certain non-linear effects are likely to influence measurements of various real biological systems. That is, some misalignment between the data and the commonly employed linear model is likely to be the rule rather than the exception.</w:t>
      </w:r>
    </w:p>
    <w:p w14:paraId="412D2F41" w14:textId="77777777" w:rsidR="00A45024" w:rsidRDefault="00B875E3">
      <w:pPr>
        <w:spacing w:line="360" w:lineRule="auto"/>
        <w:jc w:val="both"/>
        <w:rPr>
          <w:rFonts w:ascii="Calibri" w:hAnsi="Calibri"/>
          <w:b/>
          <w:color w:val="000000" w:themeColor="text1"/>
          <w:lang w:val="en-US"/>
        </w:rPr>
      </w:pPr>
      <w:r w:rsidRPr="00B875E3">
        <w:rPr>
          <w:lang w:val="en-US"/>
          <w:rPrChange w:id="510" w:author="Danilo Bzdok" w:date="2018-05-09T11:02:00Z">
            <w:rPr/>
          </w:rPrChange>
        </w:rPr>
        <w:br w:type="column"/>
      </w:r>
      <w:r>
        <w:rPr>
          <w:rFonts w:ascii="Calibri" w:hAnsi="Calibri"/>
          <w:b/>
          <w:color w:val="000000" w:themeColor="text1"/>
          <w:lang w:val="en-US"/>
        </w:rPr>
        <w:lastRenderedPageBreak/>
        <w:t>Figure 4</w:t>
      </w:r>
    </w:p>
    <w:p w14:paraId="7D7A9D1D" w14:textId="77777777" w:rsidR="00A45024" w:rsidRDefault="00B875E3">
      <w:pPr>
        <w:spacing w:line="360" w:lineRule="auto"/>
        <w:jc w:val="both"/>
        <w:rPr>
          <w:rFonts w:ascii="Calibri" w:hAnsi="Calibri"/>
          <w:b/>
          <w:color w:val="000000" w:themeColor="text1"/>
          <w:lang w:val="en-US"/>
        </w:rPr>
      </w:pPr>
      <w:r>
        <w:rPr>
          <w:noProof/>
        </w:rPr>
        <w:drawing>
          <wp:inline distT="0" distB="0" distL="0" distR="6350" wp14:anchorId="6FAF4C6A" wp14:editId="33137618">
            <wp:extent cx="5759450" cy="1456055"/>
            <wp:effectExtent l="0" t="0" r="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6"/>
                    <a:stretch>
                      <a:fillRect/>
                    </a:stretch>
                  </pic:blipFill>
                  <pic:spPr bwMode="auto">
                    <a:xfrm>
                      <a:off x="0" y="0"/>
                      <a:ext cx="5759450" cy="1456055"/>
                    </a:xfrm>
                    <a:prstGeom prst="rect">
                      <a:avLst/>
                    </a:prstGeom>
                  </pic:spPr>
                </pic:pic>
              </a:graphicData>
            </a:graphic>
          </wp:inline>
        </w:drawing>
      </w:r>
    </w:p>
    <w:p w14:paraId="63EA4CD5" w14:textId="77777777" w:rsidR="00A45024" w:rsidRDefault="00B875E3">
      <w:pPr>
        <w:jc w:val="both"/>
        <w:rPr>
          <w:rFonts w:ascii="Calibri" w:hAnsi="Calibri"/>
          <w:color w:val="000000" w:themeColor="text1"/>
          <w:sz w:val="22"/>
          <w:szCs w:val="22"/>
          <w:lang w:val="en-US"/>
        </w:rPr>
      </w:pPr>
      <w:r>
        <w:rPr>
          <w:rFonts w:ascii="Calibri" w:hAnsi="Calibri"/>
          <w:b/>
          <w:color w:val="000000" w:themeColor="text1"/>
          <w:sz w:val="22"/>
          <w:szCs w:val="22"/>
          <w:lang w:val="en-US"/>
        </w:rPr>
        <w:t xml:space="preserve">Predictability versus significance in four medical datasets. </w:t>
      </w:r>
      <w:r>
        <w:rPr>
          <w:rFonts w:ascii="Calibri" w:hAnsi="Calibri"/>
          <w:color w:val="000000" w:themeColor="text1"/>
          <w:sz w:val="22"/>
          <w:szCs w:val="22"/>
          <w:lang w:val="en-US"/>
        </w:rPr>
        <w:t xml:space="preserve">Integrative plots summarize the inferential importance of each linear model coefficients (p-values on </w:t>
      </w:r>
      <w:r>
        <w:rPr>
          <w:rFonts w:ascii="Calibri" w:hAnsi="Calibri"/>
          <w:i/>
          <w:color w:val="000000" w:themeColor="text1"/>
          <w:sz w:val="22"/>
          <w:szCs w:val="22"/>
          <w:lang w:val="en-US"/>
        </w:rPr>
        <w:t>x-axis</w:t>
      </w:r>
      <w:r>
        <w:rPr>
          <w:rFonts w:ascii="Calibri" w:hAnsi="Calibri"/>
          <w:color w:val="000000" w:themeColor="text1"/>
          <w:sz w:val="22"/>
          <w:szCs w:val="22"/>
          <w:lang w:val="en-US"/>
        </w:rPr>
        <w:t>, log-transformed) and the predictive importance of coefficient sets (out-of-sample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 xml:space="preserve"> scores on </w:t>
      </w:r>
      <w:r>
        <w:rPr>
          <w:rFonts w:ascii="Calibri" w:hAnsi="Calibri"/>
          <w:i/>
          <w:color w:val="000000" w:themeColor="text1"/>
          <w:sz w:val="22"/>
          <w:szCs w:val="22"/>
          <w:lang w:val="en-US"/>
        </w:rPr>
        <w:t>y-axis</w:t>
      </w:r>
      <w:r>
        <w:rPr>
          <w:rFonts w:ascii="Calibri" w:hAnsi="Calibri"/>
          <w:color w:val="000000" w:themeColor="text1"/>
          <w:sz w:val="22"/>
          <w:szCs w:val="22"/>
          <w:lang w:val="en-US"/>
        </w:rPr>
        <w:t>, obtained from model application on data not used for model fitting).</w:t>
      </w:r>
      <w:r>
        <w:rPr>
          <w:rFonts w:ascii="Calibri" w:hAnsi="Calibri"/>
          <w:b/>
          <w:color w:val="000000" w:themeColor="text1"/>
          <w:sz w:val="22"/>
          <w:szCs w:val="22"/>
          <w:lang w:val="en-US"/>
        </w:rPr>
        <w:t xml:space="preserve"> A) </w:t>
      </w:r>
      <w:r>
        <w:rPr>
          <w:rFonts w:ascii="Calibri" w:hAnsi="Calibri"/>
          <w:color w:val="000000" w:themeColor="text1"/>
          <w:sz w:val="22"/>
          <w:szCs w:val="22"/>
          <w:lang w:val="en-US"/>
        </w:rPr>
        <w:t>The body weight is to be derived from 8 measures in 189 newborns. 3 out of 8 measures are statistically significantly associated with birth weight at p &lt; 0.05 (</w:t>
      </w:r>
      <w:r>
        <w:rPr>
          <w:rFonts w:ascii="Calibri" w:hAnsi="Calibri"/>
          <w:i/>
          <w:color w:val="000000" w:themeColor="text1"/>
          <w:sz w:val="22"/>
          <w:szCs w:val="22"/>
          <w:lang w:val="en-US"/>
        </w:rPr>
        <w:t>red line</w:t>
      </w:r>
      <w:r>
        <w:rPr>
          <w:rFonts w:ascii="Calibri" w:hAnsi="Calibri"/>
          <w:color w:val="000000" w:themeColor="text1"/>
          <w:sz w:val="22"/>
          <w:szCs w:val="22"/>
          <w:lang w:val="en-US"/>
        </w:rPr>
        <w:t>). Yet, using the linear model for prediction explained only 8% of the variance in new babies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=0.08).</w:t>
      </w:r>
      <w:r>
        <w:rPr>
          <w:rFonts w:ascii="Calibri" w:hAnsi="Calibri"/>
          <w:b/>
          <w:color w:val="000000" w:themeColor="text1"/>
          <w:sz w:val="22"/>
          <w:szCs w:val="22"/>
          <w:lang w:val="en-US"/>
        </w:rPr>
        <w:t xml:space="preserve"> B) </w:t>
      </w:r>
      <w:r>
        <w:rPr>
          <w:rFonts w:ascii="Calibri" w:hAnsi="Calibri"/>
          <w:color w:val="000000" w:themeColor="text1"/>
          <w:sz w:val="22"/>
          <w:szCs w:val="22"/>
          <w:lang w:val="en-US"/>
        </w:rPr>
        <w:t>Prostate specific antigen (PSA), a molecule for prostate carcinoma screening, is to be derived from 8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in 87 men. None of the 8 coefficients reached statistical significance based on ordinary linear regression, although the fitted coefficients of the predictive model achieved 42% explained variance in unseen men.</w:t>
      </w:r>
      <w:r>
        <w:rPr>
          <w:rFonts w:ascii="Calibri" w:hAnsi="Calibri"/>
          <w:b/>
          <w:color w:val="000000" w:themeColor="text1"/>
          <w:sz w:val="22"/>
          <w:szCs w:val="22"/>
          <w:lang w:val="en-US"/>
        </w:rPr>
        <w:t xml:space="preserve"> C) </w:t>
      </w:r>
      <w:r>
        <w:rPr>
          <w:rFonts w:ascii="Calibri" w:hAnsi="Calibri"/>
          <w:color w:val="000000" w:themeColor="text1"/>
          <w:sz w:val="22"/>
          <w:szCs w:val="22"/>
          <w:lang w:val="en-US"/>
        </w:rPr>
        <w:t>Disease progression after one year</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to be derived from 10 measures in</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442</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diabetes patients. Body mass index (BMI) gave the only significant coefficient (p=0.01), which alone however explained only an estimated 3% of disease progression in future patients.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The full coefficients of the predictive model achieve</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46% explained variance in independent patients.</w:t>
      </w:r>
      <w:r>
        <w:rPr>
          <w:rFonts w:ascii="Calibri" w:hAnsi="Calibri"/>
          <w:b/>
          <w:color w:val="000000" w:themeColor="text1"/>
          <w:sz w:val="22"/>
          <w:szCs w:val="22"/>
          <w:lang w:val="en-US"/>
        </w:rPr>
        <w:t xml:space="preserve"> D) </w:t>
      </w:r>
      <w:r>
        <w:rPr>
          <w:rFonts w:ascii="Calibri" w:hAnsi="Calibri"/>
          <w:color w:val="000000" w:themeColor="text1"/>
          <w:sz w:val="22"/>
          <w:szCs w:val="22"/>
          <w:lang w:val="en-US"/>
        </w:rPr>
        <w:t>Lung capacity as quantified by forced expiratory volume (FEV) is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in 654 healthy individuals. All measures easily exceeded the statistical significance threshold. However, a predictive model incorporating body height alone performed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 In sum, linear models can show all combinations of predictive vs. not and significant vs. not in every-day data analysis.</w:t>
      </w:r>
    </w:p>
    <w:p w14:paraId="2E92656A" w14:textId="77777777" w:rsidR="00A45024" w:rsidRDefault="00A45024">
      <w:pPr>
        <w:spacing w:line="360" w:lineRule="auto"/>
        <w:jc w:val="both"/>
        <w:rPr>
          <w:rFonts w:ascii="Calibri" w:hAnsi="Calibri"/>
          <w:b/>
          <w:color w:val="000000" w:themeColor="text1"/>
          <w:lang w:val="en-US"/>
        </w:rPr>
      </w:pPr>
    </w:p>
    <w:p w14:paraId="41496BC6" w14:textId="77777777" w:rsidR="00A45024" w:rsidRDefault="00B875E3">
      <w:pPr>
        <w:spacing w:line="360" w:lineRule="auto"/>
        <w:jc w:val="both"/>
        <w:rPr>
          <w:rFonts w:ascii="Calibri" w:hAnsi="Calibri"/>
          <w:color w:val="000000" w:themeColor="text1"/>
          <w:lang w:val="en-US"/>
        </w:rPr>
      </w:pPr>
      <w:r w:rsidRPr="00B875E3">
        <w:rPr>
          <w:lang w:val="en-US"/>
          <w:rPrChange w:id="511" w:author="Danilo Bzdok" w:date="2018-05-09T11:02:00Z">
            <w:rPr/>
          </w:rPrChange>
        </w:rPr>
        <w:br w:type="column"/>
      </w:r>
      <w:r>
        <w:rPr>
          <w:rFonts w:ascii="Calibri" w:hAnsi="Calibri"/>
          <w:b/>
          <w:color w:val="000000" w:themeColor="text1"/>
          <w:lang w:val="en-US"/>
        </w:rPr>
        <w:lastRenderedPageBreak/>
        <w:t>References</w:t>
      </w:r>
    </w:p>
    <w:p w14:paraId="38B863B8" w14:textId="77777777" w:rsidR="00A45024" w:rsidRDefault="00B875E3">
      <w:pPr>
        <w:pStyle w:val="EndNoteBibliography"/>
        <w:spacing w:after="240"/>
      </w:pPr>
      <w:r>
        <w:fldChar w:fldCharType="begin"/>
      </w:r>
      <w:r>
        <w:instrText>ADDIN EN.REFLIST</w:instrText>
      </w:r>
      <w:r>
        <w:fldChar w:fldCharType="separate"/>
      </w:r>
      <w:bookmarkStart w:id="512" w:name="__Fieldmark__3620_375443654"/>
      <w:r>
        <w:t>1</w:t>
      </w:r>
      <w:bookmarkStart w:id="513" w:name="_ENREF_1"/>
      <w:r>
        <w:t>.</w:t>
      </w:r>
      <w:r>
        <w:tab/>
        <w:t>Bzdok D, Altman N, Krzywinski M. Statistics versus machine learning. Nature Methods. 2018;15:233–4.</w:t>
      </w:r>
      <w:bookmarkEnd w:id="512"/>
      <w:bookmarkEnd w:id="513"/>
      <w:r>
        <w:fldChar w:fldCharType="end"/>
      </w:r>
    </w:p>
    <w:p w14:paraId="14D66D0D" w14:textId="77777777" w:rsidR="00A45024" w:rsidRDefault="00B875E3">
      <w:pPr>
        <w:pStyle w:val="EndNoteBibliography"/>
        <w:spacing w:after="240"/>
      </w:pPr>
      <w:bookmarkStart w:id="514" w:name="_ENREF_2"/>
      <w:bookmarkEnd w:id="514"/>
      <w:r>
        <w:t>2.</w:t>
      </w:r>
      <w:r>
        <w:tab/>
      </w:r>
      <w:proofErr w:type="spellStart"/>
      <w:r>
        <w:t>Breiman</w:t>
      </w:r>
      <w:proofErr w:type="spellEnd"/>
      <w:r>
        <w:t xml:space="preserve"> L. Statistical Modeling: The Two Cultures. Statistical Science. 2001;16(3):199-231.</w:t>
      </w:r>
    </w:p>
    <w:p w14:paraId="01225216" w14:textId="77777777" w:rsidR="00A45024" w:rsidRDefault="00B875E3">
      <w:pPr>
        <w:pStyle w:val="EndNoteBibliography"/>
        <w:spacing w:after="240"/>
      </w:pPr>
      <w:bookmarkStart w:id="515" w:name="_ENREF_3"/>
      <w:bookmarkEnd w:id="515"/>
      <w:r>
        <w:t>3.</w:t>
      </w:r>
      <w:r>
        <w:tab/>
        <w:t>White AR. Inference. The Philosophical Quarterly (1950-). 1971;21(85):289-302.</w:t>
      </w:r>
    </w:p>
    <w:p w14:paraId="1CB3B89D" w14:textId="77777777" w:rsidR="00A45024" w:rsidRDefault="00B875E3">
      <w:pPr>
        <w:pStyle w:val="EndNoteBibliography"/>
        <w:spacing w:after="240"/>
      </w:pPr>
      <w:bookmarkStart w:id="516" w:name="_ENREF_4"/>
      <w:bookmarkEnd w:id="516"/>
      <w:r>
        <w:t>4.</w:t>
      </w:r>
      <w:r>
        <w:tab/>
        <w:t>Cowles M, Davis C. On the Origins of the .05 Level of Statistical Significance. American Psychologist. 1982;37(5):553-8.</w:t>
      </w:r>
    </w:p>
    <w:p w14:paraId="35BE0F5E" w14:textId="77777777" w:rsidR="00A45024" w:rsidRDefault="00B875E3">
      <w:pPr>
        <w:pStyle w:val="EndNoteBibliography"/>
        <w:spacing w:after="240"/>
      </w:pPr>
      <w:bookmarkStart w:id="517" w:name="_ENREF_5"/>
      <w:bookmarkEnd w:id="517"/>
      <w:r>
        <w:t>5.</w:t>
      </w:r>
      <w:r>
        <w:tab/>
        <w:t>Cox DR. Principles of statistical inference: Cambridge university press; 2006.</w:t>
      </w:r>
    </w:p>
    <w:p w14:paraId="57604E32" w14:textId="77777777" w:rsidR="00A45024" w:rsidRDefault="00B875E3">
      <w:pPr>
        <w:pStyle w:val="EndNoteBibliography"/>
        <w:spacing w:after="240"/>
      </w:pPr>
      <w:bookmarkStart w:id="518" w:name="_ENREF_6"/>
      <w:bookmarkEnd w:id="518"/>
      <w:r>
        <w:t>6.</w:t>
      </w:r>
      <w:r>
        <w:tab/>
      </w:r>
      <w:proofErr w:type="spellStart"/>
      <w:r>
        <w:t>Gigerenzer</w:t>
      </w:r>
      <w:proofErr w:type="spellEnd"/>
      <w:r>
        <w:t xml:space="preserve"> G. The superego, the ego, and the id in statistical reasoning. A handbook for data analysis in the behavioral sciences: Methodological issues. 1993:311-39.</w:t>
      </w:r>
    </w:p>
    <w:p w14:paraId="24A4A96F" w14:textId="77777777" w:rsidR="00A45024" w:rsidRDefault="00B875E3">
      <w:pPr>
        <w:pStyle w:val="EndNoteBibliography"/>
        <w:spacing w:after="240"/>
      </w:pPr>
      <w:bookmarkStart w:id="519" w:name="_ENREF_7"/>
      <w:bookmarkEnd w:id="519"/>
      <w:r>
        <w:t>7.</w:t>
      </w:r>
      <w:r>
        <w:tab/>
      </w:r>
      <w:proofErr w:type="spellStart"/>
      <w:r>
        <w:t>Efron</w:t>
      </w:r>
      <w:proofErr w:type="spellEnd"/>
      <w:r>
        <w:t xml:space="preserve"> B, </w:t>
      </w:r>
      <w:proofErr w:type="spellStart"/>
      <w:r>
        <w:t>Tibshirani</w:t>
      </w:r>
      <w:proofErr w:type="spellEnd"/>
      <w:r>
        <w:t xml:space="preserve"> RJ. Statistical data analysis in the computer age. Science. 1991;253(5018):390-5.</w:t>
      </w:r>
    </w:p>
    <w:p w14:paraId="5C04D5EC" w14:textId="77777777" w:rsidR="00A45024" w:rsidRDefault="00B875E3">
      <w:pPr>
        <w:pStyle w:val="EndNoteBibliography"/>
        <w:spacing w:after="240"/>
      </w:pPr>
      <w:bookmarkStart w:id="520" w:name="_ENREF_8"/>
      <w:bookmarkEnd w:id="520"/>
      <w:r>
        <w:t>8.</w:t>
      </w:r>
      <w:r>
        <w:tab/>
      </w:r>
      <w:proofErr w:type="spellStart"/>
      <w:r>
        <w:t>Efron</w:t>
      </w:r>
      <w:proofErr w:type="spellEnd"/>
      <w:r>
        <w:t xml:space="preserve"> B, Hastie T. Computer-Age Statistical Inference: Cambridge University Press; 2016.</w:t>
      </w:r>
    </w:p>
    <w:p w14:paraId="408FAD54" w14:textId="77777777" w:rsidR="00A45024" w:rsidRDefault="00B875E3">
      <w:pPr>
        <w:pStyle w:val="EndNoteBibliography"/>
        <w:spacing w:after="240"/>
      </w:pPr>
      <w:bookmarkStart w:id="521" w:name="_ENREF_9"/>
      <w:bookmarkEnd w:id="521"/>
      <w:r>
        <w:t>9.</w:t>
      </w:r>
      <w:r>
        <w:tab/>
      </w:r>
      <w:proofErr w:type="spellStart"/>
      <w:r>
        <w:t>Efron</w:t>
      </w:r>
      <w:proofErr w:type="spellEnd"/>
      <w:r>
        <w:t xml:space="preserve"> B. Large-scale inference: empirical Bayes methods for estimation, testing, and prediction: Cambridge University Press; 2012.</w:t>
      </w:r>
    </w:p>
    <w:p w14:paraId="62F94D40" w14:textId="77777777" w:rsidR="00A45024" w:rsidRDefault="00B875E3">
      <w:pPr>
        <w:pStyle w:val="EndNoteBibliography"/>
        <w:spacing w:after="240"/>
      </w:pPr>
      <w:bookmarkStart w:id="522" w:name="_ENREF_10"/>
      <w:bookmarkEnd w:id="522"/>
      <w:r>
        <w:t>10.</w:t>
      </w:r>
      <w:r>
        <w:tab/>
        <w:t>Wasserstein RL, Lazar NA. The ASA's statement on p-values: context, process, and purpose. Am Stat. 2016;70(2):129-33.</w:t>
      </w:r>
    </w:p>
    <w:p w14:paraId="11157302" w14:textId="77777777" w:rsidR="00A45024" w:rsidRDefault="00B875E3">
      <w:pPr>
        <w:pStyle w:val="EndNoteBibliography"/>
        <w:spacing w:after="240"/>
      </w:pPr>
      <w:bookmarkStart w:id="523" w:name="_ENREF_11"/>
      <w:bookmarkEnd w:id="523"/>
      <w:r>
        <w:t>11.</w:t>
      </w:r>
      <w:r>
        <w:tab/>
        <w:t xml:space="preserve">Ioannidis JP. The Proposal to Lower P Value Thresholds to. 005. </w:t>
      </w:r>
      <w:proofErr w:type="gramStart"/>
      <w:r>
        <w:t>JAMA :</w:t>
      </w:r>
      <w:proofErr w:type="gramEnd"/>
      <w:r>
        <w:t xml:space="preserve"> the journal of the American Medical Association. 2018.</w:t>
      </w:r>
    </w:p>
    <w:p w14:paraId="7EE9D6A2" w14:textId="77777777" w:rsidR="00A45024" w:rsidRDefault="00B875E3">
      <w:pPr>
        <w:pStyle w:val="EndNoteBibliography"/>
        <w:spacing w:after="240"/>
      </w:pPr>
      <w:bookmarkStart w:id="524" w:name="_ENREF_12"/>
      <w:bookmarkEnd w:id="524"/>
      <w:r>
        <w:t>12.</w:t>
      </w:r>
      <w:r>
        <w:tab/>
      </w:r>
      <w:proofErr w:type="spellStart"/>
      <w:r>
        <w:t>Blei</w:t>
      </w:r>
      <w:proofErr w:type="spellEnd"/>
      <w:r>
        <w:t xml:space="preserve"> DM, Smyth P. Science and data science. Proceedings of the National Academy of Sciences. 2017;114(33):8689-92.</w:t>
      </w:r>
    </w:p>
    <w:p w14:paraId="6BDC0CEB" w14:textId="77777777" w:rsidR="00A45024" w:rsidRDefault="00B875E3">
      <w:pPr>
        <w:pStyle w:val="EndNoteBibliography"/>
        <w:spacing w:after="240"/>
      </w:pPr>
      <w:bookmarkStart w:id="525" w:name="_ENREF_13"/>
      <w:bookmarkEnd w:id="525"/>
      <w:r>
        <w:t>13.</w:t>
      </w:r>
      <w:r>
        <w:tab/>
      </w:r>
      <w:proofErr w:type="spellStart"/>
      <w:r>
        <w:t>Leonelli</w:t>
      </w:r>
      <w:proofErr w:type="spellEnd"/>
      <w:r>
        <w:t xml:space="preserve"> S. Data-centric biology: a philosophical study: University of Chicago Press; 2016.</w:t>
      </w:r>
    </w:p>
    <w:p w14:paraId="73E88E2D" w14:textId="77777777" w:rsidR="00A45024" w:rsidRDefault="00B875E3">
      <w:pPr>
        <w:pStyle w:val="EndNoteBibliography"/>
        <w:spacing w:after="240"/>
      </w:pPr>
      <w:bookmarkStart w:id="526" w:name="_ENREF_14"/>
      <w:bookmarkEnd w:id="526"/>
      <w:r>
        <w:t>14.</w:t>
      </w:r>
      <w:r>
        <w:tab/>
      </w:r>
      <w:proofErr w:type="spellStart"/>
      <w:r>
        <w:t>Manyika</w:t>
      </w:r>
      <w:proofErr w:type="spellEnd"/>
      <w:r>
        <w:t xml:space="preserve"> J, Chui M, Brown B, </w:t>
      </w:r>
      <w:proofErr w:type="spellStart"/>
      <w:r>
        <w:t>Bughin</w:t>
      </w:r>
      <w:proofErr w:type="spellEnd"/>
      <w:r>
        <w:t xml:space="preserve"> J, Dobbs R, </w:t>
      </w:r>
      <w:proofErr w:type="spellStart"/>
      <w:r>
        <w:t>Roxburgh</w:t>
      </w:r>
      <w:proofErr w:type="spellEnd"/>
      <w:r>
        <w:t xml:space="preserve"> C, et al. Big data: The next frontier for innovation, competition, and productivity. Technical report, McKinsey Global Institute. 2011.</w:t>
      </w:r>
    </w:p>
    <w:p w14:paraId="3BA34976" w14:textId="77777777" w:rsidR="00A45024" w:rsidRDefault="00B875E3">
      <w:pPr>
        <w:pStyle w:val="EndNoteBibliography"/>
        <w:spacing w:after="240"/>
      </w:pPr>
      <w:bookmarkStart w:id="527" w:name="_ENREF_15"/>
      <w:bookmarkEnd w:id="527"/>
      <w:r>
        <w:t>15.</w:t>
      </w:r>
      <w:r>
        <w:tab/>
      </w:r>
      <w:proofErr w:type="spellStart"/>
      <w:r>
        <w:t>Goodfellow</w:t>
      </w:r>
      <w:proofErr w:type="spellEnd"/>
      <w:r>
        <w:t xml:space="preserve"> IJ, </w:t>
      </w:r>
      <w:proofErr w:type="spellStart"/>
      <w:r>
        <w:t>Bengio</w:t>
      </w:r>
      <w:proofErr w:type="spellEnd"/>
      <w:r>
        <w:t xml:space="preserve"> Y, </w:t>
      </w:r>
      <w:proofErr w:type="spellStart"/>
      <w:r>
        <w:t>Courville</w:t>
      </w:r>
      <w:proofErr w:type="spellEnd"/>
      <w:r>
        <w:t xml:space="preserve"> A. Deep learning. USA: MIT Press; 2016.</w:t>
      </w:r>
    </w:p>
    <w:p w14:paraId="02460A1D" w14:textId="77777777" w:rsidR="00A45024" w:rsidRDefault="00B875E3">
      <w:pPr>
        <w:pStyle w:val="EndNoteBibliography"/>
        <w:spacing w:after="240"/>
      </w:pPr>
      <w:bookmarkStart w:id="528" w:name="_ENREF_16"/>
      <w:bookmarkEnd w:id="528"/>
      <w:r>
        <w:t>16.</w:t>
      </w:r>
      <w:r>
        <w:tab/>
      </w:r>
      <w:proofErr w:type="spellStart"/>
      <w:r>
        <w:t>Shmueli</w:t>
      </w:r>
      <w:proofErr w:type="spellEnd"/>
      <w:r>
        <w:t xml:space="preserve"> G. To explain or to predict? Statistical science. 2010:289-310.</w:t>
      </w:r>
    </w:p>
    <w:p w14:paraId="53FEB0A2" w14:textId="77777777" w:rsidR="00A45024" w:rsidRDefault="00B875E3">
      <w:pPr>
        <w:pStyle w:val="EndNoteBibliography"/>
        <w:spacing w:after="240"/>
      </w:pPr>
      <w:bookmarkStart w:id="529" w:name="_ENREF_17"/>
      <w:bookmarkEnd w:id="529"/>
      <w:r>
        <w:t>17.</w:t>
      </w:r>
      <w:r>
        <w:tab/>
        <w:t xml:space="preserve">Hinton GE, </w:t>
      </w:r>
      <w:proofErr w:type="spellStart"/>
      <w:r>
        <w:t>Salakhutdinov</w:t>
      </w:r>
      <w:proofErr w:type="spellEnd"/>
      <w:r>
        <w:t xml:space="preserve"> RR. Reducing the dimensionality of data with neural networks. Science. 2006;313(5786):504-7.</w:t>
      </w:r>
    </w:p>
    <w:p w14:paraId="6CCB163C" w14:textId="77777777" w:rsidR="00A45024" w:rsidRDefault="00B875E3">
      <w:pPr>
        <w:pStyle w:val="EndNoteBibliography"/>
        <w:spacing w:after="240"/>
      </w:pPr>
      <w:bookmarkStart w:id="530" w:name="_ENREF_18"/>
      <w:bookmarkEnd w:id="530"/>
      <w:r>
        <w:t>18.</w:t>
      </w:r>
      <w:r>
        <w:tab/>
        <w:t xml:space="preserve">Poplin R, </w:t>
      </w:r>
      <w:proofErr w:type="spellStart"/>
      <w:r>
        <w:t>Varadarajan</w:t>
      </w:r>
      <w:proofErr w:type="spellEnd"/>
      <w:r>
        <w:t xml:space="preserve"> AV, </w:t>
      </w:r>
      <w:proofErr w:type="spellStart"/>
      <w:r>
        <w:t>Blumer</w:t>
      </w:r>
      <w:proofErr w:type="spellEnd"/>
      <w:r>
        <w:t xml:space="preserve"> K, Liu Y, McConnell MV, </w:t>
      </w:r>
      <w:proofErr w:type="spellStart"/>
      <w:r>
        <w:t>Corrado</w:t>
      </w:r>
      <w:proofErr w:type="spellEnd"/>
      <w:r>
        <w:t xml:space="preserve"> GS, et al. Prediction of cardiovascular risk factors from retinal fundus photographs via deep learning. Nature Biomedical Engineering. 2018;2(3):158.</w:t>
      </w:r>
    </w:p>
    <w:p w14:paraId="4620F568" w14:textId="77777777" w:rsidR="00A45024" w:rsidRDefault="00B875E3">
      <w:pPr>
        <w:pStyle w:val="EndNoteBibliography"/>
        <w:spacing w:after="240"/>
      </w:pPr>
      <w:bookmarkStart w:id="531" w:name="_ENREF_19"/>
      <w:bookmarkEnd w:id="531"/>
      <w:r>
        <w:t>19.</w:t>
      </w:r>
      <w:r>
        <w:tab/>
      </w:r>
      <w:proofErr w:type="spellStart"/>
      <w:r>
        <w:t>Rajpurkar</w:t>
      </w:r>
      <w:proofErr w:type="spellEnd"/>
      <w:r>
        <w:t xml:space="preserve"> P, </w:t>
      </w:r>
      <w:proofErr w:type="spellStart"/>
      <w:r>
        <w:t>Hannun</w:t>
      </w:r>
      <w:proofErr w:type="spellEnd"/>
      <w:r>
        <w:t xml:space="preserve"> AY, </w:t>
      </w:r>
      <w:proofErr w:type="spellStart"/>
      <w:r>
        <w:t>Haghpanahi</w:t>
      </w:r>
      <w:proofErr w:type="spellEnd"/>
      <w:r>
        <w:t xml:space="preserve"> M, Bourn C, Ng AY. Cardiologist-level arrhythmia detection with convolutional neural networks. </w:t>
      </w:r>
      <w:proofErr w:type="spellStart"/>
      <w:r>
        <w:t>arXiv</w:t>
      </w:r>
      <w:proofErr w:type="spellEnd"/>
      <w:r>
        <w:t xml:space="preserve"> preprint arXiv:170701836. 2017.</w:t>
      </w:r>
    </w:p>
    <w:p w14:paraId="79736920" w14:textId="77777777" w:rsidR="00A45024" w:rsidRDefault="00B875E3">
      <w:pPr>
        <w:pStyle w:val="EndNoteBibliography"/>
        <w:spacing w:after="240"/>
      </w:pPr>
      <w:bookmarkStart w:id="532" w:name="_ENREF_20"/>
      <w:bookmarkEnd w:id="532"/>
      <w:r>
        <w:t>20.</w:t>
      </w:r>
      <w:r>
        <w:tab/>
      </w:r>
      <w:proofErr w:type="spellStart"/>
      <w:r>
        <w:t>Esteva</w:t>
      </w:r>
      <w:proofErr w:type="spellEnd"/>
      <w:r>
        <w:t xml:space="preserve"> A, </w:t>
      </w:r>
      <w:proofErr w:type="spellStart"/>
      <w:r>
        <w:t>Kuprel</w:t>
      </w:r>
      <w:proofErr w:type="spellEnd"/>
      <w:r>
        <w:t xml:space="preserve"> B, </w:t>
      </w:r>
      <w:proofErr w:type="spellStart"/>
      <w:r>
        <w:t>Novoa</w:t>
      </w:r>
      <w:proofErr w:type="spellEnd"/>
      <w:r>
        <w:t xml:space="preserve"> RA, </w:t>
      </w:r>
      <w:proofErr w:type="spellStart"/>
      <w:r>
        <w:t>Ko</w:t>
      </w:r>
      <w:proofErr w:type="spellEnd"/>
      <w:r>
        <w:t xml:space="preserve"> J, </w:t>
      </w:r>
      <w:proofErr w:type="spellStart"/>
      <w:r>
        <w:t>Swetter</w:t>
      </w:r>
      <w:proofErr w:type="spellEnd"/>
      <w:r>
        <w:t xml:space="preserve"> SM, </w:t>
      </w:r>
      <w:proofErr w:type="spellStart"/>
      <w:r>
        <w:t>Blau</w:t>
      </w:r>
      <w:proofErr w:type="spellEnd"/>
      <w:r>
        <w:t xml:space="preserve"> HM, et al. Dermatologist-level classification of skin cancer with deep neural networks. Nature. 2017;542(7639):115-8.</w:t>
      </w:r>
    </w:p>
    <w:p w14:paraId="5B94E25D" w14:textId="77777777" w:rsidR="00A45024" w:rsidRDefault="00B875E3">
      <w:pPr>
        <w:pStyle w:val="EndNoteBibliography"/>
        <w:spacing w:after="240"/>
      </w:pPr>
      <w:bookmarkStart w:id="533" w:name="_ENREF_21"/>
      <w:bookmarkEnd w:id="533"/>
      <w:r>
        <w:t>21.</w:t>
      </w:r>
      <w:r>
        <w:tab/>
        <w:t>Casella G, Berger RL. Statistical inference: Duxbury Pacific Grove, CA; 2002.</w:t>
      </w:r>
    </w:p>
    <w:p w14:paraId="79BCFFCB" w14:textId="77777777" w:rsidR="00A45024" w:rsidRDefault="00B875E3">
      <w:pPr>
        <w:pStyle w:val="EndNoteBibliography"/>
        <w:spacing w:after="240"/>
      </w:pPr>
      <w:bookmarkStart w:id="534" w:name="_ENREF_22"/>
      <w:bookmarkEnd w:id="534"/>
      <w:r>
        <w:t>22.</w:t>
      </w:r>
      <w:r>
        <w:tab/>
        <w:t xml:space="preserve">Hastie T, </w:t>
      </w:r>
      <w:proofErr w:type="spellStart"/>
      <w:r>
        <w:t>Tibshirani</w:t>
      </w:r>
      <w:proofErr w:type="spellEnd"/>
      <w:r>
        <w:t xml:space="preserve"> R, Friedman J. The Elements of Statistical Learning. Heidelberg, Germany: Springer Series in Statistics; 2001.</w:t>
      </w:r>
    </w:p>
    <w:p w14:paraId="62AE122B" w14:textId="77777777" w:rsidR="00A45024" w:rsidRDefault="00B875E3">
      <w:pPr>
        <w:pStyle w:val="EndNoteBibliography"/>
        <w:spacing w:after="240"/>
      </w:pPr>
      <w:bookmarkStart w:id="535" w:name="_ENREF_23"/>
      <w:bookmarkEnd w:id="535"/>
      <w:r>
        <w:lastRenderedPageBreak/>
        <w:t>23.</w:t>
      </w:r>
      <w:r>
        <w:tab/>
        <w:t>Jordan MI, Mitchell TM. Machine learning: Trends, perspectives, and prospects. Science. 2015;349(6245):255-60.</w:t>
      </w:r>
    </w:p>
    <w:p w14:paraId="4AFBEC8A" w14:textId="77777777" w:rsidR="00A45024" w:rsidRDefault="00B875E3">
      <w:pPr>
        <w:pStyle w:val="EndNoteBibliography"/>
        <w:spacing w:after="240"/>
      </w:pPr>
      <w:bookmarkStart w:id="536" w:name="_ENREF_24"/>
      <w:bookmarkEnd w:id="536"/>
      <w:r>
        <w:t>24.</w:t>
      </w:r>
      <w:r>
        <w:tab/>
      </w:r>
      <w:proofErr w:type="spellStart"/>
      <w:r>
        <w:t>Bzdok</w:t>
      </w:r>
      <w:proofErr w:type="spellEnd"/>
      <w:r>
        <w:t xml:space="preserve"> D, Karrer T. Single-Subject Prediction: A Statistical Paradigm for Precision Psychiatry.  Brain Network Dysfunction in Neuropsychiatric Illness: Methods, Applications and Implications. New York: Springer; 2018.</w:t>
      </w:r>
    </w:p>
    <w:p w14:paraId="3DAE39B5" w14:textId="77777777" w:rsidR="00A45024" w:rsidRDefault="00B875E3">
      <w:pPr>
        <w:pStyle w:val="EndNoteBibliography"/>
        <w:spacing w:after="240"/>
      </w:pPr>
      <w:bookmarkStart w:id="537" w:name="_ENREF_25"/>
      <w:bookmarkEnd w:id="537"/>
      <w:r>
        <w:t>25.</w:t>
      </w:r>
      <w:r>
        <w:tab/>
        <w:t xml:space="preserve">Henke N, </w:t>
      </w:r>
      <w:proofErr w:type="spellStart"/>
      <w:r>
        <w:t>Bughin</w:t>
      </w:r>
      <w:proofErr w:type="spellEnd"/>
      <w:r>
        <w:t xml:space="preserve"> J, Chui M, </w:t>
      </w:r>
      <w:proofErr w:type="spellStart"/>
      <w:r>
        <w:t>Manyika</w:t>
      </w:r>
      <w:proofErr w:type="spellEnd"/>
      <w:r>
        <w:t xml:space="preserve"> J, Saleh T, Wiseman B, et al. The age of analytics: Competing in a data-driven world. Technical report, McKinsey Global Institute. 2016.</w:t>
      </w:r>
    </w:p>
    <w:p w14:paraId="5FE8AAD8" w14:textId="77777777" w:rsidR="00A45024" w:rsidRDefault="00B875E3">
      <w:pPr>
        <w:pStyle w:val="EndNoteBibliography"/>
        <w:spacing w:after="240"/>
      </w:pPr>
      <w:bookmarkStart w:id="538" w:name="_ENREF_26"/>
      <w:bookmarkEnd w:id="538"/>
      <w:r>
        <w:t>26.</w:t>
      </w:r>
      <w:r>
        <w:tab/>
        <w:t>Wu TT, Chen YF, Hastie T, Sobel E, Lange K. Genome-wide association analysis by lasso penalized logistic regression. Bioinformatics. 2009;25(6):714-21.</w:t>
      </w:r>
    </w:p>
    <w:p w14:paraId="7BEF155B" w14:textId="77777777" w:rsidR="00A45024" w:rsidRDefault="00B875E3">
      <w:pPr>
        <w:pStyle w:val="EndNoteBibliography"/>
        <w:spacing w:after="240"/>
      </w:pPr>
      <w:bookmarkStart w:id="539" w:name="_ENREF_27"/>
      <w:bookmarkEnd w:id="539"/>
      <w:r>
        <w:t>27.</w:t>
      </w:r>
      <w:r>
        <w:tab/>
        <w:t xml:space="preserve">Freedman DA. A note on screening regression equations. the </w:t>
      </w:r>
      <w:proofErr w:type="spellStart"/>
      <w:r>
        <w:t>american</w:t>
      </w:r>
      <w:proofErr w:type="spellEnd"/>
      <w:r>
        <w:t xml:space="preserve"> statistician. 1983;37(2):152-5.</w:t>
      </w:r>
    </w:p>
    <w:p w14:paraId="1E132BB0" w14:textId="77777777" w:rsidR="00A45024" w:rsidRDefault="00B875E3">
      <w:pPr>
        <w:pStyle w:val="EndNoteBibliography"/>
        <w:spacing w:after="240"/>
      </w:pPr>
      <w:bookmarkStart w:id="540" w:name="_ENREF_28"/>
      <w:bookmarkEnd w:id="540"/>
      <w:r>
        <w:t>28.</w:t>
      </w:r>
      <w:r>
        <w:tab/>
        <w:t xml:space="preserve">Hastie T, </w:t>
      </w:r>
      <w:proofErr w:type="spellStart"/>
      <w:r>
        <w:t>Tibshirani</w:t>
      </w:r>
      <w:proofErr w:type="spellEnd"/>
      <w:r>
        <w:t xml:space="preserve"> R, Wainwright M. Statistical Learning with Sparsity: The Lasso and Generalizations: CRC Press; 2015.</w:t>
      </w:r>
    </w:p>
    <w:p w14:paraId="607FBA81" w14:textId="77777777" w:rsidR="00A45024" w:rsidRDefault="00B875E3">
      <w:pPr>
        <w:pStyle w:val="EndNoteBibliography"/>
        <w:spacing w:after="240"/>
      </w:pPr>
      <w:bookmarkStart w:id="541" w:name="_ENREF_29"/>
      <w:bookmarkEnd w:id="541"/>
      <w:r>
        <w:t>29.</w:t>
      </w:r>
      <w:r>
        <w:tab/>
      </w:r>
      <w:proofErr w:type="spellStart"/>
      <w:r>
        <w:t>Gelman</w:t>
      </w:r>
      <w:proofErr w:type="spellEnd"/>
      <w:r>
        <w:t xml:space="preserve"> A, Hill J. Data analysis using regression and multi-level hierarchical models: Cambridge University Press New York, NY, USA; 2007.</w:t>
      </w:r>
    </w:p>
    <w:p w14:paraId="1F22D037" w14:textId="77777777" w:rsidR="00A45024" w:rsidRDefault="00B875E3">
      <w:pPr>
        <w:pStyle w:val="EndNoteBibliography"/>
        <w:spacing w:after="240"/>
      </w:pPr>
      <w:bookmarkStart w:id="542" w:name="_ENREF_30"/>
      <w:bookmarkEnd w:id="542"/>
      <w:r>
        <w:t>30.</w:t>
      </w:r>
      <w:r>
        <w:tab/>
      </w:r>
      <w:proofErr w:type="spellStart"/>
      <w:r>
        <w:t>Tibshirani</w:t>
      </w:r>
      <w:proofErr w:type="spellEnd"/>
      <w:r>
        <w:t xml:space="preserve"> R. Regression shrinkage and selection via the lasso. Journal of the Royal Statistical Society Series B (Methodological). 1996:267-88.</w:t>
      </w:r>
    </w:p>
    <w:p w14:paraId="159A904C" w14:textId="77777777" w:rsidR="00A45024" w:rsidRDefault="00B875E3">
      <w:pPr>
        <w:pStyle w:val="EndNoteBibliography"/>
        <w:spacing w:after="240"/>
      </w:pPr>
      <w:bookmarkStart w:id="543" w:name="_ENREF_31"/>
      <w:bookmarkEnd w:id="543"/>
      <w:r>
        <w:t>31.</w:t>
      </w:r>
      <w:r>
        <w:tab/>
      </w:r>
      <w:proofErr w:type="spellStart"/>
      <w:r>
        <w:t>Shalev-Shwartz</w:t>
      </w:r>
      <w:proofErr w:type="spellEnd"/>
      <w:r>
        <w:t xml:space="preserve"> S, Ben-David S. Understanding machine learning: From theory to algorithms: Cambridge University Press; 2014.</w:t>
      </w:r>
    </w:p>
    <w:p w14:paraId="659E5D91" w14:textId="77777777" w:rsidR="00A45024" w:rsidRDefault="00B875E3">
      <w:pPr>
        <w:pStyle w:val="EndNoteBibliography"/>
        <w:spacing w:after="240"/>
      </w:pPr>
      <w:bookmarkStart w:id="544" w:name="_ENREF_32"/>
      <w:bookmarkEnd w:id="544"/>
      <w:r>
        <w:t>32.</w:t>
      </w:r>
      <w:r>
        <w:tab/>
        <w:t xml:space="preserve">Taylor J, </w:t>
      </w:r>
      <w:proofErr w:type="spellStart"/>
      <w:r>
        <w:t>Tibshirani</w:t>
      </w:r>
      <w:proofErr w:type="spellEnd"/>
      <w:r>
        <w:t xml:space="preserve"> RJ. Statistical learning and selective inference. Proceedings of the National Academy of Sciences of the United States of America. 2015;112(25):7629-34.</w:t>
      </w:r>
    </w:p>
    <w:p w14:paraId="07787918" w14:textId="77777777" w:rsidR="00A45024" w:rsidRDefault="00B875E3">
      <w:pPr>
        <w:pStyle w:val="EndNoteBibliography"/>
        <w:spacing w:after="240"/>
      </w:pPr>
      <w:bookmarkStart w:id="545" w:name="_ENREF_33"/>
      <w:bookmarkEnd w:id="545"/>
      <w:r>
        <w:t>33.</w:t>
      </w:r>
      <w:r>
        <w:tab/>
        <w:t xml:space="preserve">Loftus JR. Selective inference after cross-validation. </w:t>
      </w:r>
      <w:proofErr w:type="spellStart"/>
      <w:r>
        <w:t>arXiv</w:t>
      </w:r>
      <w:proofErr w:type="spellEnd"/>
      <w:r>
        <w:t xml:space="preserve"> preprint arXiv:151108866. 2015.</w:t>
      </w:r>
    </w:p>
    <w:p w14:paraId="33CA3309" w14:textId="77777777" w:rsidR="00A45024" w:rsidRDefault="00B875E3">
      <w:pPr>
        <w:pStyle w:val="EndNoteBibliography"/>
        <w:spacing w:after="240"/>
      </w:pPr>
      <w:bookmarkStart w:id="546" w:name="_ENREF_34"/>
      <w:bookmarkEnd w:id="546"/>
      <w:r>
        <w:t>34.</w:t>
      </w:r>
      <w:r>
        <w:tab/>
      </w:r>
      <w:proofErr w:type="spellStart"/>
      <w:r>
        <w:t>Berk</w:t>
      </w:r>
      <w:proofErr w:type="spellEnd"/>
      <w:r>
        <w:t xml:space="preserve"> R, Brown L, </w:t>
      </w:r>
      <w:proofErr w:type="spellStart"/>
      <w:r>
        <w:t>Buja</w:t>
      </w:r>
      <w:proofErr w:type="spellEnd"/>
      <w:r>
        <w:t xml:space="preserve"> A, Zhang K, Zhao L. Valid post-selection inference. The Annals of Statistics. 2013;41(2):802-37.</w:t>
      </w:r>
    </w:p>
    <w:p w14:paraId="6F14A547" w14:textId="77777777" w:rsidR="00A45024" w:rsidRDefault="00B875E3">
      <w:pPr>
        <w:pStyle w:val="EndNoteBibliography"/>
        <w:spacing w:after="240"/>
      </w:pPr>
      <w:bookmarkStart w:id="547" w:name="_ENREF_35"/>
      <w:bookmarkEnd w:id="547"/>
      <w:r>
        <w:t>35.</w:t>
      </w:r>
      <w:r>
        <w:tab/>
      </w: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w:t>
      </w:r>
      <w:proofErr w:type="spellStart"/>
      <w:r>
        <w:t>Grisel</w:t>
      </w:r>
      <w:proofErr w:type="spellEnd"/>
      <w:r>
        <w:t xml:space="preserve"> O, et al. </w:t>
      </w:r>
      <w:proofErr w:type="spellStart"/>
      <w:r>
        <w:t>Scikit</w:t>
      </w:r>
      <w:proofErr w:type="spellEnd"/>
      <w:r>
        <w:t xml:space="preserve">-learn: Machine Learning in Python. The Journal of Machine Learning Research. </w:t>
      </w:r>
      <w:proofErr w:type="gramStart"/>
      <w:r>
        <w:t>2011;12:2825</w:t>
      </w:r>
      <w:proofErr w:type="gramEnd"/>
      <w:r>
        <w:t>-30.</w:t>
      </w:r>
    </w:p>
    <w:p w14:paraId="061579CD" w14:textId="77777777" w:rsidR="00A45024" w:rsidRDefault="00B875E3">
      <w:pPr>
        <w:pStyle w:val="EndNoteBibliography"/>
        <w:spacing w:after="240"/>
      </w:pPr>
      <w:bookmarkStart w:id="548" w:name="_ENREF_36"/>
      <w:bookmarkEnd w:id="548"/>
      <w:r>
        <w:t>36.</w:t>
      </w:r>
      <w:r>
        <w:tab/>
        <w:t>Collaboration OS. Estimating the reproducibility of psychological science. Science. 2015;349(6251):aac4716.</w:t>
      </w:r>
    </w:p>
    <w:p w14:paraId="00EE5B42" w14:textId="77777777" w:rsidR="00A45024" w:rsidRDefault="00B875E3">
      <w:pPr>
        <w:pStyle w:val="EndNoteBibliography"/>
        <w:spacing w:after="240"/>
      </w:pPr>
      <w:bookmarkStart w:id="549" w:name="_ENREF_37"/>
      <w:bookmarkEnd w:id="549"/>
      <w:r>
        <w:t>37.</w:t>
      </w:r>
      <w:r>
        <w:tab/>
        <w:t>Feynman RP. The Meaning of It All: Thoughts of a Citizen-Scientist. Reading: Addison-Wesley. 1998.</w:t>
      </w:r>
    </w:p>
    <w:p w14:paraId="532FA5C7" w14:textId="77777777" w:rsidR="00A45024" w:rsidRDefault="00B875E3">
      <w:pPr>
        <w:pStyle w:val="EndNoteBibliography"/>
        <w:spacing w:after="240"/>
      </w:pPr>
      <w:bookmarkStart w:id="550" w:name="_ENREF_38"/>
      <w:bookmarkEnd w:id="550"/>
      <w:r>
        <w:t>38.</w:t>
      </w:r>
      <w:r>
        <w:tab/>
        <w:t xml:space="preserve">Halsey LG, Curran-Everett D, </w:t>
      </w:r>
      <w:proofErr w:type="spellStart"/>
      <w:r>
        <w:t>Vowler</w:t>
      </w:r>
      <w:proofErr w:type="spellEnd"/>
      <w:r>
        <w:t xml:space="preserve"> SL, Drummond GB. The fickle P value generates irreproducible results. Nature methods. 2015;12(3):179.</w:t>
      </w:r>
    </w:p>
    <w:p w14:paraId="65F7A2FA" w14:textId="77777777" w:rsidR="00A45024" w:rsidRDefault="00B875E3">
      <w:pPr>
        <w:pStyle w:val="EndNoteBibliography"/>
        <w:spacing w:after="240"/>
      </w:pPr>
      <w:bookmarkStart w:id="551" w:name="_ENREF_39"/>
      <w:bookmarkEnd w:id="551"/>
      <w:r>
        <w:t>39.</w:t>
      </w:r>
      <w:r>
        <w:tab/>
        <w:t xml:space="preserve">Ioannidis JP, </w:t>
      </w:r>
      <w:proofErr w:type="spellStart"/>
      <w:r>
        <w:t>Khoury</w:t>
      </w:r>
      <w:proofErr w:type="spellEnd"/>
      <w:r>
        <w:t xml:space="preserve"> MJ. Improving validation practices in “omics” research. Science. 2011;334(6060):1230-2.</w:t>
      </w:r>
    </w:p>
    <w:p w14:paraId="68343466" w14:textId="77777777" w:rsidR="00A45024" w:rsidRDefault="00B875E3">
      <w:pPr>
        <w:pStyle w:val="EndNoteBibliography"/>
        <w:spacing w:after="240"/>
      </w:pPr>
      <w:bookmarkStart w:id="552" w:name="_ENREF_40"/>
      <w:bookmarkEnd w:id="552"/>
      <w:r>
        <w:t>40.</w:t>
      </w:r>
      <w:r>
        <w:tab/>
      </w:r>
      <w:proofErr w:type="spellStart"/>
      <w:r>
        <w:t>Donoho</w:t>
      </w:r>
      <w:proofErr w:type="spellEnd"/>
      <w:r>
        <w:t xml:space="preserve"> D. 50 Years of Data Science. Journal of Computational and Graphical Statistics. 2017;26(4):745-66.</w:t>
      </w:r>
    </w:p>
    <w:p w14:paraId="35CB1641" w14:textId="77777777" w:rsidR="00A45024" w:rsidRDefault="00B875E3">
      <w:pPr>
        <w:pStyle w:val="EndNoteBibliography"/>
        <w:spacing w:after="240"/>
      </w:pPr>
      <w:bookmarkStart w:id="553" w:name="_ENREF_41"/>
      <w:bookmarkEnd w:id="553"/>
      <w:r>
        <w:t>41.</w:t>
      </w:r>
      <w:r>
        <w:tab/>
        <w:t>Cohen J. Things I have learned (so far). American psychologist. 1990;45(12):1304.</w:t>
      </w:r>
    </w:p>
    <w:p w14:paraId="4B21965A" w14:textId="77777777" w:rsidR="00A45024" w:rsidRDefault="00B875E3">
      <w:pPr>
        <w:pStyle w:val="EndNoteBibliography"/>
        <w:spacing w:after="240"/>
      </w:pPr>
      <w:bookmarkStart w:id="554" w:name="_ENREF_42"/>
      <w:bookmarkEnd w:id="554"/>
      <w:r>
        <w:t>42.</w:t>
      </w:r>
      <w:r>
        <w:tab/>
      </w:r>
      <w:proofErr w:type="spellStart"/>
      <w:r>
        <w:t>Gigerenzer</w:t>
      </w:r>
      <w:proofErr w:type="spellEnd"/>
      <w:r>
        <w:t xml:space="preserve"> G, Murray DJ. Cognition as intuitive statistics. NJ: Erlbaum: Hillsdale; 1987.</w:t>
      </w:r>
    </w:p>
    <w:p w14:paraId="6291D342" w14:textId="77777777" w:rsidR="00A45024" w:rsidRDefault="00B875E3">
      <w:pPr>
        <w:pStyle w:val="EndNoteBibliography"/>
        <w:spacing w:after="240"/>
      </w:pPr>
      <w:bookmarkStart w:id="555" w:name="_ENREF_43"/>
      <w:bookmarkEnd w:id="555"/>
      <w:r>
        <w:t>43.</w:t>
      </w:r>
      <w:r>
        <w:tab/>
      </w:r>
      <w:proofErr w:type="spellStart"/>
      <w:r>
        <w:t>Szucs</w:t>
      </w:r>
      <w:proofErr w:type="spellEnd"/>
      <w:r>
        <w:t xml:space="preserve"> D, Ioannidis JPA. When Null Hypothesis Significance Testing Is Unsuitable for Research: A Reassessment. Frontiers in human neuroscience. </w:t>
      </w:r>
      <w:proofErr w:type="gramStart"/>
      <w:r>
        <w:t>2017;11:390</w:t>
      </w:r>
      <w:proofErr w:type="gramEnd"/>
      <w:r>
        <w:t>.</w:t>
      </w:r>
    </w:p>
    <w:p w14:paraId="0F627FA5" w14:textId="77777777" w:rsidR="00A45024" w:rsidRDefault="00B875E3">
      <w:pPr>
        <w:pStyle w:val="EndNoteBibliography"/>
        <w:spacing w:after="240"/>
      </w:pPr>
      <w:bookmarkStart w:id="556" w:name="_ENREF_44"/>
      <w:bookmarkEnd w:id="556"/>
      <w:r>
        <w:lastRenderedPageBreak/>
        <w:t>44.</w:t>
      </w:r>
      <w:r>
        <w:tab/>
        <w:t xml:space="preserve">Friedman JH. The role of statistics in the data revolution? International Statistical Review/Revue </w:t>
      </w:r>
      <w:proofErr w:type="spellStart"/>
      <w:r>
        <w:t>Internationale</w:t>
      </w:r>
      <w:proofErr w:type="spellEnd"/>
      <w:r>
        <w:t xml:space="preserve"> de </w:t>
      </w:r>
      <w:proofErr w:type="spellStart"/>
      <w:r>
        <w:t>Statistique</w:t>
      </w:r>
      <w:proofErr w:type="spellEnd"/>
      <w:r>
        <w:t>. 2001:5-10.</w:t>
      </w:r>
    </w:p>
    <w:p w14:paraId="50C7894C" w14:textId="77777777" w:rsidR="00A45024" w:rsidRDefault="00B875E3">
      <w:pPr>
        <w:pStyle w:val="EndNoteBibliography"/>
        <w:spacing w:after="240"/>
      </w:pPr>
      <w:bookmarkStart w:id="557" w:name="_ENREF_45"/>
      <w:bookmarkEnd w:id="557"/>
      <w:r>
        <w:t>45.</w:t>
      </w:r>
      <w:r>
        <w:tab/>
      </w:r>
      <w:proofErr w:type="spellStart"/>
      <w:r>
        <w:t>Bzdok</w:t>
      </w:r>
      <w:proofErr w:type="spellEnd"/>
      <w:r>
        <w:t xml:space="preserve"> D. Classical Statistics and Statistical Learning in Imaging Neuroscience. Frontiers in neuroscience. 2017.</w:t>
      </w:r>
    </w:p>
    <w:p w14:paraId="11EB16D5" w14:textId="77777777" w:rsidR="00A45024" w:rsidRDefault="00B875E3">
      <w:pPr>
        <w:pStyle w:val="EndNoteBibliography"/>
        <w:spacing w:after="240"/>
      </w:pPr>
      <w:bookmarkStart w:id="558" w:name="_ENREF_46"/>
      <w:bookmarkEnd w:id="558"/>
      <w:r>
        <w:t>46.</w:t>
      </w:r>
      <w:r>
        <w:tab/>
        <w:t>Bernard C. An introduction to the study of experimental medicine: Courier Corporation; 1957.</w:t>
      </w:r>
    </w:p>
    <w:p w14:paraId="02D7A447" w14:textId="77777777" w:rsidR="00A45024" w:rsidRDefault="00B875E3">
      <w:pPr>
        <w:pStyle w:val="EndNoteBibliography"/>
      </w:pPr>
      <w:bookmarkStart w:id="559" w:name="_ENREF_47"/>
      <w:bookmarkEnd w:id="559"/>
      <w:r>
        <w:t>47.</w:t>
      </w:r>
      <w:r>
        <w:tab/>
      </w:r>
      <w:proofErr w:type="spellStart"/>
      <w:r>
        <w:t>Carr</w:t>
      </w:r>
      <w:proofErr w:type="spellEnd"/>
      <w:r>
        <w:t xml:space="preserve"> DB, Littlefield RJ, Nicholson W, Littlefield J. Scatterplot matrix techniques for large N. Journal of the American Statistical Association. 1987;82(398):424-36.</w:t>
      </w:r>
    </w:p>
    <w:p w14:paraId="25C5E26E" w14:textId="77777777" w:rsidR="00A45024" w:rsidRDefault="00A45024"/>
    <w:sectPr w:rsidR="00A45024">
      <w:footerReference w:type="default" r:id="rId17"/>
      <w:pgSz w:w="11906" w:h="16838"/>
      <w:pgMar w:top="1134" w:right="1418" w:bottom="1134" w:left="1418" w:header="0" w:footer="709" w:gutter="0"/>
      <w:cols w:space="720"/>
      <w:formProt w:val="0"/>
      <w:docGrid w:linePitch="360" w:charSpace="-6145"/>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8" w:author="thirion " w:date="2018-05-08T11:56:00Z" w:initials="">
    <w:p w14:paraId="4739DD42" w14:textId="77777777" w:rsidR="000D3382" w:rsidRPr="00B875E3" w:rsidRDefault="000D3382">
      <w:pPr>
        <w:rPr>
          <w:lang w:val="en-US"/>
        </w:rPr>
      </w:pPr>
      <w:r>
        <w:rPr>
          <w:rFonts w:ascii="Calibri" w:hAnsi="Calibri" w:cstheme="minorBidi"/>
          <w:sz w:val="20"/>
          <w:szCs w:val="22"/>
          <w:lang w:val="en-US" w:eastAsia="en-US"/>
        </w:rPr>
        <w:t>Note sure what this means</w:t>
      </w:r>
    </w:p>
  </w:comment>
  <w:comment w:id="256" w:author="thirion " w:date="2018-05-08T11:58:00Z" w:initials="">
    <w:p w14:paraId="11E9F656" w14:textId="77777777" w:rsidR="000D3382" w:rsidRPr="00B875E3" w:rsidRDefault="000D3382">
      <w:pPr>
        <w:rPr>
          <w:lang w:val="en-US"/>
        </w:rPr>
      </w:pPr>
      <w:r>
        <w:rPr>
          <w:rFonts w:ascii="Calibri" w:hAnsi="Calibri" w:cstheme="minorBidi"/>
          <w:sz w:val="20"/>
          <w:szCs w:val="22"/>
          <w:lang w:val="en-US" w:eastAsia="en-US"/>
        </w:rPr>
        <w:t xml:space="preserve">But there is </w:t>
      </w:r>
      <w:proofErr w:type="gramStart"/>
      <w:r>
        <w:rPr>
          <w:rFonts w:ascii="Calibri" w:hAnsi="Calibri" w:cstheme="minorBidi"/>
          <w:sz w:val="20"/>
          <w:szCs w:val="22"/>
          <w:lang w:val="en-US" w:eastAsia="en-US"/>
        </w:rPr>
        <w:t>actually a</w:t>
      </w:r>
      <w:proofErr w:type="gramEnd"/>
      <w:r>
        <w:rPr>
          <w:rFonts w:ascii="Calibri" w:hAnsi="Calibri" w:cstheme="minorBidi"/>
          <w:sz w:val="20"/>
          <w:szCs w:val="22"/>
          <w:lang w:val="en-US" w:eastAsia="en-US"/>
        </w:rPr>
        <w:t xml:space="preserve"> historical tension between strictly frequentist (</w:t>
      </w:r>
      <w:proofErr w:type="spellStart"/>
      <w:r>
        <w:rPr>
          <w:rFonts w:ascii="Calibri" w:hAnsi="Calibri" w:cstheme="minorBidi"/>
          <w:sz w:val="20"/>
          <w:szCs w:val="22"/>
          <w:lang w:val="en-US" w:eastAsia="en-US"/>
        </w:rPr>
        <w:t>Neyman</w:t>
      </w:r>
      <w:proofErr w:type="spellEnd"/>
      <w:r>
        <w:rPr>
          <w:rFonts w:ascii="Calibri" w:hAnsi="Calibri" w:cstheme="minorBidi"/>
          <w:sz w:val="20"/>
          <w:szCs w:val="22"/>
          <w:lang w:val="en-US" w:eastAsia="en-US"/>
        </w:rPr>
        <w:t xml:space="preserve">-Pearson) interpretation, that </w:t>
      </w:r>
      <w:proofErr w:type="spellStart"/>
      <w:r>
        <w:rPr>
          <w:rFonts w:ascii="Calibri" w:hAnsi="Calibri" w:cstheme="minorBidi"/>
          <w:sz w:val="20"/>
          <w:szCs w:val="22"/>
          <w:lang w:val="en-US" w:eastAsia="en-US"/>
        </w:rPr>
        <w:t>Ionnidis</w:t>
      </w:r>
      <w:proofErr w:type="spellEnd"/>
      <w:r>
        <w:rPr>
          <w:rFonts w:ascii="Calibri" w:hAnsi="Calibri" w:cstheme="minorBidi"/>
          <w:sz w:val="20"/>
          <w:szCs w:val="22"/>
          <w:lang w:val="en-US" w:eastAsia="en-US"/>
        </w:rPr>
        <w:t xml:space="preserve"> finds more or less useless for science, and “</w:t>
      </w:r>
      <w:proofErr w:type="spellStart"/>
      <w:r>
        <w:rPr>
          <w:rFonts w:ascii="Calibri" w:hAnsi="Calibri" w:cstheme="minorBidi"/>
          <w:sz w:val="20"/>
          <w:szCs w:val="22"/>
          <w:lang w:val="en-US" w:eastAsia="en-US"/>
        </w:rPr>
        <w:t>Fisherian</w:t>
      </w:r>
      <w:proofErr w:type="spellEnd"/>
      <w:r>
        <w:rPr>
          <w:rFonts w:ascii="Calibri" w:hAnsi="Calibri" w:cstheme="minorBidi"/>
          <w:sz w:val="20"/>
          <w:szCs w:val="22"/>
          <w:lang w:val="en-US" w:eastAsia="en-US"/>
        </w:rPr>
        <w:t xml:space="preserve">” p-values, that are used to give a sense of variable importance.  </w:t>
      </w:r>
    </w:p>
  </w:comment>
  <w:comment w:id="290" w:author="thirion " w:date="2018-05-08T15:20:00Z" w:initials="">
    <w:p w14:paraId="579BEE0C" w14:textId="77777777" w:rsidR="000D3382" w:rsidRPr="00B875E3" w:rsidRDefault="000D3382">
      <w:pPr>
        <w:rPr>
          <w:lang w:val="en-US"/>
        </w:rPr>
      </w:pPr>
      <w:r>
        <w:rPr>
          <w:rFonts w:ascii="Calibri" w:hAnsi="Calibri" w:cstheme="minorBidi"/>
          <w:sz w:val="20"/>
          <w:szCs w:val="22"/>
          <w:lang w:val="en-US" w:eastAsia="en-US"/>
        </w:rPr>
        <w:t>Not exactly. It is actually optimal for settings like: “does the treatment have an effect</w:t>
      </w:r>
      <w:proofErr w:type="gramStart"/>
      <w:r>
        <w:rPr>
          <w:rFonts w:ascii="Calibri" w:hAnsi="Calibri" w:cstheme="minorBidi"/>
          <w:sz w:val="20"/>
          <w:szCs w:val="22"/>
          <w:lang w:val="en-US" w:eastAsia="en-US"/>
        </w:rPr>
        <w:t>” ?</w:t>
      </w:r>
      <w:proofErr w:type="gramEnd"/>
      <w:r>
        <w:rPr>
          <w:rFonts w:ascii="Calibri" w:hAnsi="Calibri" w:cstheme="minorBidi"/>
          <w:sz w:val="20"/>
          <w:szCs w:val="22"/>
          <w:lang w:val="en-US" w:eastAsia="en-US"/>
        </w:rPr>
        <w:t xml:space="preserve"> In which </w:t>
      </w:r>
      <w:proofErr w:type="gramStart"/>
      <w:r>
        <w:rPr>
          <w:rFonts w:ascii="Calibri" w:hAnsi="Calibri" w:cstheme="minorBidi"/>
          <w:sz w:val="20"/>
          <w:szCs w:val="22"/>
          <w:lang w:val="en-US" w:eastAsia="en-US"/>
        </w:rPr>
        <w:t>case</w:t>
      </w:r>
      <w:proofErr w:type="gramEnd"/>
      <w:r>
        <w:rPr>
          <w:rFonts w:ascii="Calibri" w:hAnsi="Calibri" w:cstheme="minorBidi"/>
          <w:sz w:val="20"/>
          <w:szCs w:val="22"/>
          <w:lang w:val="en-US" w:eastAsia="en-US"/>
        </w:rPr>
        <w:t xml:space="preserve"> you’re in a confirmatory setting (more generally, think of pharmaceutical research). Discovering effects is </w:t>
      </w:r>
      <w:proofErr w:type="gramStart"/>
      <w:r>
        <w:rPr>
          <w:rFonts w:ascii="Calibri" w:hAnsi="Calibri" w:cstheme="minorBidi"/>
          <w:sz w:val="20"/>
          <w:szCs w:val="22"/>
          <w:lang w:val="en-US" w:eastAsia="en-US"/>
        </w:rPr>
        <w:t>actually more</w:t>
      </w:r>
      <w:proofErr w:type="gramEnd"/>
      <w:r>
        <w:rPr>
          <w:rFonts w:ascii="Calibri" w:hAnsi="Calibri" w:cstheme="minorBidi"/>
          <w:sz w:val="20"/>
          <w:szCs w:val="22"/>
          <w:lang w:val="en-US" w:eastAsia="en-US"/>
        </w:rPr>
        <w:t xml:space="preserve"> an exploratory question, and in particular frequentist </w:t>
      </w:r>
      <w:proofErr w:type="spellStart"/>
      <w:r>
        <w:rPr>
          <w:rFonts w:ascii="Calibri" w:hAnsi="Calibri" w:cstheme="minorBidi"/>
          <w:sz w:val="20"/>
          <w:szCs w:val="22"/>
          <w:lang w:val="en-US" w:eastAsia="en-US"/>
        </w:rPr>
        <w:t>reasonaning</w:t>
      </w:r>
      <w:proofErr w:type="spellEnd"/>
      <w:r>
        <w:rPr>
          <w:rFonts w:ascii="Calibri" w:hAnsi="Calibri" w:cstheme="minorBidi"/>
          <w:sz w:val="20"/>
          <w:szCs w:val="22"/>
          <w:lang w:val="en-US" w:eastAsia="en-US"/>
        </w:rPr>
        <w:t xml:space="preserve"> is not optimal at that.</w:t>
      </w:r>
    </w:p>
  </w:comment>
  <w:comment w:id="299" w:author="thirion " w:date="2018-05-08T15:24:00Z" w:initials="">
    <w:p w14:paraId="14083407" w14:textId="77777777" w:rsidR="000D3382" w:rsidRPr="00B875E3" w:rsidRDefault="000D3382">
      <w:pPr>
        <w:rPr>
          <w:lang w:val="en-US"/>
        </w:rPr>
      </w:pPr>
      <w:r>
        <w:rPr>
          <w:rFonts w:ascii="Calibri" w:hAnsi="Calibri" w:cstheme="minorBidi"/>
          <w:sz w:val="20"/>
          <w:szCs w:val="22"/>
          <w:lang w:val="en-US" w:eastAsia="en-US"/>
        </w:rPr>
        <w:t xml:space="preserve">More simply, we want to capture monotonous </w:t>
      </w:r>
      <w:proofErr w:type="spellStart"/>
      <w:r>
        <w:rPr>
          <w:rFonts w:ascii="Calibri" w:hAnsi="Calibri" w:cstheme="minorBidi"/>
          <w:sz w:val="20"/>
          <w:szCs w:val="22"/>
          <w:lang w:val="en-US" w:eastAsia="en-US"/>
        </w:rPr>
        <w:t>behaviour</w:t>
      </w:r>
      <w:proofErr w:type="spellEnd"/>
      <w:r>
        <w:rPr>
          <w:rFonts w:ascii="Calibri" w:hAnsi="Calibri" w:cstheme="minorBidi"/>
          <w:sz w:val="20"/>
          <w:szCs w:val="22"/>
          <w:lang w:val="en-US" w:eastAsia="en-US"/>
        </w:rPr>
        <w:t xml:space="preserve"> (“if x increases, Y increases...”) in the context of limited, noisy data.</w:t>
      </w:r>
    </w:p>
  </w:comment>
  <w:comment w:id="308" w:author="thirion " w:date="2018-05-08T15:28:00Z" w:initials="">
    <w:p w14:paraId="19C0B914" w14:textId="77777777" w:rsidR="000D3382" w:rsidRPr="00B875E3" w:rsidRDefault="000D3382">
      <w:pPr>
        <w:rPr>
          <w:lang w:val="en-US"/>
        </w:rPr>
      </w:pPr>
      <w:r>
        <w:rPr>
          <w:rFonts w:asciiTheme="minorHAnsi" w:eastAsia="ＭＳ 明朝" w:hAnsiTheme="minorHAnsi" w:cstheme="minorBidi"/>
          <w:sz w:val="20"/>
          <w:szCs w:val="22"/>
          <w:lang w:val="en-US" w:eastAsia="en-US"/>
        </w:rPr>
        <w:t xml:space="preserve">To be clearer, the first question is: “can on one predict </w:t>
      </w:r>
      <w:r>
        <w:rPr>
          <w:rFonts w:asciiTheme="minorHAnsi" w:eastAsia="ＭＳ 明朝" w:hAnsiTheme="minorHAnsi" w:cstheme="minorBidi"/>
          <w:i/>
          <w:sz w:val="20"/>
          <w:szCs w:val="22"/>
          <w:lang w:val="en-US" w:eastAsia="en-US"/>
        </w:rPr>
        <w:t xml:space="preserve">whether </w:t>
      </w:r>
      <w:r>
        <w:rPr>
          <w:rFonts w:asciiTheme="minorHAnsi" w:eastAsia="ＭＳ 明朝" w:hAnsiTheme="minorHAnsi" w:cstheme="minorBidi"/>
          <w:sz w:val="20"/>
          <w:szCs w:val="22"/>
          <w:lang w:val="en-US" w:eastAsia="en-US"/>
        </w:rPr>
        <w:t xml:space="preserve">some individual has a </w:t>
      </w:r>
      <w:proofErr w:type="spellStart"/>
      <w:r>
        <w:rPr>
          <w:rFonts w:asciiTheme="minorHAnsi" w:eastAsia="ＭＳ 明朝" w:hAnsiTheme="minorHAnsi" w:cstheme="minorBidi"/>
          <w:sz w:val="20"/>
          <w:szCs w:val="22"/>
          <w:lang w:val="en-US" w:eastAsia="en-US"/>
        </w:rPr>
        <w:t>ceratin</w:t>
      </w:r>
      <w:proofErr w:type="spellEnd"/>
      <w:r>
        <w:rPr>
          <w:rFonts w:asciiTheme="minorHAnsi" w:eastAsia="ＭＳ 明朝" w:hAnsiTheme="minorHAnsi" w:cstheme="minorBidi"/>
          <w:sz w:val="20"/>
          <w:szCs w:val="22"/>
          <w:lang w:val="en-US" w:eastAsia="en-US"/>
        </w:rPr>
        <w:t xml:space="preserve"> diseases knowing ...”</w:t>
      </w:r>
    </w:p>
    <w:p w14:paraId="1188E127" w14:textId="77777777" w:rsidR="000D3382" w:rsidRPr="00B875E3" w:rsidRDefault="000D3382">
      <w:pPr>
        <w:rPr>
          <w:lang w:val="en-US"/>
        </w:rPr>
      </w:pPr>
      <w:r>
        <w:rPr>
          <w:rFonts w:asciiTheme="minorHAnsi" w:hAnsiTheme="minorHAnsi" w:cstheme="minorBidi"/>
          <w:sz w:val="20"/>
          <w:szCs w:val="22"/>
          <w:lang w:val="en-US" w:eastAsia="en-US"/>
        </w:rPr>
        <w:t>Most ML approaches would not even open the box.</w:t>
      </w:r>
    </w:p>
  </w:comment>
  <w:comment w:id="309" w:author="thirion " w:date="2018-05-08T15:30:00Z" w:initials="">
    <w:p w14:paraId="4B324113" w14:textId="77777777" w:rsidR="000D3382" w:rsidRPr="00B875E3" w:rsidRDefault="000D3382">
      <w:pPr>
        <w:rPr>
          <w:lang w:val="en-US"/>
        </w:rPr>
      </w:pPr>
      <w:r>
        <w:rPr>
          <w:rFonts w:ascii="Calibri" w:hAnsi="Calibri" w:cstheme="minorBidi"/>
          <w:sz w:val="20"/>
          <w:szCs w:val="22"/>
          <w:lang w:val="en-US" w:eastAsia="en-US"/>
        </w:rPr>
        <w:t>Don’t understand what this means</w:t>
      </w:r>
    </w:p>
  </w:comment>
  <w:comment w:id="321" w:author="thirion " w:date="2018-05-08T15:31:00Z" w:initials="">
    <w:p w14:paraId="61F760AC" w14:textId="77777777" w:rsidR="000D3382" w:rsidRPr="00B875E3" w:rsidRDefault="000D3382">
      <w:pPr>
        <w:rPr>
          <w:lang w:val="en-US"/>
        </w:rPr>
      </w:pPr>
      <w:r>
        <w:rPr>
          <w:rFonts w:ascii="Calibri" w:hAnsi="Calibri" w:cstheme="minorBidi"/>
          <w:sz w:val="20"/>
          <w:szCs w:val="22"/>
          <w:lang w:val="en-US" w:eastAsia="en-US"/>
        </w:rPr>
        <w:t>If you believe that th</w:t>
      </w:r>
      <w:bookmarkStart w:id="322" w:name="_GoBack"/>
      <w:bookmarkEnd w:id="322"/>
      <w:r>
        <w:rPr>
          <w:rFonts w:ascii="Calibri" w:hAnsi="Calibri" w:cstheme="minorBidi"/>
          <w:sz w:val="20"/>
          <w:szCs w:val="22"/>
          <w:lang w:val="en-US" w:eastAsia="en-US"/>
        </w:rPr>
        <w:t xml:space="preserve">e variables may have an impact, you have to do </w:t>
      </w:r>
      <w:proofErr w:type="gramStart"/>
      <w:r>
        <w:rPr>
          <w:rFonts w:ascii="Calibri" w:hAnsi="Calibri" w:cstheme="minorBidi"/>
          <w:sz w:val="20"/>
          <w:szCs w:val="22"/>
          <w:lang w:val="en-US" w:eastAsia="en-US"/>
        </w:rPr>
        <w:t>that !</w:t>
      </w:r>
      <w:proofErr w:type="gramEnd"/>
    </w:p>
  </w:comment>
  <w:comment w:id="341" w:author="thirion " w:date="2018-05-08T15:33:00Z" w:initials="">
    <w:p w14:paraId="6A44A077" w14:textId="77777777" w:rsidR="000D3382" w:rsidRPr="00B875E3" w:rsidRDefault="000D3382">
      <w:pPr>
        <w:rPr>
          <w:lang w:val="en-US"/>
        </w:rPr>
      </w:pPr>
      <w:r>
        <w:rPr>
          <w:rFonts w:ascii="Calibri" w:hAnsi="Calibri" w:cstheme="minorBidi"/>
          <w:sz w:val="20"/>
          <w:szCs w:val="22"/>
          <w:lang w:val="en-US" w:eastAsia="en-US"/>
        </w:rPr>
        <w:t>Not super clear</w:t>
      </w:r>
    </w:p>
  </w:comment>
  <w:comment w:id="348" w:author="thirion " w:date="2018-05-08T15:34:00Z" w:initials="">
    <w:p w14:paraId="65CCEA57" w14:textId="77777777" w:rsidR="000D3382" w:rsidRPr="00B875E3" w:rsidRDefault="000D3382">
      <w:pPr>
        <w:rPr>
          <w:lang w:val="en-US"/>
        </w:rPr>
      </w:pPr>
      <w:r>
        <w:rPr>
          <w:rFonts w:ascii="Calibri" w:hAnsi="Calibri" w:cstheme="minorBidi"/>
          <w:sz w:val="20"/>
          <w:szCs w:val="22"/>
          <w:lang w:val="en-US" w:eastAsia="en-US"/>
        </w:rPr>
        <w:t xml:space="preserve">This paragraph should be written in present: these are </w:t>
      </w:r>
      <w:proofErr w:type="spellStart"/>
      <w:r>
        <w:rPr>
          <w:rFonts w:ascii="Calibri" w:hAnsi="Calibri" w:cstheme="minorBidi"/>
          <w:sz w:val="20"/>
          <w:szCs w:val="22"/>
          <w:lang w:val="en-US" w:eastAsia="en-US"/>
        </w:rPr>
        <w:t>geenral</w:t>
      </w:r>
      <w:proofErr w:type="spellEnd"/>
      <w:r>
        <w:rPr>
          <w:rFonts w:ascii="Calibri" w:hAnsi="Calibri" w:cstheme="minorBidi"/>
          <w:sz w:val="20"/>
          <w:szCs w:val="22"/>
          <w:lang w:val="en-US" w:eastAsia="en-US"/>
        </w:rPr>
        <w:t xml:space="preserve"> facts, not tied to your experiment. </w:t>
      </w:r>
    </w:p>
  </w:comment>
  <w:comment w:id="352" w:author="thirion " w:date="2018-05-08T16:23:00Z" w:initials="">
    <w:p w14:paraId="01470824" w14:textId="77777777" w:rsidR="000D3382" w:rsidRPr="00B875E3" w:rsidRDefault="000D3382">
      <w:pPr>
        <w:rPr>
          <w:lang w:val="en-US"/>
        </w:rPr>
      </w:pPr>
      <w:r>
        <w:rPr>
          <w:rFonts w:ascii="Calibri" w:hAnsi="Calibri" w:cstheme="minorBidi"/>
          <w:sz w:val="20"/>
          <w:szCs w:val="22"/>
          <w:lang w:val="en-US" w:eastAsia="en-US"/>
        </w:rPr>
        <w:t xml:space="preserve">You should start by stating that LASSO is a penalized inference that makes prediction possible even when n &lt; p. It performs well in presence </w:t>
      </w:r>
      <w:proofErr w:type="gramStart"/>
      <w:r>
        <w:rPr>
          <w:rFonts w:ascii="Calibri" w:hAnsi="Calibri" w:cstheme="minorBidi"/>
          <w:sz w:val="20"/>
          <w:szCs w:val="22"/>
          <w:lang w:val="en-US" w:eastAsia="en-US"/>
        </w:rPr>
        <w:t>of  confound</w:t>
      </w:r>
      <w:proofErr w:type="gramEnd"/>
      <w:r>
        <w:rPr>
          <w:rFonts w:ascii="Calibri" w:hAnsi="Calibri" w:cstheme="minorBidi"/>
          <w:sz w:val="20"/>
          <w:szCs w:val="22"/>
          <w:lang w:val="en-US" w:eastAsia="en-US"/>
        </w:rPr>
        <w:t xml:space="preserve"> variables.</w:t>
      </w:r>
    </w:p>
  </w:comment>
  <w:comment w:id="353" w:author="thirion " w:date="2018-05-08T15:35:00Z" w:initials="">
    <w:p w14:paraId="1D0FFC36" w14:textId="77777777" w:rsidR="000D3382" w:rsidRPr="00B875E3" w:rsidRDefault="000D3382">
      <w:pPr>
        <w:rPr>
          <w:lang w:val="en-US"/>
        </w:rPr>
      </w:pPr>
      <w:r>
        <w:rPr>
          <w:rFonts w:ascii="Calibri" w:hAnsi="Calibri" w:cstheme="minorBidi"/>
          <w:sz w:val="20"/>
          <w:szCs w:val="22"/>
          <w:lang w:val="en-US" w:eastAsia="en-US"/>
        </w:rPr>
        <w:t xml:space="preserve">Explain </w:t>
      </w:r>
      <w:proofErr w:type="gramStart"/>
      <w:r>
        <w:rPr>
          <w:rFonts w:ascii="Calibri" w:hAnsi="Calibri" w:cstheme="minorBidi"/>
          <w:sz w:val="20"/>
          <w:szCs w:val="22"/>
          <w:lang w:val="en-US" w:eastAsia="en-US"/>
        </w:rPr>
        <w:t>it !</w:t>
      </w:r>
      <w:proofErr w:type="gramEnd"/>
    </w:p>
  </w:comment>
  <w:comment w:id="354" w:author="thirion " w:date="2018-05-08T15:35:00Z" w:initials="">
    <w:p w14:paraId="094B60C3" w14:textId="77777777" w:rsidR="000D3382" w:rsidRDefault="000D3382">
      <w:r>
        <w:rPr>
          <w:rFonts w:ascii="Calibri" w:hAnsi="Calibri" w:cstheme="minorBidi"/>
          <w:sz w:val="20"/>
          <w:szCs w:val="22"/>
          <w:lang w:val="en-US" w:eastAsia="en-US"/>
        </w:rPr>
        <w:t xml:space="preserve">I would not say so. Heuristic variable selection (e.g. greedy </w:t>
      </w:r>
      <w:proofErr w:type="spellStart"/>
      <w:r>
        <w:rPr>
          <w:rFonts w:ascii="Calibri" w:hAnsi="Calibri" w:cstheme="minorBidi"/>
          <w:sz w:val="20"/>
          <w:szCs w:val="22"/>
          <w:lang w:val="en-US" w:eastAsia="en-US"/>
        </w:rPr>
        <w:t>seelction</w:t>
      </w:r>
      <w:proofErr w:type="spellEnd"/>
      <w:r>
        <w:rPr>
          <w:rFonts w:ascii="Calibri" w:hAnsi="Calibri" w:cstheme="minorBidi"/>
          <w:sz w:val="20"/>
          <w:szCs w:val="22"/>
          <w:lang w:val="en-US" w:eastAsia="en-US"/>
        </w:rPr>
        <w:t xml:space="preserve">) is certainly more </w:t>
      </w:r>
      <w:proofErr w:type="gramStart"/>
      <w:r>
        <w:rPr>
          <w:rFonts w:ascii="Calibri" w:hAnsi="Calibri" w:cstheme="minorBidi"/>
          <w:sz w:val="20"/>
          <w:szCs w:val="22"/>
          <w:lang w:val="en-US" w:eastAsia="en-US"/>
        </w:rPr>
        <w:t>natural ,</w:t>
      </w:r>
      <w:proofErr w:type="gramEnd"/>
      <w:r>
        <w:rPr>
          <w:rFonts w:ascii="Calibri" w:hAnsi="Calibri" w:cstheme="minorBidi"/>
          <w:sz w:val="20"/>
          <w:szCs w:val="22"/>
          <w:lang w:val="en-US" w:eastAsia="en-US"/>
        </w:rPr>
        <w:t xml:space="preserve"> but… Lasso is convex !</w:t>
      </w:r>
    </w:p>
  </w:comment>
  <w:comment w:id="357" w:author="thirion " w:date="2018-05-08T15:37:00Z" w:initials="">
    <w:p w14:paraId="2BCBE036" w14:textId="77777777" w:rsidR="000D3382" w:rsidRPr="00B875E3" w:rsidRDefault="000D3382">
      <w:pPr>
        <w:rPr>
          <w:lang w:val="en-US"/>
        </w:rPr>
      </w:pPr>
      <w:r>
        <w:rPr>
          <w:rFonts w:ascii="Calibri" w:hAnsi="Calibri" w:cstheme="minorBidi"/>
          <w:sz w:val="20"/>
          <w:szCs w:val="22"/>
          <w:lang w:val="en-US" w:eastAsia="en-US"/>
        </w:rPr>
        <w:t>But here you’re already making it the wrong way. You want to interpret the lasso coefficients as an inference, which nothing allows you to do.</w:t>
      </w:r>
    </w:p>
  </w:comment>
  <w:comment w:id="374" w:author="thirion " w:date="2018-05-08T15:39:00Z" w:initials="">
    <w:p w14:paraId="47653EC3" w14:textId="77777777" w:rsidR="000D3382" w:rsidRPr="00B875E3" w:rsidRDefault="000D3382">
      <w:pPr>
        <w:rPr>
          <w:lang w:val="en-US"/>
        </w:rPr>
      </w:pPr>
      <w:r>
        <w:rPr>
          <w:rFonts w:asciiTheme="minorHAnsi" w:hAnsiTheme="minorHAnsi" w:cstheme="minorBidi"/>
          <w:sz w:val="20"/>
          <w:szCs w:val="22"/>
          <w:lang w:val="en-US" w:eastAsia="en-US"/>
        </w:rPr>
        <w:t xml:space="preserve">How do you define </w:t>
      </w:r>
      <w:r>
        <w:rPr>
          <w:rFonts w:asciiTheme="minorHAnsi" w:hAnsiTheme="minorHAnsi" w:cstheme="minorBidi"/>
          <w:i/>
          <w:sz w:val="20"/>
          <w:szCs w:val="22"/>
          <w:lang w:val="en-US" w:eastAsia="en-US"/>
        </w:rPr>
        <w:t xml:space="preserve">variable </w:t>
      </w:r>
      <w:proofErr w:type="gramStart"/>
      <w:r>
        <w:rPr>
          <w:rFonts w:asciiTheme="minorHAnsi" w:hAnsiTheme="minorHAnsi" w:cstheme="minorBidi"/>
          <w:i/>
          <w:sz w:val="20"/>
          <w:szCs w:val="22"/>
          <w:lang w:val="en-US" w:eastAsia="en-US"/>
        </w:rPr>
        <w:t xml:space="preserve">importance </w:t>
      </w:r>
      <w:r>
        <w:rPr>
          <w:rFonts w:asciiTheme="minorHAnsi" w:hAnsiTheme="minorHAnsi" w:cstheme="minorBidi"/>
          <w:sz w:val="20"/>
          <w:szCs w:val="22"/>
          <w:lang w:val="en-US" w:eastAsia="en-US"/>
        </w:rPr>
        <w:t>?</w:t>
      </w:r>
      <w:proofErr w:type="gramEnd"/>
    </w:p>
  </w:comment>
  <w:comment w:id="385" w:author="thirion " w:date="2018-05-08T15:41:00Z" w:initials="">
    <w:p w14:paraId="12259772" w14:textId="77777777" w:rsidR="000D3382" w:rsidRPr="00B875E3" w:rsidRDefault="000D3382">
      <w:pPr>
        <w:rPr>
          <w:lang w:val="en-US"/>
        </w:rPr>
      </w:pPr>
      <w:r>
        <w:rPr>
          <w:rFonts w:ascii="Calibri" w:hAnsi="Calibri" w:cstheme="minorBidi"/>
          <w:sz w:val="20"/>
          <w:szCs w:val="22"/>
          <w:lang w:val="en-US" w:eastAsia="en-US"/>
        </w:rPr>
        <w:t xml:space="preserve">You need to explain this more precisely. This is </w:t>
      </w:r>
      <w:proofErr w:type="gramStart"/>
      <w:r>
        <w:rPr>
          <w:rFonts w:ascii="Calibri" w:hAnsi="Calibri" w:cstheme="minorBidi"/>
          <w:sz w:val="20"/>
          <w:szCs w:val="22"/>
          <w:lang w:val="en-US" w:eastAsia="en-US"/>
        </w:rPr>
        <w:t>actually highly</w:t>
      </w:r>
      <w:proofErr w:type="gramEnd"/>
      <w:r>
        <w:rPr>
          <w:rFonts w:ascii="Calibri" w:hAnsi="Calibri" w:cstheme="minorBidi"/>
          <w:sz w:val="20"/>
          <w:szCs w:val="22"/>
          <w:lang w:val="en-US" w:eastAsia="en-US"/>
        </w:rPr>
        <w:t xml:space="preserve"> non-trivial.</w:t>
      </w:r>
    </w:p>
  </w:comment>
  <w:comment w:id="397" w:author="thirion " w:date="2018-05-08T15:42:00Z" w:initials="">
    <w:p w14:paraId="472FAF0E" w14:textId="77777777" w:rsidR="000D3382" w:rsidRPr="00B875E3" w:rsidRDefault="000D3382">
      <w:pPr>
        <w:rPr>
          <w:lang w:val="en-US"/>
        </w:rPr>
      </w:pPr>
      <w:r>
        <w:rPr>
          <w:rFonts w:ascii="Calibri" w:hAnsi="Calibri" w:cstheme="minorBidi"/>
          <w:sz w:val="20"/>
          <w:szCs w:val="22"/>
          <w:lang w:val="en-US" w:eastAsia="en-US"/>
        </w:rPr>
        <w:t xml:space="preserve">OK, but now, you can say that there is an active area of research on </w:t>
      </w:r>
      <w:proofErr w:type="gramStart"/>
      <w:r>
        <w:rPr>
          <w:rFonts w:ascii="Calibri" w:hAnsi="Calibri" w:cstheme="minorBidi"/>
          <w:sz w:val="20"/>
          <w:szCs w:val="22"/>
          <w:lang w:val="en-US" w:eastAsia="en-US"/>
        </w:rPr>
        <w:t>this questions</w:t>
      </w:r>
      <w:proofErr w:type="gramEnd"/>
      <w:r>
        <w:rPr>
          <w:rFonts w:ascii="Calibri" w:hAnsi="Calibri" w:cstheme="minorBidi"/>
          <w:sz w:val="20"/>
          <w:szCs w:val="22"/>
          <w:lang w:val="en-US" w:eastAsia="en-US"/>
        </w:rPr>
        <w:t xml:space="preserve"> and briefly cite 3 approaches:</w:t>
      </w:r>
    </w:p>
    <w:p w14:paraId="0B5B803C" w14:textId="77777777" w:rsidR="000D3382" w:rsidRPr="00B875E3" w:rsidRDefault="000D3382">
      <w:pPr>
        <w:rPr>
          <w:lang w:val="en-US"/>
        </w:rPr>
      </w:pPr>
      <w:r>
        <w:rPr>
          <w:rFonts w:asciiTheme="minorHAnsi" w:hAnsiTheme="minorHAnsi" w:cstheme="minorBidi"/>
          <w:sz w:val="20"/>
          <w:szCs w:val="22"/>
          <w:lang w:val="en-US" w:eastAsia="en-US"/>
        </w:rPr>
        <w:t>- post-selection inference</w:t>
      </w:r>
    </w:p>
    <w:p w14:paraId="50533099" w14:textId="77777777" w:rsidR="000D3382" w:rsidRPr="00B875E3" w:rsidRDefault="000D3382">
      <w:pPr>
        <w:rPr>
          <w:lang w:val="en-US"/>
        </w:rPr>
      </w:pPr>
      <w:r>
        <w:rPr>
          <w:rFonts w:asciiTheme="minorHAnsi" w:hAnsiTheme="minorHAnsi" w:cstheme="minorBidi"/>
          <w:sz w:val="20"/>
          <w:szCs w:val="22"/>
          <w:lang w:val="en-US" w:eastAsia="en-US"/>
        </w:rPr>
        <w:t xml:space="preserve">- </w:t>
      </w:r>
      <w:proofErr w:type="spellStart"/>
      <w:r>
        <w:rPr>
          <w:rFonts w:asciiTheme="minorHAnsi" w:hAnsiTheme="minorHAnsi" w:cstheme="minorBidi"/>
          <w:sz w:val="20"/>
          <w:szCs w:val="22"/>
          <w:lang w:val="en-US" w:eastAsia="en-US"/>
        </w:rPr>
        <w:t>desparsified</w:t>
      </w:r>
      <w:proofErr w:type="spellEnd"/>
      <w:r>
        <w:rPr>
          <w:rFonts w:asciiTheme="minorHAnsi" w:hAnsiTheme="minorHAnsi" w:cstheme="minorBidi"/>
          <w:sz w:val="20"/>
          <w:szCs w:val="22"/>
          <w:lang w:val="en-US" w:eastAsia="en-US"/>
        </w:rPr>
        <w:t xml:space="preserve"> lasso</w:t>
      </w:r>
    </w:p>
    <w:p w14:paraId="227C3D45" w14:textId="77777777" w:rsidR="000D3382" w:rsidRPr="00B875E3" w:rsidRDefault="000D3382">
      <w:pPr>
        <w:rPr>
          <w:lang w:val="en-US"/>
        </w:rPr>
      </w:pPr>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knockofs</w:t>
      </w:r>
      <w:proofErr w:type="spellEnd"/>
    </w:p>
  </w:comment>
  <w:comment w:id="410" w:author="thirion " w:date="2018-05-08T16:21:00Z" w:initials="">
    <w:p w14:paraId="134731D2" w14:textId="77777777" w:rsidR="000D3382" w:rsidRPr="00B875E3" w:rsidRDefault="000D3382">
      <w:pPr>
        <w:rPr>
          <w:lang w:val="en-US"/>
        </w:rPr>
      </w:pPr>
      <w:r>
        <w:rPr>
          <w:rFonts w:ascii="Calibri" w:hAnsi="Calibri" w:cstheme="minorBidi"/>
          <w:sz w:val="20"/>
          <w:szCs w:val="22"/>
          <w:lang w:val="en-US" w:eastAsia="en-US"/>
        </w:rPr>
        <w:t>This should not come first</w:t>
      </w:r>
    </w:p>
  </w:comment>
  <w:comment w:id="411" w:author="thirion " w:date="2018-05-08T16:22:00Z" w:initials="">
    <w:p w14:paraId="2D4F1025" w14:textId="77777777" w:rsidR="000D3382" w:rsidRPr="00B875E3" w:rsidRDefault="000D3382">
      <w:pPr>
        <w:rPr>
          <w:lang w:val="en-US"/>
        </w:rPr>
      </w:pPr>
      <w:r>
        <w:rPr>
          <w:rFonts w:ascii="Calibri" w:hAnsi="Calibri" w:cstheme="minorBidi"/>
          <w:sz w:val="20"/>
          <w:szCs w:val="22"/>
          <w:lang w:val="en-US" w:eastAsia="en-US"/>
        </w:rPr>
        <w:t xml:space="preserve">Are all those </w:t>
      </w:r>
      <w:proofErr w:type="gramStart"/>
      <w:r>
        <w:rPr>
          <w:rFonts w:ascii="Calibri" w:hAnsi="Calibri" w:cstheme="minorBidi"/>
          <w:sz w:val="20"/>
          <w:szCs w:val="22"/>
          <w:lang w:val="en-US" w:eastAsia="en-US"/>
        </w:rPr>
        <w:t>useful ?</w:t>
      </w:r>
      <w:proofErr w:type="gramEnd"/>
    </w:p>
  </w:comment>
  <w:comment w:id="413" w:author="thirion " w:date="2018-05-08T16:22:00Z" w:initials="">
    <w:p w14:paraId="4D2B2086" w14:textId="77777777" w:rsidR="000D3382" w:rsidRPr="00B875E3" w:rsidRDefault="000D3382">
      <w:pPr>
        <w:rPr>
          <w:lang w:val="en-US"/>
        </w:rPr>
      </w:pPr>
      <w:r>
        <w:rPr>
          <w:rFonts w:ascii="Calibri" w:hAnsi="Calibri" w:cstheme="minorBidi"/>
          <w:sz w:val="20"/>
          <w:szCs w:val="22"/>
          <w:lang w:val="en-US" w:eastAsia="en-US"/>
        </w:rPr>
        <w:t xml:space="preserve">Raises the question: what are n and </w:t>
      </w:r>
      <w:proofErr w:type="gramStart"/>
      <w:r>
        <w:rPr>
          <w:rFonts w:ascii="Calibri" w:hAnsi="Calibri" w:cstheme="minorBidi"/>
          <w:sz w:val="20"/>
          <w:szCs w:val="22"/>
          <w:lang w:val="en-US" w:eastAsia="en-US"/>
        </w:rPr>
        <w:t>p ?</w:t>
      </w:r>
      <w:proofErr w:type="gramEnd"/>
    </w:p>
  </w:comment>
  <w:comment w:id="414" w:author="thirion " w:date="2018-05-08T16:25:00Z" w:initials="">
    <w:p w14:paraId="0A8BA0A8" w14:textId="77777777" w:rsidR="000D3382" w:rsidRPr="00B875E3" w:rsidRDefault="000D3382">
      <w:pPr>
        <w:rPr>
          <w:lang w:val="en-US"/>
        </w:rPr>
      </w:pPr>
      <w:r>
        <w:rPr>
          <w:rFonts w:ascii="Calibri" w:hAnsi="Calibri" w:cstheme="minorBidi"/>
          <w:sz w:val="20"/>
          <w:szCs w:val="22"/>
          <w:lang w:val="en-US" w:eastAsia="en-US"/>
        </w:rPr>
        <w:t xml:space="preserve">Should come </w:t>
      </w:r>
      <w:proofErr w:type="gramStart"/>
      <w:r>
        <w:rPr>
          <w:rFonts w:ascii="Calibri" w:hAnsi="Calibri" w:cstheme="minorBidi"/>
          <w:sz w:val="20"/>
          <w:szCs w:val="22"/>
          <w:lang w:val="en-US" w:eastAsia="en-US"/>
        </w:rPr>
        <w:t>first !</w:t>
      </w:r>
      <w:proofErr w:type="gramEnd"/>
    </w:p>
  </w:comment>
  <w:comment w:id="415" w:author="thirion " w:date="2018-05-08T16:26:00Z" w:initials="">
    <w:p w14:paraId="299EF6B1" w14:textId="77777777" w:rsidR="000D3382" w:rsidRPr="00B875E3" w:rsidRDefault="000D3382">
      <w:pPr>
        <w:rPr>
          <w:lang w:val="en-US"/>
        </w:rPr>
      </w:pPr>
      <w:r>
        <w:rPr>
          <w:rFonts w:ascii="Calibri" w:hAnsi="Calibri" w:cstheme="minorBidi"/>
          <w:sz w:val="20"/>
          <w:szCs w:val="22"/>
          <w:lang w:val="en-US" w:eastAsia="en-US"/>
        </w:rPr>
        <w:t>Should also be among the first ones</w:t>
      </w:r>
    </w:p>
  </w:comment>
  <w:comment w:id="416" w:author="thirion " w:date="2018-05-08T16:26:00Z" w:initials="">
    <w:p w14:paraId="526ABDD7" w14:textId="77777777" w:rsidR="000D3382" w:rsidRPr="00B875E3" w:rsidRDefault="000D3382">
      <w:pPr>
        <w:rPr>
          <w:lang w:val="en-US"/>
        </w:rPr>
      </w:pPr>
      <w:r>
        <w:rPr>
          <w:rFonts w:ascii="Calibri" w:hAnsi="Calibri" w:cstheme="minorBidi"/>
          <w:sz w:val="20"/>
          <w:szCs w:val="22"/>
          <w:lang w:val="en-US" w:eastAsia="en-US"/>
        </w:rPr>
        <w:t>These values are meaningless. You need to state the SNR values used.</w:t>
      </w:r>
    </w:p>
  </w:comment>
  <w:comment w:id="418" w:author="thirion " w:date="2018-05-08T16:28:00Z" w:initials="">
    <w:p w14:paraId="6401BD44" w14:textId="77777777" w:rsidR="000D3382" w:rsidRPr="00B875E3" w:rsidRDefault="000D3382">
      <w:pPr>
        <w:rPr>
          <w:lang w:val="en-US"/>
        </w:rPr>
      </w:pPr>
      <w:r>
        <w:rPr>
          <w:rFonts w:ascii="Calibri" w:hAnsi="Calibri" w:cstheme="minorBidi"/>
          <w:sz w:val="20"/>
          <w:szCs w:val="22"/>
          <w:lang w:val="en-US" w:eastAsia="en-US"/>
        </w:rPr>
        <w:t xml:space="preserve">The best among </w:t>
      </w:r>
      <w:proofErr w:type="gramStart"/>
      <w:r>
        <w:rPr>
          <w:rFonts w:ascii="Calibri" w:hAnsi="Calibri" w:cstheme="minorBidi"/>
          <w:sz w:val="20"/>
          <w:szCs w:val="22"/>
          <w:lang w:val="en-US" w:eastAsia="en-US"/>
        </w:rPr>
        <w:t>what ?</w:t>
      </w:r>
      <w:proofErr w:type="gramEnd"/>
    </w:p>
  </w:comment>
  <w:comment w:id="420" w:author="thirion " w:date="2018-05-08T16:29:00Z" w:initials="">
    <w:p w14:paraId="31C6C394" w14:textId="77777777" w:rsidR="000D3382" w:rsidRPr="00B875E3" w:rsidRDefault="000D3382">
      <w:pPr>
        <w:rPr>
          <w:lang w:val="en-US"/>
        </w:rPr>
      </w:pPr>
      <w:proofErr w:type="gramStart"/>
      <w:r>
        <w:rPr>
          <w:rFonts w:ascii="Calibri" w:hAnsi="Calibri" w:cstheme="minorBidi"/>
          <w:sz w:val="20"/>
          <w:szCs w:val="22"/>
          <w:lang w:val="en-US" w:eastAsia="en-US"/>
        </w:rPr>
        <w:t>Actually, it</w:t>
      </w:r>
      <w:proofErr w:type="gramEnd"/>
      <w:r>
        <w:rPr>
          <w:rFonts w:ascii="Calibri" w:hAnsi="Calibri" w:cstheme="minorBidi"/>
          <w:sz w:val="20"/>
          <w:szCs w:val="22"/>
          <w:lang w:val="en-US" w:eastAsia="en-US"/>
        </w:rPr>
        <w:t xml:space="preserve"> would have been useful to do 10 repetition to consolidate the results across bootstrap replications.</w:t>
      </w:r>
    </w:p>
  </w:comment>
  <w:comment w:id="430" w:author="thirion " w:date="2018-05-08T16:31:00Z" w:initials="">
    <w:p w14:paraId="3149D17E" w14:textId="77777777" w:rsidR="000D3382" w:rsidRPr="00B875E3" w:rsidRDefault="000D3382">
      <w:pPr>
        <w:rPr>
          <w:lang w:val="en-US"/>
        </w:rPr>
      </w:pPr>
      <w:proofErr w:type="gramStart"/>
      <w:r>
        <w:rPr>
          <w:rFonts w:ascii="Calibri" w:hAnsi="Calibri" w:cstheme="minorBidi"/>
          <w:sz w:val="20"/>
          <w:szCs w:val="22"/>
          <w:lang w:val="en-US" w:eastAsia="en-US"/>
        </w:rPr>
        <w:t>WDYM ?</w:t>
      </w:r>
      <w:proofErr w:type="gramEnd"/>
    </w:p>
  </w:comment>
  <w:comment w:id="431" w:author="thirion " w:date="2018-05-08T16:35:00Z" w:initials="">
    <w:p w14:paraId="77F6A89C" w14:textId="77777777" w:rsidR="000D3382" w:rsidRPr="00B875E3" w:rsidRDefault="000D3382">
      <w:pPr>
        <w:rPr>
          <w:lang w:val="en-US"/>
        </w:rPr>
      </w:pPr>
      <w:r>
        <w:rPr>
          <w:rFonts w:ascii="Calibri" w:hAnsi="Calibri" w:cstheme="minorBidi"/>
          <w:sz w:val="20"/>
          <w:szCs w:val="22"/>
          <w:lang w:val="en-US" w:eastAsia="en-US"/>
        </w:rPr>
        <w:t xml:space="preserve">I’m lost. What are you referring </w:t>
      </w:r>
      <w:proofErr w:type="gramStart"/>
      <w:r>
        <w:rPr>
          <w:rFonts w:ascii="Calibri" w:hAnsi="Calibri" w:cstheme="minorBidi"/>
          <w:sz w:val="20"/>
          <w:szCs w:val="22"/>
          <w:lang w:val="en-US" w:eastAsia="en-US"/>
        </w:rPr>
        <w:t>to ?</w:t>
      </w:r>
      <w:proofErr w:type="gramEnd"/>
    </w:p>
  </w:comment>
  <w:comment w:id="433" w:author="thirion " w:date="2018-05-08T16:36:00Z" w:initials="">
    <w:p w14:paraId="4CAF60B5" w14:textId="77777777" w:rsidR="000D3382" w:rsidRPr="00B875E3" w:rsidRDefault="000D3382">
      <w:pPr>
        <w:rPr>
          <w:lang w:val="en-US"/>
        </w:rPr>
      </w:pPr>
      <w:r>
        <w:rPr>
          <w:rFonts w:ascii="Calibri" w:hAnsi="Calibri" w:cstheme="minorBidi"/>
          <w:sz w:val="20"/>
          <w:szCs w:val="22"/>
          <w:lang w:val="en-US" w:eastAsia="en-US"/>
        </w:rPr>
        <w:t xml:space="preserve">Seems </w:t>
      </w:r>
      <w:proofErr w:type="gramStart"/>
      <w:r>
        <w:rPr>
          <w:rFonts w:ascii="Calibri" w:hAnsi="Calibri" w:cstheme="minorBidi"/>
          <w:sz w:val="20"/>
          <w:szCs w:val="22"/>
          <w:lang w:val="en-US" w:eastAsia="en-US"/>
        </w:rPr>
        <w:t>strange ?</w:t>
      </w:r>
      <w:proofErr w:type="gramEnd"/>
    </w:p>
  </w:comment>
  <w:comment w:id="438" w:author="thirion " w:date="2018-05-08T16:47:00Z" w:initials="">
    <w:p w14:paraId="7F1DD94A" w14:textId="77777777" w:rsidR="000D3382" w:rsidRPr="00B875E3" w:rsidRDefault="000D3382">
      <w:pPr>
        <w:rPr>
          <w:lang w:val="en-US"/>
        </w:rPr>
      </w:pPr>
      <w:r>
        <w:rPr>
          <w:rFonts w:ascii="Calibri" w:hAnsi="Calibri" w:cstheme="minorBidi"/>
          <w:sz w:val="20"/>
          <w:szCs w:val="22"/>
          <w:lang w:val="en-US" w:eastAsia="en-US"/>
        </w:rPr>
        <w:t>??</w:t>
      </w:r>
    </w:p>
  </w:comment>
  <w:comment w:id="439" w:author="thirion " w:date="2018-05-08T16:51:00Z" w:initials="">
    <w:p w14:paraId="3725EE69" w14:textId="77777777" w:rsidR="000D3382" w:rsidRPr="00B875E3" w:rsidRDefault="000D3382">
      <w:pPr>
        <w:rPr>
          <w:lang w:val="en-US"/>
        </w:rPr>
      </w:pPr>
      <w:r>
        <w:rPr>
          <w:rFonts w:ascii="Calibri" w:hAnsi="Calibri" w:cstheme="minorBidi"/>
          <w:sz w:val="20"/>
          <w:szCs w:val="22"/>
          <w:lang w:val="en-US" w:eastAsia="en-US"/>
        </w:rPr>
        <w:t xml:space="preserve">There must be an error here. Please </w:t>
      </w:r>
      <w:proofErr w:type="gramStart"/>
      <w:r>
        <w:rPr>
          <w:rFonts w:ascii="Calibri" w:hAnsi="Calibri" w:cstheme="minorBidi"/>
          <w:sz w:val="20"/>
          <w:szCs w:val="22"/>
          <w:lang w:val="en-US" w:eastAsia="en-US"/>
        </w:rPr>
        <w:t>check !</w:t>
      </w:r>
      <w:proofErr w:type="gramEnd"/>
    </w:p>
  </w:comment>
  <w:comment w:id="441" w:author="thirion " w:date="2018-05-08T16:52:00Z" w:initials="">
    <w:p w14:paraId="4537F5CE" w14:textId="77777777" w:rsidR="000D3382" w:rsidRPr="00B875E3" w:rsidRDefault="000D3382">
      <w:pPr>
        <w:rPr>
          <w:lang w:val="en-US"/>
        </w:rPr>
      </w:pPr>
      <w:r>
        <w:rPr>
          <w:rFonts w:ascii="Calibri" w:hAnsi="Calibri" w:cstheme="minorBidi"/>
          <w:sz w:val="20"/>
          <w:szCs w:val="22"/>
          <w:lang w:val="en-US" w:eastAsia="en-US"/>
        </w:rPr>
        <w:t xml:space="preserve">Seems </w:t>
      </w:r>
      <w:proofErr w:type="gramStart"/>
      <w:r>
        <w:rPr>
          <w:rFonts w:ascii="Calibri" w:hAnsi="Calibri" w:cstheme="minorBidi"/>
          <w:sz w:val="20"/>
          <w:szCs w:val="22"/>
          <w:lang w:val="en-US" w:eastAsia="en-US"/>
        </w:rPr>
        <w:t>weird !</w:t>
      </w:r>
      <w:proofErr w:type="gramEnd"/>
    </w:p>
  </w:comment>
  <w:comment w:id="442" w:author="thirion " w:date="2018-05-08T19:41:00Z" w:initials="">
    <w:p w14:paraId="0EDDBA81" w14:textId="77777777" w:rsidR="000D3382" w:rsidRPr="00B875E3" w:rsidRDefault="000D3382">
      <w:pPr>
        <w:rPr>
          <w:lang w:val="en-US"/>
        </w:rPr>
      </w:pPr>
      <w:r>
        <w:rPr>
          <w:rFonts w:ascii="Calibri" w:hAnsi="Calibri" w:cstheme="minorBidi"/>
          <w:sz w:val="20"/>
          <w:szCs w:val="22"/>
          <w:lang w:val="en-US" w:eastAsia="en-US"/>
        </w:rPr>
        <w:t>Seems completely extrinsic to the discussion.</w:t>
      </w:r>
    </w:p>
  </w:comment>
  <w:comment w:id="448" w:author="thirion " w:date="2018-05-08T19:43:00Z" w:initials="">
    <w:p w14:paraId="6B489218" w14:textId="77777777" w:rsidR="000D3382" w:rsidRPr="00B875E3" w:rsidRDefault="000D3382">
      <w:pPr>
        <w:rPr>
          <w:lang w:val="en-US"/>
        </w:rPr>
      </w:pPr>
      <w:r>
        <w:rPr>
          <w:rFonts w:ascii="Calibri" w:hAnsi="Calibri" w:cstheme="minorBidi"/>
          <w:sz w:val="20"/>
          <w:szCs w:val="22"/>
          <w:lang w:val="en-US" w:eastAsia="en-US"/>
        </w:rPr>
        <w:t>Sounds like an authoritative argument.</w:t>
      </w:r>
    </w:p>
  </w:comment>
  <w:comment w:id="449" w:author="thirion " w:date="2018-05-08T19:44:00Z" w:initials="">
    <w:p w14:paraId="5A199B80" w14:textId="77777777" w:rsidR="000D3382" w:rsidRPr="00B875E3" w:rsidRDefault="000D3382">
      <w:pPr>
        <w:rPr>
          <w:lang w:val="en-US"/>
        </w:rPr>
      </w:pPr>
      <w:r>
        <w:rPr>
          <w:rFonts w:ascii="Calibri" w:hAnsi="Calibri" w:cstheme="minorBidi"/>
          <w:sz w:val="20"/>
          <w:szCs w:val="22"/>
          <w:lang w:val="en-US" w:eastAsia="en-US"/>
        </w:rPr>
        <w:t>Why “asymmetry</w:t>
      </w:r>
      <w:proofErr w:type="gramStart"/>
      <w:r>
        <w:rPr>
          <w:rFonts w:ascii="Calibri" w:hAnsi="Calibri" w:cstheme="minorBidi"/>
          <w:sz w:val="20"/>
          <w:szCs w:val="22"/>
          <w:lang w:val="en-US" w:eastAsia="en-US"/>
        </w:rPr>
        <w:t>” ?</w:t>
      </w:r>
      <w:proofErr w:type="gramEnd"/>
    </w:p>
    <w:p w14:paraId="236F7636" w14:textId="77777777" w:rsidR="000D3382" w:rsidRPr="00B875E3" w:rsidRDefault="000D3382">
      <w:pPr>
        <w:rPr>
          <w:lang w:val="en-US"/>
        </w:rPr>
      </w:pPr>
      <w:r>
        <w:rPr>
          <w:rFonts w:asciiTheme="minorHAnsi" w:hAnsiTheme="minorHAnsi" w:cstheme="minorBidi"/>
          <w:sz w:val="20"/>
          <w:szCs w:val="22"/>
          <w:lang w:val="en-US" w:eastAsia="en-US"/>
        </w:rPr>
        <w:t>First, I think that the two approaches are consistent in most cases.</w:t>
      </w:r>
    </w:p>
    <w:p w14:paraId="0616C100" w14:textId="77777777" w:rsidR="000D3382" w:rsidRPr="00B875E3" w:rsidRDefault="000D3382">
      <w:pPr>
        <w:rPr>
          <w:lang w:val="en-US"/>
        </w:rPr>
      </w:pPr>
      <w:r>
        <w:rPr>
          <w:rFonts w:ascii="Calibri" w:hAnsi="Calibri" w:cstheme="minorBidi"/>
          <w:sz w:val="20"/>
          <w:szCs w:val="22"/>
          <w:lang w:val="en-US" w:eastAsia="en-US"/>
        </w:rPr>
        <w:t>Second, there are differences, but I would not call them “asymmetry”.</w:t>
      </w:r>
    </w:p>
  </w:comment>
  <w:comment w:id="454" w:author="thirion " w:date="2018-05-08T19:48:00Z" w:initials="">
    <w:p w14:paraId="31F6C623" w14:textId="77777777" w:rsidR="000D3382" w:rsidRPr="00B875E3" w:rsidRDefault="000D3382">
      <w:pPr>
        <w:rPr>
          <w:lang w:val="en-US"/>
        </w:rPr>
      </w:pPr>
      <w:r>
        <w:rPr>
          <w:rFonts w:ascii="Calibri" w:hAnsi="Calibri" w:cstheme="minorBidi"/>
          <w:sz w:val="20"/>
          <w:szCs w:val="22"/>
          <w:lang w:val="en-US" w:eastAsia="en-US"/>
        </w:rPr>
        <w:t>This is another, not necessarily related, problem.</w:t>
      </w:r>
    </w:p>
  </w:comment>
  <w:comment w:id="483" w:author="thirion " w:date="2018-05-08T19:59:00Z" w:initials="">
    <w:p w14:paraId="631BFBD6" w14:textId="77777777" w:rsidR="000D3382" w:rsidRDefault="000D3382">
      <w:r w:rsidRPr="00B875E3">
        <w:rPr>
          <w:rFonts w:ascii="Calibri" w:hAnsi="Calibri" w:cstheme="minorBidi"/>
          <w:sz w:val="20"/>
          <w:szCs w:val="22"/>
          <w:lang w:eastAsia="en-US"/>
        </w:rPr>
        <w:t xml:space="preserve">Et </w:t>
      </w:r>
      <w:proofErr w:type="spellStart"/>
      <w:proofErr w:type="gramStart"/>
      <w:r w:rsidRPr="00B875E3">
        <w:rPr>
          <w:rFonts w:ascii="Calibri" w:hAnsi="Calibri" w:cstheme="minorBidi"/>
          <w:sz w:val="20"/>
          <w:szCs w:val="22"/>
          <w:lang w:eastAsia="en-US"/>
        </w:rPr>
        <w:t>alors</w:t>
      </w:r>
      <w:proofErr w:type="spellEnd"/>
      <w:r w:rsidRPr="00B875E3">
        <w:rPr>
          <w:rFonts w:ascii="Calibri" w:hAnsi="Calibri" w:cstheme="minorBidi"/>
          <w:sz w:val="20"/>
          <w:szCs w:val="22"/>
          <w:lang w:eastAsia="en-US"/>
        </w:rPr>
        <w:t xml:space="preserve"> ?</w:t>
      </w:r>
      <w:proofErr w:type="gramEnd"/>
      <w:r w:rsidRPr="00B875E3">
        <w:rPr>
          <w:rFonts w:ascii="Calibri" w:hAnsi="Calibri" w:cstheme="minorBidi"/>
          <w:sz w:val="20"/>
          <w:szCs w:val="22"/>
          <w:lang w:eastAsia="en-US"/>
        </w:rPr>
        <w:t xml:space="preserve"> Je ne </w:t>
      </w:r>
      <w:proofErr w:type="spellStart"/>
      <w:r w:rsidRPr="00B875E3">
        <w:rPr>
          <w:rFonts w:ascii="Calibri" w:hAnsi="Calibri" w:cstheme="minorBidi"/>
          <w:sz w:val="20"/>
          <w:szCs w:val="22"/>
          <w:lang w:eastAsia="en-US"/>
        </w:rPr>
        <w:t>vois</w:t>
      </w:r>
      <w:proofErr w:type="spellEnd"/>
      <w:r w:rsidRPr="00B875E3">
        <w:rPr>
          <w:rFonts w:ascii="Calibri" w:hAnsi="Calibri" w:cstheme="minorBidi"/>
          <w:sz w:val="20"/>
          <w:szCs w:val="22"/>
          <w:lang w:eastAsia="en-US"/>
        </w:rPr>
        <w:t xml:space="preserve"> </w:t>
      </w:r>
      <w:proofErr w:type="spellStart"/>
      <w:r w:rsidRPr="00B875E3">
        <w:rPr>
          <w:rFonts w:ascii="Calibri" w:hAnsi="Calibri" w:cstheme="minorBidi"/>
          <w:sz w:val="20"/>
          <w:szCs w:val="22"/>
          <w:lang w:eastAsia="en-US"/>
        </w:rPr>
        <w:t>pas</w:t>
      </w:r>
      <w:proofErr w:type="spellEnd"/>
      <w:r w:rsidRPr="00B875E3">
        <w:rPr>
          <w:rFonts w:ascii="Calibri" w:hAnsi="Calibri" w:cstheme="minorBidi"/>
          <w:sz w:val="20"/>
          <w:szCs w:val="22"/>
          <w:lang w:eastAsia="en-US"/>
        </w:rPr>
        <w:t xml:space="preserve"> </w:t>
      </w:r>
      <w:proofErr w:type="spellStart"/>
      <w:r w:rsidRPr="00B875E3">
        <w:rPr>
          <w:rFonts w:ascii="Calibri" w:hAnsi="Calibri" w:cstheme="minorBidi"/>
          <w:sz w:val="20"/>
          <w:szCs w:val="22"/>
          <w:lang w:eastAsia="en-US"/>
        </w:rPr>
        <w:t>où</w:t>
      </w:r>
      <w:proofErr w:type="spellEnd"/>
      <w:r w:rsidRPr="00B875E3">
        <w:rPr>
          <w:rFonts w:ascii="Calibri" w:hAnsi="Calibri" w:cstheme="minorBidi"/>
          <w:sz w:val="20"/>
          <w:szCs w:val="22"/>
          <w:lang w:eastAsia="en-US"/>
        </w:rPr>
        <w:t xml:space="preserve"> tu </w:t>
      </w:r>
      <w:proofErr w:type="spellStart"/>
      <w:r w:rsidRPr="00B875E3">
        <w:rPr>
          <w:rFonts w:ascii="Calibri" w:hAnsi="Calibri" w:cstheme="minorBidi"/>
          <w:sz w:val="20"/>
          <w:szCs w:val="22"/>
          <w:lang w:eastAsia="en-US"/>
        </w:rPr>
        <w:t>veux</w:t>
      </w:r>
      <w:proofErr w:type="spellEnd"/>
      <w:r w:rsidRPr="00B875E3">
        <w:rPr>
          <w:rFonts w:ascii="Calibri" w:hAnsi="Calibri" w:cstheme="minorBidi"/>
          <w:sz w:val="20"/>
          <w:szCs w:val="22"/>
          <w:lang w:eastAsia="en-US"/>
        </w:rPr>
        <w:t xml:space="preserve"> en </w:t>
      </w:r>
      <w:proofErr w:type="spellStart"/>
      <w:r w:rsidRPr="00B875E3">
        <w:rPr>
          <w:rFonts w:ascii="Calibri" w:hAnsi="Calibri" w:cstheme="minorBidi"/>
          <w:sz w:val="20"/>
          <w:szCs w:val="22"/>
          <w:lang w:eastAsia="en-US"/>
        </w:rPr>
        <w:t>venir</w:t>
      </w:r>
      <w:proofErr w:type="spellEnd"/>
      <w:r w:rsidRPr="00B875E3">
        <w:rPr>
          <w:rFonts w:ascii="Calibri" w:hAnsi="Calibri" w:cstheme="minorBidi"/>
          <w:sz w:val="20"/>
          <w:szCs w:val="22"/>
          <w:lang w:eastAsia="en-US"/>
        </w:rPr>
        <w:t>?</w:t>
      </w:r>
    </w:p>
  </w:comment>
  <w:comment w:id="487" w:author="thirion " w:date="2018-05-08T20:00:00Z" w:initials="">
    <w:p w14:paraId="439939C0" w14:textId="77777777" w:rsidR="000D3382" w:rsidRPr="00B875E3" w:rsidRDefault="000D3382">
      <w:pPr>
        <w:rPr>
          <w:lang w:val="en-US"/>
        </w:rPr>
      </w:pPr>
      <w:r>
        <w:rPr>
          <w:rFonts w:ascii="Calibri" w:hAnsi="Calibri" w:cstheme="minorBidi"/>
          <w:sz w:val="20"/>
          <w:szCs w:val="22"/>
          <w:lang w:val="en-US" w:eastAsia="en-US"/>
        </w:rPr>
        <w:t xml:space="preserve">Tout </w:t>
      </w:r>
      <w:proofErr w:type="spellStart"/>
      <w:r>
        <w:rPr>
          <w:rFonts w:ascii="Calibri" w:hAnsi="Calibri" w:cstheme="minorBidi"/>
          <w:sz w:val="20"/>
          <w:szCs w:val="22"/>
          <w:lang w:val="en-US" w:eastAsia="en-US"/>
        </w:rPr>
        <w:t>cela</w:t>
      </w:r>
      <w:proofErr w:type="spellEnd"/>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est</w:t>
      </w:r>
      <w:proofErr w:type="spellEnd"/>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très</w:t>
      </w:r>
      <w:proofErr w:type="spellEnd"/>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convenu</w:t>
      </w:r>
      <w:proofErr w:type="spellEnd"/>
      <w:r>
        <w:rPr>
          <w:rFonts w:ascii="Calibri" w:hAnsi="Calibri" w:cstheme="minorBidi"/>
          <w:sz w:val="20"/>
          <w:szCs w:val="22"/>
          <w:lang w:val="en-US" w:eastAsia="en-US"/>
        </w:rPr>
        <w:t xml:space="preserve"> et </w:t>
      </w:r>
      <w:proofErr w:type="spellStart"/>
      <w:r>
        <w:rPr>
          <w:rFonts w:ascii="Calibri" w:hAnsi="Calibri" w:cstheme="minorBidi"/>
          <w:sz w:val="20"/>
          <w:szCs w:val="22"/>
          <w:lang w:val="en-US" w:eastAsia="en-US"/>
        </w:rPr>
        <w:t>peu</w:t>
      </w:r>
      <w:proofErr w:type="spellEnd"/>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spécifique</w:t>
      </w:r>
      <w:proofErr w:type="spellEnd"/>
      <w:r>
        <w:rPr>
          <w:rFonts w:ascii="Calibri" w:hAnsi="Calibri" w:cstheme="minorBidi"/>
          <w:sz w:val="20"/>
          <w:szCs w:val="22"/>
          <w:lang w:val="en-US" w:eastAsia="en-US"/>
        </w:rPr>
        <w:t xml:space="preserve">. Il </w:t>
      </w:r>
      <w:proofErr w:type="spellStart"/>
      <w:r>
        <w:rPr>
          <w:rFonts w:ascii="Calibri" w:hAnsi="Calibri" w:cstheme="minorBidi"/>
          <w:sz w:val="20"/>
          <w:szCs w:val="22"/>
          <w:lang w:val="en-US" w:eastAsia="en-US"/>
        </w:rPr>
        <w:t>faudrait</w:t>
      </w:r>
      <w:proofErr w:type="spellEnd"/>
      <w:r>
        <w:rPr>
          <w:rFonts w:ascii="Calibri" w:hAnsi="Calibri" w:cstheme="minorBidi"/>
          <w:sz w:val="20"/>
          <w:szCs w:val="22"/>
          <w:lang w:val="en-US" w:eastAsia="en-US"/>
        </w:rPr>
        <w:t xml:space="preserve"> </w:t>
      </w:r>
      <w:proofErr w:type="spellStart"/>
      <w:r>
        <w:rPr>
          <w:rFonts w:ascii="Calibri" w:hAnsi="Calibri" w:cstheme="minorBidi"/>
          <w:sz w:val="20"/>
          <w:szCs w:val="22"/>
          <w:lang w:val="en-US" w:eastAsia="en-US"/>
        </w:rPr>
        <w:t>être</w:t>
      </w:r>
      <w:proofErr w:type="spellEnd"/>
      <w:r>
        <w:rPr>
          <w:rFonts w:ascii="Calibri" w:hAnsi="Calibri" w:cstheme="minorBidi"/>
          <w:sz w:val="20"/>
          <w:szCs w:val="22"/>
          <w:lang w:val="en-US" w:eastAsia="en-US"/>
        </w:rPr>
        <w:t xml:space="preserve"> plus </w:t>
      </w:r>
      <w:proofErr w:type="spellStart"/>
      <w:r>
        <w:rPr>
          <w:rFonts w:ascii="Calibri" w:hAnsi="Calibri" w:cstheme="minorBidi"/>
          <w:sz w:val="20"/>
          <w:szCs w:val="22"/>
          <w:lang w:val="en-US" w:eastAsia="en-US"/>
        </w:rPr>
        <w:t>clair</w:t>
      </w:r>
      <w:proofErr w:type="spellEnd"/>
      <w:r>
        <w:rPr>
          <w:rFonts w:ascii="Calibri" w:hAnsi="Calibri" w:cstheme="minorBidi"/>
          <w:sz w:val="20"/>
          <w:szCs w:val="22"/>
          <w:lang w:val="en-US" w:eastAsia="en-US"/>
        </w:rPr>
        <w:t>/</w:t>
      </w:r>
      <w:proofErr w:type="spellStart"/>
      <w:r>
        <w:rPr>
          <w:rFonts w:ascii="Calibri" w:hAnsi="Calibri" w:cstheme="minorBidi"/>
          <w:sz w:val="20"/>
          <w:szCs w:val="22"/>
          <w:lang w:val="en-US" w:eastAsia="en-US"/>
        </w:rPr>
        <w:t>concret</w:t>
      </w:r>
      <w:proofErr w:type="spellEnd"/>
      <w:r>
        <w:rPr>
          <w:rFonts w:ascii="Calibri" w:hAnsi="Calibri" w:cstheme="minorBidi"/>
          <w:sz w:val="20"/>
          <w:szCs w:val="22"/>
          <w:lang w:val="en-US" w:eastAsia="en-US"/>
        </w:rPr>
        <w:t>.</w:t>
      </w:r>
    </w:p>
  </w:comment>
  <w:comment w:id="501" w:author="thirion " w:date="2018-05-08T16:39:00Z" w:initials="">
    <w:p w14:paraId="68496200" w14:textId="77777777" w:rsidR="000D3382" w:rsidRPr="00B875E3" w:rsidRDefault="000D3382">
      <w:pPr>
        <w:rPr>
          <w:lang w:val="en-US"/>
        </w:rPr>
      </w:pPr>
      <w:r>
        <w:rPr>
          <w:rFonts w:ascii="Calibri" w:hAnsi="Calibri" w:cstheme="minorBidi"/>
          <w:sz w:val="20"/>
          <w:szCs w:val="22"/>
          <w:lang w:val="en-US" w:eastAsia="en-US"/>
        </w:rPr>
        <w:t>I don’t get the point: it seems to me that you’re comparing bananas and apples.  Significance is defined variable-wise, while prediction accuracy is defined globally for all variables.</w:t>
      </w:r>
    </w:p>
  </w:comment>
  <w:comment w:id="506" w:author="thirion " w:date="2018-05-08T16:42:00Z" w:initials="">
    <w:p w14:paraId="62417F60" w14:textId="77777777" w:rsidR="000D3382" w:rsidRPr="00B875E3" w:rsidRDefault="000D3382">
      <w:pPr>
        <w:rPr>
          <w:lang w:val="en-US"/>
        </w:rPr>
      </w:pPr>
      <w:r>
        <w:rPr>
          <w:rFonts w:ascii="Calibri" w:hAnsi="Calibri" w:cstheme="minorBidi"/>
          <w:sz w:val="20"/>
          <w:szCs w:val="22"/>
          <w:lang w:val="en-US" w:eastAsia="en-US"/>
        </w:rPr>
        <w:t xml:space="preserve">Problem with the plots: the </w:t>
      </w:r>
      <w:proofErr w:type="spellStart"/>
      <w:r>
        <w:rPr>
          <w:rFonts w:ascii="Calibri" w:hAnsi="Calibri" w:cstheme="minorBidi"/>
          <w:sz w:val="20"/>
          <w:szCs w:val="22"/>
          <w:lang w:val="en-US" w:eastAsia="en-US"/>
        </w:rPr>
        <w:t>focussed</w:t>
      </w:r>
      <w:proofErr w:type="spellEnd"/>
      <w:r>
        <w:rPr>
          <w:rFonts w:ascii="Calibri" w:hAnsi="Calibri" w:cstheme="minorBidi"/>
          <w:sz w:val="20"/>
          <w:szCs w:val="22"/>
          <w:lang w:val="en-US" w:eastAsia="en-US"/>
        </w:rPr>
        <w:t xml:space="preserve"> is put on extreme p-values 10^-100 to 10^-300, that are extremely unstable and unreliable: a small noise fluctuation may change them dramatically.  This tells us </w:t>
      </w:r>
      <w:proofErr w:type="gramStart"/>
      <w:r>
        <w:rPr>
          <w:rFonts w:ascii="Calibri" w:hAnsi="Calibri" w:cstheme="minorBidi"/>
          <w:sz w:val="20"/>
          <w:szCs w:val="22"/>
          <w:lang w:val="en-US" w:eastAsia="en-US"/>
        </w:rPr>
        <w:t>that  we’re</w:t>
      </w:r>
      <w:proofErr w:type="gramEnd"/>
      <w:r>
        <w:rPr>
          <w:rFonts w:ascii="Calibri" w:hAnsi="Calibri" w:cstheme="minorBidi"/>
          <w:sz w:val="20"/>
          <w:szCs w:val="22"/>
          <w:lang w:val="en-US" w:eastAsia="en-US"/>
        </w:rPr>
        <w:t xml:space="preserve"> looking at artificially high SNR ?</w:t>
      </w:r>
    </w:p>
  </w:comment>
  <w:comment w:id="507" w:author="thirion " w:date="2018-05-08T16:44:00Z" w:initials="">
    <w:p w14:paraId="05C07CDD" w14:textId="77777777" w:rsidR="000D3382" w:rsidRPr="00B875E3" w:rsidRDefault="000D3382">
      <w:pPr>
        <w:rPr>
          <w:lang w:val="en-US"/>
        </w:rPr>
      </w:pPr>
      <w:r>
        <w:rPr>
          <w:rFonts w:ascii="Calibri" w:hAnsi="Calibri" w:cstheme="minorBidi"/>
          <w:sz w:val="20"/>
          <w:szCs w:val="22"/>
          <w:lang w:val="en-US" w:eastAsia="en-US"/>
        </w:rPr>
        <w:t xml:space="preserve">Better </w:t>
      </w:r>
      <w:proofErr w:type="gramStart"/>
      <w:r>
        <w:rPr>
          <w:rFonts w:ascii="Calibri" w:hAnsi="Calibri" w:cstheme="minorBidi"/>
          <w:sz w:val="20"/>
          <w:szCs w:val="22"/>
          <w:lang w:val="en-US" w:eastAsia="en-US"/>
        </w:rPr>
        <w:t>than ?</w:t>
      </w:r>
      <w:proofErr w:type="gramEnd"/>
    </w:p>
  </w:comment>
  <w:comment w:id="508" w:author="thirion " w:date="2018-05-08T16:45:00Z" w:initials="">
    <w:p w14:paraId="4482EED8" w14:textId="77777777" w:rsidR="000D3382" w:rsidRPr="00B875E3" w:rsidRDefault="000D3382">
      <w:pPr>
        <w:rPr>
          <w:lang w:val="en-US"/>
        </w:rPr>
      </w:pPr>
      <w:r>
        <w:rPr>
          <w:rFonts w:ascii="Calibri" w:hAnsi="Calibri" w:cstheme="minorBidi"/>
          <w:sz w:val="20"/>
          <w:szCs w:val="22"/>
          <w:lang w:val="en-US" w:eastAsia="en-US"/>
        </w:rPr>
        <w:t xml:space="preserve">How do you see </w:t>
      </w:r>
      <w:proofErr w:type="gramStart"/>
      <w:r>
        <w:rPr>
          <w:rFonts w:ascii="Calibri" w:hAnsi="Calibri" w:cstheme="minorBidi"/>
          <w:sz w:val="20"/>
          <w:szCs w:val="22"/>
          <w:lang w:val="en-US" w:eastAsia="en-US"/>
        </w:rPr>
        <w:t>that ?</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39DD42" w15:done="0"/>
  <w15:commentEx w15:paraId="11E9F656" w15:done="0"/>
  <w15:commentEx w15:paraId="579BEE0C" w15:done="0"/>
  <w15:commentEx w15:paraId="14083407" w15:done="0"/>
  <w15:commentEx w15:paraId="1188E127" w15:done="0"/>
  <w15:commentEx w15:paraId="4B324113" w15:done="0"/>
  <w15:commentEx w15:paraId="61F760AC" w15:done="0"/>
  <w15:commentEx w15:paraId="6A44A077" w15:done="0"/>
  <w15:commentEx w15:paraId="65CCEA57" w15:done="0"/>
  <w15:commentEx w15:paraId="01470824" w15:done="0"/>
  <w15:commentEx w15:paraId="1D0FFC36" w15:done="0"/>
  <w15:commentEx w15:paraId="094B60C3" w15:done="0"/>
  <w15:commentEx w15:paraId="2BCBE036" w15:done="0"/>
  <w15:commentEx w15:paraId="47653EC3" w15:done="0"/>
  <w15:commentEx w15:paraId="12259772" w15:done="0"/>
  <w15:commentEx w15:paraId="227C3D45" w15:done="0"/>
  <w15:commentEx w15:paraId="134731D2" w15:done="0"/>
  <w15:commentEx w15:paraId="2D4F1025" w15:done="0"/>
  <w15:commentEx w15:paraId="4D2B2086" w15:done="0"/>
  <w15:commentEx w15:paraId="0A8BA0A8" w15:done="0"/>
  <w15:commentEx w15:paraId="299EF6B1" w15:done="0"/>
  <w15:commentEx w15:paraId="526ABDD7" w15:done="0"/>
  <w15:commentEx w15:paraId="6401BD44" w15:done="0"/>
  <w15:commentEx w15:paraId="31C6C394" w15:done="0"/>
  <w15:commentEx w15:paraId="3149D17E" w15:done="0"/>
  <w15:commentEx w15:paraId="77F6A89C" w15:done="0"/>
  <w15:commentEx w15:paraId="4CAF60B5" w15:done="0"/>
  <w15:commentEx w15:paraId="7F1DD94A" w15:done="0"/>
  <w15:commentEx w15:paraId="3725EE69" w15:done="0"/>
  <w15:commentEx w15:paraId="4537F5CE" w15:done="0"/>
  <w15:commentEx w15:paraId="0EDDBA81" w15:done="0"/>
  <w15:commentEx w15:paraId="6B489218" w15:done="0"/>
  <w15:commentEx w15:paraId="0616C100" w15:done="0"/>
  <w15:commentEx w15:paraId="31F6C623" w15:done="0"/>
  <w15:commentEx w15:paraId="631BFBD6" w15:done="0"/>
  <w15:commentEx w15:paraId="439939C0" w15:done="0"/>
  <w15:commentEx w15:paraId="68496200" w15:done="0"/>
  <w15:commentEx w15:paraId="62417F60" w15:done="0"/>
  <w15:commentEx w15:paraId="05C07CDD" w15:done="0"/>
  <w15:commentEx w15:paraId="4482EED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7395C" w14:textId="77777777" w:rsidR="0034610D" w:rsidRDefault="0034610D">
      <w:r>
        <w:separator/>
      </w:r>
    </w:p>
  </w:endnote>
  <w:endnote w:type="continuationSeparator" w:id="0">
    <w:p w14:paraId="3EF42BF4" w14:textId="77777777" w:rsidR="0034610D" w:rsidRDefault="00346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Arial">
    <w:altName w:val="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715526"/>
      <w:docPartObj>
        <w:docPartGallery w:val="Page Numbers (Bottom of Page)"/>
        <w:docPartUnique/>
      </w:docPartObj>
    </w:sdtPr>
    <w:sdtContent>
      <w:p w14:paraId="5790F64A" w14:textId="77777777" w:rsidR="000D3382" w:rsidRDefault="000D3382">
        <w:pPr>
          <w:pStyle w:val="Fuzeile"/>
          <w:tabs>
            <w:tab w:val="clear" w:pos="4536"/>
            <w:tab w:val="left" w:pos="1480"/>
            <w:tab w:val="center" w:pos="4535"/>
          </w:tabs>
        </w:pPr>
        <w:r>
          <w:tab/>
        </w:r>
        <w:r>
          <w:tab/>
        </w:r>
        <w:r>
          <w:fldChar w:fldCharType="begin"/>
        </w:r>
        <w:r>
          <w:instrText>PAGE</w:instrText>
        </w:r>
        <w:r>
          <w:fldChar w:fldCharType="separate"/>
        </w:r>
        <w:r w:rsidR="00A1765E">
          <w:rPr>
            <w:noProof/>
          </w:rPr>
          <w:t>2</w:t>
        </w:r>
        <w:r>
          <w:fldChar w:fldCharType="end"/>
        </w:r>
      </w:p>
    </w:sdtContent>
  </w:sdt>
  <w:p w14:paraId="6F455EFB" w14:textId="77777777" w:rsidR="000D3382" w:rsidRDefault="000D3382">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EAE5B" w14:textId="77777777" w:rsidR="0034610D" w:rsidRDefault="0034610D">
      <w:r>
        <w:separator/>
      </w:r>
    </w:p>
  </w:footnote>
  <w:footnote w:type="continuationSeparator" w:id="0">
    <w:p w14:paraId="5444BB21" w14:textId="77777777" w:rsidR="0034610D" w:rsidRDefault="003461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BB1A1F"/>
    <w:multiLevelType w:val="multilevel"/>
    <w:tmpl w:val="874E446E"/>
    <w:lvl w:ilvl="0">
      <w:start w:val="1"/>
      <w:numFmt w:val="lowerRoman"/>
      <w:lvlText w:val="%1)"/>
      <w:lvlJc w:val="left"/>
      <w:pPr>
        <w:ind w:left="1420" w:hanging="72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1">
    <w:nsid w:val="5F576813"/>
    <w:multiLevelType w:val="multilevel"/>
    <w:tmpl w:val="DACEA6C6"/>
    <w:lvl w:ilvl="0">
      <w:start w:val="1"/>
      <w:numFmt w:val="none"/>
      <w:pStyle w:val="berschrift1"/>
      <w:suff w:val="nothing"/>
      <w:lvlText w:val=""/>
      <w:lvlJc w:val="left"/>
      <w:pPr>
        <w:ind w:left="0" w:firstLine="0"/>
      </w:pPr>
      <w:rPr>
        <w:lang w:val="pt-BR"/>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5024"/>
    <w:rsid w:val="000D3382"/>
    <w:rsid w:val="0034610D"/>
    <w:rsid w:val="00385B13"/>
    <w:rsid w:val="00503ACD"/>
    <w:rsid w:val="005C4DBC"/>
    <w:rsid w:val="006A052F"/>
    <w:rsid w:val="00961308"/>
    <w:rsid w:val="00A1765E"/>
    <w:rsid w:val="00A45024"/>
    <w:rsid w:val="00B875E3"/>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72D2FB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rPr>
      <w:rFonts w:ascii="Times New Roman" w:hAnsi="Times New Roman" w:cs="Times New Roman"/>
      <w:sz w:val="24"/>
      <w:szCs w:val="24"/>
      <w:lang w:val="de-DE" w:eastAsia="de-DE"/>
    </w:rPr>
  </w:style>
  <w:style w:type="paragraph" w:styleId="berschrift1">
    <w:name w:val="heading 1"/>
    <w:basedOn w:val="Standard"/>
    <w:qFormat/>
    <w:rsid w:val="00C45BDC"/>
    <w:pPr>
      <w:keepNext/>
      <w:keepLines/>
      <w:numPr>
        <w:numId w:val="1"/>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qFormat/>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qFormat/>
    <w:rsid w:val="00996A25"/>
    <w:rPr>
      <w:sz w:val="16"/>
      <w:szCs w:val="16"/>
    </w:rPr>
  </w:style>
  <w:style w:type="character" w:customStyle="1" w:styleId="KommentartextZchn">
    <w:name w:val="Kommentartext Zchn"/>
    <w:basedOn w:val="Absatz-Standardschriftart"/>
    <w:link w:val="Kommentartext"/>
    <w:uiPriority w:val="99"/>
    <w:semiHidden/>
    <w:qFormat/>
    <w:rsid w:val="00996A25"/>
    <w:rPr>
      <w:sz w:val="20"/>
      <w:szCs w:val="20"/>
    </w:rPr>
  </w:style>
  <w:style w:type="character" w:customStyle="1" w:styleId="KommentarthemaZchn">
    <w:name w:val="Kommentarthema Zchn"/>
    <w:basedOn w:val="KommentartextZchn"/>
    <w:link w:val="Kommentarthema"/>
    <w:uiPriority w:val="99"/>
    <w:semiHidden/>
    <w:qFormat/>
    <w:rsid w:val="00996A25"/>
    <w:rPr>
      <w:b/>
      <w:bCs/>
      <w:sz w:val="20"/>
      <w:szCs w:val="20"/>
    </w:rPr>
  </w:style>
  <w:style w:type="character" w:customStyle="1" w:styleId="SprechblasentextZchn">
    <w:name w:val="Sprechblasentext Zchn"/>
    <w:basedOn w:val="Absatz-Standardschriftart"/>
    <w:link w:val="Sprechblasentext"/>
    <w:uiPriority w:val="99"/>
    <w:semiHidden/>
    <w:qFormat/>
    <w:rsid w:val="00996A25"/>
    <w:rPr>
      <w:rFonts w:ascii="Tahoma" w:hAnsi="Tahoma" w:cs="Tahoma"/>
      <w:sz w:val="16"/>
      <w:szCs w:val="16"/>
    </w:rPr>
  </w:style>
  <w:style w:type="character" w:customStyle="1" w:styleId="InternetLink">
    <w:name w:val="Internet Link"/>
    <w:basedOn w:val="Absatz-Standardschriftart"/>
    <w:uiPriority w:val="99"/>
    <w:unhideWhenUsed/>
    <w:rsid w:val="0018134F"/>
    <w:rPr>
      <w:color w:val="0000FF" w:themeColor="hyperlink"/>
      <w:u w:val="single"/>
    </w:rPr>
  </w:style>
  <w:style w:type="character" w:customStyle="1" w:styleId="apple-converted-space">
    <w:name w:val="apple-converted-space"/>
    <w:basedOn w:val="Absatz-Standardschriftart"/>
    <w:qFormat/>
    <w:rsid w:val="00661263"/>
  </w:style>
  <w:style w:type="character" w:customStyle="1" w:styleId="il">
    <w:name w:val="il"/>
    <w:basedOn w:val="Absatz-Standardschriftart"/>
    <w:qFormat/>
    <w:rsid w:val="00661263"/>
  </w:style>
  <w:style w:type="character" w:customStyle="1" w:styleId="KopfzeileZchn">
    <w:name w:val="Kopfzeile Zchn"/>
    <w:basedOn w:val="Absatz-Standardschriftart"/>
    <w:link w:val="Kopfzeile"/>
    <w:uiPriority w:val="99"/>
    <w:qFormat/>
    <w:rsid w:val="00B65FF7"/>
  </w:style>
  <w:style w:type="character" w:customStyle="1" w:styleId="FuzeileZchn">
    <w:name w:val="Fußzeile Zchn"/>
    <w:basedOn w:val="Absatz-Standardschriftart"/>
    <w:link w:val="Fuzeile"/>
    <w:uiPriority w:val="99"/>
    <w:qFormat/>
    <w:rsid w:val="00B65FF7"/>
  </w:style>
  <w:style w:type="character" w:styleId="BesuchterLink">
    <w:name w:val="FollowedHyperlink"/>
    <w:basedOn w:val="Absatz-Standardschriftart"/>
    <w:uiPriority w:val="99"/>
    <w:semiHidden/>
    <w:unhideWhenUsed/>
    <w:qFormat/>
    <w:rsid w:val="00584C49"/>
    <w:rPr>
      <w:color w:val="800080" w:themeColor="followedHyperlink"/>
      <w:u w:val="single"/>
    </w:rPr>
  </w:style>
  <w:style w:type="character" w:customStyle="1" w:styleId="Heading3Char">
    <w:name w:val="Heading 3 Char"/>
    <w:basedOn w:val="Absatz-Standardschriftart"/>
    <w:qFormat/>
    <w:rsid w:val="00C45BDC"/>
    <w:rPr>
      <w:rFonts w:ascii="Cambria" w:hAnsi="Cambria" w:cs="Times New Roman"/>
      <w:b/>
      <w:bCs/>
      <w:color w:val="4F81BD"/>
      <w:sz w:val="22"/>
      <w:szCs w:val="22"/>
    </w:rPr>
  </w:style>
  <w:style w:type="character" w:customStyle="1" w:styleId="SubtitleChar">
    <w:name w:val="Subtitle Char"/>
    <w:basedOn w:val="Absatz-Standardschriftart"/>
    <w:qFormat/>
    <w:rsid w:val="00C45BDC"/>
    <w:rPr>
      <w:rFonts w:ascii="Cambria" w:hAnsi="Cambria" w:cs="Times New Roman"/>
      <w:i/>
      <w:iCs/>
      <w:color w:val="4F81BD"/>
      <w:spacing w:val="15"/>
      <w:sz w:val="24"/>
      <w:szCs w:val="24"/>
    </w:rPr>
  </w:style>
  <w:style w:type="character" w:customStyle="1" w:styleId="lg">
    <w:name w:val="lg"/>
    <w:basedOn w:val="Absatz-Standardschriftart"/>
    <w:qFormat/>
    <w:rsid w:val="00236FCE"/>
  </w:style>
  <w:style w:type="character" w:customStyle="1" w:styleId="highlight">
    <w:name w:val="highlight"/>
    <w:basedOn w:val="Absatz-Standardschriftart"/>
    <w:qFormat/>
    <w:rsid w:val="00C74B04"/>
  </w:style>
  <w:style w:type="character" w:customStyle="1" w:styleId="jrnl">
    <w:name w:val="jrnl"/>
    <w:basedOn w:val="Absatz-Standardschriftart"/>
    <w:qFormat/>
    <w:rsid w:val="001E7432"/>
  </w:style>
  <w:style w:type="character" w:customStyle="1" w:styleId="element-citation">
    <w:name w:val="element-citation"/>
    <w:basedOn w:val="Absatz-Standardschriftart"/>
    <w:qFormat/>
    <w:rsid w:val="00853C4C"/>
  </w:style>
  <w:style w:type="character" w:customStyle="1" w:styleId="ref-journal">
    <w:name w:val="ref-journal"/>
    <w:basedOn w:val="Absatz-Standardschriftart"/>
    <w:qFormat/>
    <w:rsid w:val="00853C4C"/>
  </w:style>
  <w:style w:type="character" w:customStyle="1" w:styleId="ref-vol">
    <w:name w:val="ref-vol"/>
    <w:basedOn w:val="Absatz-Standardschriftart"/>
    <w:qFormat/>
    <w:rsid w:val="00853C4C"/>
  </w:style>
  <w:style w:type="character" w:customStyle="1" w:styleId="nowrap">
    <w:name w:val="nowrap"/>
    <w:basedOn w:val="Absatz-Standardschriftart"/>
    <w:qFormat/>
    <w:rsid w:val="00853C4C"/>
  </w:style>
  <w:style w:type="character" w:customStyle="1" w:styleId="mixed-citation">
    <w:name w:val="mixed-citation"/>
    <w:basedOn w:val="Absatz-Standardschriftart"/>
    <w:qFormat/>
    <w:rsid w:val="00E77490"/>
  </w:style>
  <w:style w:type="character" w:customStyle="1" w:styleId="ref-title">
    <w:name w:val="ref-title"/>
    <w:basedOn w:val="Absatz-Standardschriftart"/>
    <w:qFormat/>
    <w:rsid w:val="00E77490"/>
  </w:style>
  <w:style w:type="character" w:customStyle="1" w:styleId="citation-publication-date">
    <w:name w:val="citation-publication-date"/>
    <w:basedOn w:val="Absatz-Standardschriftart"/>
    <w:qForma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qFormat/>
    <w:rsid w:val="008A7E80"/>
  </w:style>
  <w:style w:type="character" w:customStyle="1" w:styleId="fm-vol-iss-date">
    <w:name w:val="fm-vol-iss-date"/>
    <w:basedOn w:val="Absatz-Standardschriftart"/>
    <w:qFormat/>
    <w:rsid w:val="008A7E80"/>
  </w:style>
  <w:style w:type="character" w:customStyle="1" w:styleId="doi">
    <w:name w:val="doi"/>
    <w:basedOn w:val="Absatz-Standardschriftart"/>
    <w:qFormat/>
    <w:rsid w:val="008A7E80"/>
  </w:style>
  <w:style w:type="character" w:customStyle="1" w:styleId="fm-citation-ids-label">
    <w:name w:val="fm-citation-ids-label"/>
    <w:basedOn w:val="Absatz-Standardschriftart"/>
    <w:qFormat/>
    <w:rsid w:val="008A7E80"/>
  </w:style>
  <w:style w:type="character" w:styleId="Fett">
    <w:name w:val="Strong"/>
    <w:basedOn w:val="Absatz-Standardschriftart"/>
    <w:uiPriority w:val="22"/>
    <w:qFormat/>
    <w:rsid w:val="007F23E7"/>
    <w:rPr>
      <w:b/>
      <w:bCs/>
    </w:rPr>
  </w:style>
  <w:style w:type="character" w:customStyle="1" w:styleId="s1">
    <w:name w:val="s1"/>
    <w:basedOn w:val="Absatz-Standardschriftart"/>
    <w:qFormat/>
    <w:rsid w:val="004A1027"/>
    <w:rPr>
      <w:color w:val="0433FF"/>
    </w:rPr>
  </w:style>
  <w:style w:type="character" w:customStyle="1" w:styleId="s2">
    <w:name w:val="s2"/>
    <w:basedOn w:val="Absatz-Standardschriftart"/>
    <w:qFormat/>
    <w:rsid w:val="004A1027"/>
    <w:rPr>
      <w:color w:val="000000"/>
    </w:rPr>
  </w:style>
  <w:style w:type="character" w:customStyle="1" w:styleId="DokumentstrukturZchn">
    <w:name w:val="Dokumentstruktur Zchn"/>
    <w:basedOn w:val="Absatz-Standardschriftart"/>
    <w:link w:val="Dokumentstruktur"/>
    <w:uiPriority w:val="99"/>
    <w:semiHidden/>
    <w:qFormat/>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qFormat/>
    <w:rsid w:val="00560435"/>
    <w:rPr>
      <w:color w:val="808080"/>
      <w:shd w:val="clear" w:color="auto" w:fill="E6E6E6"/>
    </w:rPr>
  </w:style>
  <w:style w:type="character" w:customStyle="1" w:styleId="FunotentextZchn">
    <w:name w:val="Fußnotentext Zchn"/>
    <w:basedOn w:val="Absatz-Standardschriftart"/>
    <w:link w:val="Funotentext"/>
    <w:uiPriority w:val="99"/>
    <w:qFormat/>
    <w:rsid w:val="00151E68"/>
    <w:rPr>
      <w:rFonts w:eastAsiaTheme="minorHAnsi"/>
      <w:sz w:val="24"/>
      <w:szCs w:val="24"/>
      <w:lang w:val="de-DE"/>
    </w:rPr>
  </w:style>
  <w:style w:type="character" w:styleId="Funotenzeichen">
    <w:name w:val="footnote reference"/>
    <w:basedOn w:val="Absatz-Standardschriftart"/>
    <w:uiPriority w:val="99"/>
    <w:unhideWhenUsed/>
    <w:qFormat/>
    <w:rsid w:val="00151E68"/>
    <w:rPr>
      <w:vertAlign w:val="superscript"/>
    </w:rPr>
  </w:style>
  <w:style w:type="character" w:customStyle="1" w:styleId="berschrift2Zchn">
    <w:name w:val="Überschrift 2 Zchn"/>
    <w:basedOn w:val="Absatz-Standardschriftart"/>
    <w:uiPriority w:val="9"/>
    <w:qFormat/>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uiPriority w:val="9"/>
    <w:qFormat/>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qFormat/>
    <w:rsid w:val="007D0C5F"/>
    <w:rPr>
      <w:color w:val="808080"/>
    </w:rPr>
  </w:style>
  <w:style w:type="character" w:customStyle="1" w:styleId="HTMLVorformatiertZchn">
    <w:name w:val="HTML Vorformatiert Zchn"/>
    <w:basedOn w:val="Absatz-Standardschriftart"/>
    <w:link w:val="HTMLVorformatiert"/>
    <w:uiPriority w:val="99"/>
    <w:qFormat/>
    <w:rsid w:val="00912F75"/>
    <w:rPr>
      <w:rFonts w:ascii="Courier New" w:hAnsi="Courier New" w:cs="Courier New"/>
      <w:sz w:val="20"/>
      <w:szCs w:val="20"/>
      <w:lang w:val="de-DE" w:eastAsia="de-DE"/>
    </w:rPr>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Calibri"/>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lang w:val="pt-BR"/>
    </w:rPr>
  </w:style>
  <w:style w:type="character" w:customStyle="1" w:styleId="ListLabel14">
    <w:name w:val="ListLabel 14"/>
    <w:qFormat/>
    <w:rPr>
      <w:rFonts w:eastAsia="ＭＳ 明朝"/>
    </w:rPr>
  </w:style>
  <w:style w:type="character" w:customStyle="1" w:styleId="ListLabel15">
    <w:name w:val="ListLabel 15"/>
    <w:qFormat/>
    <w:rPr>
      <w:rFonts w:eastAsia="ＭＳ 明朝" w:cs="Times New Roman"/>
    </w:rPr>
  </w:style>
  <w:style w:type="character" w:customStyle="1" w:styleId="ListLabel16">
    <w:name w:val="ListLabel 16"/>
    <w:qFormat/>
    <w:rPr>
      <w:rFonts w:eastAsia="ＭＳ 明朝"/>
    </w:rPr>
  </w:style>
  <w:style w:type="character" w:customStyle="1" w:styleId="ListLabel17">
    <w:name w:val="ListLabel 17"/>
    <w:qFormat/>
    <w:rPr>
      <w:rFonts w:eastAsia="Calibri" w:cs="Arial"/>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eastAsia="ＭＳ 明朝"/>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eastAsia="ＭＳ 明朝" w:cs="Times New Roman"/>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eastAsia="ＭＳ 明朝" w:cs="Times New Roman"/>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eastAsia="ＭＳ 明朝" w:cs="Times New Roman"/>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sz w:val="20"/>
    </w:rPr>
  </w:style>
  <w:style w:type="character" w:customStyle="1" w:styleId="ListLabel101">
    <w:name w:val="ListLabel 101"/>
    <w:qFormat/>
    <w:rPr>
      <w:sz w:val="20"/>
    </w:rPr>
  </w:style>
  <w:style w:type="character" w:customStyle="1" w:styleId="ListLabel102">
    <w:name w:val="ListLabel 102"/>
    <w:qFormat/>
    <w:rPr>
      <w:sz w:val="20"/>
    </w:rPr>
  </w:style>
  <w:style w:type="character" w:customStyle="1" w:styleId="ListLabel103">
    <w:name w:val="ListLabel 103"/>
    <w:qFormat/>
    <w:rPr>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ListLabel127">
    <w:name w:val="ListLabel 127"/>
    <w:qFormat/>
    <w:rPr>
      <w:sz w:val="20"/>
    </w:rPr>
  </w:style>
  <w:style w:type="character" w:customStyle="1" w:styleId="ListLabel128">
    <w:name w:val="ListLabel 128"/>
    <w:qFormat/>
    <w:rPr>
      <w:sz w:val="20"/>
    </w:rPr>
  </w:style>
  <w:style w:type="character" w:customStyle="1" w:styleId="ListLabel129">
    <w:name w:val="ListLabel 129"/>
    <w:qFormat/>
    <w:rPr>
      <w:sz w:val="20"/>
    </w:rPr>
  </w:style>
  <w:style w:type="character" w:customStyle="1" w:styleId="ListLabel130">
    <w:name w:val="ListLabel 130"/>
    <w:qFormat/>
    <w:rPr>
      <w:sz w:val="20"/>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sz w:val="20"/>
    </w:rPr>
  </w:style>
  <w:style w:type="character" w:customStyle="1" w:styleId="ListLabel140">
    <w:name w:val="ListLabel 140"/>
    <w:qFormat/>
    <w:rPr>
      <w:sz w:val="20"/>
    </w:rPr>
  </w:style>
  <w:style w:type="character" w:customStyle="1" w:styleId="ListLabel141">
    <w:name w:val="ListLabel 141"/>
    <w:qFormat/>
    <w:rPr>
      <w:sz w:val="20"/>
    </w:rPr>
  </w:style>
  <w:style w:type="character" w:customStyle="1" w:styleId="ListLabel142">
    <w:name w:val="ListLabel 142"/>
    <w:qFormat/>
    <w:rPr>
      <w:sz w:val="20"/>
    </w:rPr>
  </w:style>
  <w:style w:type="character" w:customStyle="1" w:styleId="ListLabel143">
    <w:name w:val="ListLabel 143"/>
    <w:qFormat/>
    <w:rPr>
      <w:sz w:val="20"/>
    </w:rPr>
  </w:style>
  <w:style w:type="character" w:customStyle="1" w:styleId="ListLabel144">
    <w:name w:val="ListLabel 144"/>
    <w:qFormat/>
    <w:rPr>
      <w:sz w:val="20"/>
    </w:rPr>
  </w:style>
  <w:style w:type="character" w:customStyle="1" w:styleId="ListLabel145">
    <w:name w:val="ListLabel 145"/>
    <w:qFormat/>
    <w:rPr>
      <w:sz w:val="20"/>
    </w:rPr>
  </w:style>
  <w:style w:type="character" w:customStyle="1" w:styleId="ListLabel146">
    <w:name w:val="ListLabel 146"/>
    <w:qFormat/>
    <w:rPr>
      <w:sz w:val="20"/>
    </w:rPr>
  </w:style>
  <w:style w:type="character" w:customStyle="1" w:styleId="ListLabel147">
    <w:name w:val="ListLabel 147"/>
    <w:qFormat/>
    <w:rPr>
      <w:sz w:val="20"/>
    </w:rPr>
  </w:style>
  <w:style w:type="character" w:customStyle="1" w:styleId="ListLabel148">
    <w:name w:val="ListLabel 148"/>
    <w:qFormat/>
    <w:rPr>
      <w:sz w:val="20"/>
    </w:rPr>
  </w:style>
  <w:style w:type="character" w:customStyle="1" w:styleId="ListLabel149">
    <w:name w:val="ListLabel 149"/>
    <w:qFormat/>
    <w:rPr>
      <w:sz w:val="20"/>
    </w:rPr>
  </w:style>
  <w:style w:type="character" w:customStyle="1" w:styleId="ListLabel150">
    <w:name w:val="ListLabel 150"/>
    <w:qFormat/>
    <w:rPr>
      <w:sz w:val="20"/>
    </w:rPr>
  </w:style>
  <w:style w:type="character" w:customStyle="1" w:styleId="ListLabel151">
    <w:name w:val="ListLabel 151"/>
    <w:qFormat/>
    <w:rPr>
      <w:sz w:val="20"/>
    </w:rPr>
  </w:style>
  <w:style w:type="character" w:customStyle="1" w:styleId="ListLabel152">
    <w:name w:val="ListLabel 152"/>
    <w:qFormat/>
    <w:rPr>
      <w:sz w:val="20"/>
    </w:rPr>
  </w:style>
  <w:style w:type="character" w:customStyle="1" w:styleId="ListLabel153">
    <w:name w:val="ListLabel 153"/>
    <w:qFormat/>
    <w:rPr>
      <w:sz w:val="20"/>
    </w:rPr>
  </w:style>
  <w:style w:type="character" w:customStyle="1" w:styleId="ListLabel154">
    <w:name w:val="ListLabel 154"/>
    <w:qFormat/>
    <w:rPr>
      <w:sz w:val="20"/>
    </w:rPr>
  </w:style>
  <w:style w:type="character" w:customStyle="1" w:styleId="ListLabel155">
    <w:name w:val="ListLabel 155"/>
    <w:qFormat/>
    <w:rPr>
      <w:sz w:val="20"/>
    </w:rPr>
  </w:style>
  <w:style w:type="character" w:customStyle="1" w:styleId="ListLabel156">
    <w:name w:val="ListLabel 156"/>
    <w:qFormat/>
    <w:rPr>
      <w:sz w:val="20"/>
    </w:rPr>
  </w:style>
  <w:style w:type="character" w:customStyle="1" w:styleId="ListLabel157">
    <w:name w:val="ListLabel 157"/>
    <w:qFormat/>
    <w:rPr>
      <w:sz w:val="20"/>
    </w:rPr>
  </w:style>
  <w:style w:type="character" w:customStyle="1" w:styleId="ListLabel158">
    <w:name w:val="ListLabel 158"/>
    <w:qFormat/>
    <w:rPr>
      <w:sz w:val="20"/>
    </w:rPr>
  </w:style>
  <w:style w:type="character" w:customStyle="1" w:styleId="ListLabel159">
    <w:name w:val="ListLabel 159"/>
    <w:qFormat/>
    <w:rPr>
      <w:sz w:val="20"/>
    </w:rPr>
  </w:style>
  <w:style w:type="character" w:customStyle="1" w:styleId="ListLabel160">
    <w:name w:val="ListLabel 160"/>
    <w:qFormat/>
    <w:rPr>
      <w:sz w:val="20"/>
    </w:rPr>
  </w:style>
  <w:style w:type="character" w:customStyle="1" w:styleId="ListLabel161">
    <w:name w:val="ListLabel 161"/>
    <w:qFormat/>
    <w:rPr>
      <w:sz w:val="20"/>
    </w:rPr>
  </w:style>
  <w:style w:type="character" w:customStyle="1" w:styleId="ListLabel162">
    <w:name w:val="ListLabel 162"/>
    <w:qFormat/>
    <w:rPr>
      <w:sz w:val="20"/>
    </w:rPr>
  </w:style>
  <w:style w:type="character" w:customStyle="1" w:styleId="ListLabel163">
    <w:name w:val="ListLabel 163"/>
    <w:qFormat/>
    <w:rPr>
      <w:rFonts w:eastAsia="ＭＳ 明朝" w:cs="Times New Roman"/>
    </w:rPr>
  </w:style>
  <w:style w:type="character" w:customStyle="1" w:styleId="ListLabel164">
    <w:name w:val="ListLabel 164"/>
    <w:qFormat/>
    <w:rPr>
      <w:rFonts w:cs="Courier New"/>
    </w:rPr>
  </w:style>
  <w:style w:type="character" w:customStyle="1" w:styleId="ListLabel165">
    <w:name w:val="ListLabel 165"/>
    <w:qFormat/>
    <w:rPr>
      <w:rFonts w:cs="Courier New"/>
    </w:rPr>
  </w:style>
  <w:style w:type="character" w:customStyle="1" w:styleId="ListLabel166">
    <w:name w:val="ListLabel 166"/>
    <w:qFormat/>
    <w:rPr>
      <w:rFonts w:cs="Courier New"/>
    </w:rPr>
  </w:style>
  <w:style w:type="character" w:customStyle="1" w:styleId="ListLabel167">
    <w:name w:val="ListLabel 167"/>
    <w:qFormat/>
    <w:rPr>
      <w:rFonts w:eastAsia="ＭＳ 明朝"/>
    </w:rPr>
  </w:style>
  <w:style w:type="character" w:customStyle="1" w:styleId="ListLabel168">
    <w:name w:val="ListLabel 168"/>
    <w:qFormat/>
    <w:rPr>
      <w:rFonts w:cs="Courier New"/>
    </w:rPr>
  </w:style>
  <w:style w:type="character" w:customStyle="1" w:styleId="ListLabel169">
    <w:name w:val="ListLabel 169"/>
    <w:qFormat/>
    <w:rPr>
      <w:rFonts w:cs="Courier New"/>
    </w:rPr>
  </w:style>
  <w:style w:type="character" w:customStyle="1" w:styleId="ListLabel170">
    <w:name w:val="ListLabel 170"/>
    <w:qFormat/>
    <w:rPr>
      <w:rFonts w:cs="Courier New"/>
    </w:rPr>
  </w:style>
  <w:style w:type="character" w:customStyle="1" w:styleId="ListLabel171">
    <w:name w:val="ListLabel 171"/>
    <w:qFormat/>
    <w:rPr>
      <w:rFonts w:eastAsia="ＭＳ 明朝" w:cs="Times New Roman"/>
    </w:rPr>
  </w:style>
  <w:style w:type="character" w:customStyle="1" w:styleId="ListLabel172">
    <w:name w:val="ListLabel 172"/>
    <w:qFormat/>
    <w:rPr>
      <w:rFonts w:cs="Courier New"/>
    </w:rPr>
  </w:style>
  <w:style w:type="character" w:customStyle="1" w:styleId="ListLabel173">
    <w:name w:val="ListLabel 173"/>
    <w:qFormat/>
    <w:rPr>
      <w:rFonts w:cs="Courier New"/>
    </w:rPr>
  </w:style>
  <w:style w:type="character" w:customStyle="1" w:styleId="ListLabel174">
    <w:name w:val="ListLabel 174"/>
    <w:qFormat/>
    <w:rPr>
      <w:rFonts w:cs="Courier New"/>
    </w:rPr>
  </w:style>
  <w:style w:type="character" w:customStyle="1" w:styleId="ListLabel175">
    <w:name w:val="ListLabel 175"/>
    <w:qFormat/>
    <w:rPr>
      <w:rFonts w:eastAsia="ＭＳ 明朝" w:cs="Times New Roman"/>
    </w:rPr>
  </w:style>
  <w:style w:type="character" w:customStyle="1" w:styleId="ListLabel176">
    <w:name w:val="ListLabel 176"/>
    <w:qFormat/>
    <w:rPr>
      <w:rFonts w:cs="Courier New"/>
    </w:rPr>
  </w:style>
  <w:style w:type="character" w:customStyle="1" w:styleId="ListLabel177">
    <w:name w:val="ListLabel 177"/>
    <w:qFormat/>
    <w:rPr>
      <w:rFonts w:cs="Courier New"/>
    </w:rPr>
  </w:style>
  <w:style w:type="character" w:customStyle="1" w:styleId="ListLabel178">
    <w:name w:val="ListLabel 178"/>
    <w:qFormat/>
    <w:rPr>
      <w:rFonts w:cs="Courier New"/>
    </w:rPr>
  </w:style>
  <w:style w:type="character" w:customStyle="1" w:styleId="ListLabel179">
    <w:name w:val="ListLabel 179"/>
    <w:qFormat/>
    <w:rPr>
      <w:rFonts w:eastAsia="ＭＳ 明朝" w:cs="Times New Roman"/>
    </w:rPr>
  </w:style>
  <w:style w:type="character" w:customStyle="1" w:styleId="ListLabel180">
    <w:name w:val="ListLabel 180"/>
    <w:qFormat/>
    <w:rPr>
      <w:rFonts w:cs="Courier New"/>
    </w:rPr>
  </w:style>
  <w:style w:type="character" w:customStyle="1" w:styleId="ListLabel181">
    <w:name w:val="ListLabel 181"/>
    <w:qFormat/>
    <w:rPr>
      <w:rFonts w:cs="Courier New"/>
    </w:rPr>
  </w:style>
  <w:style w:type="character" w:customStyle="1" w:styleId="ListLabel182">
    <w:name w:val="ListLabel 182"/>
    <w:qFormat/>
    <w:rPr>
      <w:rFonts w:cs="Courier New"/>
    </w:rPr>
  </w:style>
  <w:style w:type="character" w:customStyle="1" w:styleId="ListLabel183">
    <w:name w:val="ListLabel 183"/>
    <w:qFormat/>
    <w:rPr>
      <w:rFonts w:eastAsia="ＭＳ 明朝"/>
    </w:rPr>
  </w:style>
  <w:style w:type="character" w:customStyle="1" w:styleId="ListLabel184">
    <w:name w:val="ListLabel 184"/>
    <w:qFormat/>
    <w:rPr>
      <w:rFonts w:cs="Courier New"/>
    </w:rPr>
  </w:style>
  <w:style w:type="character" w:customStyle="1" w:styleId="ListLabel185">
    <w:name w:val="ListLabel 185"/>
    <w:qFormat/>
    <w:rPr>
      <w:rFonts w:cs="Courier New"/>
    </w:rPr>
  </w:style>
  <w:style w:type="character" w:customStyle="1" w:styleId="ListLabel186">
    <w:name w:val="ListLabel 186"/>
    <w:qFormat/>
    <w:rPr>
      <w:rFonts w:cs="Courier New"/>
    </w:rPr>
  </w:style>
  <w:style w:type="character" w:customStyle="1" w:styleId="ListLabel187">
    <w:name w:val="ListLabel 187"/>
    <w:qFormat/>
    <w:rPr>
      <w:rFonts w:eastAsia="ＭＳ 明朝" w:cs="Times New Roman"/>
    </w:rPr>
  </w:style>
  <w:style w:type="character" w:customStyle="1" w:styleId="ListLabel188">
    <w:name w:val="ListLabel 188"/>
    <w:qFormat/>
    <w:rPr>
      <w:rFonts w:cs="Courier New"/>
    </w:rPr>
  </w:style>
  <w:style w:type="character" w:customStyle="1" w:styleId="ListLabel189">
    <w:name w:val="ListLabel 189"/>
    <w:qFormat/>
    <w:rPr>
      <w:rFonts w:cs="Courier New"/>
    </w:rPr>
  </w:style>
  <w:style w:type="character" w:customStyle="1" w:styleId="ListLabel190">
    <w:name w:val="ListLabel 190"/>
    <w:qFormat/>
    <w:rPr>
      <w:rFonts w:cs="Courier New"/>
    </w:rPr>
  </w:style>
  <w:style w:type="character" w:customStyle="1" w:styleId="ListLabel191">
    <w:name w:val="ListLabel 191"/>
    <w:qFormat/>
    <w:rPr>
      <w:rFonts w:eastAsia="ＭＳ 明朝"/>
    </w:rPr>
  </w:style>
  <w:style w:type="character" w:customStyle="1" w:styleId="ListLabel192">
    <w:name w:val="ListLabel 192"/>
    <w:qFormat/>
    <w:rPr>
      <w:rFonts w:cs="Courier New"/>
    </w:rPr>
  </w:style>
  <w:style w:type="character" w:customStyle="1" w:styleId="ListLabel193">
    <w:name w:val="ListLabel 193"/>
    <w:qFormat/>
    <w:rPr>
      <w:rFonts w:cs="Courier New"/>
    </w:rPr>
  </w:style>
  <w:style w:type="character" w:customStyle="1" w:styleId="ListLabel194">
    <w:name w:val="ListLabel 194"/>
    <w:qFormat/>
    <w:rPr>
      <w:rFonts w:cs="Courier New"/>
    </w:rPr>
  </w:style>
  <w:style w:type="character" w:customStyle="1" w:styleId="ListLabel195">
    <w:name w:val="ListLabel 195"/>
    <w:qFormat/>
    <w:rPr>
      <w:rFonts w:eastAsia="ＭＳ 明朝" w:cs="Times New Roman"/>
    </w:rPr>
  </w:style>
  <w:style w:type="character" w:customStyle="1" w:styleId="ListLabel196">
    <w:name w:val="ListLabel 196"/>
    <w:qFormat/>
    <w:rPr>
      <w:rFonts w:cs="Courier New"/>
    </w:rPr>
  </w:style>
  <w:style w:type="character" w:customStyle="1" w:styleId="ListLabel197">
    <w:name w:val="ListLabel 197"/>
    <w:qFormat/>
    <w:rPr>
      <w:rFonts w:cs="Courier New"/>
    </w:rPr>
  </w:style>
  <w:style w:type="character" w:customStyle="1" w:styleId="ListLabel198">
    <w:name w:val="ListLabel 198"/>
    <w:qFormat/>
    <w:rPr>
      <w:rFonts w:cs="Courier New"/>
    </w:rPr>
  </w:style>
  <w:style w:type="paragraph" w:customStyle="1" w:styleId="Heading">
    <w:name w:val="Heading"/>
    <w:basedOn w:val="Standard"/>
    <w:next w:val="Textkrper"/>
    <w:qFormat/>
    <w:pPr>
      <w:keepNext/>
      <w:spacing w:before="240" w:after="120"/>
    </w:pPr>
    <w:rPr>
      <w:rFonts w:ascii="Liberation Sans" w:eastAsia="Noto Sans CJK SC Regular"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Index">
    <w:name w:val="Index"/>
    <w:basedOn w:val="Standard"/>
    <w:qFormat/>
    <w:pPr>
      <w:suppressLineNumbers/>
    </w:pPr>
    <w:rPr>
      <w:rFonts w:cs="FreeSans"/>
    </w:rPr>
  </w:style>
  <w:style w:type="paragraph" w:styleId="Kommentartext">
    <w:name w:val="annotation text"/>
    <w:basedOn w:val="Standard"/>
    <w:link w:val="KommentartextZchn"/>
    <w:uiPriority w:val="99"/>
    <w:semiHidden/>
    <w:unhideWhenUsed/>
    <w:qFormat/>
    <w:rsid w:val="00996A25"/>
    <w:pPr>
      <w:spacing w:after="200"/>
    </w:pPr>
    <w:rPr>
      <w:rFonts w:asciiTheme="minorHAnsi" w:hAnsiTheme="minorHAnsi" w:cstheme="minorBidi"/>
      <w:sz w:val="20"/>
      <w:szCs w:val="20"/>
      <w:lang w:val="en-US" w:eastAsia="en-US"/>
    </w:rPr>
  </w:style>
  <w:style w:type="paragraph" w:styleId="Kommentarthema">
    <w:name w:val="annotation subject"/>
    <w:basedOn w:val="Kommentartext"/>
    <w:link w:val="KommentarthemaZchn"/>
    <w:uiPriority w:val="99"/>
    <w:semiHidden/>
    <w:unhideWhenUsed/>
    <w:qFormat/>
    <w:rsid w:val="00996A25"/>
    <w:rPr>
      <w:b/>
      <w:bCs/>
    </w:rPr>
  </w:style>
  <w:style w:type="paragraph" w:styleId="Sprechblasentext">
    <w:name w:val="Balloon Text"/>
    <w:basedOn w:val="Standard"/>
    <w:link w:val="SprechblasentextZchn"/>
    <w:uiPriority w:val="99"/>
    <w:semiHidden/>
    <w:unhideWhenUsed/>
    <w:qFormat/>
    <w:rsid w:val="00996A25"/>
    <w:rPr>
      <w:rFonts w:ascii="Tahoma" w:hAnsi="Tahoma" w:cs="Tahoma"/>
      <w:sz w:val="16"/>
      <w:szCs w:val="16"/>
      <w:lang w:val="en-US" w:eastAsia="en-US"/>
    </w:rPr>
  </w:style>
  <w:style w:type="paragraph" w:styleId="StandardWeb">
    <w:name w:val="Normal (Web)"/>
    <w:basedOn w:val="Standard"/>
    <w:uiPriority w:val="99"/>
    <w:qFormat/>
    <w:rsid w:val="00BB4215"/>
    <w:pPr>
      <w:spacing w:beforeAutospacing="1" w:afterAutospacing="1"/>
    </w:pPr>
    <w:rPr>
      <w:rFonts w:eastAsia="SimSun"/>
      <w:lang w:val="en-GB" w:eastAsia="zh-CN"/>
    </w:rPr>
  </w:style>
  <w:style w:type="paragraph" w:customStyle="1" w:styleId="KeinLeerraum1">
    <w:name w:val="Kein Leerraum1"/>
    <w:uiPriority w:val="1"/>
    <w:qFormat/>
    <w:rsid w:val="00661263"/>
    <w:rPr>
      <w:rFonts w:eastAsia="Calibri" w:cs="Times New Roman"/>
      <w:sz w:val="24"/>
    </w:rPr>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paragraph" w:styleId="Aufzhlungszeichen">
    <w:name w:val="List Bullet"/>
    <w:basedOn w:val="Standard"/>
    <w:uiPriority w:val="99"/>
    <w:unhideWhenUsed/>
    <w:qFormat/>
    <w:rsid w:val="00EE34BE"/>
    <w:p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qFormat/>
    <w:rsid w:val="009B196E"/>
    <w:rPr>
      <w:rFonts w:ascii="Times New Roman" w:eastAsia="?????? Pro W3" w:hAnsi="Times New Roman" w:cs="Times New Roman"/>
      <w:color w:val="000000"/>
      <w:sz w:val="24"/>
      <w:szCs w:val="20"/>
    </w:rPr>
  </w:style>
  <w:style w:type="paragraph" w:customStyle="1" w:styleId="Legend">
    <w:name w:val="Legend"/>
    <w:basedOn w:val="Standard"/>
    <w:qFormat/>
    <w:rsid w:val="00C35623"/>
    <w:pPr>
      <w:keepNext/>
      <w:spacing w:before="240"/>
      <w:outlineLvl w:val="0"/>
    </w:pPr>
    <w:rPr>
      <w:rFonts w:eastAsia="Times New Roman"/>
      <w:lang w:val="en-US" w:eastAsia="en-US"/>
    </w:rPr>
  </w:style>
  <w:style w:type="paragraph" w:styleId="berarbeitung">
    <w:name w:val="Revision"/>
    <w:uiPriority w:val="99"/>
    <w:semiHidden/>
    <w:qFormat/>
    <w:rsid w:val="006F48F6"/>
    <w:rPr>
      <w:sz w:val="24"/>
    </w:rPr>
  </w:style>
  <w:style w:type="paragraph" w:customStyle="1" w:styleId="EndNoteBibliographyTitle">
    <w:name w:val="EndNote Bibliography Title"/>
    <w:basedOn w:val="Standard"/>
    <w:qFormat/>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qFormat/>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rPr>
      <w:rFonts w:eastAsia="Calibri" w:cs="Times New Roman"/>
      <w:sz w:val="24"/>
      <w:lang w:val="de-DE"/>
    </w:rPr>
  </w:style>
  <w:style w:type="paragraph" w:customStyle="1" w:styleId="Standard2">
    <w:name w:val="Standard2"/>
    <w:qFormat/>
    <w:rsid w:val="00874342"/>
    <w:rPr>
      <w:rFonts w:ascii="Times New Roman" w:eastAsia="Times New Roman" w:hAnsi="Times New Roman" w:cs="Times New Roman"/>
      <w:color w:val="000000"/>
      <w:szCs w:val="20"/>
      <w:lang w:val="de-DE" w:eastAsia="de-DE"/>
    </w:rPr>
  </w:style>
  <w:style w:type="paragraph" w:customStyle="1" w:styleId="Titel1">
    <w:name w:val="Titel1"/>
    <w:basedOn w:val="Standard"/>
    <w:qFormat/>
    <w:rsid w:val="001E7432"/>
    <w:pPr>
      <w:spacing w:beforeAutospacing="1" w:afterAutospacing="1"/>
    </w:pPr>
  </w:style>
  <w:style w:type="paragraph" w:customStyle="1" w:styleId="desc">
    <w:name w:val="desc"/>
    <w:basedOn w:val="Standard"/>
    <w:qFormat/>
    <w:rsid w:val="001E7432"/>
    <w:pPr>
      <w:spacing w:beforeAutospacing="1" w:afterAutospacing="1"/>
    </w:pPr>
  </w:style>
  <w:style w:type="paragraph" w:customStyle="1" w:styleId="details">
    <w:name w:val="details"/>
    <w:basedOn w:val="Standard"/>
    <w:qFormat/>
    <w:rsid w:val="001E7432"/>
    <w:pPr>
      <w:spacing w:beforeAutospacing="1" w:afterAutospacing="1"/>
    </w:pPr>
  </w:style>
  <w:style w:type="paragraph" w:customStyle="1" w:styleId="p">
    <w:name w:val="p"/>
    <w:basedOn w:val="Standard"/>
    <w:qFormat/>
    <w:rsid w:val="00B67AB0"/>
    <w:pPr>
      <w:spacing w:beforeAutospacing="1" w:afterAutospacing="1"/>
    </w:pPr>
  </w:style>
  <w:style w:type="paragraph" w:customStyle="1" w:styleId="p1">
    <w:name w:val="p1"/>
    <w:basedOn w:val="Standard"/>
    <w:qFormat/>
    <w:rsid w:val="00494BE4"/>
    <w:rPr>
      <w:rFonts w:ascii="Helvetica" w:hAnsi="Helvetica"/>
      <w:sz w:val="18"/>
      <w:szCs w:val="18"/>
    </w:rPr>
  </w:style>
  <w:style w:type="paragraph" w:customStyle="1" w:styleId="p2">
    <w:name w:val="p2"/>
    <w:basedOn w:val="Standard"/>
    <w:qFormat/>
    <w:rsid w:val="004A1027"/>
    <w:rPr>
      <w:rFonts w:ascii="Times" w:hAnsi="Times"/>
      <w:color w:val="0433FF"/>
      <w:sz w:val="12"/>
      <w:szCs w:val="12"/>
    </w:rPr>
  </w:style>
  <w:style w:type="paragraph" w:styleId="Dokumentstruktur">
    <w:name w:val="Document Map"/>
    <w:basedOn w:val="Standard"/>
    <w:link w:val="DokumentstrukturZchn"/>
    <w:uiPriority w:val="99"/>
    <w:semiHidden/>
    <w:unhideWhenUsed/>
    <w:qFormat/>
    <w:rsid w:val="009F5447"/>
  </w:style>
  <w:style w:type="paragraph" w:styleId="Funotentext">
    <w:name w:val="footnote text"/>
    <w:basedOn w:val="Standard"/>
    <w:link w:val="FunotentextZchn"/>
    <w:uiPriority w:val="99"/>
    <w:unhideWhenUsed/>
    <w:qFormat/>
    <w:rsid w:val="00151E68"/>
    <w:rPr>
      <w:rFonts w:asciiTheme="minorHAnsi" w:eastAsiaTheme="minorHAnsi" w:hAnsiTheme="minorHAnsi" w:cstheme="minorBidi"/>
      <w:lang w:eastAsia="en-US"/>
    </w:rPr>
  </w:style>
  <w:style w:type="paragraph" w:styleId="HTMLVorformatiert">
    <w:name w:val="HTML Preformatted"/>
    <w:basedOn w:val="Standard"/>
    <w:link w:val="HTMLVorformatiertZchn"/>
    <w:uiPriority w:val="99"/>
    <w:unhideWhenUsed/>
    <w:qFormat/>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Tabellenraster">
    <w:name w:val="Table Grid"/>
    <w:basedOn w:val="NormaleTabelle"/>
    <w:uiPriority w:val="59"/>
    <w:rsid w:val="006D74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2875321">
      <w:bodyDiv w:val="1"/>
      <w:marLeft w:val="0"/>
      <w:marRight w:val="0"/>
      <w:marTop w:val="0"/>
      <w:marBottom w:val="0"/>
      <w:divBdr>
        <w:top w:val="none" w:sz="0" w:space="0" w:color="auto"/>
        <w:left w:val="none" w:sz="0" w:space="0" w:color="auto"/>
        <w:bottom w:val="none" w:sz="0" w:space="0" w:color="auto"/>
        <w:right w:val="none" w:sz="0" w:space="0" w:color="auto"/>
      </w:divBdr>
    </w:div>
    <w:div w:id="140884188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F9D603-A087-AB4D-A3CB-D6258E695224}">
  <ds:schemaRefs>
    <ds:schemaRef ds:uri="http://schemas.openxmlformats.org/officeDocument/2006/bibliography"/>
  </ds:schemaRefs>
</ds:datastoreItem>
</file>

<file path=customXml/itemProps2.xml><?xml version="1.0" encoding="utf-8"?>
<ds:datastoreItem xmlns:ds="http://schemas.openxmlformats.org/officeDocument/2006/customXml" ds:itemID="{BC417891-5E33-6942-AB85-AB9358D28416}">
  <ds:schemaRefs>
    <ds:schemaRef ds:uri="http://schemas.openxmlformats.org/officeDocument/2006/bibliography"/>
  </ds:schemaRefs>
</ds:datastoreItem>
</file>

<file path=customXml/itemProps3.xml><?xml version="1.0" encoding="utf-8"?>
<ds:datastoreItem xmlns:ds="http://schemas.openxmlformats.org/officeDocument/2006/customXml" ds:itemID="{99B06534-AB65-D54C-807D-DD394997010C}">
  <ds:schemaRefs>
    <ds:schemaRef ds:uri="http://schemas.openxmlformats.org/officeDocument/2006/bibliography"/>
  </ds:schemaRefs>
</ds:datastoreItem>
</file>

<file path=customXml/itemProps4.xml><?xml version="1.0" encoding="utf-8"?>
<ds:datastoreItem xmlns:ds="http://schemas.openxmlformats.org/officeDocument/2006/customXml" ds:itemID="{DB56886A-95E7-4A4D-8AD5-9EAF3F1E5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13990</Words>
  <Characters>88139</Characters>
  <Application>Microsoft Macintosh Word</Application>
  <DocSecurity>0</DocSecurity>
  <Lines>734</Lines>
  <Paragraphs>203</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101926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dc:description/>
  <cp:lastModifiedBy>Danilo Bzdok</cp:lastModifiedBy>
  <cp:revision>9</cp:revision>
  <cp:lastPrinted>2018-02-15T09:05:00Z</cp:lastPrinted>
  <dcterms:created xsi:type="dcterms:W3CDTF">2018-04-29T19:49:00Z</dcterms:created>
  <dcterms:modified xsi:type="dcterms:W3CDTF">2018-05-10T14:55:00Z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Firmenname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