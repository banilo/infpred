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DF273A" w:rsidRDefault="007E55C6" w:rsidP="002D2052">
      <w:pPr>
        <w:tabs>
          <w:tab w:val="left" w:pos="7513"/>
        </w:tabs>
        <w:jc w:val="center"/>
        <w:rPr>
          <w:rFonts w:ascii="Calibri" w:hAnsi="Calibri"/>
          <w:b/>
          <w:color w:val="000000" w:themeColor="text1"/>
          <w:lang w:val="en-US"/>
          <w:rPrChange w:id="10" w:author="Danilo Bzdok" w:date="2018-05-08T10:34:00Z">
            <w:rPr>
              <w:rFonts w:ascii="Calibri" w:hAnsi="Calibri"/>
              <w:b/>
              <w:color w:val="000000" w:themeColor="text1"/>
            </w:rPr>
          </w:rPrChange>
        </w:rPr>
      </w:pPr>
      <w:r w:rsidRPr="00DF273A">
        <w:rPr>
          <w:rFonts w:ascii="Calibri" w:hAnsi="Calibri"/>
          <w:color w:val="000000" w:themeColor="text1"/>
          <w:lang w:val="en-US"/>
          <w:rPrChange w:id="11" w:author="Danilo Bzdok" w:date="2018-05-08T10:34:00Z">
            <w:rPr>
              <w:rFonts w:ascii="Calibri" w:hAnsi="Calibri"/>
              <w:color w:val="000000" w:themeColor="text1"/>
            </w:rPr>
          </w:rPrChange>
        </w:rPr>
        <w:t>Danilo Bzdok</w:t>
      </w:r>
      <w:r w:rsidRPr="00DF273A">
        <w:rPr>
          <w:rFonts w:ascii="Calibri" w:hAnsi="Calibri"/>
          <w:color w:val="000000" w:themeColor="text1"/>
          <w:vertAlign w:val="superscript"/>
          <w:lang w:val="en-US"/>
          <w:rPrChange w:id="12" w:author="Danilo Bzdok" w:date="2018-05-08T10:34:00Z">
            <w:rPr>
              <w:rFonts w:ascii="Calibri" w:hAnsi="Calibri"/>
              <w:color w:val="000000" w:themeColor="text1"/>
              <w:vertAlign w:val="superscript"/>
            </w:rPr>
          </w:rPrChange>
        </w:rPr>
        <w:t>1,2,</w:t>
      </w:r>
      <w:proofErr w:type="gramStart"/>
      <w:r w:rsidRPr="00DF273A">
        <w:rPr>
          <w:rFonts w:ascii="Calibri" w:hAnsi="Calibri"/>
          <w:color w:val="000000" w:themeColor="text1"/>
          <w:vertAlign w:val="superscript"/>
          <w:lang w:val="en-US"/>
          <w:rPrChange w:id="13" w:author="Danilo Bzdok" w:date="2018-05-08T10:34:00Z">
            <w:rPr>
              <w:rFonts w:ascii="Calibri" w:hAnsi="Calibri"/>
              <w:color w:val="000000" w:themeColor="text1"/>
              <w:vertAlign w:val="superscript"/>
            </w:rPr>
          </w:rPrChange>
        </w:rPr>
        <w:t>3,*</w:t>
      </w:r>
      <w:proofErr w:type="gramEnd"/>
      <w:r w:rsidR="00785601" w:rsidRPr="00DF273A">
        <w:rPr>
          <w:rFonts w:ascii="Calibri" w:hAnsi="Calibri"/>
          <w:color w:val="000000" w:themeColor="text1"/>
          <w:lang w:val="en-US"/>
          <w:rPrChange w:id="14" w:author="Danilo Bzdok" w:date="2018-05-08T10:34:00Z">
            <w:rPr>
              <w:rFonts w:ascii="Calibri" w:hAnsi="Calibri"/>
              <w:color w:val="000000" w:themeColor="text1"/>
            </w:rPr>
          </w:rPrChange>
        </w:rPr>
        <w:t xml:space="preserve"> Denis Engemann</w:t>
      </w:r>
      <w:r w:rsidR="00785601" w:rsidRPr="00DF273A">
        <w:rPr>
          <w:rFonts w:ascii="Calibri" w:hAnsi="Calibri"/>
          <w:color w:val="000000" w:themeColor="text1"/>
          <w:vertAlign w:val="superscript"/>
          <w:lang w:val="en-US"/>
          <w:rPrChange w:id="15" w:author="Danilo Bzdok" w:date="2018-05-08T10:34:00Z">
            <w:rPr>
              <w:rFonts w:ascii="Calibri" w:hAnsi="Calibri"/>
              <w:color w:val="000000" w:themeColor="text1"/>
              <w:vertAlign w:val="superscript"/>
            </w:rPr>
          </w:rPrChange>
        </w:rPr>
        <w:t>3</w:t>
      </w:r>
      <w:r w:rsidR="00785601" w:rsidRPr="00DF273A">
        <w:rPr>
          <w:rFonts w:ascii="Calibri" w:hAnsi="Calibri"/>
          <w:color w:val="000000" w:themeColor="text1"/>
          <w:lang w:val="en-US"/>
          <w:rPrChange w:id="16" w:author="Danilo Bzdok" w:date="2018-05-08T10:34:00Z">
            <w:rPr>
              <w:rFonts w:ascii="Calibri" w:hAnsi="Calibri"/>
              <w:color w:val="000000" w:themeColor="text1"/>
            </w:rPr>
          </w:rPrChange>
        </w:rPr>
        <w:t xml:space="preserve">, Olivier </w:t>
      </w:r>
      <w:r w:rsidR="00406FE3" w:rsidRPr="00DF273A">
        <w:rPr>
          <w:rFonts w:ascii="Calibri" w:hAnsi="Calibri"/>
          <w:color w:val="000000" w:themeColor="text1"/>
          <w:lang w:val="en-US"/>
          <w:rPrChange w:id="17" w:author="Danilo Bzdok" w:date="2018-05-08T10:34:00Z">
            <w:rPr>
              <w:rFonts w:ascii="Calibri" w:hAnsi="Calibri"/>
              <w:color w:val="000000" w:themeColor="text1"/>
            </w:rPr>
          </w:rPrChange>
        </w:rPr>
        <w:t>Gri</w:t>
      </w:r>
      <w:r w:rsidR="00785601" w:rsidRPr="00DF273A">
        <w:rPr>
          <w:rFonts w:ascii="Calibri" w:hAnsi="Calibri"/>
          <w:color w:val="000000" w:themeColor="text1"/>
          <w:lang w:val="en-US"/>
          <w:rPrChange w:id="18" w:author="Danilo Bzdok" w:date="2018-05-08T10:34:00Z">
            <w:rPr>
              <w:rFonts w:ascii="Calibri" w:hAnsi="Calibri"/>
              <w:color w:val="000000" w:themeColor="text1"/>
            </w:rPr>
          </w:rPrChange>
        </w:rPr>
        <w:t>sel</w:t>
      </w:r>
      <w:r w:rsidR="00785601" w:rsidRPr="00DF273A">
        <w:rPr>
          <w:rFonts w:ascii="Calibri" w:hAnsi="Calibri"/>
          <w:color w:val="000000" w:themeColor="text1"/>
          <w:vertAlign w:val="superscript"/>
          <w:lang w:val="en-US"/>
          <w:rPrChange w:id="19" w:author="Danilo Bzdok" w:date="2018-05-08T10:34:00Z">
            <w:rPr>
              <w:rFonts w:ascii="Calibri" w:hAnsi="Calibri"/>
              <w:color w:val="000000" w:themeColor="text1"/>
              <w:vertAlign w:val="superscript"/>
            </w:rPr>
          </w:rPrChange>
        </w:rPr>
        <w:t>3</w:t>
      </w:r>
      <w:r w:rsidR="00785601" w:rsidRPr="00DF273A">
        <w:rPr>
          <w:rFonts w:ascii="Calibri" w:hAnsi="Calibri"/>
          <w:color w:val="000000" w:themeColor="text1"/>
          <w:lang w:val="en-US"/>
          <w:rPrChange w:id="20" w:author="Danilo Bzdok" w:date="2018-05-08T10:34:00Z">
            <w:rPr>
              <w:rFonts w:ascii="Calibri" w:hAnsi="Calibri"/>
              <w:color w:val="000000" w:themeColor="text1"/>
            </w:rPr>
          </w:rPrChange>
        </w:rPr>
        <w:t xml:space="preserve">, </w:t>
      </w:r>
      <w:proofErr w:type="spellStart"/>
      <w:r w:rsidR="00785601" w:rsidRPr="00DF273A">
        <w:rPr>
          <w:rFonts w:ascii="Calibri" w:hAnsi="Calibri"/>
          <w:color w:val="000000" w:themeColor="text1"/>
          <w:lang w:val="en-US"/>
          <w:rPrChange w:id="21" w:author="Danilo Bzdok" w:date="2018-05-08T10:34:00Z">
            <w:rPr>
              <w:rFonts w:ascii="Calibri" w:hAnsi="Calibri"/>
              <w:color w:val="000000" w:themeColor="text1"/>
            </w:rPr>
          </w:rPrChange>
        </w:rPr>
        <w:t>Gaël</w:t>
      </w:r>
      <w:proofErr w:type="spellEnd"/>
      <w:r w:rsidR="00785601" w:rsidRPr="00DF273A">
        <w:rPr>
          <w:rFonts w:ascii="Calibri" w:hAnsi="Calibri"/>
          <w:color w:val="000000" w:themeColor="text1"/>
          <w:lang w:val="en-US"/>
          <w:rPrChange w:id="22" w:author="Danilo Bzdok" w:date="2018-05-08T10:34:00Z">
            <w:rPr>
              <w:rFonts w:ascii="Calibri" w:hAnsi="Calibri"/>
              <w:color w:val="000000" w:themeColor="text1"/>
            </w:rPr>
          </w:rPrChange>
        </w:rPr>
        <w:t xml:space="preserve"> Varoquaux</w:t>
      </w:r>
      <w:r w:rsidR="00785601" w:rsidRPr="00DF273A">
        <w:rPr>
          <w:rFonts w:ascii="Calibri" w:hAnsi="Calibri"/>
          <w:color w:val="000000" w:themeColor="text1"/>
          <w:vertAlign w:val="superscript"/>
          <w:lang w:val="en-US"/>
          <w:rPrChange w:id="23" w:author="Danilo Bzdok" w:date="2018-05-08T10:34:00Z">
            <w:rPr>
              <w:rFonts w:ascii="Calibri" w:hAnsi="Calibri"/>
              <w:color w:val="000000" w:themeColor="text1"/>
              <w:vertAlign w:val="superscript"/>
            </w:rPr>
          </w:rPrChange>
        </w:rPr>
        <w:t>3</w:t>
      </w:r>
      <w:r w:rsidR="00785601" w:rsidRPr="00DF273A">
        <w:rPr>
          <w:rFonts w:ascii="Calibri" w:hAnsi="Calibri"/>
          <w:color w:val="000000" w:themeColor="text1"/>
          <w:lang w:val="en-US"/>
          <w:rPrChange w:id="24" w:author="Danilo Bzdok" w:date="2018-05-08T10:34:00Z">
            <w:rPr>
              <w:rFonts w:ascii="Calibri" w:hAnsi="Calibri"/>
              <w:color w:val="000000" w:themeColor="text1"/>
            </w:rPr>
          </w:rPrChange>
        </w:rPr>
        <w:t>, Bertrand Thirion</w:t>
      </w:r>
      <w:r w:rsidR="00785601" w:rsidRPr="00DF273A">
        <w:rPr>
          <w:rFonts w:ascii="Calibri" w:hAnsi="Calibri"/>
          <w:color w:val="000000" w:themeColor="text1"/>
          <w:vertAlign w:val="superscript"/>
          <w:lang w:val="en-US"/>
          <w:rPrChange w:id="25" w:author="Danilo Bzdok" w:date="2018-05-08T10:34:00Z">
            <w:rPr>
              <w:rFonts w:ascii="Calibri" w:hAnsi="Calibri"/>
              <w:color w:val="000000" w:themeColor="text1"/>
              <w:vertAlign w:val="superscript"/>
            </w:rPr>
          </w:rPrChange>
        </w:rPr>
        <w:t>3</w:t>
      </w:r>
    </w:p>
    <w:p w14:paraId="7858B946" w14:textId="77777777" w:rsidR="007E55C6" w:rsidRPr="00DF273A" w:rsidRDefault="007E55C6" w:rsidP="007E55C6">
      <w:pPr>
        <w:rPr>
          <w:rFonts w:ascii="Calibri" w:eastAsia="Times New Roman" w:hAnsi="Calibri" w:cs="Arial"/>
          <w:color w:val="000000" w:themeColor="text1"/>
          <w:sz w:val="16"/>
          <w:szCs w:val="16"/>
          <w:lang w:val="en-US"/>
          <w:rPrChange w:id="26" w:author="Danilo Bzdok" w:date="2018-05-08T10:34:00Z">
            <w:rPr>
              <w:rFonts w:ascii="Calibri" w:eastAsia="Times New Roman" w:hAnsi="Calibri" w:cs="Arial"/>
              <w:color w:val="000000" w:themeColor="text1"/>
              <w:sz w:val="16"/>
              <w:szCs w:val="16"/>
            </w:rPr>
          </w:rPrChange>
        </w:rPr>
      </w:pPr>
    </w:p>
    <w:p w14:paraId="7EC8B8C6" w14:textId="77777777" w:rsidR="007E55C6" w:rsidRPr="00DF273A" w:rsidRDefault="007E55C6" w:rsidP="007E55C6">
      <w:pPr>
        <w:rPr>
          <w:rFonts w:ascii="Calibri" w:eastAsia="Times New Roman" w:hAnsi="Calibri" w:cs="Arial"/>
          <w:color w:val="000000" w:themeColor="text1"/>
          <w:sz w:val="16"/>
          <w:szCs w:val="16"/>
          <w:lang w:val="en-US"/>
          <w:rPrChange w:id="27" w:author="Danilo Bzdok" w:date="2018-05-08T10:34: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8"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853EFB" w:rsidRDefault="007E55C6" w:rsidP="007E55C6">
      <w:pPr>
        <w:ind w:left="2124"/>
        <w:rPr>
          <w:rFonts w:ascii="Calibri" w:hAnsi="Calibri"/>
          <w:color w:val="000000" w:themeColor="text1"/>
          <w:rPrChange w:id="29" w:author="Danilo Bzdok" w:date="2018-05-07T23:12: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853EFB">
        <w:rPr>
          <w:rFonts w:ascii="Calibri" w:hAnsi="Calibri"/>
          <w:color w:val="000000" w:themeColor="text1"/>
          <w:rPrChange w:id="30" w:author="Danilo Bzdok" w:date="2018-05-07T23:12:00Z">
            <w:rPr>
              <w:rFonts w:ascii="Calibri" w:hAnsi="Calibri"/>
              <w:color w:val="000000" w:themeColor="text1"/>
              <w:lang w:val="en-US"/>
            </w:rPr>
          </w:rPrChange>
        </w:rPr>
        <w:t>52074 Aachen</w:t>
      </w:r>
    </w:p>
    <w:p w14:paraId="3932B480" w14:textId="33A6EEB7" w:rsidR="007E55C6" w:rsidRPr="00853EFB" w:rsidRDefault="007E55C6" w:rsidP="007E55C6">
      <w:pPr>
        <w:ind w:left="2124"/>
        <w:rPr>
          <w:rFonts w:ascii="Calibri" w:hAnsi="Calibri"/>
          <w:color w:val="000000" w:themeColor="text1"/>
          <w:rPrChange w:id="31" w:author="Danilo Bzdok" w:date="2018-05-07T23:12:00Z">
            <w:rPr>
              <w:rFonts w:ascii="Calibri" w:hAnsi="Calibri"/>
              <w:color w:val="000000" w:themeColor="text1"/>
              <w:lang w:val="en-US"/>
            </w:rPr>
          </w:rPrChange>
        </w:rPr>
      </w:pPr>
      <w:r w:rsidRPr="00853EFB">
        <w:rPr>
          <w:rFonts w:ascii="Calibri" w:hAnsi="Calibri"/>
          <w:color w:val="000000" w:themeColor="text1"/>
          <w:rPrChange w:id="32" w:author="Danilo Bzdok" w:date="2018-05-07T23:12:00Z">
            <w:rPr>
              <w:rFonts w:ascii="Calibri" w:hAnsi="Calibri"/>
              <w:color w:val="000000" w:themeColor="text1"/>
              <w:lang w:val="en-US"/>
            </w:rPr>
          </w:rPrChange>
        </w:rPr>
        <w:t xml:space="preserve">    </w:t>
      </w:r>
      <w:r w:rsidR="00BF3A44" w:rsidRPr="00853EFB">
        <w:rPr>
          <w:rFonts w:ascii="Calibri" w:hAnsi="Calibri"/>
          <w:color w:val="000000" w:themeColor="text1"/>
          <w:rPrChange w:id="33" w:author="Danilo Bzdok" w:date="2018-05-07T23:12:00Z">
            <w:rPr>
              <w:rFonts w:ascii="Calibri" w:hAnsi="Calibri"/>
              <w:color w:val="000000" w:themeColor="text1"/>
              <w:lang w:val="en-US"/>
            </w:rPr>
          </w:rPrChange>
        </w:rPr>
        <w:t xml:space="preserve"> </w:t>
      </w:r>
      <w:r w:rsidRPr="00853EFB">
        <w:rPr>
          <w:rFonts w:ascii="Calibri" w:hAnsi="Calibri"/>
          <w:color w:val="000000" w:themeColor="text1"/>
          <w:rPrChange w:id="34" w:author="Danilo Bzdok" w:date="2018-05-07T23:12:00Z">
            <w:rPr>
              <w:rFonts w:ascii="Calibri" w:hAnsi="Calibri"/>
              <w:color w:val="000000" w:themeColor="text1"/>
              <w:lang w:val="en-US"/>
            </w:rPr>
          </w:rPrChange>
        </w:rPr>
        <w:t>GERMANY</w:t>
      </w:r>
    </w:p>
    <w:p w14:paraId="694353AF" w14:textId="77777777" w:rsidR="007E55C6" w:rsidRPr="00853EFB" w:rsidRDefault="007E55C6" w:rsidP="007E55C6">
      <w:pPr>
        <w:rPr>
          <w:rFonts w:ascii="Calibri" w:hAnsi="Calibri"/>
          <w:color w:val="000000" w:themeColor="text1"/>
          <w:rPrChange w:id="35" w:author="Danilo Bzdok" w:date="2018-05-07T23:12:00Z">
            <w:rPr>
              <w:rFonts w:ascii="Calibri" w:hAnsi="Calibri"/>
              <w:color w:val="000000" w:themeColor="text1"/>
              <w:lang w:val="en-US"/>
            </w:rPr>
          </w:rPrChange>
        </w:rPr>
      </w:pPr>
    </w:p>
    <w:p w14:paraId="69439021" w14:textId="77777777" w:rsidR="00500CCC" w:rsidRPr="00853EFB" w:rsidRDefault="00500CCC" w:rsidP="007E55C6">
      <w:pPr>
        <w:rPr>
          <w:rFonts w:ascii="Calibri" w:hAnsi="Calibri"/>
          <w:color w:val="000000" w:themeColor="text1"/>
          <w:rPrChange w:id="36" w:author="Danilo Bzdok" w:date="2018-05-07T23:12:00Z">
            <w:rPr>
              <w:rFonts w:ascii="Calibri" w:hAnsi="Calibri"/>
              <w:color w:val="000000" w:themeColor="text1"/>
              <w:lang w:val="en-US"/>
            </w:rPr>
          </w:rPrChange>
        </w:rPr>
      </w:pPr>
    </w:p>
    <w:p w14:paraId="1159FAB3" w14:textId="77777777" w:rsidR="00500CCC" w:rsidRPr="00853EFB" w:rsidRDefault="00500CCC" w:rsidP="007E55C6">
      <w:pPr>
        <w:rPr>
          <w:rFonts w:ascii="Calibri" w:hAnsi="Calibri"/>
          <w:color w:val="000000" w:themeColor="text1"/>
          <w:rPrChange w:id="37" w:author="Danilo Bzdok" w:date="2018-05-07T23:12: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DF273A">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3F8A70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8" w:author="Danilo Bzdok" w:date="2018-05-08T14:37:00Z">
        <w:r w:rsidR="00CC20B6" w:rsidDel="003E2895">
          <w:rPr>
            <w:rFonts w:ascii="Calibri" w:hAnsi="Calibri"/>
            <w:color w:val="000000" w:themeColor="text1"/>
            <w:lang w:val="en-US"/>
          </w:rPr>
          <w:delText xml:space="preserve">specific </w:delText>
        </w:r>
      </w:del>
      <w:proofErr w:type="gramStart"/>
      <w:ins w:id="39" w:author="Danilo Bzdok" w:date="2018-05-08T14:37:00Z">
        <w:r w:rsidR="003E2895">
          <w:rPr>
            <w:rFonts w:ascii="Calibri" w:hAnsi="Calibri"/>
            <w:color w:val="000000" w:themeColor="text1"/>
            <w:lang w:val="en-US"/>
          </w:rPr>
          <w:t xml:space="preserve">particular </w:t>
        </w:r>
      </w:ins>
      <w:r w:rsidR="00A57647">
        <w:rPr>
          <w:rFonts w:ascii="Calibri" w:hAnsi="Calibri"/>
          <w:color w:val="000000" w:themeColor="text1"/>
          <w:lang w:val="en-US"/>
        </w:rPr>
        <w:t>individuals</w:t>
      </w:r>
      <w:proofErr w:type="gramEnd"/>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40" w:author="Danilo Bzdok" w:date="2018-05-07T12:16:00Z">
        <w:r w:rsidR="00021C5E" w:rsidDel="00824695">
          <w:rPr>
            <w:rFonts w:ascii="Calibri" w:hAnsi="Calibri"/>
            <w:color w:val="000000" w:themeColor="text1"/>
            <w:lang w:val="en-US"/>
          </w:rPr>
          <w:delText xml:space="preserve">tools </w:delText>
        </w:r>
      </w:del>
      <w:ins w:id="41"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3"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4" w:author="Danilo Bzdok" w:date="2018-05-08T14:46:00Z">
        <w:r w:rsidR="00CA16BA" w:rsidDel="00D722B4">
          <w:rPr>
            <w:rFonts w:ascii="Calibri" w:hAnsi="Calibri"/>
            <w:color w:val="000000" w:themeColor="text1"/>
            <w:lang w:val="en-US"/>
          </w:rPr>
          <w:delText xml:space="preserve">searching </w:delText>
        </w:r>
      </w:del>
      <w:ins w:id="45" w:author="Danilo Bzdok" w:date="2018-05-08T14:46:00Z">
        <w:r w:rsidR="00D722B4">
          <w:rPr>
            <w:rFonts w:ascii="Calibri" w:hAnsi="Calibri"/>
            <w:color w:val="000000" w:themeColor="text1"/>
            <w:lang w:val="en-US"/>
          </w:rPr>
          <w:t xml:space="preserve">finding </w:t>
        </w:r>
      </w:ins>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6" w:author="Danilo Bzdok" w:date="2018-05-07T18:30:00Z">
        <w:r w:rsidR="00FE3F99">
          <w:rPr>
            <w:rFonts w:ascii="Calibri" w:hAnsi="Calibri"/>
            <w:color w:val="000000" w:themeColor="text1"/>
            <w:lang w:val="en-US"/>
          </w:rPr>
          <w:t xml:space="preserve">Across all </w:t>
        </w:r>
      </w:ins>
      <w:ins w:id="47" w:author="Danilo Bzdok" w:date="2018-05-08T14:49:00Z">
        <w:r w:rsidR="00236A3F">
          <w:rPr>
            <w:rFonts w:ascii="Calibri" w:hAnsi="Calibri"/>
            <w:color w:val="000000" w:themeColor="text1"/>
            <w:lang w:val="en-US"/>
          </w:rPr>
          <w:t>scenarios</w:t>
        </w:r>
      </w:ins>
      <w:ins w:id="48"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49" w:author="Danilo Bzdok" w:date="2018-05-08T14:46:00Z">
        <w:r w:rsidR="00D722B4">
          <w:rPr>
            <w:rFonts w:ascii="Calibri" w:hAnsi="Calibri"/>
            <w:color w:val="000000" w:themeColor="text1"/>
            <w:lang w:val="en-US"/>
          </w:rPr>
          <w:t xml:space="preserve">little </w:t>
        </w:r>
      </w:ins>
      <w:ins w:id="50" w:author="Danilo Bzdok" w:date="2018-05-07T18:30:00Z">
        <w:r w:rsidR="00FE3F99" w:rsidRPr="00C76687">
          <w:rPr>
            <w:rFonts w:ascii="Calibri" w:hAnsi="Calibri"/>
            <w:color w:val="000000" w:themeColor="text1"/>
            <w:lang w:val="en-US"/>
          </w:rPr>
          <w:t xml:space="preserve">light on its value for </w:t>
        </w:r>
      </w:ins>
      <w:ins w:id="51" w:author="Danilo Bzdok" w:date="2018-05-08T14:47:00Z">
        <w:r w:rsidR="00D722B4">
          <w:rPr>
            <w:rFonts w:ascii="Calibri" w:hAnsi="Calibri"/>
            <w:color w:val="000000" w:themeColor="text1"/>
            <w:lang w:val="en-US"/>
          </w:rPr>
          <w:t xml:space="preserve">the </w:t>
        </w:r>
      </w:ins>
      <w:ins w:id="52"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ins>
      <w:ins w:id="53" w:author="Danilo Bzdok" w:date="2018-05-08T14:47:00Z">
        <w:r w:rsidR="00D722B4">
          <w:rPr>
            <w:rFonts w:ascii="Calibri" w:hAnsi="Calibri"/>
            <w:color w:val="000000" w:themeColor="text1"/>
            <w:lang w:val="en-US"/>
          </w:rPr>
          <w:t xml:space="preserve">goal </w:t>
        </w:r>
      </w:ins>
      <w:ins w:id="54" w:author="Danilo Bzdok" w:date="2018-05-07T18:30:00Z">
        <w:r w:rsidR="00FE3F99">
          <w:rPr>
            <w:rFonts w:ascii="Calibri" w:hAnsi="Calibri"/>
            <w:color w:val="000000" w:themeColor="text1"/>
            <w:lang w:val="en-US"/>
          </w:rPr>
          <w:t>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55"/>
        </w:r>
      </w:ins>
      <w:del w:id="56"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57"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58" w:author="Danilo Bzdok" w:date="2018-05-08T14:38:00Z">
        <w:r w:rsidR="000E4BFF">
          <w:rPr>
            <w:rFonts w:ascii="Calibri" w:hAnsi="Calibri"/>
            <w:color w:val="000000" w:themeColor="text1"/>
            <w:lang w:val="en-US"/>
          </w:rPr>
          <w:t>t algorithms</w:t>
        </w:r>
      </w:ins>
      <w:del w:id="59"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8E57F4"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F273A"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60" w:author="Danilo Bzdok" w:date="2018-05-08T14:51:00Z">
        <w:r w:rsidR="001C39E7" w:rsidDel="00236A3F">
          <w:rPr>
            <w:rFonts w:ascii="Calibri" w:hAnsi="Calibri"/>
            <w:color w:val="000000" w:themeColor="text1"/>
            <w:lang w:val="en-US"/>
          </w:rPr>
          <w:delText xml:space="preserve">Especially </w:delText>
        </w:r>
      </w:del>
      <w:ins w:id="61" w:author="Danilo Bzdok" w:date="2018-05-08T14:51:00Z">
        <w:r w:rsidR="00236A3F">
          <w:rPr>
            <w:rFonts w:ascii="Calibri" w:hAnsi="Calibri"/>
            <w:color w:val="000000" w:themeColor="text1"/>
            <w:lang w:val="en-US"/>
          </w:rPr>
          <w:t xml:space="preserve">Classical inferential statistics can </w:t>
        </w:r>
      </w:ins>
      <w:ins w:id="62" w:author="Danilo Bzdok" w:date="2018-05-08T14:55:00Z">
        <w:r w:rsidR="0015020D">
          <w:rPr>
            <w:rFonts w:ascii="Calibri" w:hAnsi="Calibri"/>
            <w:color w:val="000000" w:themeColor="text1"/>
            <w:lang w:val="en-US"/>
          </w:rPr>
          <w:t xml:space="preserve">also </w:t>
        </w:r>
      </w:ins>
      <w:ins w:id="63" w:author="Danilo Bzdok" w:date="2018-05-08T14:58:00Z">
        <w:r w:rsidR="00B839C3">
          <w:rPr>
            <w:rFonts w:ascii="Calibri" w:hAnsi="Calibri"/>
            <w:color w:val="000000" w:themeColor="text1"/>
            <w:lang w:val="en-US"/>
          </w:rPr>
          <w:t>substantiate clinical observations</w:t>
        </w:r>
      </w:ins>
      <w:ins w:id="64" w:author="Danilo Bzdok" w:date="2018-05-08T14:54:00Z">
        <w:r w:rsidR="00236A3F">
          <w:rPr>
            <w:rFonts w:ascii="Calibri" w:hAnsi="Calibri"/>
            <w:color w:val="000000" w:themeColor="text1"/>
            <w:lang w:val="en-US"/>
          </w:rPr>
          <w:t xml:space="preserve"> </w:t>
        </w:r>
      </w:ins>
      <w:ins w:id="65" w:author="Danilo Bzdok" w:date="2018-05-08T14:51:00Z">
        <w:r w:rsidR="00236A3F">
          <w:rPr>
            <w:rFonts w:ascii="Calibri" w:hAnsi="Calibri"/>
            <w:color w:val="000000" w:themeColor="text1"/>
            <w:lang w:val="en-US"/>
          </w:rPr>
          <w:t xml:space="preserve">that </w:t>
        </w:r>
      </w:ins>
      <w:ins w:id="66"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67"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68"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69" w:author="Danilo Bzdok" w:date="2018-05-08T14:56:00Z">
        <w:r w:rsidR="00A35A5E" w:rsidRPr="00176A86" w:rsidDel="0015020D">
          <w:rPr>
            <w:rFonts w:ascii="Calibri" w:hAnsi="Calibri"/>
            <w:color w:val="000000" w:themeColor="text1"/>
            <w:lang w:val="en-US"/>
          </w:rPr>
          <w:delText xml:space="preserve">can </w:delText>
        </w:r>
      </w:del>
      <w:ins w:id="70"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71"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72"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73" w:author="Danilo Bzdok" w:date="2018-05-08T14:57:00Z">
        <w:r w:rsidR="0015020D">
          <w:rPr>
            <w:rFonts w:ascii="Calibri" w:hAnsi="Calibri"/>
            <w:color w:val="000000" w:themeColor="text1"/>
            <w:lang w:val="en-US"/>
          </w:rPr>
          <w:t>ical</w:t>
        </w:r>
      </w:ins>
      <w:del w:id="74" w:author="Danilo Bzdok" w:date="2018-05-08T14:57:00Z">
        <w:r w:rsidR="00186EC5" w:rsidRPr="00176A86" w:rsidDel="0015020D">
          <w:rPr>
            <w:rFonts w:ascii="Calibri" w:hAnsi="Calibri"/>
            <w:color w:val="000000" w:themeColor="text1"/>
            <w:lang w:val="en-US"/>
          </w:rPr>
          <w:delText>ery</w:delText>
        </w:r>
      </w:del>
      <w:del w:id="75" w:author="Danilo Bzdok" w:date="2018-05-08T14:54:00Z">
        <w:r w:rsidR="008D3922" w:rsidRPr="00176A86" w:rsidDel="00236A3F">
          <w:rPr>
            <w:rFonts w:ascii="Calibri" w:hAnsi="Calibri"/>
            <w:color w:val="000000" w:themeColor="text1"/>
            <w:lang w:val="en-US"/>
          </w:rPr>
          <w:delText xml:space="preserve"> in obese patients</w:delText>
        </w:r>
      </w:del>
      <w:ins w:id="76" w:author="Danilo Bzdok" w:date="2018-05-08T14:56:00Z">
        <w:r w:rsidR="0015020D">
          <w:rPr>
            <w:rFonts w:ascii="Calibri" w:hAnsi="Calibri"/>
            <w:color w:val="000000" w:themeColor="text1"/>
            <w:lang w:val="en-US"/>
          </w:rPr>
          <w:t xml:space="preserve"> </w:t>
        </w:r>
      </w:ins>
      <w:ins w:id="77" w:author="Danilo Bzdok" w:date="2018-05-08T14:57:00Z">
        <w:r w:rsidR="0015020D">
          <w:rPr>
            <w:rFonts w:ascii="Calibri" w:hAnsi="Calibri"/>
            <w:color w:val="000000" w:themeColor="text1"/>
            <w:lang w:val="en-US"/>
          </w:rPr>
          <w:t xml:space="preserve">intervention </w:t>
        </w:r>
      </w:ins>
      <w:ins w:id="78" w:author="Danilo Bzdok" w:date="2018-05-08T14:56:00Z">
        <w:r w:rsidR="0015020D">
          <w:rPr>
            <w:rFonts w:ascii="Calibri" w:hAnsi="Calibri"/>
            <w:color w:val="000000" w:themeColor="text1"/>
            <w:lang w:val="en-US"/>
          </w:rPr>
          <w:t>and</w:t>
        </w:r>
      </w:ins>
      <w:del w:id="79"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80" w:author="Danilo Bzdok" w:date="2018-05-08T14:57:00Z">
        <w:r w:rsidR="0015020D">
          <w:rPr>
            <w:rFonts w:ascii="Calibri" w:hAnsi="Calibri"/>
            <w:color w:val="000000" w:themeColor="text1"/>
            <w:lang w:val="en-US"/>
          </w:rPr>
          <w:t xml:space="preserve">symptoms in </w:t>
        </w:r>
      </w:ins>
      <w:del w:id="81"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r w:rsidR="008C616E">
        <w:rPr>
          <w:rFonts w:ascii="Calibri" w:hAnsi="Calibri"/>
          <w:color w:val="000000" w:themeColor="text1"/>
          <w:lang w:val="en-US"/>
        </w:rPr>
        <w:t>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usually resolve</w:t>
      </w:r>
      <w:del w:id="82"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83"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7859D852"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84" w:author="Danilo Bzdok" w:date="2018-05-08T15:00:00Z">
        <w:r w:rsidR="00B839C3">
          <w:rPr>
            <w:rFonts w:ascii="Calibri" w:hAnsi="Calibri"/>
            <w:color w:val="000000" w:themeColor="text1"/>
            <w:lang w:val="en-US"/>
          </w:rPr>
          <w:t>by pattern-</w:t>
        </w:r>
      </w:ins>
      <w:ins w:id="85" w:author="Danilo Bzdok" w:date="2018-05-08T15:01:00Z">
        <w:r w:rsidR="00B839C3">
          <w:rPr>
            <w:rFonts w:ascii="Calibri" w:hAnsi="Calibri"/>
            <w:color w:val="000000" w:themeColor="text1"/>
            <w:lang w:val="en-US"/>
          </w:rPr>
          <w:t>detection</w:t>
        </w:r>
      </w:ins>
      <w:ins w:id="86"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87"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88" w:author="Danilo Bzdok" w:date="2018-05-08T15:19:00Z">
        <w:r w:rsidR="0003399D" w:rsidRPr="00176A86" w:rsidDel="004C756D">
          <w:rPr>
            <w:rFonts w:ascii="Calibri" w:hAnsi="Calibri"/>
            <w:color w:val="000000" w:themeColor="text1"/>
            <w:lang w:val="en-US"/>
          </w:rPr>
          <w:delText>underpinnings</w:delText>
        </w:r>
      </w:del>
      <w:ins w:id="89"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90" w:author="Danilo Bzdok" w:date="2018-05-08T15:20:00Z">
        <w:r w:rsidR="008E4469" w:rsidDel="00F421B9">
          <w:rPr>
            <w:rFonts w:ascii="Calibri" w:hAnsi="Calibri"/>
            <w:color w:val="000000" w:themeColor="text1"/>
            <w:lang w:val="en-US"/>
          </w:rPr>
          <w:delText>it can be</w:delText>
        </w:r>
      </w:del>
      <w:ins w:id="91" w:author="Danilo Bzdok" w:date="2018-05-08T15:20:00Z">
        <w:r w:rsidR="00F421B9">
          <w:rPr>
            <w:rFonts w:ascii="Calibri" w:hAnsi="Calibri"/>
            <w:color w:val="000000" w:themeColor="text1"/>
            <w:lang w:val="en-US"/>
          </w:rPr>
          <w:t xml:space="preserve">algorithmic prediction can </w:t>
        </w:r>
      </w:ins>
      <w:del w:id="92" w:author="Danilo Bzdok" w:date="2018-05-08T15:21:00Z">
        <w:r w:rsidR="008E4469" w:rsidDel="00F421B9">
          <w:rPr>
            <w:rFonts w:ascii="Calibri" w:hAnsi="Calibri"/>
            <w:color w:val="000000" w:themeColor="text1"/>
            <w:lang w:val="en-US"/>
          </w:rPr>
          <w:delText xml:space="preserve"> possible </w:delText>
        </w:r>
      </w:del>
      <w:ins w:id="93"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del w:id="94"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95"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2D886A7B"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F273A">
          <w:rPr>
            <w:rFonts w:ascii="Calibri" w:hAnsi="Calibri"/>
            <w:noProof/>
            <w:lang w:val="en-US"/>
          </w:rPr>
          <w:t>4</w:t>
        </w:r>
      </w:hyperlink>
      <w:r w:rsidR="00451457">
        <w:rPr>
          <w:rFonts w:ascii="Calibri" w:hAnsi="Calibri"/>
          <w:noProof/>
          <w:lang w:val="en-US"/>
        </w:rPr>
        <w:t xml:space="preserve">, </w:t>
      </w:r>
      <w:hyperlink w:anchor="_ENREF_5" w:tooltip="Cox, 2006 #7037" w:history="1">
        <w:r w:rsidR="00DF273A">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F273A">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F273A">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F273A">
          <w:rPr>
            <w:rFonts w:ascii="Calibri" w:hAnsi="Calibri"/>
            <w:noProof/>
            <w:lang w:val="en-US"/>
          </w:rPr>
          <w:t>6</w:t>
        </w:r>
      </w:hyperlink>
      <w:r w:rsidR="00451457">
        <w:rPr>
          <w:rFonts w:ascii="Calibri" w:hAnsi="Calibri"/>
          <w:noProof/>
          <w:lang w:val="en-US"/>
        </w:rPr>
        <w:t xml:space="preserve">, </w:t>
      </w:r>
      <w:hyperlink w:anchor="_ENREF_8" w:tooltip="Efron, 2016 #6362" w:history="1">
        <w:r w:rsidR="00DF273A">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bookmarkStart w:id="96" w:name="_GoBack"/>
      <w:r w:rsidR="000A6266">
        <w:rPr>
          <w:rFonts w:ascii="Calibri" w:hAnsi="Calibri" w:cs="Helvetica"/>
          <w:color w:val="000000" w:themeColor="text1"/>
          <w:lang w:val="en-US"/>
        </w:rPr>
        <w:t>subject</w:t>
      </w:r>
      <w:bookmarkEnd w:id="96"/>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DF273A">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97"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98"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w:t>
      </w:r>
      <w:r w:rsidR="00796786" w:rsidRPr="00E70EAF">
        <w:rPr>
          <w:rFonts w:ascii="Calibri" w:hAnsi="Calibri"/>
          <w:color w:val="000000" w:themeColor="text1"/>
          <w:lang w:val="en-US"/>
        </w:rPr>
        <w:lastRenderedPageBreak/>
        <w:t xml:space="preserve">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F273A">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99"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F273A">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30000A85"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F273A">
          <w:rPr>
            <w:rFonts w:ascii="Calibri" w:hAnsi="Calibri"/>
            <w:noProof/>
            <w:lang w:val="en-US"/>
          </w:rPr>
          <w:t>9</w:t>
        </w:r>
      </w:hyperlink>
      <w:r w:rsidR="008D542A">
        <w:rPr>
          <w:rFonts w:ascii="Calibri" w:hAnsi="Calibri"/>
          <w:noProof/>
          <w:lang w:val="en-US"/>
        </w:rPr>
        <w:t xml:space="preserve">, </w:t>
      </w:r>
      <w:hyperlink w:anchor="_ENREF_12" w:tooltip="Blei, 2017 #7035" w:history="1">
        <w:r w:rsidR="00DF273A">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F273A">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00" w:author="Danilo Bzdok" w:date="2018-05-08T15:43:00Z">
        <w:r w:rsidR="00A816C7" w:rsidDel="00F35658">
          <w:rPr>
            <w:rStyle w:val="s1"/>
            <w:rFonts w:ascii="Calibri" w:hAnsi="Calibri"/>
            <w:color w:val="000000" w:themeColor="text1"/>
            <w:lang w:val="en-US"/>
          </w:rPr>
          <w:delText xml:space="preserve">rise </w:delText>
        </w:r>
      </w:del>
      <w:ins w:id="101"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02"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F273A">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F273A">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03"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04"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05"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06"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DF273A">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F273A">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07"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08" w:author="Danilo Bzdok" w:date="2018-05-08T10:40:00Z">
        <w:r w:rsidR="00526B2F">
          <w:rPr>
            <w:rFonts w:ascii="Calibri" w:hAnsi="Calibri"/>
            <w:highlight w:val="white"/>
            <w:lang w:val="en-US"/>
          </w:rPr>
          <w:t>is</w:t>
        </w:r>
      </w:ins>
      <w:del w:id="109"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F273A">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F273A">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del w:id="110" w:author="Danilo Bzdok" w:date="2018-05-08T15:49:00Z">
        <w:r w:rsidR="009E477F" w:rsidDel="0023647A">
          <w:rPr>
            <w:rFonts w:ascii="Calibri" w:hAnsi="Calibri" w:cs="Helvetica"/>
            <w:color w:val="000000" w:themeColor="text1"/>
            <w:lang w:val="en-US"/>
          </w:rPr>
          <w:delText xml:space="preserve">recently </w:delText>
        </w:r>
      </w:del>
      <w:ins w:id="111" w:author="Danilo Bzdok" w:date="2018-05-08T15:49:00Z">
        <w:r w:rsidR="0023647A">
          <w:rPr>
            <w:rFonts w:ascii="Calibri" w:hAnsi="Calibri" w:cs="Helvetica"/>
            <w:color w:val="000000" w:themeColor="text1"/>
            <w:lang w:val="en-US"/>
          </w:rPr>
          <w:t xml:space="preserve">now </w:t>
        </w:r>
      </w:ins>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F273A">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F273A">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F273A">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112"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75B80A2E"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F273A"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113" w:author="Danilo Bzdok" w:date="2018-05-08T15:51:00Z">
        <w:r w:rsidR="00BD63BD">
          <w:rPr>
            <w:rFonts w:ascii="Calibri" w:eastAsia="Times New Roman" w:hAnsi="Calibri" w:cs="Arial"/>
            <w:color w:val="222222"/>
            <w:lang w:val="en-US"/>
          </w:rPr>
          <w:t xml:space="preserve">the context of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F273A"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114"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115"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Which gene</w:t>
      </w:r>
      <w:ins w:id="116" w:author="Danilo Bzdok" w:date="2018-05-08T10:35:00Z">
        <w:r w:rsidR="007914BE">
          <w:rPr>
            <w:rStyle w:val="s2"/>
            <w:rFonts w:ascii="Calibri" w:hAnsi="Calibri"/>
            <w:color w:val="000000" w:themeColor="text1"/>
            <w:lang w:val="en-US"/>
          </w:rPr>
          <w:t xml:space="preserve">tic polymorphisms </w:t>
        </w:r>
      </w:ins>
      <w:del w:id="117"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118"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119" w:author="Danilo Bzdok" w:date="2018-05-07T12:36:00Z">
        <w:r w:rsidR="004C3E2D">
          <w:rPr>
            <w:rFonts w:ascii="Calibri" w:eastAsia="Times New Roman" w:hAnsi="Calibri" w:cs="Arial"/>
            <w:bCs/>
            <w:color w:val="222222"/>
            <w:lang w:val="en-US"/>
          </w:rPr>
          <w:t>it</w:t>
        </w:r>
      </w:ins>
      <w:ins w:id="120"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121" w:author="Danilo Bzdok" w:date="2018-05-07T12:29:00Z">
        <w:r w:rsidR="00463839">
          <w:rPr>
            <w:rFonts w:ascii="Calibri" w:eastAsia="Times New Roman" w:hAnsi="Calibri" w:cs="Arial"/>
            <w:bCs/>
            <w:color w:val="222222"/>
            <w:lang w:val="en-US"/>
          </w:rPr>
          <w:t xml:space="preserve">vely </w:t>
        </w:r>
      </w:ins>
      <w:ins w:id="122" w:author="Danilo Bzdok" w:date="2018-05-07T12:31:00Z">
        <w:r w:rsidR="00C4033E">
          <w:rPr>
            <w:rFonts w:ascii="Calibri" w:eastAsia="Times New Roman" w:hAnsi="Calibri" w:cs="Arial"/>
            <w:bCs/>
            <w:color w:val="222222"/>
            <w:lang w:val="en-US"/>
          </w:rPr>
          <w:t>isolate</w:t>
        </w:r>
      </w:ins>
      <w:del w:id="123"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124"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125" w:author="Danilo Bzdok" w:date="2018-05-08T15:54:00Z">
        <w:r w:rsidR="00AB27D3" w:rsidRPr="00BC60D6" w:rsidDel="007E11E3">
          <w:rPr>
            <w:rFonts w:ascii="Calibri" w:eastAsia="Times New Roman" w:hAnsi="Calibri" w:cs="Arial"/>
            <w:bCs/>
            <w:color w:val="222222"/>
            <w:lang w:val="en-US"/>
          </w:rPr>
          <w:delText xml:space="preserve">predictors </w:delText>
        </w:r>
      </w:del>
      <w:ins w:id="126"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127" w:author="Danilo Bzdok" w:date="2018-05-07T12:31:00Z">
        <w:r w:rsidR="00C4033E">
          <w:rPr>
            <w:rFonts w:ascii="Calibri" w:eastAsia="Times New Roman" w:hAnsi="Calibri" w:cs="Arial"/>
            <w:bCs/>
            <w:color w:val="222222"/>
            <w:lang w:val="en-US"/>
          </w:rPr>
          <w:t xml:space="preserve">, which were </w:t>
        </w:r>
      </w:ins>
      <w:del w:id="128"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129"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130" w:author="Danilo Bzdok" w:date="2018-05-08T15:54:00Z">
        <w:r w:rsidR="007E11E3">
          <w:rPr>
            <w:rFonts w:ascii="Calibri" w:eastAsia="Times New Roman" w:hAnsi="Calibri" w:cs="Arial"/>
            <w:bCs/>
            <w:color w:val="222222"/>
            <w:lang w:val="en-US"/>
          </w:rPr>
          <w:t xml:space="preserve">is </w:t>
        </w:r>
      </w:ins>
      <w:ins w:id="131" w:author="Danilo Bzdok" w:date="2018-05-08T15:55:00Z">
        <w:r w:rsidR="007E11E3">
          <w:rPr>
            <w:rFonts w:ascii="Calibri" w:eastAsia="Times New Roman" w:hAnsi="Calibri" w:cs="Arial"/>
            <w:bCs/>
            <w:color w:val="222222"/>
            <w:lang w:val="en-US"/>
          </w:rPr>
          <w:t>thought</w:t>
        </w:r>
      </w:ins>
      <w:ins w:id="132"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F273A"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ins w:id="133"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134"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135" w:author="Danilo Bzdok" w:date="2018-05-08T15:55:00Z">
        <w:r w:rsidR="007B2E00" w:rsidDel="007E11E3">
          <w:rPr>
            <w:rFonts w:ascii="Calibri" w:hAnsi="Calibri" w:cs="Arial"/>
            <w:color w:val="000000"/>
            <w:lang w:val="en-US" w:eastAsia="en-US"/>
          </w:rPr>
          <w:delText xml:space="preserve">with </w:delText>
        </w:r>
      </w:del>
      <w:ins w:id="136"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del w:id="137" w:author="Danilo Bzdok" w:date="2018-05-08T15:55:00Z">
        <w:r w:rsidR="007B2E00" w:rsidDel="007E11E3">
          <w:rPr>
            <w:rFonts w:ascii="Calibri" w:hAnsi="Calibri" w:cs="Arial"/>
            <w:color w:val="000000"/>
            <w:lang w:val="en-US" w:eastAsia="en-US"/>
          </w:rPr>
          <w:delText xml:space="preserve">have </w:delText>
        </w:r>
      </w:del>
      <w:ins w:id="138" w:author="Danilo Bzdok" w:date="2018-05-08T15:55:00Z">
        <w:r w:rsidR="007E11E3">
          <w:rPr>
            <w:rFonts w:ascii="Calibri" w:hAnsi="Calibri" w:cs="Arial"/>
            <w:color w:val="000000"/>
            <w:lang w:val="en-US" w:eastAsia="en-US"/>
          </w:rPr>
          <w:t xml:space="preserve">has </w:t>
        </w:r>
      </w:ins>
      <w:r w:rsidR="007B2E00">
        <w:rPr>
          <w:rFonts w:ascii="Calibri" w:hAnsi="Calibri" w:cs="Arial"/>
          <w:color w:val="000000"/>
          <w:lang w:val="en-US" w:eastAsia="en-US"/>
        </w:rPr>
        <w:t>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del w:id="139" w:author="Danilo Bzdok" w:date="2018-05-08T15:56:00Z">
        <w:r w:rsidR="00854505" w:rsidRPr="00BC60D6" w:rsidDel="007E11E3">
          <w:rPr>
            <w:rFonts w:ascii="Calibri" w:eastAsia="Times New Roman" w:hAnsi="Calibri" w:cs="Arial"/>
            <w:color w:val="222222"/>
            <w:lang w:val="en-US"/>
          </w:rPr>
          <w:delText>this modeling</w:delText>
        </w:r>
      </w:del>
      <w:ins w:id="140"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CEC6AD7" w:rsidR="00AD7870" w:rsidRPr="00204A45" w:rsidRDefault="00993106" w:rsidP="00360BA5">
      <w:pPr>
        <w:ind w:firstLine="708"/>
        <w:jc w:val="both"/>
        <w:rPr>
          <w:rFonts w:ascii="Calibri" w:hAnsi="Calibri" w:cs="Arial"/>
          <w:color w:val="000000"/>
          <w:lang w:val="en-US" w:eastAsia="en-US"/>
        </w:rPr>
      </w:pPr>
      <w:del w:id="141"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142" w:author="Danilo Bzdok" w:date="2018-05-08T15:57:00Z">
        <w:r w:rsidR="007E11E3">
          <w:rPr>
            <w:rFonts w:ascii="Calibri" w:hAnsi="Calibri"/>
            <w:lang w:val="en-US"/>
          </w:rPr>
          <w:t>Describing</w:t>
        </w:r>
        <w:r w:rsidR="007E11E3" w:rsidRPr="00204A45">
          <w:rPr>
            <w:rFonts w:ascii="Calibri" w:hAnsi="Calibri"/>
            <w:lang w:val="en-US"/>
          </w:rPr>
          <w:t xml:space="preserve"> </w:t>
        </w:r>
      </w:ins>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143"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144" w:author="Danilo Bzdok" w:date="2018-05-08T17:07:00Z">
        <w:r w:rsidR="00786ED5">
          <w:rPr>
            <w:rFonts w:ascii="Calibri" w:hAnsi="Calibri" w:cs="Arial"/>
            <w:color w:val="000000"/>
            <w:lang w:val="en-US" w:eastAsia="en-US"/>
          </w:rPr>
          <w:t>follows the agenda</w:t>
        </w:r>
      </w:ins>
      <w:ins w:id="145"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F273A">
        <w:rPr>
          <w:rFonts w:ascii="Calibri" w:hAnsi="Calibri" w:cs="Arial"/>
          <w:noProof/>
          <w:color w:val="000000"/>
          <w:lang w:val="en-US" w:eastAsia="en-US"/>
        </w:rPr>
        <w:fldChar w:fldCharType="begin"/>
      </w:r>
      <w:r w:rsidR="00DF273A">
        <w:rPr>
          <w:rFonts w:ascii="Calibri" w:hAnsi="Calibri" w:cs="Arial"/>
          <w:noProof/>
          <w:color w:val="000000"/>
          <w:lang w:val="en-US" w:eastAsia="en-US"/>
        </w:rPr>
        <w:instrText xml:space="preserve"> HYPERLINK \l "_ENREF_22" \o "Hastie, 2001 #3957" </w:instrText>
      </w:r>
      <w:r w:rsidR="00DF273A">
        <w:rPr>
          <w:rFonts w:ascii="Calibri" w:hAnsi="Calibri" w:cs="Arial"/>
          <w:noProof/>
          <w:color w:val="000000"/>
          <w:lang w:val="en-US" w:eastAsia="en-US"/>
        </w:rPr>
      </w:r>
      <w:r w:rsidR="00DF273A">
        <w:rPr>
          <w:rFonts w:ascii="Calibri" w:hAnsi="Calibri" w:cs="Arial"/>
          <w:noProof/>
          <w:color w:val="000000"/>
          <w:lang w:val="en-US" w:eastAsia="en-US"/>
        </w:rPr>
        <w:fldChar w:fldCharType="separate"/>
      </w:r>
      <w:ins w:id="146" w:author="Danilo Bzdok" w:date="2018-05-07T12:35:00Z">
        <w:r w:rsidR="00DF273A">
          <w:rPr>
            <w:rFonts w:ascii="Calibri" w:hAnsi="Calibri" w:cs="Arial"/>
            <w:noProof/>
            <w:color w:val="000000"/>
            <w:lang w:val="en-US" w:eastAsia="en-US"/>
          </w:rPr>
          <w:t>22</w:t>
        </w:r>
      </w:ins>
      <w:r w:rsidR="00DF273A">
        <w:rPr>
          <w:rFonts w:ascii="Calibri" w:hAnsi="Calibri" w:cs="Arial"/>
          <w:noProof/>
          <w:color w:val="000000"/>
          <w:lang w:val="en-US" w:eastAsia="en-US"/>
        </w:rPr>
        <w:fldChar w:fldCharType="end"/>
      </w:r>
      <w:ins w:id="147" w:author="Danilo Bzdok" w:date="2018-05-07T12:35:00Z">
        <w:r w:rsidR="004C3E2D">
          <w:rPr>
            <w:rFonts w:ascii="Calibri" w:hAnsi="Calibri" w:cs="Arial"/>
            <w:noProof/>
            <w:color w:val="000000"/>
            <w:lang w:val="en-US" w:eastAsia="en-US"/>
          </w:rPr>
          <w:t xml:space="preserve">, </w:t>
        </w:r>
      </w:ins>
      <w:r w:rsidR="00DF273A">
        <w:rPr>
          <w:rFonts w:ascii="Calibri" w:hAnsi="Calibri" w:cs="Arial"/>
          <w:noProof/>
          <w:color w:val="000000"/>
          <w:lang w:val="en-US" w:eastAsia="en-US"/>
        </w:rPr>
        <w:fldChar w:fldCharType="begin"/>
      </w:r>
      <w:r w:rsidR="00DF273A">
        <w:rPr>
          <w:rFonts w:ascii="Calibri" w:hAnsi="Calibri" w:cs="Arial"/>
          <w:noProof/>
          <w:color w:val="000000"/>
          <w:lang w:val="en-US" w:eastAsia="en-US"/>
        </w:rPr>
        <w:instrText xml:space="preserve"> HYPERLINK \l "_ENREF_23" \o "Jordan, 2015 #5958" </w:instrText>
      </w:r>
      <w:r w:rsidR="00DF273A">
        <w:rPr>
          <w:rFonts w:ascii="Calibri" w:hAnsi="Calibri" w:cs="Arial"/>
          <w:noProof/>
          <w:color w:val="000000"/>
          <w:lang w:val="en-US" w:eastAsia="en-US"/>
        </w:rPr>
      </w:r>
      <w:r w:rsidR="00DF273A">
        <w:rPr>
          <w:rFonts w:ascii="Calibri" w:hAnsi="Calibri" w:cs="Arial"/>
          <w:noProof/>
          <w:color w:val="000000"/>
          <w:lang w:val="en-US" w:eastAsia="en-US"/>
        </w:rPr>
        <w:fldChar w:fldCharType="separate"/>
      </w:r>
      <w:ins w:id="148" w:author="Danilo Bzdok" w:date="2018-05-07T12:35:00Z">
        <w:r w:rsidR="00DF273A">
          <w:rPr>
            <w:rFonts w:ascii="Calibri" w:hAnsi="Calibri" w:cs="Arial"/>
            <w:noProof/>
            <w:color w:val="000000"/>
            <w:lang w:val="en-US" w:eastAsia="en-US"/>
          </w:rPr>
          <w:t>23</w:t>
        </w:r>
      </w:ins>
      <w:r w:rsidR="00DF273A">
        <w:rPr>
          <w:rFonts w:ascii="Calibri" w:hAnsi="Calibri" w:cs="Arial"/>
          <w:noProof/>
          <w:color w:val="000000"/>
          <w:lang w:val="en-US" w:eastAsia="en-US"/>
        </w:rPr>
        <w:fldChar w:fldCharType="end"/>
      </w:r>
      <w:ins w:id="149"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150"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w:t>
      </w:r>
      <w:ins w:id="151"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152"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153"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154"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155" w:author="Danilo Bzdok" w:date="2018-05-07T12:39:00Z">
        <w:r w:rsidR="00F66D5F" w:rsidRPr="00204A45" w:rsidDel="00AB422E">
          <w:rPr>
            <w:rFonts w:ascii="Calibri" w:hAnsi="Calibri" w:cs="Arial"/>
            <w:color w:val="000000"/>
            <w:lang w:val="en-US" w:eastAsia="en-US"/>
          </w:rPr>
          <w:delText xml:space="preserve">whose </w:delText>
        </w:r>
      </w:del>
      <w:ins w:id="156"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157"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158" w:author="Danilo Bzdok" w:date="2018-05-08T17:10:00Z">
        <w:r w:rsidR="00AE4E4F">
          <w:rPr>
            <w:rFonts w:ascii="Calibri" w:eastAsia="Times New Roman" w:hAnsi="Calibri" w:cs="Arial"/>
            <w:bCs/>
            <w:color w:val="222222"/>
            <w:shd w:val="clear" w:color="auto" w:fill="FFFFFF"/>
            <w:lang w:val="en-US"/>
          </w:rPr>
          <w:t>can be</w:t>
        </w:r>
      </w:ins>
      <w:del w:id="159" w:author="Danilo Bzdok" w:date="2018-05-08T17:10:00Z">
        <w:r w:rsidR="00031CB1" w:rsidRPr="00204A45" w:rsidDel="00AE4E4F">
          <w:rPr>
            <w:rFonts w:ascii="Calibri" w:eastAsia="Times New Roman" w:hAnsi="Calibri" w:cs="Arial"/>
            <w:bCs/>
            <w:color w:val="222222"/>
            <w:shd w:val="clear" w:color="auto" w:fill="FFFFFF"/>
            <w:lang w:val="en-US"/>
          </w:rPr>
          <w:delText>is</w:delText>
        </w:r>
      </w:del>
      <w:r w:rsidR="00031CB1" w:rsidRPr="00204A45">
        <w:rPr>
          <w:rFonts w:ascii="Calibri" w:eastAsia="Times New Roman" w:hAnsi="Calibri" w:cs="Arial"/>
          <w:bCs/>
          <w:color w:val="222222"/>
          <w:shd w:val="clear" w:color="auto" w:fill="FFFFFF"/>
          <w:lang w:val="en-US"/>
        </w:rPr>
        <w:t xml:space="preserve">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160"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DF273A">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161"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162"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F273A"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DF273A">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8EDC0B8"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w:t>
      </w:r>
      <w:ins w:id="163"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AB2AFE">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AB2AFE">
          <w:rPr>
            <w:rFonts w:ascii="Calibri" w:eastAsia="Times New Roman" w:hAnsi="Calibri" w:cs="Arial"/>
            <w:noProof/>
            <w:color w:val="222222"/>
            <w:lang w:val="en-US"/>
          </w:rPr>
          <w:t xml:space="preserve">(cf. </w:t>
        </w:r>
        <w:r w:rsidR="00AB2AFE">
          <w:rPr>
            <w:rFonts w:ascii="Calibri" w:eastAsia="Times New Roman" w:hAnsi="Calibri" w:cs="Arial"/>
            <w:noProof/>
            <w:color w:val="222222"/>
            <w:lang w:val="en-US"/>
          </w:rPr>
          <w:fldChar w:fldCharType="begin"/>
        </w:r>
        <w:r w:rsidR="00AB2AFE">
          <w:rPr>
            <w:rFonts w:ascii="Calibri" w:eastAsia="Times New Roman" w:hAnsi="Calibri" w:cs="Arial"/>
            <w:noProof/>
            <w:color w:val="222222"/>
            <w:lang w:val="en-US"/>
          </w:rPr>
          <w:instrText xml:space="preserve"> HYPERLINK \l "_ENREF_26" \o "Wu, 2009 #5997" </w:instrText>
        </w:r>
        <w:r w:rsidR="00AB2AFE">
          <w:rPr>
            <w:rFonts w:ascii="Calibri" w:eastAsia="Times New Roman" w:hAnsi="Calibri" w:cs="Arial"/>
            <w:noProof/>
            <w:color w:val="222222"/>
            <w:lang w:val="en-US"/>
          </w:rPr>
        </w:r>
        <w:r w:rsidR="00AB2AFE">
          <w:rPr>
            <w:rFonts w:ascii="Calibri" w:eastAsia="Times New Roman" w:hAnsi="Calibri" w:cs="Arial"/>
            <w:noProof/>
            <w:color w:val="222222"/>
            <w:lang w:val="en-US"/>
          </w:rPr>
          <w:fldChar w:fldCharType="separate"/>
        </w:r>
        <w:r w:rsidR="00AB2AFE">
          <w:rPr>
            <w:rFonts w:ascii="Calibri" w:eastAsia="Times New Roman" w:hAnsi="Calibri" w:cs="Arial"/>
            <w:noProof/>
            <w:color w:val="222222"/>
            <w:lang w:val="en-US"/>
          </w:rPr>
          <w:t>26</w:t>
        </w:r>
        <w:r w:rsidR="00AB2AFE">
          <w:rPr>
            <w:rFonts w:ascii="Calibri" w:eastAsia="Times New Roman" w:hAnsi="Calibri" w:cs="Arial"/>
            <w:noProof/>
            <w:color w:val="222222"/>
            <w:lang w:val="en-US"/>
          </w:rPr>
          <w:fldChar w:fldCharType="end"/>
        </w:r>
        <w:r w:rsidR="00AB2AFE">
          <w:rPr>
            <w:rFonts w:ascii="Calibri" w:eastAsia="Times New Roman" w:hAnsi="Calibri" w:cs="Arial"/>
            <w:noProof/>
            <w:color w:val="222222"/>
            <w:lang w:val="en-US"/>
          </w:rPr>
          <w:t xml:space="preserve">, </w:t>
        </w:r>
        <w:r w:rsidR="00AB2AFE">
          <w:rPr>
            <w:rFonts w:ascii="Calibri" w:eastAsia="Times New Roman" w:hAnsi="Calibri" w:cs="Arial"/>
            <w:noProof/>
            <w:color w:val="222222"/>
            <w:lang w:val="en-US"/>
          </w:rPr>
          <w:fldChar w:fldCharType="begin"/>
        </w:r>
        <w:r w:rsidR="00AB2AFE">
          <w:rPr>
            <w:rFonts w:ascii="Calibri" w:eastAsia="Times New Roman" w:hAnsi="Calibri" w:cs="Arial"/>
            <w:noProof/>
            <w:color w:val="222222"/>
            <w:lang w:val="en-US"/>
          </w:rPr>
          <w:instrText xml:space="preserve"> HYPERLINK \l "_ENREF_27" \o "Freedman, 1983 #6539" </w:instrText>
        </w:r>
        <w:r w:rsidR="00AB2AFE">
          <w:rPr>
            <w:rFonts w:ascii="Calibri" w:eastAsia="Times New Roman" w:hAnsi="Calibri" w:cs="Arial"/>
            <w:noProof/>
            <w:color w:val="222222"/>
            <w:lang w:val="en-US"/>
          </w:rPr>
        </w:r>
        <w:r w:rsidR="00AB2AFE">
          <w:rPr>
            <w:rFonts w:ascii="Calibri" w:eastAsia="Times New Roman" w:hAnsi="Calibri" w:cs="Arial"/>
            <w:noProof/>
            <w:color w:val="222222"/>
            <w:lang w:val="en-US"/>
          </w:rPr>
          <w:fldChar w:fldCharType="separate"/>
        </w:r>
        <w:r w:rsidR="00AB2AFE">
          <w:rPr>
            <w:rFonts w:ascii="Calibri" w:eastAsia="Times New Roman" w:hAnsi="Calibri" w:cs="Arial"/>
            <w:noProof/>
            <w:color w:val="222222"/>
            <w:lang w:val="en-US"/>
          </w:rPr>
          <w:t>27</w:t>
        </w:r>
        <w:r w:rsidR="00AB2AFE">
          <w:rPr>
            <w:rFonts w:ascii="Calibri" w:eastAsia="Times New Roman" w:hAnsi="Calibri" w:cs="Arial"/>
            <w:noProof/>
            <w:color w:val="222222"/>
            <w:lang w:val="en-US"/>
          </w:rPr>
          <w:fldChar w:fldCharType="end"/>
        </w:r>
        <w:r w:rsidR="00AB2AFE">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164"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165"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DF273A">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del w:id="166"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167"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168" w:author="Danilo Bzdok" w:date="2018-05-07T18:14:00Z">
        <w:r w:rsidR="004D3C5B">
          <w:rPr>
            <w:rFonts w:ascii="Calibri" w:eastAsia="Times New Roman" w:hAnsi="Calibri" w:cs="Arial"/>
            <w:color w:val="222222"/>
            <w:lang w:val="en-US"/>
          </w:rPr>
          <w:t>s</w:t>
        </w:r>
      </w:ins>
      <w:del w:id="169"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853EF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4D9CB3FF"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170" w:author="Danilo Bzdok" w:date="2018-05-07T18:15:00Z">
                <w:rPr>
                  <w:rFonts w:ascii="Cambria Math" w:eastAsia="Times New Roman" w:hAnsi="Cambria Math" w:cs="Arial"/>
                  <w:i/>
                  <w:color w:val="222222"/>
                  <w:lang w:val="en-US"/>
                </w:rPr>
              </w:ins>
            </m:ctrlPr>
          </m:sSubPr>
          <m:e>
            <w:ins w:id="171" w:author="Danilo Bzdok" w:date="2018-05-07T18:15:00Z">
              <m:r>
                <w:rPr>
                  <w:rFonts w:ascii="Cambria Math" w:eastAsia="Times New Roman" w:hAnsi="Cambria Math" w:cs="Arial"/>
                  <w:color w:val="222222"/>
                  <w:lang w:val="en-US"/>
                </w:rPr>
                <m:t>x</m:t>
              </m:r>
            </w:ins>
          </m:e>
          <m:sub/>
        </m:sSub>
      </m:oMath>
      <w:ins w:id="172"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173"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174"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F273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AF5ACDA"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DF273A">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175" w:author="Danilo Bzdok" w:date="2018-05-07T18:16:00Z">
        <w:r w:rsidR="00D740C2" w:rsidRPr="00204A45" w:rsidDel="00D17FBF">
          <w:rPr>
            <w:rStyle w:val="s2"/>
            <w:rFonts w:ascii="Calibri" w:hAnsi="Calibri"/>
            <w:color w:val="000000" w:themeColor="text1"/>
            <w:lang w:val="en-US"/>
          </w:rPr>
          <w:delText xml:space="preserve">under </w:delText>
        </w:r>
      </w:del>
      <w:ins w:id="176"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177" w:author="Danilo Bzdok" w:date="2018-05-07T18:16:00Z">
        <w:r w:rsidR="00D740C2" w:rsidRPr="00204A45" w:rsidDel="00D17FBF">
          <w:rPr>
            <w:rStyle w:val="s2"/>
            <w:rFonts w:ascii="Calibri" w:hAnsi="Calibri"/>
            <w:color w:val="000000" w:themeColor="text1"/>
            <w:lang w:val="en-US"/>
          </w:rPr>
          <w:delText>in opposition to</w:delText>
        </w:r>
      </w:del>
      <w:ins w:id="178"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179"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180" w:author="Danilo Bzdok" w:date="2018-05-07T17:51:00Z">
        <w:r w:rsidR="00127EAD" w:rsidDel="006B546D">
          <w:rPr>
            <w:rStyle w:val="s2"/>
            <w:rFonts w:ascii="Calibri" w:hAnsi="Calibri"/>
            <w:color w:val="000000" w:themeColor="text1"/>
            <w:lang w:val="en-US"/>
          </w:rPr>
          <w:delText xml:space="preserve">each </w:delText>
        </w:r>
      </w:del>
      <w:ins w:id="181"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182"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183"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184"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185"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186" w:author="Danilo Bzdok" w:date="2018-05-07T17:54:00Z">
        <w:r w:rsidR="00EE2793">
          <w:rPr>
            <w:rStyle w:val="s2"/>
            <w:rFonts w:ascii="Calibri" w:hAnsi="Calibri"/>
            <w:color w:val="000000" w:themeColor="text1"/>
            <w:lang w:val="en-US"/>
          </w:rPr>
          <w:t>provided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187" w:author="Danilo Bzdok" w:date="2018-05-07T17:48:00Z">
        <w:r w:rsidR="00CA3ADE">
          <w:rPr>
            <w:rStyle w:val="s2"/>
            <w:rFonts w:ascii="Calibri" w:hAnsi="Calibri"/>
            <w:color w:val="000000" w:themeColor="text1"/>
            <w:lang w:val="en-US"/>
          </w:rPr>
          <w:t>t relationship</w:t>
        </w:r>
      </w:ins>
      <w:del w:id="188"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189"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190"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191" w:author="Danilo Bzdok" w:date="2018-05-07T17:55:00Z">
        <w:r w:rsidR="00EE2793">
          <w:rPr>
            <w:rFonts w:ascii="Calibri" w:eastAsia="Times New Roman" w:hAnsi="Calibri" w:cs="Arial"/>
            <w:color w:val="222222"/>
            <w:lang w:val="en-US"/>
          </w:rPr>
          <w:t>ed</w:t>
        </w:r>
      </w:ins>
      <w:del w:id="192"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193"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194"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195"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196" w:author="Danilo Bzdok" w:date="2018-05-07T18:05:00Z">
        <w:r w:rsidR="00AD358C">
          <w:rPr>
            <w:rFonts w:ascii="Calibri" w:eastAsia="Times New Roman" w:hAnsi="Calibri" w:cs="Arial"/>
            <w:color w:val="FF0000"/>
            <w:lang w:val="en-US"/>
          </w:rPr>
          <w:t>are tru</w:t>
        </w:r>
        <w:r w:rsidR="00326888">
          <w:rPr>
            <w:rFonts w:ascii="Calibri" w:eastAsia="Times New Roman" w:hAnsi="Calibri" w:cs="Arial"/>
            <w:color w:val="FF0000"/>
            <w:lang w:val="en-US"/>
          </w:rPr>
          <w:t>ly</w:t>
        </w:r>
      </w:ins>
      <w:ins w:id="197" w:author="Danilo Bzdok" w:date="2018-05-07T17:20:00Z">
        <w:r w:rsidR="002D0742">
          <w:rPr>
            <w:rFonts w:ascii="Calibri" w:eastAsia="Times New Roman" w:hAnsi="Calibri" w:cs="Arial"/>
            <w:color w:val="FF0000"/>
            <w:lang w:val="en-US"/>
          </w:rPr>
          <w:t xml:space="preserve"> zero</w:t>
        </w:r>
      </w:ins>
      <w:ins w:id="198" w:author="Danilo Bzdok" w:date="2018-05-07T17:23:00Z">
        <w:r w:rsidR="00316BE4">
          <w:rPr>
            <w:rFonts w:ascii="Calibri" w:eastAsia="Times New Roman" w:hAnsi="Calibri" w:cs="Arial"/>
            <w:color w:val="FF0000"/>
            <w:lang w:val="en-US"/>
          </w:rPr>
          <w:t>, with</w:t>
        </w:r>
      </w:ins>
      <w:ins w:id="199" w:author="Danilo Bzdok" w:date="2018-05-07T17:21:00Z">
        <w:r w:rsidR="00316BE4">
          <w:rPr>
            <w:rFonts w:ascii="Calibri" w:eastAsia="Times New Roman" w:hAnsi="Calibri" w:cs="Arial"/>
            <w:color w:val="FF0000"/>
            <w:lang w:val="en-US"/>
          </w:rPr>
          <w:t xml:space="preserve"> </w:t>
        </w:r>
      </w:ins>
      <w:ins w:id="200" w:author="Danilo Bzdok" w:date="2018-05-07T17:22:00Z">
        <w:r w:rsidR="00316BE4">
          <w:rPr>
            <w:rFonts w:ascii="Calibri" w:eastAsia="Times New Roman" w:hAnsi="Calibri" w:cs="Arial"/>
            <w:color w:val="FF0000"/>
            <w:lang w:val="en-US"/>
          </w:rPr>
          <w:t>n</w:t>
        </w:r>
      </w:ins>
      <w:ins w:id="201"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202" w:author="Danilo Bzdok" w:date="2018-05-08T18:15:00Z">
        <w:r w:rsidR="00F30778" w:rsidRPr="00204A45" w:rsidDel="00AB36FE">
          <w:rPr>
            <w:rStyle w:val="s2"/>
            <w:rFonts w:ascii="Calibri" w:hAnsi="Calibri"/>
            <w:color w:val="000000" w:themeColor="text1"/>
            <w:lang w:val="en-US"/>
          </w:rPr>
          <w:delText>subjects</w:delText>
        </w:r>
      </w:del>
      <w:ins w:id="203"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B290D0"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204"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205"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206"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proofErr w:type="spellStart"/>
      <w:r w:rsidR="009011AA" w:rsidRPr="00204A45">
        <w:rPr>
          <w:rFonts w:ascii="Calibri" w:eastAsia="Times New Roman" w:hAnsi="Calibri" w:cs="Arial"/>
          <w:color w:val="222222"/>
          <w:lang w:val="en-US"/>
        </w:rPr>
        <w:t>a</w:t>
      </w:r>
      <w:proofErr w:type="spellEnd"/>
      <w:r w:rsidR="009011AA" w:rsidRPr="00204A45">
        <w:rPr>
          <w:rFonts w:ascii="Calibri" w:eastAsia="Times New Roman" w:hAnsi="Calibri" w:cs="Arial"/>
          <w:color w:val="222222"/>
          <w:lang w:val="en-US"/>
        </w:rPr>
        <w:t xml:space="preserve">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DF273A">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DF273A">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853EF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7C14E7E"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207" w:author="Danilo Bzdok" w:date="2018-05-08T17:34:00Z">
        <w:r w:rsidR="005E6670" w:rsidRPr="00204A45" w:rsidDel="000F04FC">
          <w:rPr>
            <w:rFonts w:ascii="Calibri" w:hAnsi="Calibri"/>
            <w:lang w:val="en-US"/>
          </w:rPr>
          <w:delText>amount of</w:delText>
        </w:r>
      </w:del>
      <w:ins w:id="208" w:author="Danilo Bzdok" w:date="2018-05-08T17:34:00Z">
        <w:r w:rsidR="000F04FC">
          <w:rPr>
            <w:rFonts w:ascii="Calibri" w:hAnsi="Calibri"/>
            <w:lang w:val="en-US"/>
          </w:rPr>
          <w:t>pressure for variables selection</w:t>
        </w:r>
      </w:ins>
      <w:r w:rsidR="005E6670" w:rsidRPr="00204A45">
        <w:rPr>
          <w:rFonts w:ascii="Calibri" w:hAnsi="Calibri"/>
          <w:lang w:val="en-US"/>
        </w:rPr>
        <w:t xml:space="preserve"> </w:t>
      </w:r>
      <w:del w:id="209"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210" w:author="Danilo Bzdok" w:date="2018-05-08T17:34:00Z">
        <w:r w:rsidR="000F04FC">
          <w:rPr>
            <w:rFonts w:ascii="Calibri" w:hAnsi="Calibri"/>
            <w:lang w:val="en-US"/>
          </w:rPr>
          <w:t xml:space="preserve"> - the </w:t>
        </w:r>
        <w:r w:rsidR="000F04FC" w:rsidRPr="00204A45">
          <w:rPr>
            <w:rFonts w:ascii="Calibri" w:hAnsi="Calibri"/>
            <w:lang w:val="en-US"/>
          </w:rPr>
          <w:t>sparsity</w:t>
        </w:r>
        <w:r w:rsidR="000F04FC">
          <w:rPr>
            <w:rFonts w:ascii="Calibri" w:hAnsi="Calibri"/>
            <w:lang w:val="en-US"/>
          </w:rPr>
          <w:t xml:space="preserve"> </w:t>
        </w:r>
        <w:proofErr w:type="spellStart"/>
        <w:r w:rsidR="000F04FC">
          <w:rPr>
            <w:rFonts w:ascii="Calibri" w:hAnsi="Calibri"/>
            <w:lang w:val="en-US"/>
          </w:rPr>
          <w:t>constaint</w:t>
        </w:r>
      </w:ins>
      <w:proofErr w:type="spellEnd"/>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less because </w:t>
      </w:r>
      <w:del w:id="211" w:author="Danilo Bzdok" w:date="2018-05-08T17:36:00Z">
        <w:r w:rsidR="00D53F42" w:rsidDel="00B660C7">
          <w:rPr>
            <w:rFonts w:ascii="Calibri" w:hAnsi="Calibri" w:cs="Arial"/>
            <w:color w:val="FF0000"/>
            <w:lang w:val="en-US" w:eastAsia="en-US"/>
          </w:rPr>
          <w:delText xml:space="preserve">we </w:delText>
        </w:r>
      </w:del>
      <w:ins w:id="212" w:author="Danilo Bzdok" w:date="2018-05-08T17:36:00Z">
        <w:r w:rsidR="00B660C7">
          <w:rPr>
            <w:rFonts w:ascii="Calibri" w:hAnsi="Calibri" w:cs="Arial"/>
            <w:color w:val="FF0000"/>
            <w:lang w:val="en-US" w:eastAsia="en-US"/>
          </w:rPr>
          <w:t>they</w:t>
        </w:r>
        <w:r w:rsidR="00B660C7">
          <w:rPr>
            <w:rFonts w:ascii="Calibri" w:hAnsi="Calibri" w:cs="Arial"/>
            <w:color w:val="FF0000"/>
            <w:lang w:val="en-US" w:eastAsia="en-US"/>
          </w:rPr>
          <w:t xml:space="preserve"> </w:t>
        </w:r>
      </w:ins>
      <w:r w:rsidR="00D53F42">
        <w:rPr>
          <w:rFonts w:ascii="Calibri" w:hAnsi="Calibri" w:cs="Arial"/>
          <w:color w:val="FF0000"/>
          <w:lang w:val="en-US" w:eastAsia="en-US"/>
        </w:rPr>
        <w:t>care</w:t>
      </w:r>
      <w:del w:id="213" w:author="Danilo Bzdok" w:date="2018-05-08T17:36:00Z">
        <w:r w:rsidR="00D53F42" w:rsidDel="00B660C7">
          <w:rPr>
            <w:rFonts w:ascii="Calibri" w:hAnsi="Calibri" w:cs="Arial"/>
            <w:color w:val="FF0000"/>
            <w:lang w:val="en-US" w:eastAsia="en-US"/>
          </w:rPr>
          <w:delText>d</w:delText>
        </w:r>
      </w:del>
      <w:r w:rsidR="00D53F42">
        <w:rPr>
          <w:rFonts w:ascii="Calibri" w:hAnsi="Calibri" w:cs="Arial"/>
          <w:color w:val="FF0000"/>
          <w:lang w:val="en-US" w:eastAsia="en-US"/>
        </w:rPr>
        <w:t xml:space="preserve"> about </w:t>
      </w:r>
      <w:ins w:id="214"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215" w:author="Danilo Bzdok" w:date="2018-05-07T12:46:00Z">
        <w:r w:rsidR="00945E8D" w:rsidDel="00D8445C">
          <w:rPr>
            <w:rFonts w:ascii="Calibri" w:hAnsi="Calibri" w:cs="Arial"/>
            <w:color w:val="FF0000"/>
            <w:lang w:val="en-US" w:eastAsia="en-US"/>
          </w:rPr>
          <w:delText xml:space="preserve">this </w:delText>
        </w:r>
      </w:del>
      <w:ins w:id="216"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217"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218"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w:t>
      </w:r>
      <w:del w:id="219"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220" w:author="Danilo Bzdok" w:date="2018-05-08T17:37:00Z">
        <w:r w:rsidR="00945E8D" w:rsidDel="00B660C7">
          <w:rPr>
            <w:rFonts w:ascii="Calibri" w:hAnsi="Calibri" w:cs="Arial"/>
            <w:color w:val="FF0000"/>
            <w:lang w:val="en-US" w:eastAsia="en-US"/>
          </w:rPr>
          <w:delText xml:space="preserve">rather than </w:delText>
        </w:r>
      </w:del>
      <w:ins w:id="221" w:author="Danilo Bzdok" w:date="2018-05-08T17:37:00Z">
        <w:r w:rsidR="00B660C7">
          <w:rPr>
            <w:rFonts w:ascii="Calibri" w:hAnsi="Calibri" w:cs="Arial"/>
            <w:color w:val="FF0000"/>
            <w:lang w:val="en-US" w:eastAsia="en-US"/>
          </w:rPr>
          <w:t xml:space="preserve">over </w:t>
        </w:r>
      </w:ins>
      <w:r w:rsidR="00945E8D">
        <w:rPr>
          <w:rFonts w:ascii="Calibri" w:hAnsi="Calibri" w:cs="Arial"/>
          <w:color w:val="FF0000"/>
          <w:lang w:val="en-US" w:eastAsia="en-US"/>
        </w:rPr>
        <w:t xml:space="preserve">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79DBBC64"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222"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223"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del w:id="224" w:author="Danilo Bzdok" w:date="2018-05-08T17:39:00Z">
        <w:r w:rsidR="00D53F42" w:rsidDel="007E7605">
          <w:rPr>
            <w:rFonts w:ascii="Calibri" w:hAnsi="Calibri"/>
            <w:lang w:val="en-US"/>
          </w:rPr>
          <w:delText xml:space="preserve">to obtain </w:delText>
        </w:r>
      </w:del>
      <w:del w:id="225"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226"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F273A">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227" w:author="Danilo Bzdok" w:date="2018-05-08T17:40:00Z">
        <w:r w:rsidR="00846142">
          <w:rPr>
            <w:rFonts w:ascii="Calibri" w:hAnsi="Calibri"/>
            <w:lang w:val="en-US"/>
          </w:rPr>
          <w:t>E</w:t>
        </w:r>
        <w:r w:rsidR="00846142">
          <w:rPr>
            <w:rFonts w:ascii="Calibri" w:hAnsi="Calibri"/>
            <w:lang w:val="en-US"/>
          </w:rPr>
          <w:t xml:space="preserve">xplicit </w:t>
        </w:r>
        <w:r w:rsidR="00846142" w:rsidRPr="00204A45">
          <w:rPr>
            <w:rFonts w:ascii="Calibri" w:hAnsi="Calibri"/>
            <w:lang w:val="en-US"/>
          </w:rPr>
          <w:t>empirical guarantees</w:t>
        </w:r>
        <w:r w:rsidR="00846142">
          <w:rPr>
            <w:rFonts w:ascii="Calibri" w:hAnsi="Calibri"/>
            <w:lang w:val="en-US"/>
          </w:rPr>
          <w:t xml:space="preserve"> </w:t>
        </w:r>
        <w:r w:rsidR="00846142">
          <w:rPr>
            <w:rFonts w:ascii="Calibri" w:hAnsi="Calibri"/>
            <w:lang w:val="en-US"/>
          </w:rPr>
          <w:t xml:space="preserve">are thus obtained to </w:t>
        </w:r>
        <w:r w:rsidR="00846142">
          <w:rPr>
            <w:rFonts w:ascii="Calibri" w:hAnsi="Calibri" w:cs="Arial"/>
            <w:color w:val="000000" w:themeColor="text1"/>
            <w:lang w:val="en-US"/>
          </w:rPr>
          <w:t>a</w:t>
        </w:r>
      </w:ins>
      <w:del w:id="228"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229"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230" w:author="Danilo Bzdok" w:date="2018-05-08T17:41:00Z">
        <w:r w:rsidR="00BA211A" w:rsidRPr="00204A45" w:rsidDel="00846142">
          <w:rPr>
            <w:rFonts w:ascii="Calibri" w:hAnsi="Calibri" w:cs="Arial"/>
            <w:color w:val="000000" w:themeColor="text1"/>
            <w:lang w:val="en-US"/>
          </w:rPr>
          <w:delText xml:space="preserve">whether </w:delText>
        </w:r>
      </w:del>
      <w:ins w:id="231"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232"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233"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234"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235"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unseen data</w:t>
      </w:r>
      <w:del w:id="236"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237" w:author="Danilo Bzdok" w:date="2018-05-08T18:15:00Z">
        <w:r w:rsidR="00567373" w:rsidRPr="00204A45" w:rsidDel="00AB36FE">
          <w:rPr>
            <w:rFonts w:ascii="Calibri" w:hAnsi="Calibri"/>
            <w:color w:val="000000" w:themeColor="text1"/>
            <w:lang w:val="en-US"/>
          </w:rPr>
          <w:delText xml:space="preserve">subjects </w:delText>
        </w:r>
      </w:del>
      <w:ins w:id="238"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239" w:author="Danilo Bzdok" w:date="2018-05-08T18:16:00Z">
        <w:r w:rsidR="00567373" w:rsidRPr="00204A45" w:rsidDel="00AB36FE">
          <w:rPr>
            <w:rFonts w:ascii="Calibri" w:hAnsi="Calibri"/>
            <w:color w:val="000000" w:themeColor="text1"/>
            <w:lang w:val="en-US"/>
          </w:rPr>
          <w:delText>subjects</w:delText>
        </w:r>
      </w:del>
      <w:ins w:id="240"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DF273A">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DF273A">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F273A">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241"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ins w:id="242" w:author="Danilo Bzdok" w:date="2018-05-08T17:46:00Z">
        <w:r w:rsidR="00C700BF">
          <w:rPr>
            <w:rFonts w:ascii="Calibri" w:hAnsi="Calibri" w:cs="Arial"/>
            <w:color w:val="000000" w:themeColor="text1"/>
            <w:lang w:val="en-US"/>
          </w:rPr>
          <w:t>de</w:t>
        </w:r>
      </w:ins>
      <w:del w:id="243"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244" w:author="Danilo Bzdok" w:date="2018-05-07T11:24:00Z">
        <w:r w:rsidR="000612D4" w:rsidDel="00C718F2">
          <w:rPr>
            <w:rFonts w:ascii="Calibri" w:hAnsi="Calibri" w:cs="Arial"/>
            <w:color w:val="000000" w:themeColor="text1"/>
            <w:lang w:val="en-US"/>
          </w:rPr>
          <w:delText xml:space="preserve">disambiguate </w:delText>
        </w:r>
      </w:del>
      <w:ins w:id="245"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246" w:author="Danilo Bzdok" w:date="2018-05-07T11:24:00Z">
        <w:r w:rsidR="000612D4" w:rsidDel="00C718F2">
          <w:rPr>
            <w:rFonts w:ascii="Calibri" w:hAnsi="Calibri" w:cs="Arial"/>
            <w:color w:val="000000" w:themeColor="text1"/>
            <w:lang w:val="en-US"/>
          </w:rPr>
          <w:delText xml:space="preserve">role </w:delText>
        </w:r>
      </w:del>
      <w:ins w:id="247"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248"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249" w:author="Danilo Bzdok" w:date="2018-05-07T11:22:00Z">
        <w:r w:rsidR="00E2092D">
          <w:rPr>
            <w:rFonts w:ascii="Calibri" w:hAnsi="Calibri" w:cs="Arial"/>
            <w:color w:val="000000" w:themeColor="text1"/>
            <w:lang w:val="en-US"/>
          </w:rPr>
          <w:t>r</w:t>
        </w:r>
      </w:ins>
      <w:ins w:id="250" w:author="Danilo Bzdok" w:date="2018-05-07T11:21:00Z">
        <w:r w:rsidR="00E2092D">
          <w:rPr>
            <w:rFonts w:ascii="Calibri" w:hAnsi="Calibri" w:cs="Arial"/>
            <w:color w:val="000000" w:themeColor="text1"/>
            <w:lang w:val="en-US"/>
          </w:rPr>
          <w:t>om ordinar</w:t>
        </w:r>
      </w:ins>
      <w:ins w:id="251" w:author="Danilo Bzdok" w:date="2018-05-07T11:22:00Z">
        <w:r w:rsidR="00E2092D">
          <w:rPr>
            <w:rFonts w:ascii="Calibri" w:hAnsi="Calibri" w:cs="Arial"/>
            <w:color w:val="000000" w:themeColor="text1"/>
            <w:lang w:val="en-US"/>
          </w:rPr>
          <w:t xml:space="preserve">y </w:t>
        </w:r>
      </w:ins>
      <w:ins w:id="252" w:author="Danilo Bzdok" w:date="2018-05-08T17:47:00Z">
        <w:r w:rsidR="00E352C0">
          <w:rPr>
            <w:rFonts w:ascii="Calibri" w:hAnsi="Calibri" w:cs="Arial"/>
            <w:color w:val="000000" w:themeColor="text1"/>
            <w:lang w:val="en-US"/>
          </w:rPr>
          <w:t>linear</w:t>
        </w:r>
      </w:ins>
      <w:ins w:id="253" w:author="Danilo Bzdok" w:date="2018-05-07T11:22:00Z">
        <w:r w:rsidR="00E2092D">
          <w:rPr>
            <w:rFonts w:ascii="Calibri" w:hAnsi="Calibri" w:cs="Arial"/>
            <w:color w:val="000000" w:themeColor="text1"/>
            <w:lang w:val="en-US"/>
          </w:rPr>
          <w:t xml:space="preserve"> regression based on the full set or subset of input variables </w:t>
        </w:r>
      </w:ins>
      <w:ins w:id="254" w:author="Danilo Bzdok" w:date="2018-05-07T11:26:00Z">
        <w:r w:rsidR="006B6522">
          <w:rPr>
            <w:rFonts w:ascii="Calibri" w:hAnsi="Calibri" w:cs="Arial"/>
            <w:color w:val="000000" w:themeColor="text1"/>
            <w:lang w:val="en-US"/>
          </w:rPr>
          <w:t xml:space="preserve">automatically </w:t>
        </w:r>
      </w:ins>
      <w:ins w:id="255" w:author="Danilo Bzdok" w:date="2018-05-07T11:22:00Z">
        <w:r w:rsidR="00E2092D">
          <w:rPr>
            <w:rFonts w:ascii="Calibri" w:hAnsi="Calibri" w:cs="Arial"/>
            <w:color w:val="000000" w:themeColor="text1"/>
            <w:lang w:val="en-US"/>
          </w:rPr>
          <w:t>selected from</w:t>
        </w:r>
      </w:ins>
      <w:ins w:id="256" w:author="Danilo Bzdok" w:date="2018-05-07T11:23:00Z">
        <w:r w:rsidR="00E2092D">
          <w:rPr>
            <w:rFonts w:ascii="Calibri" w:hAnsi="Calibri" w:cs="Arial"/>
            <w:color w:val="000000" w:themeColor="text1"/>
            <w:lang w:val="en-US"/>
          </w:rPr>
          <w:t xml:space="preserve"> the preceding LASSO estimation.</w:t>
        </w:r>
      </w:ins>
    </w:p>
    <w:p w14:paraId="2E6493CE" w14:textId="2CA7D647"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w:t>
      </w:r>
      <w:r w:rsidR="00151E68" w:rsidRPr="00204A45">
        <w:rPr>
          <w:rFonts w:ascii="Calibri" w:hAnsi="Calibri"/>
          <w:color w:val="000000" w:themeColor="text1"/>
          <w:lang w:val="en-US"/>
        </w:rPr>
        <w:lastRenderedPageBreak/>
        <w:t xml:space="preserve">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257" w:author="Danilo Bzdok" w:date="2018-05-08T17:49:00Z">
        <w:r w:rsidR="00D36B0F" w:rsidRPr="00204A45" w:rsidDel="00D41159">
          <w:rPr>
            <w:rFonts w:ascii="Calibri" w:hAnsi="Calibri" w:cs="Arial"/>
            <w:color w:val="000000" w:themeColor="text1"/>
            <w:lang w:val="en-US"/>
          </w:rPr>
          <w:delText>we cannot</w:delText>
        </w:r>
      </w:del>
      <w:ins w:id="258" w:author="Danilo Bzdok" w:date="2018-05-08T17:49:00Z">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DF273A">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DF273A">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DF273A">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w:t>
      </w:r>
      <w:del w:id="259" w:author="Danilo Bzdok" w:date="2018-05-08T17:50:00Z">
        <w:r w:rsidR="00BA211A" w:rsidRPr="00204A45" w:rsidDel="00D41159">
          <w:rPr>
            <w:rFonts w:ascii="Calibri" w:hAnsi="Calibri" w:cs="Arial"/>
            <w:color w:val="000000" w:themeColor="text1"/>
            <w:lang w:val="en-US"/>
          </w:rPr>
          <w:delText xml:space="preserve">parameter </w:delText>
        </w:r>
      </w:del>
      <w:ins w:id="260"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 is altered,</w:t>
      </w:r>
      <w:r w:rsidR="00AD103E" w:rsidRPr="00204A45">
        <w:rPr>
          <w:rFonts w:ascii="Calibri" w:hAnsi="Calibri" w:cs="Arial"/>
          <w:color w:val="000000" w:themeColor="text1"/>
          <w:lang w:val="en-US"/>
        </w:rPr>
        <w:t xml:space="preserve"> </w:t>
      </w:r>
      <w:ins w:id="261" w:author="Danilo Bzdok" w:date="2018-05-08T17:50:00Z">
        <w:r w:rsidR="00D41159">
          <w:rPr>
            <w:rFonts w:ascii="Calibri" w:hAnsi="Calibri" w:cs="Arial"/>
            <w:color w:val="000000" w:themeColor="text1"/>
            <w:lang w:val="en-US"/>
          </w:rPr>
          <w:t xml:space="preserve">which </w:t>
        </w:r>
      </w:ins>
      <w:del w:id="262" w:author="Danilo Bzdok" w:date="2018-05-08T17:50:00Z">
        <w:r w:rsidR="00BA211A" w:rsidRPr="00204A45" w:rsidDel="00D41159">
          <w:rPr>
            <w:rFonts w:ascii="Calibri" w:hAnsi="Calibri" w:cs="Arial"/>
            <w:color w:val="000000" w:themeColor="text1"/>
            <w:lang w:val="en-US"/>
          </w:rPr>
          <w:delText>caus</w:delText>
        </w:r>
      </w:del>
      <w:ins w:id="263" w:author="Danilo Bzdok" w:date="2018-05-08T17:50:00Z">
        <w:r w:rsidR="00D41159">
          <w:rPr>
            <w:rFonts w:ascii="Calibri" w:hAnsi="Calibri" w:cs="Arial"/>
            <w:color w:val="000000" w:themeColor="text1"/>
            <w:lang w:val="en-US"/>
          </w:rPr>
          <w:t>invalidates</w:t>
        </w:r>
      </w:ins>
      <w:del w:id="264"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del w:id="265"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266"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267" w:author="Danilo Bzdok" w:date="2018-05-08T17:51:00Z">
        <w:r w:rsidR="00D41159">
          <w:rPr>
            <w:rFonts w:ascii="Calibri" w:hAnsi="Calibri" w:cs="Arial"/>
            <w:color w:val="000000" w:themeColor="text1"/>
            <w:lang w:val="en-US"/>
          </w:rPr>
          <w:t>traditionally computed</w:t>
        </w:r>
      </w:ins>
      <w:del w:id="268"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del w:id="269" w:author="Danilo Bzdok" w:date="2018-05-08T17:50:00Z">
        <w:r w:rsidR="00663284" w:rsidDel="00D41159">
          <w:rPr>
            <w:rFonts w:ascii="Calibri" w:hAnsi="Calibri" w:cs="Arial"/>
            <w:color w:val="000000" w:themeColor="text1"/>
            <w:lang w:val="en-US"/>
          </w:rPr>
          <w:delText xml:space="preserve">would </w:delText>
        </w:r>
      </w:del>
      <w:del w:id="270" w:author="Danilo Bzdok" w:date="2018-05-08T10:32:00Z">
        <w:r w:rsidR="00663284" w:rsidDel="00DF273A">
          <w:rPr>
            <w:rFonts w:ascii="Calibri" w:hAnsi="Calibri" w:cs="Arial"/>
            <w:color w:val="000000" w:themeColor="text1"/>
            <w:lang w:val="en-US"/>
          </w:rPr>
          <w:delText xml:space="preserve">have </w:delText>
        </w:r>
      </w:del>
      <w:del w:id="271" w:author="Danilo Bzdok" w:date="2018-05-08T17:50:00Z">
        <w:r w:rsidR="00AD103E" w:rsidRPr="00204A45" w:rsidDel="00D41159">
          <w:rPr>
            <w:rFonts w:ascii="Calibri" w:hAnsi="Calibri" w:cs="Arial"/>
            <w:color w:val="000000" w:themeColor="text1"/>
            <w:lang w:val="en-US"/>
          </w:rPr>
          <w:delText xml:space="preserve">become optimistically biased </w:delText>
        </w:r>
      </w:del>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DF273A">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72EF656D"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DF273A">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DF273A">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272"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DF273A">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273"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274"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275"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276" w:author="Danilo Bzdok" w:date="2018-05-08T18:00:00Z">
        <w:r w:rsidR="00C0148C">
          <w:rPr>
            <w:rFonts w:ascii="Calibri" w:eastAsia="Times New Roman" w:hAnsi="Calibri" w:cs="Calibri"/>
            <w:color w:val="222222"/>
            <w:lang w:val="en-US"/>
          </w:rPr>
          <w:t xml:space="preserve">was generated from </w:t>
        </w:r>
      </w:ins>
      <w:del w:id="277"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278"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279"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280"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w:t>
      </w:r>
      <w:del w:id="281"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282" w:author="Danilo Bzdok" w:date="2018-05-08T18:01:00Z">
        <w:r w:rsidR="00C0148C">
          <w:rPr>
            <w:rFonts w:ascii="Calibri" w:eastAsia="Times New Roman" w:hAnsi="Calibri" w:cs="Calibri"/>
            <w:color w:val="222222"/>
            <w:lang w:val="en-US"/>
          </w:rPr>
          <w:t xml:space="preserve"> </w:t>
        </w:r>
        <w:r w:rsidR="00C0148C">
          <w:rPr>
            <w:rFonts w:ascii="Calibri" w:eastAsia="Times New Roman" w:hAnsi="Calibri" w:cs="Calibri"/>
            <w:color w:val="222222"/>
            <w:lang w:val="en-US"/>
          </w:rPr>
          <w:t>(cf. above)</w:t>
        </w:r>
      </w:ins>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283"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284" w:author="Danilo Bzdok" w:date="2018-05-08T18:02:00Z">
        <w:r w:rsidR="00C0148C">
          <w:rPr>
            <w:rFonts w:ascii="Calibri" w:eastAsia="Times New Roman" w:hAnsi="Calibri" w:cs="Calibri"/>
            <w:color w:val="222222"/>
            <w:lang w:val="en-US"/>
          </w:rPr>
          <w:t>modeling</w:t>
        </w:r>
        <w:r w:rsidR="00C0148C">
          <w:rPr>
            <w:rFonts w:ascii="Calibri" w:eastAsia="Times New Roman" w:hAnsi="Calibri" w:cs="Calibri"/>
            <w:color w:val="222222"/>
            <w:lang w:val="en-US"/>
          </w:rPr>
          <w:t xml:space="preserve">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34F5FA54"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xml:space="preserve">, we introduced pathological </w:t>
      </w:r>
      <w:del w:id="285" w:author="Danilo Bzdok" w:date="2018-05-08T18:02:00Z">
        <w:r w:rsidRPr="00617311" w:rsidDel="00624A1A">
          <w:rPr>
            <w:rFonts w:ascii="Calibri" w:eastAsia="Times New Roman" w:hAnsi="Calibri" w:cs="Calibri"/>
            <w:color w:val="222222"/>
            <w:sz w:val="24"/>
            <w:szCs w:val="24"/>
          </w:rPr>
          <w:delText xml:space="preserve">transformations </w:delText>
        </w:r>
      </w:del>
      <w:ins w:id="286" w:author="Danilo Bzdok" w:date="2018-05-08T18:02:00Z">
        <w:r w:rsidR="00624A1A">
          <w:rPr>
            <w:rFonts w:ascii="Calibri" w:eastAsia="Times New Roman" w:hAnsi="Calibri" w:cs="Calibri"/>
            <w:color w:val="222222"/>
            <w:sz w:val="24"/>
            <w:szCs w:val="24"/>
          </w:rPr>
          <w:t>alterations</w:t>
        </w:r>
        <w:r w:rsidR="00624A1A" w:rsidRPr="00617311">
          <w:rPr>
            <w:rFonts w:ascii="Calibri" w:eastAsia="Times New Roman" w:hAnsi="Calibri" w:cs="Calibri"/>
            <w:color w:val="222222"/>
            <w:sz w:val="24"/>
            <w:szCs w:val="24"/>
          </w:rPr>
          <w:t xml:space="preserve"> </w:t>
        </w:r>
      </w:ins>
      <w:r w:rsidRPr="00617311">
        <w:rPr>
          <w:rFonts w:ascii="Calibri" w:eastAsia="Times New Roman" w:hAnsi="Calibri" w:cs="Calibri"/>
          <w:color w:val="222222"/>
          <w:sz w:val="24"/>
          <w:szCs w:val="24"/>
        </w:rPr>
        <w:t>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 xml:space="preserve">generating and fitting model were </w:t>
      </w:r>
      <w:del w:id="287"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ins w:id="288" w:author="Danilo Bzdok" w:date="2018-05-07T18:18:00Z">
        <w:r w:rsidR="00D17FBF">
          <w:rPr>
            <w:rFonts w:ascii="Calibri" w:eastAsia="Times New Roman" w:hAnsi="Calibri" w:cs="Calibri"/>
            <w:color w:val="222222"/>
            <w:sz w:val="24"/>
            <w:szCs w:val="24"/>
          </w:rPr>
          <w:t>introduced</w:t>
        </w:r>
        <w:r w:rsidR="00D17FBF" w:rsidRPr="00617311">
          <w:rPr>
            <w:rFonts w:ascii="Calibri" w:eastAsia="Times New Roman" w:hAnsi="Calibri" w:cs="Calibri"/>
            <w:color w:val="222222"/>
            <w:sz w:val="24"/>
            <w:szCs w:val="24"/>
          </w:rPr>
          <w:t xml:space="preserve"> </w:t>
        </w:r>
      </w:ins>
      <w:r w:rsidR="00157802">
        <w:rPr>
          <w:rFonts w:ascii="Calibri" w:eastAsia="Times New Roman" w:hAnsi="Calibri" w:cs="Calibri"/>
          <w:color w:val="222222"/>
          <w:sz w:val="24"/>
          <w:szCs w:val="24"/>
        </w:rPr>
        <w:t xml:space="preserve">by </w:t>
      </w:r>
      <w:del w:id="289" w:author="Danilo Bzdok" w:date="2018-05-08T10:44:00Z">
        <w:r w:rsidRPr="00617311" w:rsidDel="00526B2F">
          <w:rPr>
            <w:rFonts w:ascii="Calibri" w:eastAsia="Times New Roman" w:hAnsi="Calibri" w:cs="Calibri"/>
            <w:color w:val="222222"/>
            <w:sz w:val="24"/>
            <w:szCs w:val="24"/>
          </w:rPr>
          <w:delText xml:space="preserve">taking </w:delText>
        </w:r>
      </w:del>
      <w:ins w:id="290" w:author="Danilo Bzdok" w:date="2018-05-08T10:44:00Z">
        <w:r w:rsidR="00526B2F">
          <w:rPr>
            <w:rFonts w:ascii="Calibri" w:eastAsia="Times New Roman" w:hAnsi="Calibri" w:cs="Calibri"/>
            <w:color w:val="222222"/>
            <w:sz w:val="24"/>
            <w:szCs w:val="24"/>
          </w:rPr>
          <w:t>one of several data transformations:</w:t>
        </w:r>
        <w:r w:rsidR="00526B2F" w:rsidRPr="00617311">
          <w:rPr>
            <w:rFonts w:ascii="Calibri" w:eastAsia="Times New Roman" w:hAnsi="Calibri" w:cs="Calibri"/>
            <w:color w:val="222222"/>
            <w:sz w:val="24"/>
            <w:szCs w:val="24"/>
          </w:rPr>
          <w:t xml:space="preserve"> </w:t>
        </w:r>
        <w:r w:rsidR="00526B2F">
          <w:rPr>
            <w:rFonts w:ascii="Calibri" w:eastAsia="Times New Roman" w:hAnsi="Calibri" w:cs="Calibri"/>
            <w:color w:val="222222"/>
            <w:sz w:val="24"/>
            <w:szCs w:val="24"/>
          </w:rPr>
          <w:t xml:space="preserve">taking </w:t>
        </w:r>
      </w:ins>
      <w:r w:rsidRPr="00617311">
        <w:rPr>
          <w:rFonts w:ascii="Calibri" w:eastAsia="Times New Roman" w:hAnsi="Calibri" w:cs="Calibri"/>
          <w:color w:val="222222"/>
          <w:sz w:val="24"/>
          <w:szCs w:val="24"/>
        </w:rPr>
        <w:t>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291"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7FC4DD7B"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 xml:space="preserve">we systematically </w:t>
      </w:r>
      <w:del w:id="292" w:author="Danilo Bzdok" w:date="2018-05-08T18:07:00Z">
        <w:r w:rsidR="004F03BF" w:rsidRPr="00617311" w:rsidDel="0071187F">
          <w:rPr>
            <w:rFonts w:ascii="Calibri" w:eastAsia="Times New Roman" w:hAnsi="Calibri" w:cs="Calibri"/>
            <w:color w:val="222222"/>
            <w:sz w:val="24"/>
            <w:szCs w:val="24"/>
          </w:rPr>
          <w:delText xml:space="preserve">increased </w:delText>
        </w:r>
      </w:del>
      <w:ins w:id="293" w:author="Danilo Bzdok" w:date="2018-05-08T18:07:00Z">
        <w:r w:rsidR="0071187F">
          <w:rPr>
            <w:rFonts w:ascii="Calibri" w:eastAsia="Times New Roman" w:hAnsi="Calibri" w:cs="Calibri"/>
            <w:color w:val="222222"/>
            <w:sz w:val="24"/>
            <w:szCs w:val="24"/>
          </w:rPr>
          <w:t>manipulated</w:t>
        </w:r>
        <w:r w:rsidR="0071187F" w:rsidRPr="00617311">
          <w:rPr>
            <w:rFonts w:ascii="Calibri" w:eastAsia="Times New Roman" w:hAnsi="Calibri" w:cs="Calibri"/>
            <w:color w:val="222222"/>
            <w:sz w:val="24"/>
            <w:szCs w:val="24"/>
          </w:rPr>
          <w:t xml:space="preserve"> </w:t>
        </w:r>
      </w:ins>
      <w:r w:rsidR="004F03BF" w:rsidRPr="00617311">
        <w:rPr>
          <w:rFonts w:ascii="Calibri" w:eastAsia="Times New Roman" w:hAnsi="Calibri" w:cs="Calibri"/>
          <w:color w:val="222222"/>
          <w:sz w:val="24"/>
          <w:szCs w:val="24"/>
        </w:rPr>
        <w:t>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The </w:t>
      </w:r>
      <w:del w:id="294" w:author="Danilo Bzdok" w:date="2018-05-08T18:07:00Z">
        <w:r w:rsidR="00F047B6" w:rsidDel="0071187F">
          <w:rPr>
            <w:rFonts w:ascii="Calibri" w:eastAsia="Times New Roman" w:hAnsi="Calibri" w:cs="Calibri"/>
            <w:color w:val="222222"/>
            <w:sz w:val="24"/>
            <w:szCs w:val="24"/>
          </w:rPr>
          <w:delText xml:space="preserve">noise </w:delText>
        </w:r>
      </w:del>
      <w:ins w:id="295" w:author="Danilo Bzdok" w:date="2018-05-08T18:07:00Z">
        <w:r w:rsidR="0071187F">
          <w:rPr>
            <w:rFonts w:ascii="Calibri" w:eastAsia="Times New Roman" w:hAnsi="Calibri" w:cs="Calibri"/>
            <w:color w:val="222222"/>
            <w:sz w:val="24"/>
            <w:szCs w:val="24"/>
          </w:rPr>
          <w:t>nuisance</w:t>
        </w:r>
        <w:r w:rsidR="0071187F">
          <w:rPr>
            <w:rFonts w:ascii="Calibri" w:eastAsia="Times New Roman" w:hAnsi="Calibri" w:cs="Calibri"/>
            <w:color w:val="222222"/>
            <w:sz w:val="24"/>
            <w:szCs w:val="24"/>
          </w:rPr>
          <w:t xml:space="preserve"> </w:t>
        </w:r>
      </w:ins>
      <w:r w:rsidR="00F047B6">
        <w:rPr>
          <w:rFonts w:ascii="Calibri" w:eastAsia="Times New Roman" w:hAnsi="Calibri" w:cs="Calibri"/>
          <w:color w:val="222222"/>
          <w:sz w:val="24"/>
          <w:szCs w:val="24"/>
        </w:rPr>
        <w:t>term</w:t>
      </w:r>
      <w:del w:id="296" w:author="Danilo Bzdok" w:date="2018-05-08T18:08:00Z">
        <w:r w:rsidR="00F047B6" w:rsidDel="0071187F">
          <w:rPr>
            <w:rFonts w:ascii="Calibri" w:eastAsia="Times New Roman" w:hAnsi="Calibri" w:cs="Calibri"/>
            <w:color w:val="222222"/>
            <w:sz w:val="24"/>
            <w:szCs w:val="24"/>
          </w:rPr>
          <w:delText>s</w:delText>
        </w:r>
      </w:del>
      <w:r w:rsidR="00F047B6">
        <w:rPr>
          <w:rFonts w:ascii="Calibri" w:eastAsia="Times New Roman" w:hAnsi="Calibri" w:cs="Calibri"/>
          <w:color w:val="222222"/>
          <w:sz w:val="24"/>
          <w:szCs w:val="24"/>
        </w:rPr>
        <w:t xml:space="preserve"> </w:t>
      </w:r>
      <w:del w:id="297" w:author="Danilo Bzdok" w:date="2018-05-08T10:29:00Z">
        <w:r w:rsidR="00F047B6" w:rsidDel="007C34E5">
          <w:rPr>
            <w:rFonts w:ascii="Calibri" w:eastAsia="Times New Roman" w:hAnsi="Calibri" w:cs="Calibri"/>
            <w:color w:val="222222"/>
            <w:sz w:val="24"/>
            <w:szCs w:val="24"/>
          </w:rPr>
          <w:lastRenderedPageBreak/>
          <w:delText xml:space="preserve">was </w:delText>
        </w:r>
      </w:del>
      <w:ins w:id="298" w:author="Danilo Bzdok" w:date="2018-05-08T10:29:00Z">
        <w:r w:rsidR="0071187F">
          <w:rPr>
            <w:rFonts w:ascii="Calibri" w:eastAsia="Times New Roman" w:hAnsi="Calibri" w:cs="Calibri"/>
            <w:color w:val="222222"/>
            <w:sz w:val="24"/>
            <w:szCs w:val="24"/>
          </w:rPr>
          <w:t>was</w:t>
        </w:r>
        <w:r w:rsidR="007C34E5">
          <w:rPr>
            <w:rFonts w:ascii="Calibri" w:eastAsia="Times New Roman" w:hAnsi="Calibri" w:cs="Calibri"/>
            <w:color w:val="222222"/>
            <w:sz w:val="24"/>
            <w:szCs w:val="24"/>
          </w:rPr>
          <w:t xml:space="preserve"> </w:t>
        </w:r>
      </w:ins>
      <w:r w:rsidR="00F047B6">
        <w:rPr>
          <w:rFonts w:ascii="Calibri" w:eastAsia="Times New Roman" w:hAnsi="Calibri" w:cs="Calibri"/>
          <w:color w:val="222222"/>
          <w:sz w:val="24"/>
          <w:szCs w:val="24"/>
        </w:rPr>
        <w:t>therefore multiplied by</w:t>
      </w:r>
      <w:del w:id="299"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300" w:author="Danilo Bzdok" w:date="2018-05-08T10:30:00Z">
        <w:r w:rsidR="007B2E00" w:rsidDel="007C34E5">
          <w:rPr>
            <w:rFonts w:ascii="Calibri" w:eastAsia="Times New Roman" w:hAnsi="Calibri" w:cs="Calibri"/>
            <w:color w:val="222222"/>
            <w:sz w:val="24"/>
            <w:szCs w:val="24"/>
          </w:rPr>
          <w:delText>canceling out</w:delText>
        </w:r>
      </w:del>
      <w:del w:id="301"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del w:id="302" w:author="Danilo Bzdok" w:date="2018-05-08T18:10:00Z">
        <w:r w:rsidR="00F047B6" w:rsidDel="0062370E">
          <w:rPr>
            <w:rFonts w:ascii="Calibri" w:eastAsia="Times New Roman" w:hAnsi="Calibri" w:cs="Calibri"/>
            <w:color w:val="222222"/>
            <w:sz w:val="24"/>
            <w:szCs w:val="24"/>
          </w:rPr>
          <w:delText xml:space="preserve">or </w:delText>
        </w:r>
      </w:del>
      <w:r w:rsidR="004F03BF" w:rsidRPr="00617311">
        <w:rPr>
          <w:rFonts w:ascii="Calibri" w:eastAsia="Times New Roman" w:hAnsi="Calibri" w:cs="Calibri"/>
          <w:color w:val="222222"/>
          <w:sz w:val="24"/>
          <w:szCs w:val="24"/>
        </w:rPr>
        <w:t>10</w:t>
      </w:r>
      <w:ins w:id="303" w:author="Danilo Bzdok" w:date="2018-05-08T18:10:00Z">
        <w:r w:rsidR="0062370E">
          <w:rPr>
            <w:rFonts w:ascii="Calibri" w:eastAsia="Times New Roman" w:hAnsi="Calibri" w:cs="Calibri"/>
            <w:color w:val="222222"/>
            <w:sz w:val="24"/>
            <w:szCs w:val="24"/>
          </w:rPr>
          <w:t xml:space="preserve">, or </w:t>
        </w:r>
        <w:r w:rsidR="0062370E" w:rsidRPr="00617311">
          <w:rPr>
            <w:rFonts w:ascii="Calibri" w:eastAsia="Times New Roman" w:hAnsi="Calibri" w:cs="Calibri"/>
            <w:color w:val="222222"/>
            <w:sz w:val="24"/>
            <w:szCs w:val="24"/>
          </w:rPr>
          <w:t>0</w:t>
        </w:r>
        <w:r w:rsidR="0062370E">
          <w:rPr>
            <w:rFonts w:ascii="Calibri" w:eastAsia="Times New Roman" w:hAnsi="Calibri" w:cs="Calibri"/>
            <w:color w:val="222222"/>
            <w:sz w:val="24"/>
            <w:szCs w:val="24"/>
          </w:rPr>
          <w:t xml:space="preserve"> (i.e., </w:t>
        </w:r>
        <w:r w:rsidR="0062370E">
          <w:rPr>
            <w:rFonts w:ascii="Calibri" w:eastAsia="Times New Roman" w:hAnsi="Calibri" w:cs="Calibri"/>
            <w:color w:val="222222"/>
            <w:sz w:val="24"/>
            <w:szCs w:val="24"/>
          </w:rPr>
          <w:t>generating</w:t>
        </w:r>
        <w:r w:rsidR="0062370E">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 xml:space="preserve">data without </w:t>
        </w:r>
        <w:r w:rsidR="0062370E">
          <w:rPr>
            <w:rFonts w:ascii="Calibri" w:eastAsia="Times New Roman" w:hAnsi="Calibri" w:cs="Calibri"/>
            <w:color w:val="222222"/>
            <w:sz w:val="24"/>
            <w:szCs w:val="24"/>
          </w:rPr>
          <w:t>any noise)</w:t>
        </w:r>
      </w:ins>
      <w:r w:rsidR="004F03BF" w:rsidRPr="00617311">
        <w:rPr>
          <w:rFonts w:ascii="Calibri" w:eastAsia="Times New Roman" w:hAnsi="Calibri" w:cs="Calibri"/>
          <w:color w:val="222222"/>
          <w:sz w:val="24"/>
          <w:szCs w:val="24"/>
        </w:rPr>
        <w:t>.</w:t>
      </w:r>
    </w:p>
    <w:p w14:paraId="7B3D381D" w14:textId="57696165"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304"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305"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306" w:author="Danilo Bzdok" w:date="2018-05-07T18:19:00Z">
        <w:r w:rsidR="00D17FBF">
          <w:rPr>
            <w:rFonts w:ascii="Calibri" w:eastAsia="Times New Roman" w:hAnsi="Calibri" w:cs="Calibri"/>
            <w:color w:val="222222"/>
            <w:sz w:val="24"/>
            <w:szCs w:val="24"/>
          </w:rPr>
          <w:t>G</w:t>
        </w:r>
      </w:ins>
      <w:del w:id="307"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308" w:author="Danilo Bzdok" w:date="2018-05-07T18:19:00Z">
        <w:r w:rsidR="00D17FBF">
          <w:rPr>
            <w:rFonts w:ascii="Calibri" w:eastAsia="Times New Roman" w:hAnsi="Calibri" w:cs="Calibri"/>
            <w:color w:val="222222"/>
            <w:sz w:val="24"/>
            <w:szCs w:val="24"/>
          </w:rPr>
          <w:t xml:space="preserve">, </w:t>
        </w:r>
      </w:ins>
      <w:ins w:id="309" w:author="Danilo Bzdok" w:date="2018-05-08T18:09:00Z">
        <w:r w:rsidR="0062370E">
          <w:rPr>
            <w:rFonts w:ascii="Calibri" w:eastAsia="Times New Roman" w:hAnsi="Calibri" w:cs="Calibri"/>
            <w:color w:val="222222"/>
            <w:sz w:val="24"/>
            <w:szCs w:val="24"/>
          </w:rPr>
          <w:t>complementing</w:t>
        </w:r>
      </w:ins>
      <w:ins w:id="310" w:author="Danilo Bzdok" w:date="2018-05-07T18:19:00Z">
        <w:r w:rsidR="00D17FBF">
          <w:rPr>
            <w:rFonts w:ascii="Calibri" w:eastAsia="Times New Roman" w:hAnsi="Calibri" w:cs="Calibri"/>
            <w:color w:val="222222"/>
            <w:sz w:val="24"/>
            <w:szCs w:val="24"/>
          </w:rPr>
          <w:t xml:space="preserve"> datasets </w:t>
        </w:r>
      </w:ins>
      <w:ins w:id="311" w:author="Danilo Bzdok" w:date="2018-05-08T18:09:00Z">
        <w:r w:rsidR="0062370E">
          <w:rPr>
            <w:rFonts w:ascii="Calibri" w:eastAsia="Times New Roman" w:hAnsi="Calibri" w:cs="Calibri"/>
            <w:color w:val="222222"/>
            <w:sz w:val="24"/>
            <w:szCs w:val="24"/>
          </w:rPr>
          <w:t xml:space="preserve">that </w:t>
        </w:r>
      </w:ins>
      <w:ins w:id="312"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independent variables (i.e., 0% covariation)</w:t>
        </w:r>
      </w:ins>
      <w:ins w:id="313" w:author="Danilo Bzdok" w:date="2018-05-07T18:20:00Z">
        <w:r w:rsidR="00D17FBF">
          <w:rPr>
            <w:rFonts w:ascii="Calibri" w:eastAsia="Times New Roman" w:hAnsi="Calibri" w:cs="Calibri"/>
            <w:color w:val="222222"/>
            <w:sz w:val="24"/>
            <w:szCs w:val="24"/>
          </w:rPr>
          <w:t>.</w:t>
        </w:r>
      </w:ins>
      <w:del w:id="314" w:author="Danilo Bzdok" w:date="2018-05-07T18:19:00Z">
        <w:r w:rsidRPr="00617311" w:rsidDel="00D17FBF">
          <w:rPr>
            <w:rFonts w:ascii="Calibri" w:eastAsia="Times New Roman" w:hAnsi="Calibri" w:cs="Calibri"/>
            <w:color w:val="222222"/>
            <w:sz w:val="24"/>
            <w:szCs w:val="24"/>
          </w:rPr>
          <w:delText>.</w:delText>
        </w:r>
      </w:del>
    </w:p>
    <w:p w14:paraId="7382ECF6" w14:textId="1539F7EA"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315"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ins w:id="316" w:author="Danilo Bzdok" w:date="2018-05-08T18:12:00Z">
        <w:r w:rsidR="00AC2DE2">
          <w:rPr>
            <w:rFonts w:ascii="Calibri" w:eastAsia="Times New Roman" w:hAnsi="Calibri" w:cs="Calibri"/>
            <w:color w:val="222222"/>
            <w:lang w:val="en-US"/>
          </w:rPr>
          <w:t xml:space="preserve"> </w:t>
        </w:r>
        <w:r w:rsidR="00AC2DE2" w:rsidRPr="00904D8D">
          <w:rPr>
            <w:rFonts w:ascii="Calibri" w:eastAsia="Times New Roman" w:hAnsi="Calibri" w:cs="Calibri"/>
            <w:color w:val="222222"/>
            <w:lang w:val="en-US"/>
          </w:rPr>
          <w:t>out-of-sample</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25AB851D"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del w:id="317"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318" w:author="Danilo Bzdok" w:date="2018-05-08T18:14:00Z">
        <w:r w:rsidR="00AB36FE">
          <w:rPr>
            <w:rFonts w:ascii="Calibri" w:hAnsi="Calibri" w:cs="Helvetica"/>
            <w:color w:val="000000" w:themeColor="text1"/>
            <w:lang w:val="en-US"/>
          </w:rPr>
          <w:t>corresponding</w:t>
        </w:r>
        <w:r w:rsidR="00AB36FE">
          <w:rPr>
            <w:rFonts w:ascii="Calibri" w:hAnsi="Calibri" w:cs="Helvetica"/>
            <w:color w:val="000000" w:themeColor="text1"/>
            <w:lang w:val="en-US"/>
          </w:rPr>
          <w:t xml:space="preserve">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DF273A"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319" w:author="Danilo Bzdok" w:date="2018-05-08T18:15:00Z">
        <w:r w:rsidR="00AB36FE">
          <w:rPr>
            <w:rFonts w:ascii="Calibri" w:hAnsi="Calibri" w:cs="Helvetica"/>
            <w:color w:val="000000" w:themeColor="text1"/>
            <w:lang w:val="en-US"/>
          </w:rPr>
          <w:t>-</w:t>
        </w:r>
      </w:ins>
      <w:del w:id="320"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learning algorithms (</w:t>
      </w:r>
      <w:r w:rsidR="00853EFB">
        <w:fldChar w:fldCharType="begin"/>
      </w:r>
      <w:r w:rsidR="00853EFB" w:rsidRPr="00853EFB">
        <w:rPr>
          <w:lang w:val="en-US"/>
          <w:rPrChange w:id="321"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322"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323"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324"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43E16CFE"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325"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326" w:author="Danilo Bzdok" w:date="2018-05-07T18:39:00Z">
        <w:r w:rsidR="00C84EDC">
          <w:rPr>
            <w:rFonts w:ascii="Calibri" w:hAnsi="Calibri"/>
            <w:color w:val="000000" w:themeColor="text1"/>
            <w:lang w:val="en-US"/>
          </w:rPr>
          <w:t xml:space="preserve">with variables </w:t>
        </w:r>
      </w:ins>
      <w:r w:rsidR="00DF6616" w:rsidRPr="0003734E">
        <w:rPr>
          <w:rFonts w:ascii="Calibri" w:hAnsi="Calibri"/>
          <w:color w:val="000000" w:themeColor="text1"/>
          <w:lang w:val="en-US"/>
        </w:rPr>
        <w:t>t</w:t>
      </w:r>
      <w:ins w:id="327" w:author="Danilo Bzdok" w:date="2018-05-07T18:39:00Z">
        <w:r w:rsidR="00C84EDC">
          <w:rPr>
            <w:rFonts w:ascii="Calibri" w:hAnsi="Calibri"/>
            <w:color w:val="000000" w:themeColor="text1"/>
            <w:lang w:val="en-US"/>
          </w:rPr>
          <w:t>hat</w:t>
        </w:r>
      </w:ins>
      <w:del w:id="328" w:author="Danilo Bzdok" w:date="2018-05-07T18:39:00Z">
        <w:r w:rsidR="00DF6616" w:rsidRPr="0003734E" w:rsidDel="00C84EDC">
          <w:rPr>
            <w:rFonts w:ascii="Calibri" w:hAnsi="Calibri"/>
            <w:color w:val="000000" w:themeColor="text1"/>
            <w:lang w:val="en-US"/>
          </w:rPr>
          <w:delText>o</w:delText>
        </w:r>
      </w:del>
      <w:r w:rsidR="00DF6616" w:rsidRPr="0003734E">
        <w:rPr>
          <w:rFonts w:ascii="Calibri" w:hAnsi="Calibri"/>
          <w:color w:val="000000" w:themeColor="text1"/>
          <w:lang w:val="en-US"/>
        </w:rPr>
        <w:t xml:space="preserve"> </w:t>
      </w:r>
      <w:r w:rsidR="00D342B0" w:rsidRPr="0003734E">
        <w:rPr>
          <w:rFonts w:ascii="Calibri" w:hAnsi="Calibri"/>
          <w:color w:val="000000" w:themeColor="text1"/>
          <w:lang w:val="en-US"/>
        </w:rPr>
        <w:t>turn</w:t>
      </w:r>
      <w:ins w:id="329" w:author="Danilo Bzdok" w:date="2018-05-07T18:39:00Z">
        <w:r w:rsidR="00C84EDC">
          <w:rPr>
            <w:rFonts w:ascii="Calibri" w:hAnsi="Calibri"/>
            <w:color w:val="000000" w:themeColor="text1"/>
            <w:lang w:val="en-US"/>
          </w:rPr>
          <w:t>ed</w:t>
        </w:r>
      </w:ins>
      <w:r w:rsidR="00D342B0" w:rsidRPr="0003734E">
        <w:rPr>
          <w:rFonts w:ascii="Calibri" w:hAnsi="Calibri"/>
          <w:color w:val="000000" w:themeColor="text1"/>
          <w:lang w:val="en-US"/>
        </w:rPr>
        <w:t xml:space="preserve">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330"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331" w:author="Danilo Bzdok" w:date="2018-05-07T18:25:00Z">
        <w:r w:rsidR="003A4DC4" w:rsidRPr="0003734E" w:rsidDel="00D17FBF">
          <w:rPr>
            <w:rFonts w:ascii="Calibri" w:hAnsi="Calibri"/>
            <w:color w:val="000000" w:themeColor="text1"/>
            <w:lang w:val="en-US"/>
          </w:rPr>
          <w:delText xml:space="preserve">less </w:delText>
        </w:r>
      </w:del>
      <w:ins w:id="332"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333" w:author="Danilo Bzdok" w:date="2018-05-07T18:24:00Z">
        <w:r w:rsidR="007913A0" w:rsidRPr="0003734E" w:rsidDel="00D17FBF">
          <w:rPr>
            <w:rFonts w:ascii="Calibri" w:hAnsi="Calibri"/>
            <w:color w:val="000000" w:themeColor="text1"/>
            <w:lang w:val="en-US"/>
          </w:rPr>
          <w:delText xml:space="preserve">important </w:delText>
        </w:r>
      </w:del>
      <w:ins w:id="334"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2BD23E82"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335"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DF273A">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DF273A">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040EDDE"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ins w:id="336" w:author="Danilo Bzdok" w:date="2018-05-07T11:41:00Z">
        <w:r w:rsidR="00BA571F">
          <w:rPr>
            <w:rFonts w:ascii="Calibri" w:eastAsia="Times New Roman" w:hAnsi="Calibri"/>
            <w:shd w:val="clear" w:color="auto" w:fill="FFFFFF"/>
            <w:lang w:val="en-US"/>
          </w:rPr>
          <w:t>In the widely used multiple regression approach, t</w:t>
        </w:r>
      </w:ins>
      <w:del w:id="337"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w:t>
      </w:r>
      <w:r w:rsidR="007F4D3E" w:rsidRPr="00BC54C2">
        <w:rPr>
          <w:rFonts w:ascii="Calibri" w:hAnsi="Calibri"/>
          <w:color w:val="000000" w:themeColor="text1"/>
          <w:lang w:val="en-US"/>
        </w:rPr>
        <w:lastRenderedPageBreak/>
        <w:t>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338"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automatically silenc</w:t>
      </w:r>
      <w:ins w:id="339" w:author="Danilo Bzdok" w:date="2018-05-07T11:32:00Z">
        <w:r w:rsidR="002C49DE">
          <w:rPr>
            <w:rFonts w:ascii="Calibri" w:hAnsi="Calibri"/>
            <w:color w:val="000000" w:themeColor="text1"/>
            <w:lang w:val="en-US"/>
          </w:rPr>
          <w:t>ed</w:t>
        </w:r>
      </w:ins>
      <w:del w:id="340"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34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34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343"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344"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E7D627"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to be derived from 10 measures in</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442</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patients.</w:t>
      </w:r>
      <w:r w:rsidR="008F38A6" w:rsidRPr="0079701D">
        <w:rPr>
          <w:rFonts w:ascii="Calibri" w:hAnsi="Calibri"/>
          <w:color w:val="000000" w:themeColor="text1"/>
          <w:sz w:val="24"/>
          <w:szCs w:val="24"/>
          <w:lang w:val="en-US"/>
        </w:rPr>
        <w:t xml:space="preserve"> In modeling for inference, </w:t>
      </w:r>
      <w:r w:rsidR="005C444B" w:rsidRPr="0079701D">
        <w:rPr>
          <w:rFonts w:ascii="Calibri" w:hAnsi="Calibri"/>
          <w:color w:val="000000" w:themeColor="text1"/>
          <w:sz w:val="24"/>
          <w:szCs w:val="24"/>
          <w:lang w:val="en-US"/>
        </w:rPr>
        <w:t xml:space="preserve">only the </w:t>
      </w:r>
      <w:r w:rsidR="00980766" w:rsidRPr="0079701D">
        <w:rPr>
          <w:rFonts w:ascii="Calibri" w:hAnsi="Calibri"/>
          <w:color w:val="000000" w:themeColor="text1"/>
          <w:sz w:val="24"/>
          <w:szCs w:val="24"/>
          <w:lang w:val="en-US"/>
        </w:rPr>
        <w:t>b</w:t>
      </w:r>
      <w:r w:rsidR="005C444B" w:rsidRPr="0079701D">
        <w:rPr>
          <w:rFonts w:ascii="Calibri" w:hAnsi="Calibri"/>
          <w:color w:val="000000" w:themeColor="text1"/>
          <w:sz w:val="24"/>
          <w:szCs w:val="24"/>
          <w:lang w:val="en-US"/>
        </w:rPr>
        <w:t>ody mass index (</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r w:rsidR="00C074F8" w:rsidRPr="0079701D">
        <w:rPr>
          <w:rFonts w:ascii="Calibri" w:hAnsi="Calibri"/>
          <w:color w:val="000000"/>
          <w:sz w:val="24"/>
          <w:szCs w:val="24"/>
          <w:lang w:val="en-US"/>
        </w:rPr>
        <w:t xml:space="preserve">In fact, the coefficient for the s1 measure showed a high absolute weight in the beginning of the path, but is automatically silenced in the middle of it. </w:t>
      </w:r>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w</w:t>
      </w:r>
      <w:del w:id="345" w:author="Danilo Bzdok" w:date="2018-05-07T11:39:00Z">
        <w:r w:rsidRPr="0079701D" w:rsidDel="00BA571F">
          <w:rPr>
            <w:rFonts w:ascii="Calibri" w:hAnsi="Calibri"/>
            <w:color w:val="000000" w:themeColor="text1"/>
            <w:sz w:val="24"/>
            <w:szCs w:val="24"/>
            <w:lang w:val="en-US"/>
          </w:rPr>
          <w:delText>h</w:delText>
        </w:r>
      </w:del>
      <w:r w:rsidRPr="0079701D">
        <w:rPr>
          <w:rFonts w:ascii="Calibri" w:hAnsi="Calibri"/>
          <w:color w:val="000000" w:themeColor="text1"/>
          <w:sz w:val="24"/>
          <w:szCs w:val="24"/>
          <w:lang w:val="en-US"/>
        </w:rPr>
        <w:t>e</w:t>
      </w:r>
      <w:del w:id="346" w:author="Danilo Bzdok" w:date="2018-05-07T11:39:00Z">
        <w:r w:rsidRPr="0079701D" w:rsidDel="00BA571F">
          <w:rPr>
            <w:rFonts w:ascii="Calibri" w:hAnsi="Calibri"/>
            <w:color w:val="000000" w:themeColor="text1"/>
            <w:sz w:val="24"/>
            <w:szCs w:val="24"/>
            <w:lang w:val="en-US"/>
          </w:rPr>
          <w:delText>n</w:delText>
        </w:r>
      </w:del>
      <w:r w:rsidRPr="0079701D">
        <w:rPr>
          <w:rFonts w:ascii="Calibri" w:hAnsi="Calibri"/>
          <w:color w:val="000000" w:themeColor="text1"/>
          <w:sz w:val="24"/>
          <w:szCs w:val="24"/>
          <w:lang w:val="en-US"/>
        </w:rPr>
        <w:t xml:space="preserve"> suddenly achieve</w:t>
      </w:r>
      <w:ins w:id="347" w:author="Danilo Bzdok" w:date="2018-05-07T11:39:00Z">
        <w:r w:rsidR="00BA571F" w:rsidRPr="0079701D">
          <w:rPr>
            <w:rFonts w:ascii="Calibri" w:hAnsi="Calibri"/>
            <w:color w:val="000000" w:themeColor="text1"/>
            <w:sz w:val="24"/>
            <w:szCs w:val="24"/>
            <w:lang w:val="en-US"/>
          </w:rPr>
          <w:t>d</w:t>
        </w:r>
      </w:ins>
      <w:r w:rsidRPr="0079701D">
        <w:rPr>
          <w:rFonts w:ascii="Calibri" w:hAnsi="Calibri"/>
          <w:color w:val="000000" w:themeColor="text1"/>
          <w:sz w:val="24"/>
          <w:szCs w:val="24"/>
          <w:lang w:val="en-US"/>
        </w:rPr>
        <w:t xml:space="preserve"> very good predictions</w:t>
      </w:r>
      <w:r w:rsidRPr="0079701D">
        <w:rPr>
          <w:rFonts w:ascii="Calibri" w:hAnsi="Calibri"/>
          <w:color w:val="000000"/>
          <w:sz w:val="24"/>
          <w:szCs w:val="24"/>
          <w:lang w:val="en-US"/>
        </w:rPr>
        <w:t xml:space="preserve"> in new patients not seen </w:t>
      </w:r>
      <w:ins w:id="348"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0A4E006"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349"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350"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351"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352" w:author="Danilo Bzdok" w:date="2018-05-07T18:28:00Z">
            <w:rPr>
              <w:rFonts w:ascii="Calibri" w:hAnsi="Calibri"/>
              <w:color w:val="000000" w:themeColor="text1"/>
              <w:sz w:val="22"/>
              <w:szCs w:val="22"/>
              <w:lang w:val="en-US"/>
            </w:rPr>
          </w:rPrChange>
        </w:rPr>
        <w:t xml:space="preserve">in 654 healthy individuals. All </w:t>
      </w:r>
      <w:r w:rsidR="009905F4" w:rsidRPr="0079701D">
        <w:rPr>
          <w:rFonts w:ascii="Calibri" w:hAnsi="Calibri"/>
          <w:color w:val="000000" w:themeColor="text1"/>
          <w:lang w:val="en-US"/>
          <w:rPrChange w:id="353"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354" w:author="Danilo Bzdok" w:date="2018-05-07T18:28:00Z">
            <w:rPr>
              <w:rFonts w:ascii="Calibri" w:hAnsi="Calibri"/>
              <w:color w:val="000000" w:themeColor="text1"/>
              <w:sz w:val="22"/>
              <w:szCs w:val="22"/>
              <w:lang w:val="en-US"/>
            </w:rPr>
          </w:rPrChange>
        </w:rPr>
        <w:t xml:space="preserve">easily </w:t>
      </w:r>
      <w:r w:rsidR="009905F4" w:rsidRPr="0079701D">
        <w:rPr>
          <w:rFonts w:ascii="Calibri" w:hAnsi="Calibri"/>
          <w:color w:val="000000" w:themeColor="text1"/>
          <w:lang w:val="en-US"/>
          <w:rPrChange w:id="355" w:author="Danilo Bzdok" w:date="2018-05-07T18:28:00Z">
            <w:rPr>
              <w:rFonts w:ascii="Calibri" w:hAnsi="Calibri"/>
              <w:color w:val="000000" w:themeColor="text1"/>
              <w:sz w:val="22"/>
              <w:szCs w:val="22"/>
              <w:lang w:val="en-US"/>
            </w:rPr>
          </w:rPrChange>
        </w:rPr>
        <w:t xml:space="preserve">successfully </w:t>
      </w:r>
      <w:r w:rsidRPr="0079701D">
        <w:rPr>
          <w:rFonts w:ascii="Calibri" w:hAnsi="Calibri"/>
          <w:color w:val="000000" w:themeColor="text1"/>
          <w:lang w:val="en-US"/>
          <w:rPrChange w:id="356" w:author="Danilo Bzdok" w:date="2018-05-07T18:28:00Z">
            <w:rPr>
              <w:rFonts w:ascii="Calibri" w:hAnsi="Calibri"/>
              <w:color w:val="000000" w:themeColor="text1"/>
              <w:sz w:val="22"/>
              <w:szCs w:val="22"/>
              <w:lang w:val="en-US"/>
            </w:rPr>
          </w:rPrChange>
        </w:rPr>
        <w:t>exceed</w:t>
      </w:r>
      <w:r w:rsidR="009905F4" w:rsidRPr="0079701D">
        <w:rPr>
          <w:rFonts w:ascii="Calibri" w:hAnsi="Calibri"/>
          <w:color w:val="000000" w:themeColor="text1"/>
          <w:lang w:val="en-US"/>
          <w:rPrChange w:id="357" w:author="Danilo Bzdok" w:date="2018-05-07T18:28:00Z">
            <w:rPr>
              <w:rFonts w:ascii="Calibri" w:hAnsi="Calibri"/>
              <w:color w:val="000000" w:themeColor="text1"/>
              <w:sz w:val="22"/>
              <w:szCs w:val="22"/>
              <w:lang w:val="en-US"/>
            </w:rPr>
          </w:rPrChange>
        </w:rPr>
        <w:t>ed</w:t>
      </w:r>
      <w:r w:rsidRPr="0079701D">
        <w:rPr>
          <w:rFonts w:ascii="Calibri" w:hAnsi="Calibri"/>
          <w:color w:val="000000" w:themeColor="text1"/>
          <w:lang w:val="en-US"/>
          <w:rPrChange w:id="358"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359"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360"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361" w:author="Danilo Bzdok" w:date="2018-05-07T18:28:00Z">
            <w:rPr>
              <w:rFonts w:ascii="Calibri" w:hAnsi="Calibri"/>
              <w:color w:val="000000" w:themeColor="text1"/>
              <w:sz w:val="22"/>
              <w:szCs w:val="22"/>
              <w:lang w:val="en-US"/>
            </w:rPr>
          </w:rPrChange>
        </w:rPr>
        <w:t xml:space="preserve">built on the same data revealed that considering </w:t>
      </w:r>
      <w:r w:rsidRPr="0079701D">
        <w:rPr>
          <w:rFonts w:ascii="Calibri" w:hAnsi="Calibri"/>
          <w:color w:val="000000" w:themeColor="text1"/>
          <w:lang w:val="en-US"/>
          <w:rPrChange w:id="362"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363"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364"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365"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366"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367"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368"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369"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xml:space="preserve">, the predictive variable </w:t>
      </w:r>
      <w:r w:rsidR="009129D9" w:rsidRPr="0079701D">
        <w:rPr>
          <w:rFonts w:ascii="Calibri" w:hAnsi="Calibri"/>
          <w:color w:val="000000"/>
          <w:lang w:val="en-US"/>
        </w:rPr>
        <w:lastRenderedPageBreak/>
        <w:t>se</w:t>
      </w:r>
      <w:r w:rsidR="003963E8" w:rsidRPr="0079701D">
        <w:rPr>
          <w:rFonts w:ascii="Calibri" w:hAnsi="Calibri"/>
          <w:color w:val="000000"/>
          <w:lang w:val="en-US"/>
        </w:rPr>
        <w:t xml:space="preserve">lection concurred with </w:t>
      </w:r>
      <w:ins w:id="370"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3963E8" w:rsidRPr="0079701D">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may </w:t>
      </w:r>
      <w:r w:rsidR="003963E8" w:rsidRPr="0079701D">
        <w:rPr>
          <w:rFonts w:ascii="Calibri" w:eastAsia="Times New Roman" w:hAnsi="Calibri"/>
          <w:color w:val="000000"/>
          <w:lang w:val="en-US"/>
        </w:rPr>
        <w:t xml:space="preserve">here </w:t>
      </w:r>
      <w:r w:rsidR="00D076FA" w:rsidRPr="0079701D">
        <w:rPr>
          <w:rFonts w:ascii="Calibri" w:eastAsia="Times New Roman" w:hAnsi="Calibri"/>
          <w:color w:val="000000"/>
          <w:lang w:val="en-US"/>
        </w:rPr>
        <w:t xml:space="preserve">miss the </w:t>
      </w:r>
      <w:r w:rsidR="003963E8" w:rsidRPr="0079701D">
        <w:rPr>
          <w:rFonts w:ascii="Calibri" w:eastAsia="Times New Roman" w:hAnsi="Calibri"/>
          <w:color w:val="000000"/>
          <w:lang w:val="en-US"/>
        </w:rPr>
        <w:t xml:space="preserve">potentially </w:t>
      </w:r>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of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731A2794"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del w:id="371" w:author="Danilo Bzdok" w:date="2018-05-08T10:26:00Z">
        <w:r w:rsidR="00247D8A" w:rsidDel="007C34E5">
          <w:rPr>
            <w:rFonts w:ascii="Calibri" w:hAnsi="Calibri"/>
            <w:color w:val="000000" w:themeColor="text1"/>
            <w:lang w:val="en-US"/>
          </w:rPr>
          <w:delText xml:space="preserve">more than </w:delText>
        </w:r>
      </w:del>
      <w:ins w:id="372" w:author="Danilo Bzdok" w:date="2018-05-08T10:26:00Z">
        <w:r w:rsidR="007C34E5">
          <w:rPr>
            <w:rFonts w:ascii="Calibri" w:hAnsi="Calibri"/>
            <w:color w:val="000000" w:themeColor="text1"/>
            <w:lang w:val="en-US"/>
          </w:rPr>
          <w:t>&gt;</w:t>
        </w:r>
      </w:ins>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61FCDFF1"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373" w:author="Danilo Bzdok" w:date="2018-05-07T18:31:00Z">
        <w:r w:rsidR="001172A2" w:rsidDel="00FE3F99">
          <w:rPr>
            <w:rFonts w:ascii="Calibri" w:hAnsi="Calibri"/>
            <w:color w:val="000000" w:themeColor="text1"/>
            <w:lang w:val="en-US"/>
          </w:rPr>
          <w:delText xml:space="preserve">at least </w:delText>
        </w:r>
      </w:del>
      <w:ins w:id="374"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375"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376" w:author="Danilo Bzdok" w:date="2018-05-07T18:31:00Z">
        <w:r w:rsidR="0042596B" w:rsidDel="00FE3F99">
          <w:rPr>
            <w:rFonts w:ascii="Calibri" w:hAnsi="Calibri"/>
            <w:color w:val="000000" w:themeColor="text1"/>
            <w:lang w:val="en-US"/>
          </w:rPr>
          <w:delText xml:space="preserve">out of </w:delText>
        </w:r>
      </w:del>
      <w:ins w:id="377"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F273A">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DF273A">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F273A">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DF273A">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52606159"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DF273A"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DF273A">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DF273A">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F273A"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DF273A"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DF273A"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DF273A"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378"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379" w:author="Danilo Bzdok" w:date="2018-05-08T10:24:00Z">
            <w:rPr>
              <w:rFonts w:ascii="Calibri" w:hAnsi="Calibri"/>
              <w:b/>
              <w:color w:val="000000" w:themeColor="text1"/>
              <w:lang w:val="en-US"/>
            </w:rPr>
          </w:rPrChange>
        </w:rPr>
        <w:t>Conclusion</w:t>
      </w:r>
    </w:p>
    <w:p w14:paraId="59F5AD5A" w14:textId="5E31608E"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DF273A">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DF273A">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DF273A">
          <w:rPr>
            <w:rFonts w:ascii="Calibri" w:hAnsi="Calibri"/>
            <w:noProof/>
            <w:lang w:val="en-US"/>
          </w:rPr>
          <w:t>2</w:t>
        </w:r>
      </w:hyperlink>
      <w:r w:rsidR="00F974E9">
        <w:rPr>
          <w:rFonts w:ascii="Calibri" w:hAnsi="Calibri"/>
          <w:noProof/>
          <w:lang w:val="en-US"/>
        </w:rPr>
        <w:t xml:space="preserve">, </w:t>
      </w:r>
      <w:hyperlink w:anchor="_ENREF_45" w:tooltip="Bzdok, 2017 #6436" w:history="1">
        <w:r w:rsidR="00DF273A">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55F9DA14"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DF273A">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07E2441"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380"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381" w:author="Danilo Bzdok" w:date="2018-05-07T12:52:00Z">
        <w:r w:rsidR="004F1F26">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F273A">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6D4E82BA" w:rsidR="00BA571F" w:rsidRDefault="00BA571F" w:rsidP="00C51D95">
      <w:pPr>
        <w:widowControl w:val="0"/>
        <w:autoSpaceDE w:val="0"/>
        <w:autoSpaceDN w:val="0"/>
        <w:adjustRightInd w:val="0"/>
        <w:spacing w:after="240" w:line="200" w:lineRule="atLeast"/>
        <w:jc w:val="both"/>
        <w:rPr>
          <w:ins w:id="382" w:author="Danilo Bzdok" w:date="2018-05-07T11:42:00Z"/>
          <w:rFonts w:ascii="Calibri" w:hAnsi="Calibri" w:cs="Times"/>
          <w:color w:val="000000" w:themeColor="text1"/>
          <w:lang w:val="en-US"/>
        </w:rPr>
      </w:pPr>
      <w:ins w:id="383"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384" w:author="Danilo Bzdok" w:date="2018-05-07T11:43:00Z">
        <w:r>
          <w:rPr>
            <w:rFonts w:ascii="Calibri" w:hAnsi="Calibri" w:cs="Times"/>
            <w:color w:val="000000" w:themeColor="text1"/>
            <w:lang w:val="en-US"/>
          </w:rPr>
          <w:t xml:space="preserve"> (</w:t>
        </w:r>
      </w:ins>
      <w:ins w:id="385" w:author="Danilo Bzdok" w:date="2018-05-07T11:44:00Z">
        <w:r>
          <w:rPr>
            <w:rFonts w:ascii="Calibri" w:hAnsi="Calibri" w:cs="Times"/>
            <w:color w:val="000000" w:themeColor="text1"/>
            <w:lang w:val="en-US"/>
          </w:rPr>
          <w:t>National University of Singapore</w:t>
        </w:r>
      </w:ins>
      <w:ins w:id="386" w:author="Danilo Bzdok" w:date="2018-05-07T11:43:00Z">
        <w:r>
          <w:rPr>
            <w:rFonts w:ascii="Calibri" w:hAnsi="Calibri" w:cs="Times"/>
            <w:color w:val="000000" w:themeColor="text1"/>
            <w:lang w:val="en-US"/>
          </w:rPr>
          <w:t>)</w:t>
        </w:r>
      </w:ins>
      <w:ins w:id="387"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388" w:author="Danilo Bzdok" w:date="2018-05-07T11:44:00Z">
        <w:r>
          <w:rPr>
            <w:rFonts w:ascii="Calibri" w:hAnsi="Calibri" w:cs="Times"/>
            <w:color w:val="000000" w:themeColor="text1"/>
            <w:lang w:val="en-US"/>
          </w:rPr>
          <w:t xml:space="preserve"> (Columbia University)</w:t>
        </w:r>
      </w:ins>
      <w:ins w:id="389" w:author="Danilo Bzdok" w:date="2018-05-07T11:42:00Z">
        <w:r>
          <w:rPr>
            <w:rFonts w:ascii="Calibri" w:hAnsi="Calibri" w:cs="Times"/>
            <w:color w:val="000000" w:themeColor="text1"/>
            <w:lang w:val="en-US"/>
          </w:rPr>
          <w:t xml:space="preserve">, </w:t>
        </w:r>
      </w:ins>
      <w:ins w:id="390" w:author="Danilo Bzdok" w:date="2018-05-07T18:08:00Z">
        <w:r w:rsidR="00D40F70">
          <w:rPr>
            <w:rFonts w:ascii="Calibri" w:hAnsi="Calibri" w:cs="Times"/>
            <w:color w:val="000000" w:themeColor="text1"/>
            <w:lang w:val="en-US"/>
          </w:rPr>
          <w:t>Benjamin de Haas (</w:t>
        </w:r>
      </w:ins>
      <w:ins w:id="391" w:author="Danilo Bzdok" w:date="2018-05-07T18:09:00Z">
        <w:r w:rsidR="00884F31">
          <w:rPr>
            <w:rFonts w:ascii="Calibri" w:hAnsi="Calibri" w:cs="Times"/>
            <w:color w:val="000000" w:themeColor="text1"/>
            <w:lang w:val="en-US"/>
          </w:rPr>
          <w:t>University of Giessen</w:t>
        </w:r>
      </w:ins>
      <w:ins w:id="392" w:author="Danilo Bzdok" w:date="2018-05-07T18:08:00Z">
        <w:r w:rsidR="00D40F70">
          <w:rPr>
            <w:rFonts w:ascii="Calibri" w:hAnsi="Calibri" w:cs="Times"/>
            <w:color w:val="000000" w:themeColor="text1"/>
            <w:lang w:val="en-US"/>
          </w:rPr>
          <w:t xml:space="preserve">), </w:t>
        </w:r>
      </w:ins>
      <w:ins w:id="393" w:author="Danilo Bzdok" w:date="2018-05-08T09:53:00Z">
        <w:r w:rsidR="00B87DFF">
          <w:rPr>
            <w:rFonts w:ascii="Calibri" w:hAnsi="Calibri" w:cs="Times"/>
            <w:color w:val="000000" w:themeColor="text1"/>
            <w:lang w:val="en-US"/>
          </w:rPr>
          <w:t>Guillaume Dumas (</w:t>
        </w:r>
        <w:proofErr w:type="spellStart"/>
        <w:r w:rsidR="00B87DFF">
          <w:rPr>
            <w:rFonts w:ascii="Calibri" w:hAnsi="Calibri" w:cs="Times"/>
            <w:color w:val="000000" w:themeColor="text1"/>
            <w:lang w:val="en-US"/>
          </w:rPr>
          <w:t>Institut</w:t>
        </w:r>
        <w:proofErr w:type="spellEnd"/>
        <w:r w:rsidR="00B87DFF">
          <w:rPr>
            <w:rFonts w:ascii="Calibri" w:hAnsi="Calibri" w:cs="Times"/>
            <w:color w:val="000000" w:themeColor="text1"/>
            <w:lang w:val="en-US"/>
          </w:rPr>
          <w:t xml:space="preserve"> Pasteur) </w:t>
        </w:r>
      </w:ins>
      <w:ins w:id="394" w:author="Danilo Bzdok" w:date="2018-05-07T11:42:00Z">
        <w:r>
          <w:rPr>
            <w:rFonts w:ascii="Calibri" w:hAnsi="Calibri" w:cs="Times"/>
            <w:color w:val="000000" w:themeColor="text1"/>
            <w:lang w:val="en-US"/>
          </w:rPr>
          <w:t xml:space="preserve">and </w:t>
        </w:r>
      </w:ins>
      <w:proofErr w:type="spellStart"/>
      <w:ins w:id="395"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396" w:author="Danilo Bzdok" w:date="2018-05-07T11:44:00Z">
        <w:r>
          <w:rPr>
            <w:rFonts w:ascii="Calibri" w:hAnsi="Calibri" w:cs="Times"/>
            <w:color w:val="000000" w:themeColor="text1"/>
            <w:lang w:val="en-US"/>
          </w:rPr>
          <w:t xml:space="preserve"> (</w:t>
        </w:r>
      </w:ins>
      <w:proofErr w:type="spellStart"/>
      <w:ins w:id="397"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398" w:author="Danilo Bzdok" w:date="2018-05-07T11:44:00Z">
        <w:r>
          <w:rPr>
            <w:rFonts w:ascii="Calibri" w:hAnsi="Calibri" w:cs="Times"/>
            <w:color w:val="000000" w:themeColor="text1"/>
            <w:lang w:val="en-US"/>
          </w:rPr>
          <w:t>)</w:t>
        </w:r>
      </w:ins>
      <w:ins w:id="399"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C7EDB9B"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400"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401"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402"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DF273A"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32A64005" w14:textId="77777777" w:rsidR="00DF273A" w:rsidRPr="00DF273A" w:rsidRDefault="004C6FB4" w:rsidP="00DF273A">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403" w:name="_ENREF_1"/>
      <w:r w:rsidR="00DF273A" w:rsidRPr="00DF273A">
        <w:rPr>
          <w:noProof/>
        </w:rPr>
        <w:t>1.</w:t>
      </w:r>
      <w:r w:rsidR="00DF273A" w:rsidRPr="00DF273A">
        <w:rPr>
          <w:noProof/>
        </w:rPr>
        <w:tab/>
        <w:t>Bzdok D, Altman N, Krzywinski M. Statistics versus machine learning. Nature Methods. 2018;15:233–4.</w:t>
      </w:r>
      <w:bookmarkEnd w:id="403"/>
    </w:p>
    <w:p w14:paraId="322501C5" w14:textId="77777777" w:rsidR="00DF273A" w:rsidRPr="00DF273A" w:rsidRDefault="00DF273A" w:rsidP="00DF273A">
      <w:pPr>
        <w:pStyle w:val="EndNoteBibliography"/>
        <w:spacing w:after="240"/>
        <w:rPr>
          <w:noProof/>
        </w:rPr>
      </w:pPr>
      <w:bookmarkStart w:id="404" w:name="_ENREF_2"/>
      <w:r w:rsidRPr="00DF273A">
        <w:rPr>
          <w:noProof/>
        </w:rPr>
        <w:t>2.</w:t>
      </w:r>
      <w:r w:rsidRPr="00DF273A">
        <w:rPr>
          <w:noProof/>
        </w:rPr>
        <w:tab/>
        <w:t>Breiman L. Statistical Modeling: The Two Cultures. Statistical Science. 2001;16(3):199-231.</w:t>
      </w:r>
      <w:bookmarkEnd w:id="404"/>
    </w:p>
    <w:p w14:paraId="639EB65B" w14:textId="77777777" w:rsidR="00DF273A" w:rsidRPr="00DF273A" w:rsidRDefault="00DF273A" w:rsidP="00DF273A">
      <w:pPr>
        <w:pStyle w:val="EndNoteBibliography"/>
        <w:spacing w:after="240"/>
        <w:rPr>
          <w:noProof/>
        </w:rPr>
      </w:pPr>
      <w:bookmarkStart w:id="405" w:name="_ENREF_3"/>
      <w:r w:rsidRPr="00DF273A">
        <w:rPr>
          <w:noProof/>
        </w:rPr>
        <w:t>3.</w:t>
      </w:r>
      <w:r w:rsidRPr="00DF273A">
        <w:rPr>
          <w:noProof/>
        </w:rPr>
        <w:tab/>
        <w:t>White AR. Inference. The Philosophical Quarterly (1950-). 1971;21(85):289-302.</w:t>
      </w:r>
      <w:bookmarkEnd w:id="405"/>
    </w:p>
    <w:p w14:paraId="106AB8A5" w14:textId="77777777" w:rsidR="00DF273A" w:rsidRPr="00DF273A" w:rsidRDefault="00DF273A" w:rsidP="00DF273A">
      <w:pPr>
        <w:pStyle w:val="EndNoteBibliography"/>
        <w:spacing w:after="240"/>
        <w:rPr>
          <w:noProof/>
        </w:rPr>
      </w:pPr>
      <w:bookmarkStart w:id="406" w:name="_ENREF_4"/>
      <w:r w:rsidRPr="00DF273A">
        <w:rPr>
          <w:noProof/>
        </w:rPr>
        <w:t>4.</w:t>
      </w:r>
      <w:r w:rsidRPr="00DF273A">
        <w:rPr>
          <w:noProof/>
        </w:rPr>
        <w:tab/>
        <w:t>Cowles M, Davis C. On the Origins of the .05 Level of Statistical Significance. American Psychologist. 1982;37(5):553-8.</w:t>
      </w:r>
      <w:bookmarkEnd w:id="406"/>
    </w:p>
    <w:p w14:paraId="7A9A3625" w14:textId="77777777" w:rsidR="00DF273A" w:rsidRPr="00DF273A" w:rsidRDefault="00DF273A" w:rsidP="00DF273A">
      <w:pPr>
        <w:pStyle w:val="EndNoteBibliography"/>
        <w:spacing w:after="240"/>
        <w:rPr>
          <w:noProof/>
        </w:rPr>
      </w:pPr>
      <w:bookmarkStart w:id="407" w:name="_ENREF_5"/>
      <w:r w:rsidRPr="00DF273A">
        <w:rPr>
          <w:noProof/>
        </w:rPr>
        <w:t>5.</w:t>
      </w:r>
      <w:r w:rsidRPr="00DF273A">
        <w:rPr>
          <w:noProof/>
        </w:rPr>
        <w:tab/>
        <w:t>Cox DR. Principles of statistical inference: Cambridge university press; 2006.</w:t>
      </w:r>
      <w:bookmarkEnd w:id="407"/>
    </w:p>
    <w:p w14:paraId="4632EBAB" w14:textId="77777777" w:rsidR="00DF273A" w:rsidRPr="00DF273A" w:rsidRDefault="00DF273A" w:rsidP="00DF273A">
      <w:pPr>
        <w:pStyle w:val="EndNoteBibliography"/>
        <w:spacing w:after="240"/>
        <w:rPr>
          <w:noProof/>
        </w:rPr>
      </w:pPr>
      <w:bookmarkStart w:id="408" w:name="_ENREF_6"/>
      <w:r w:rsidRPr="00DF273A">
        <w:rPr>
          <w:noProof/>
        </w:rPr>
        <w:t>6.</w:t>
      </w:r>
      <w:r w:rsidRPr="00DF273A">
        <w:rPr>
          <w:noProof/>
        </w:rPr>
        <w:tab/>
        <w:t>Gigerenzer G. The superego, the ego, and the id in statistical reasoning. A handbook for data analysis in the behavioral sciences: Methodological issues. 1993:311-39.</w:t>
      </w:r>
      <w:bookmarkEnd w:id="408"/>
    </w:p>
    <w:p w14:paraId="3628833C" w14:textId="77777777" w:rsidR="00DF273A" w:rsidRPr="00DF273A" w:rsidRDefault="00DF273A" w:rsidP="00DF273A">
      <w:pPr>
        <w:pStyle w:val="EndNoteBibliography"/>
        <w:spacing w:after="240"/>
        <w:rPr>
          <w:noProof/>
        </w:rPr>
      </w:pPr>
      <w:bookmarkStart w:id="409" w:name="_ENREF_7"/>
      <w:r w:rsidRPr="00DF273A">
        <w:rPr>
          <w:noProof/>
        </w:rPr>
        <w:t>7.</w:t>
      </w:r>
      <w:r w:rsidRPr="00DF273A">
        <w:rPr>
          <w:noProof/>
        </w:rPr>
        <w:tab/>
        <w:t>Efron B, Tibshirani RJ. Statistical data analysis in the computer age. Science. 1991;253(5018):390-5.</w:t>
      </w:r>
      <w:bookmarkEnd w:id="409"/>
    </w:p>
    <w:p w14:paraId="06500319" w14:textId="77777777" w:rsidR="00DF273A" w:rsidRPr="00DF273A" w:rsidRDefault="00DF273A" w:rsidP="00DF273A">
      <w:pPr>
        <w:pStyle w:val="EndNoteBibliography"/>
        <w:spacing w:after="240"/>
        <w:rPr>
          <w:noProof/>
        </w:rPr>
      </w:pPr>
      <w:bookmarkStart w:id="410" w:name="_ENREF_8"/>
      <w:r w:rsidRPr="00DF273A">
        <w:rPr>
          <w:noProof/>
        </w:rPr>
        <w:t>8.</w:t>
      </w:r>
      <w:r w:rsidRPr="00DF273A">
        <w:rPr>
          <w:noProof/>
        </w:rPr>
        <w:tab/>
        <w:t>Efron B, Hastie T. Computer-Age Statistical Inference: Cambridge University Press; 2016.</w:t>
      </w:r>
      <w:bookmarkEnd w:id="410"/>
    </w:p>
    <w:p w14:paraId="23817699" w14:textId="77777777" w:rsidR="00DF273A" w:rsidRPr="00DF273A" w:rsidRDefault="00DF273A" w:rsidP="00DF273A">
      <w:pPr>
        <w:pStyle w:val="EndNoteBibliography"/>
        <w:spacing w:after="240"/>
        <w:rPr>
          <w:noProof/>
        </w:rPr>
      </w:pPr>
      <w:bookmarkStart w:id="411" w:name="_ENREF_9"/>
      <w:r w:rsidRPr="00DF273A">
        <w:rPr>
          <w:noProof/>
        </w:rPr>
        <w:t>9.</w:t>
      </w:r>
      <w:r w:rsidRPr="00DF273A">
        <w:rPr>
          <w:noProof/>
        </w:rPr>
        <w:tab/>
        <w:t>Efron B. Large-scale inference: empirical Bayes methods for estimation, testing, and prediction: Cambridge University Press; 2012.</w:t>
      </w:r>
      <w:bookmarkEnd w:id="411"/>
    </w:p>
    <w:p w14:paraId="632B3527" w14:textId="77777777" w:rsidR="00DF273A" w:rsidRPr="00DF273A" w:rsidRDefault="00DF273A" w:rsidP="00DF273A">
      <w:pPr>
        <w:pStyle w:val="EndNoteBibliography"/>
        <w:spacing w:after="240"/>
        <w:rPr>
          <w:noProof/>
        </w:rPr>
      </w:pPr>
      <w:bookmarkStart w:id="412" w:name="_ENREF_10"/>
      <w:r w:rsidRPr="00DF273A">
        <w:rPr>
          <w:noProof/>
        </w:rPr>
        <w:t>10.</w:t>
      </w:r>
      <w:r w:rsidRPr="00DF273A">
        <w:rPr>
          <w:noProof/>
        </w:rPr>
        <w:tab/>
        <w:t>Wasserstein RL, Lazar NA. The ASA's statement on p-values: context, process, and purpose. Am Stat. 2016;70(2):129-33.</w:t>
      </w:r>
      <w:bookmarkEnd w:id="412"/>
    </w:p>
    <w:p w14:paraId="070651BF" w14:textId="77777777" w:rsidR="00DF273A" w:rsidRPr="00DF273A" w:rsidRDefault="00DF273A" w:rsidP="00DF273A">
      <w:pPr>
        <w:pStyle w:val="EndNoteBibliography"/>
        <w:spacing w:after="240"/>
        <w:rPr>
          <w:noProof/>
        </w:rPr>
      </w:pPr>
      <w:bookmarkStart w:id="413" w:name="_ENREF_11"/>
      <w:r w:rsidRPr="00DF273A">
        <w:rPr>
          <w:noProof/>
        </w:rPr>
        <w:t>11.</w:t>
      </w:r>
      <w:r w:rsidRPr="00DF273A">
        <w:rPr>
          <w:noProof/>
        </w:rPr>
        <w:tab/>
        <w:t>Ioannidis JP. The Proposal to Lower P Value Thresholds to. 005. JAMA : the journal of the American Medical Association. 2018.</w:t>
      </w:r>
      <w:bookmarkEnd w:id="413"/>
    </w:p>
    <w:p w14:paraId="30E2616B" w14:textId="77777777" w:rsidR="00DF273A" w:rsidRPr="00DF273A" w:rsidRDefault="00DF273A" w:rsidP="00DF273A">
      <w:pPr>
        <w:pStyle w:val="EndNoteBibliography"/>
        <w:spacing w:after="240"/>
        <w:rPr>
          <w:noProof/>
        </w:rPr>
      </w:pPr>
      <w:bookmarkStart w:id="414" w:name="_ENREF_12"/>
      <w:r w:rsidRPr="00DF273A">
        <w:rPr>
          <w:noProof/>
        </w:rPr>
        <w:t>12.</w:t>
      </w:r>
      <w:r w:rsidRPr="00DF273A">
        <w:rPr>
          <w:noProof/>
        </w:rPr>
        <w:tab/>
        <w:t>Blei DM, Smyth P. Science and data science. Proceedings of the National Academy of Sciences. 2017;114(33):8689-92.</w:t>
      </w:r>
      <w:bookmarkEnd w:id="414"/>
    </w:p>
    <w:p w14:paraId="208A7AEC" w14:textId="77777777" w:rsidR="00DF273A" w:rsidRPr="00DF273A" w:rsidRDefault="00DF273A" w:rsidP="00DF273A">
      <w:pPr>
        <w:pStyle w:val="EndNoteBibliography"/>
        <w:spacing w:after="240"/>
        <w:rPr>
          <w:noProof/>
        </w:rPr>
      </w:pPr>
      <w:bookmarkStart w:id="415" w:name="_ENREF_13"/>
      <w:r w:rsidRPr="00DF273A">
        <w:rPr>
          <w:noProof/>
        </w:rPr>
        <w:t>13.</w:t>
      </w:r>
      <w:r w:rsidRPr="00DF273A">
        <w:rPr>
          <w:noProof/>
        </w:rPr>
        <w:tab/>
        <w:t>Leonelli S. Data-centric biology: a philosophical study: University of Chicago Press; 2016.</w:t>
      </w:r>
      <w:bookmarkEnd w:id="415"/>
    </w:p>
    <w:p w14:paraId="7A55FECD" w14:textId="77777777" w:rsidR="00DF273A" w:rsidRPr="00DF273A" w:rsidRDefault="00DF273A" w:rsidP="00DF273A">
      <w:pPr>
        <w:pStyle w:val="EndNoteBibliography"/>
        <w:spacing w:after="240"/>
        <w:rPr>
          <w:noProof/>
        </w:rPr>
      </w:pPr>
      <w:bookmarkStart w:id="416" w:name="_ENREF_14"/>
      <w:r w:rsidRPr="00DF273A">
        <w:rPr>
          <w:noProof/>
        </w:rPr>
        <w:t>14.</w:t>
      </w:r>
      <w:r w:rsidRPr="00DF273A">
        <w:rPr>
          <w:noProof/>
        </w:rPr>
        <w:tab/>
        <w:t>Manyika J, Chui M, Brown B, Bughin J, Dobbs R, Roxburgh C, et al. Big data: The next frontier for innovation, competition, and productivity. Technical report, McKinsey Global Institute. 2011.</w:t>
      </w:r>
      <w:bookmarkEnd w:id="416"/>
    </w:p>
    <w:p w14:paraId="0476F82F" w14:textId="77777777" w:rsidR="00DF273A" w:rsidRPr="00DF273A" w:rsidRDefault="00DF273A" w:rsidP="00DF273A">
      <w:pPr>
        <w:pStyle w:val="EndNoteBibliography"/>
        <w:spacing w:after="240"/>
        <w:rPr>
          <w:noProof/>
        </w:rPr>
      </w:pPr>
      <w:bookmarkStart w:id="417" w:name="_ENREF_15"/>
      <w:r w:rsidRPr="00DF273A">
        <w:rPr>
          <w:noProof/>
        </w:rPr>
        <w:t>15.</w:t>
      </w:r>
      <w:r w:rsidRPr="00DF273A">
        <w:rPr>
          <w:noProof/>
        </w:rPr>
        <w:tab/>
        <w:t>Goodfellow IJ, Bengio Y, Courville A. Deep learning. USA: MIT Press; 2016.</w:t>
      </w:r>
      <w:bookmarkEnd w:id="417"/>
    </w:p>
    <w:p w14:paraId="1634E891" w14:textId="77777777" w:rsidR="00DF273A" w:rsidRPr="00DF273A" w:rsidRDefault="00DF273A" w:rsidP="00DF273A">
      <w:pPr>
        <w:pStyle w:val="EndNoteBibliography"/>
        <w:spacing w:after="240"/>
        <w:rPr>
          <w:noProof/>
        </w:rPr>
      </w:pPr>
      <w:bookmarkStart w:id="418" w:name="_ENREF_16"/>
      <w:r w:rsidRPr="00DF273A">
        <w:rPr>
          <w:noProof/>
        </w:rPr>
        <w:t>16.</w:t>
      </w:r>
      <w:r w:rsidRPr="00DF273A">
        <w:rPr>
          <w:noProof/>
        </w:rPr>
        <w:tab/>
        <w:t>Shmueli G. To explain or to predict? Statistical science. 2010:289-310.</w:t>
      </w:r>
      <w:bookmarkEnd w:id="418"/>
    </w:p>
    <w:p w14:paraId="29A3C8E0" w14:textId="77777777" w:rsidR="00DF273A" w:rsidRPr="00DF273A" w:rsidRDefault="00DF273A" w:rsidP="00DF273A">
      <w:pPr>
        <w:pStyle w:val="EndNoteBibliography"/>
        <w:spacing w:after="240"/>
        <w:rPr>
          <w:noProof/>
        </w:rPr>
      </w:pPr>
      <w:bookmarkStart w:id="419" w:name="_ENREF_17"/>
      <w:r w:rsidRPr="00DF273A">
        <w:rPr>
          <w:noProof/>
        </w:rPr>
        <w:t>17.</w:t>
      </w:r>
      <w:r w:rsidRPr="00DF273A">
        <w:rPr>
          <w:noProof/>
        </w:rPr>
        <w:tab/>
        <w:t>Hinton GE, Salakhutdinov RR. Reducing the dimensionality of data with neural networks. Science. 2006;313(5786):504-7.</w:t>
      </w:r>
      <w:bookmarkEnd w:id="419"/>
    </w:p>
    <w:p w14:paraId="0675FA97" w14:textId="77777777" w:rsidR="00DF273A" w:rsidRPr="00DF273A" w:rsidRDefault="00DF273A" w:rsidP="00DF273A">
      <w:pPr>
        <w:pStyle w:val="EndNoteBibliography"/>
        <w:spacing w:after="240"/>
        <w:rPr>
          <w:noProof/>
        </w:rPr>
      </w:pPr>
      <w:bookmarkStart w:id="420" w:name="_ENREF_18"/>
      <w:r w:rsidRPr="00DF273A">
        <w:rPr>
          <w:noProof/>
        </w:rPr>
        <w:t>18.</w:t>
      </w:r>
      <w:r w:rsidRPr="00DF273A">
        <w:rPr>
          <w:noProof/>
        </w:rPr>
        <w:tab/>
        <w:t>Poplin R, Varadarajan AV, Blumer K, Liu Y, McConnell MV, Corrado GS, et al. Prediction of cardiovascular risk factors from retinal fundus photographs via deep learning. Nature Biomedical Engineering. 2018;2(3):158.</w:t>
      </w:r>
      <w:bookmarkEnd w:id="420"/>
    </w:p>
    <w:p w14:paraId="70C9C04B" w14:textId="77777777" w:rsidR="00DF273A" w:rsidRPr="00DF273A" w:rsidRDefault="00DF273A" w:rsidP="00DF273A">
      <w:pPr>
        <w:pStyle w:val="EndNoteBibliography"/>
        <w:spacing w:after="240"/>
        <w:rPr>
          <w:noProof/>
        </w:rPr>
      </w:pPr>
      <w:bookmarkStart w:id="421" w:name="_ENREF_19"/>
      <w:r w:rsidRPr="00DF273A">
        <w:rPr>
          <w:noProof/>
        </w:rPr>
        <w:t>19.</w:t>
      </w:r>
      <w:r w:rsidRPr="00DF273A">
        <w:rPr>
          <w:noProof/>
        </w:rPr>
        <w:tab/>
        <w:t>Rajpurkar P, Hannun AY, Haghpanahi M, Bourn C, Ng AY. Cardiologist-level arrhythmia detection with convolutional neural networks. arXiv preprint arXiv:170701836. 2017.</w:t>
      </w:r>
      <w:bookmarkEnd w:id="421"/>
    </w:p>
    <w:p w14:paraId="4A9573CE" w14:textId="77777777" w:rsidR="00DF273A" w:rsidRPr="00DF273A" w:rsidRDefault="00DF273A" w:rsidP="00DF273A">
      <w:pPr>
        <w:pStyle w:val="EndNoteBibliography"/>
        <w:spacing w:after="240"/>
        <w:rPr>
          <w:noProof/>
        </w:rPr>
      </w:pPr>
      <w:bookmarkStart w:id="422" w:name="_ENREF_20"/>
      <w:r w:rsidRPr="00DF273A">
        <w:rPr>
          <w:noProof/>
        </w:rPr>
        <w:t>20.</w:t>
      </w:r>
      <w:r w:rsidRPr="00DF273A">
        <w:rPr>
          <w:noProof/>
        </w:rPr>
        <w:tab/>
        <w:t>Esteva A, Kuprel B, Novoa RA, Ko J, Swetter SM, Blau HM, et al. Dermatologist-level classification of skin cancer with deep neural networks. Nature. 2017;542(7639):115-8.</w:t>
      </w:r>
      <w:bookmarkEnd w:id="422"/>
    </w:p>
    <w:p w14:paraId="62DF85D2" w14:textId="77777777" w:rsidR="00DF273A" w:rsidRPr="00DF273A" w:rsidRDefault="00DF273A" w:rsidP="00DF273A">
      <w:pPr>
        <w:pStyle w:val="EndNoteBibliography"/>
        <w:spacing w:after="240"/>
        <w:rPr>
          <w:noProof/>
        </w:rPr>
      </w:pPr>
      <w:bookmarkStart w:id="423" w:name="_ENREF_21"/>
      <w:r w:rsidRPr="00DF273A">
        <w:rPr>
          <w:noProof/>
        </w:rPr>
        <w:t>21.</w:t>
      </w:r>
      <w:r w:rsidRPr="00DF273A">
        <w:rPr>
          <w:noProof/>
        </w:rPr>
        <w:tab/>
        <w:t>Casella G, Berger RL. Statistical inference: Duxbury Pacific Grove, CA; 2002.</w:t>
      </w:r>
      <w:bookmarkEnd w:id="423"/>
    </w:p>
    <w:p w14:paraId="7343D569" w14:textId="77777777" w:rsidR="00DF273A" w:rsidRPr="00DF273A" w:rsidRDefault="00DF273A" w:rsidP="00DF273A">
      <w:pPr>
        <w:pStyle w:val="EndNoteBibliography"/>
        <w:spacing w:after="240"/>
        <w:rPr>
          <w:noProof/>
        </w:rPr>
      </w:pPr>
      <w:bookmarkStart w:id="424" w:name="_ENREF_22"/>
      <w:r w:rsidRPr="00DF273A">
        <w:rPr>
          <w:noProof/>
        </w:rPr>
        <w:t>22.</w:t>
      </w:r>
      <w:r w:rsidRPr="00DF273A">
        <w:rPr>
          <w:noProof/>
        </w:rPr>
        <w:tab/>
        <w:t>Hastie T, Tibshirani R, Friedman J. The Elements of Statistical Learning. Heidelberg, Germany: Springer Series in Statistics; 2001.</w:t>
      </w:r>
      <w:bookmarkEnd w:id="424"/>
    </w:p>
    <w:p w14:paraId="1ABDEDC9" w14:textId="77777777" w:rsidR="00DF273A" w:rsidRPr="00DF273A" w:rsidRDefault="00DF273A" w:rsidP="00DF273A">
      <w:pPr>
        <w:pStyle w:val="EndNoteBibliography"/>
        <w:spacing w:after="240"/>
        <w:rPr>
          <w:noProof/>
        </w:rPr>
      </w:pPr>
      <w:bookmarkStart w:id="425" w:name="_ENREF_23"/>
      <w:r w:rsidRPr="00DF273A">
        <w:rPr>
          <w:noProof/>
        </w:rPr>
        <w:lastRenderedPageBreak/>
        <w:t>23.</w:t>
      </w:r>
      <w:r w:rsidRPr="00DF273A">
        <w:rPr>
          <w:noProof/>
        </w:rPr>
        <w:tab/>
        <w:t>Jordan MI, Mitchell TM. Machine learning: Trends, perspectives, and prospects. Science. 2015;349(6245):255-60.</w:t>
      </w:r>
      <w:bookmarkEnd w:id="425"/>
    </w:p>
    <w:p w14:paraId="5E0C4327" w14:textId="77777777" w:rsidR="00DF273A" w:rsidRPr="00DF273A" w:rsidRDefault="00DF273A" w:rsidP="00DF273A">
      <w:pPr>
        <w:pStyle w:val="EndNoteBibliography"/>
        <w:spacing w:after="240"/>
        <w:rPr>
          <w:noProof/>
        </w:rPr>
      </w:pPr>
      <w:bookmarkStart w:id="426" w:name="_ENREF_24"/>
      <w:r w:rsidRPr="00DF273A">
        <w:rPr>
          <w:noProof/>
        </w:rPr>
        <w:t>24.</w:t>
      </w:r>
      <w:r w:rsidRPr="00DF273A">
        <w:rPr>
          <w:noProof/>
        </w:rPr>
        <w:tab/>
        <w:t>Bzdok D, Karrer T. Single-Subject Prediction: A Statistical Paradigm for Precision Psychiatry.  Brain Network Dysfunction in Neuropsychiatric Illness: Methods, Applications and Implications. New York: Springer; 2018.</w:t>
      </w:r>
      <w:bookmarkEnd w:id="426"/>
    </w:p>
    <w:p w14:paraId="3FF85CDD" w14:textId="77777777" w:rsidR="00DF273A" w:rsidRPr="00DF273A" w:rsidRDefault="00DF273A" w:rsidP="00DF273A">
      <w:pPr>
        <w:pStyle w:val="EndNoteBibliography"/>
        <w:spacing w:after="240"/>
        <w:rPr>
          <w:noProof/>
        </w:rPr>
      </w:pPr>
      <w:bookmarkStart w:id="427" w:name="_ENREF_25"/>
      <w:r w:rsidRPr="00DF273A">
        <w:rPr>
          <w:noProof/>
        </w:rPr>
        <w:t>25.</w:t>
      </w:r>
      <w:r w:rsidRPr="00DF273A">
        <w:rPr>
          <w:noProof/>
        </w:rPr>
        <w:tab/>
        <w:t>Henke N, Bughin J, Chui M, Manyika J, Saleh T, Wiseman B, et al. The age of analytics: Competing in a data-driven world. Technical report, McKinsey Global Institute. 2016.</w:t>
      </w:r>
      <w:bookmarkEnd w:id="427"/>
    </w:p>
    <w:p w14:paraId="636CA5F9" w14:textId="77777777" w:rsidR="00DF273A" w:rsidRPr="00DF273A" w:rsidRDefault="00DF273A" w:rsidP="00DF273A">
      <w:pPr>
        <w:pStyle w:val="EndNoteBibliography"/>
        <w:spacing w:after="240"/>
        <w:rPr>
          <w:noProof/>
        </w:rPr>
      </w:pPr>
      <w:bookmarkStart w:id="428" w:name="_ENREF_26"/>
      <w:r w:rsidRPr="00DF273A">
        <w:rPr>
          <w:noProof/>
        </w:rPr>
        <w:t>26.</w:t>
      </w:r>
      <w:r w:rsidRPr="00DF273A">
        <w:rPr>
          <w:noProof/>
        </w:rPr>
        <w:tab/>
        <w:t>Wu TT, Chen YF, Hastie T, Sobel E, Lange K. Genome-wide association analysis by lasso penalized logistic regression. Bioinformatics. 2009;25(6):714-21.</w:t>
      </w:r>
      <w:bookmarkEnd w:id="428"/>
    </w:p>
    <w:p w14:paraId="53E4D3A7" w14:textId="77777777" w:rsidR="00DF273A" w:rsidRPr="00DF273A" w:rsidRDefault="00DF273A" w:rsidP="00DF273A">
      <w:pPr>
        <w:pStyle w:val="EndNoteBibliography"/>
        <w:spacing w:after="240"/>
        <w:rPr>
          <w:noProof/>
        </w:rPr>
      </w:pPr>
      <w:bookmarkStart w:id="429" w:name="_ENREF_27"/>
      <w:r w:rsidRPr="00DF273A">
        <w:rPr>
          <w:noProof/>
        </w:rPr>
        <w:t>27.</w:t>
      </w:r>
      <w:r w:rsidRPr="00DF273A">
        <w:rPr>
          <w:noProof/>
        </w:rPr>
        <w:tab/>
        <w:t>Freedman DA. A note on screening regression equations. the american statistician. 1983;37(2):152-5.</w:t>
      </w:r>
      <w:bookmarkEnd w:id="429"/>
    </w:p>
    <w:p w14:paraId="49CA7E7D" w14:textId="77777777" w:rsidR="00DF273A" w:rsidRPr="00DF273A" w:rsidRDefault="00DF273A" w:rsidP="00DF273A">
      <w:pPr>
        <w:pStyle w:val="EndNoteBibliography"/>
        <w:spacing w:after="240"/>
        <w:rPr>
          <w:noProof/>
        </w:rPr>
      </w:pPr>
      <w:bookmarkStart w:id="430" w:name="_ENREF_28"/>
      <w:r w:rsidRPr="00DF273A">
        <w:rPr>
          <w:noProof/>
        </w:rPr>
        <w:t>28.</w:t>
      </w:r>
      <w:r w:rsidRPr="00DF273A">
        <w:rPr>
          <w:noProof/>
        </w:rPr>
        <w:tab/>
        <w:t>Hastie T, Tibshirani R, Wainwright M. Statistical Learning with Sparsity: The Lasso and Generalizations: CRC Press; 2015.</w:t>
      </w:r>
      <w:bookmarkEnd w:id="430"/>
    </w:p>
    <w:p w14:paraId="14E1ACBF" w14:textId="77777777" w:rsidR="00DF273A" w:rsidRPr="00DF273A" w:rsidRDefault="00DF273A" w:rsidP="00DF273A">
      <w:pPr>
        <w:pStyle w:val="EndNoteBibliography"/>
        <w:spacing w:after="240"/>
        <w:rPr>
          <w:noProof/>
        </w:rPr>
      </w:pPr>
      <w:bookmarkStart w:id="431" w:name="_ENREF_29"/>
      <w:r w:rsidRPr="00DF273A">
        <w:rPr>
          <w:noProof/>
        </w:rPr>
        <w:t>29.</w:t>
      </w:r>
      <w:r w:rsidRPr="00DF273A">
        <w:rPr>
          <w:noProof/>
        </w:rPr>
        <w:tab/>
        <w:t>Gelman A, Hill J. Data analysis using regression and multi-level hierarchical models: Cambridge University Press New York, NY, USA; 2007.</w:t>
      </w:r>
      <w:bookmarkEnd w:id="431"/>
    </w:p>
    <w:p w14:paraId="2E47856E" w14:textId="77777777" w:rsidR="00DF273A" w:rsidRPr="00DF273A" w:rsidRDefault="00DF273A" w:rsidP="00DF273A">
      <w:pPr>
        <w:pStyle w:val="EndNoteBibliography"/>
        <w:spacing w:after="240"/>
        <w:rPr>
          <w:noProof/>
        </w:rPr>
      </w:pPr>
      <w:bookmarkStart w:id="432" w:name="_ENREF_30"/>
      <w:r w:rsidRPr="00DF273A">
        <w:rPr>
          <w:noProof/>
        </w:rPr>
        <w:t>30.</w:t>
      </w:r>
      <w:r w:rsidRPr="00DF273A">
        <w:rPr>
          <w:noProof/>
        </w:rPr>
        <w:tab/>
        <w:t>Tibshirani R. Regression shrinkage and selection via the lasso. Journal of the Royal Statistical Society Series B (Methodological). 1996:267-88.</w:t>
      </w:r>
      <w:bookmarkEnd w:id="432"/>
    </w:p>
    <w:p w14:paraId="2E81CFDE" w14:textId="77777777" w:rsidR="00DF273A" w:rsidRPr="00DF273A" w:rsidRDefault="00DF273A" w:rsidP="00DF273A">
      <w:pPr>
        <w:pStyle w:val="EndNoteBibliography"/>
        <w:spacing w:after="240"/>
        <w:rPr>
          <w:noProof/>
        </w:rPr>
      </w:pPr>
      <w:bookmarkStart w:id="433" w:name="_ENREF_31"/>
      <w:r w:rsidRPr="00DF273A">
        <w:rPr>
          <w:noProof/>
        </w:rPr>
        <w:t>31.</w:t>
      </w:r>
      <w:r w:rsidRPr="00DF273A">
        <w:rPr>
          <w:noProof/>
        </w:rPr>
        <w:tab/>
        <w:t>Shalev-Shwartz S, Ben-David S. Understanding machine learning: From theory to algorithms: Cambridge University Press; 2014.</w:t>
      </w:r>
      <w:bookmarkEnd w:id="433"/>
    </w:p>
    <w:p w14:paraId="5504CEAD" w14:textId="77777777" w:rsidR="00DF273A" w:rsidRPr="00DF273A" w:rsidRDefault="00DF273A" w:rsidP="00DF273A">
      <w:pPr>
        <w:pStyle w:val="EndNoteBibliography"/>
        <w:spacing w:after="240"/>
        <w:rPr>
          <w:noProof/>
        </w:rPr>
      </w:pPr>
      <w:bookmarkStart w:id="434" w:name="_ENREF_32"/>
      <w:r w:rsidRPr="00DF273A">
        <w:rPr>
          <w:noProof/>
        </w:rPr>
        <w:t>32.</w:t>
      </w:r>
      <w:r w:rsidRPr="00DF273A">
        <w:rPr>
          <w:noProof/>
        </w:rPr>
        <w:tab/>
        <w:t>Taylor J, Tibshirani RJ. Statistical learning and selective inference. Proceedings of the National Academy of Sciences of the United States of America. 2015;112(25):7629-34.</w:t>
      </w:r>
      <w:bookmarkEnd w:id="434"/>
    </w:p>
    <w:p w14:paraId="3A00EC27" w14:textId="77777777" w:rsidR="00DF273A" w:rsidRPr="00DF273A" w:rsidRDefault="00DF273A" w:rsidP="00DF273A">
      <w:pPr>
        <w:pStyle w:val="EndNoteBibliography"/>
        <w:spacing w:after="240"/>
        <w:rPr>
          <w:noProof/>
        </w:rPr>
      </w:pPr>
      <w:bookmarkStart w:id="435" w:name="_ENREF_33"/>
      <w:r w:rsidRPr="00DF273A">
        <w:rPr>
          <w:noProof/>
        </w:rPr>
        <w:t>33.</w:t>
      </w:r>
      <w:r w:rsidRPr="00DF273A">
        <w:rPr>
          <w:noProof/>
        </w:rPr>
        <w:tab/>
        <w:t>Loftus JR. Selective inference after cross-validation. arXiv preprint arXiv:151108866. 2015.</w:t>
      </w:r>
      <w:bookmarkEnd w:id="435"/>
    </w:p>
    <w:p w14:paraId="52799D33" w14:textId="77777777" w:rsidR="00DF273A" w:rsidRPr="00DF273A" w:rsidRDefault="00DF273A" w:rsidP="00DF273A">
      <w:pPr>
        <w:pStyle w:val="EndNoteBibliography"/>
        <w:spacing w:after="240"/>
        <w:rPr>
          <w:noProof/>
        </w:rPr>
      </w:pPr>
      <w:bookmarkStart w:id="436" w:name="_ENREF_34"/>
      <w:r w:rsidRPr="00DF273A">
        <w:rPr>
          <w:noProof/>
        </w:rPr>
        <w:t>34.</w:t>
      </w:r>
      <w:r w:rsidRPr="00DF273A">
        <w:rPr>
          <w:noProof/>
        </w:rPr>
        <w:tab/>
        <w:t>Berk R, Brown L, Buja A, Zhang K, Zhao L. Valid post-selection inference. The Annals of Statistics. 2013;41(2):802-37.</w:t>
      </w:r>
      <w:bookmarkEnd w:id="436"/>
    </w:p>
    <w:p w14:paraId="4E4054AD" w14:textId="77777777" w:rsidR="00DF273A" w:rsidRPr="00DF273A" w:rsidRDefault="00DF273A" w:rsidP="00DF273A">
      <w:pPr>
        <w:pStyle w:val="EndNoteBibliography"/>
        <w:spacing w:after="240"/>
        <w:rPr>
          <w:noProof/>
        </w:rPr>
      </w:pPr>
      <w:bookmarkStart w:id="437" w:name="_ENREF_35"/>
      <w:r w:rsidRPr="00DF273A">
        <w:rPr>
          <w:noProof/>
        </w:rPr>
        <w:t>35.</w:t>
      </w:r>
      <w:r w:rsidRPr="00DF273A">
        <w:rPr>
          <w:noProof/>
        </w:rPr>
        <w:tab/>
        <w:t>Pedregosa F, Varoquaux G, Gramfort A, Michel V, Thirion B, Grisel O, et al. Scikit-learn: Machine Learning in Python. The Journal of Machine Learning Research. 2011;12:2825-30.</w:t>
      </w:r>
      <w:bookmarkEnd w:id="437"/>
    </w:p>
    <w:p w14:paraId="539D19D1" w14:textId="77777777" w:rsidR="00DF273A" w:rsidRPr="00DF273A" w:rsidRDefault="00DF273A" w:rsidP="00DF273A">
      <w:pPr>
        <w:pStyle w:val="EndNoteBibliography"/>
        <w:spacing w:after="240"/>
        <w:rPr>
          <w:noProof/>
        </w:rPr>
      </w:pPr>
      <w:bookmarkStart w:id="438" w:name="_ENREF_36"/>
      <w:r w:rsidRPr="00DF273A">
        <w:rPr>
          <w:noProof/>
        </w:rPr>
        <w:t>36.</w:t>
      </w:r>
      <w:r w:rsidRPr="00DF273A">
        <w:rPr>
          <w:noProof/>
        </w:rPr>
        <w:tab/>
        <w:t>Collaboration OS. Estimating the reproducibility of psychological science. Science. 2015;349(6251):aac4716.</w:t>
      </w:r>
      <w:bookmarkEnd w:id="438"/>
    </w:p>
    <w:p w14:paraId="523A274E" w14:textId="77777777" w:rsidR="00DF273A" w:rsidRPr="00DF273A" w:rsidRDefault="00DF273A" w:rsidP="00DF273A">
      <w:pPr>
        <w:pStyle w:val="EndNoteBibliography"/>
        <w:spacing w:after="240"/>
        <w:rPr>
          <w:noProof/>
        </w:rPr>
      </w:pPr>
      <w:bookmarkStart w:id="439" w:name="_ENREF_37"/>
      <w:r w:rsidRPr="00DF273A">
        <w:rPr>
          <w:noProof/>
        </w:rPr>
        <w:t>37.</w:t>
      </w:r>
      <w:r w:rsidRPr="00DF273A">
        <w:rPr>
          <w:noProof/>
        </w:rPr>
        <w:tab/>
        <w:t>Feynman RP. The Meaning of It All: Thoughts of a Citizen-Scientist. Reading: Addison-Wesley. 1998.</w:t>
      </w:r>
      <w:bookmarkEnd w:id="439"/>
    </w:p>
    <w:p w14:paraId="7ECA4C04" w14:textId="77777777" w:rsidR="00DF273A" w:rsidRPr="00DF273A" w:rsidRDefault="00DF273A" w:rsidP="00DF273A">
      <w:pPr>
        <w:pStyle w:val="EndNoteBibliography"/>
        <w:spacing w:after="240"/>
        <w:rPr>
          <w:noProof/>
        </w:rPr>
      </w:pPr>
      <w:bookmarkStart w:id="440" w:name="_ENREF_38"/>
      <w:r w:rsidRPr="00DF273A">
        <w:rPr>
          <w:noProof/>
        </w:rPr>
        <w:t>38.</w:t>
      </w:r>
      <w:r w:rsidRPr="00DF273A">
        <w:rPr>
          <w:noProof/>
        </w:rPr>
        <w:tab/>
        <w:t>Halsey LG, Curran-Everett D, Vowler SL, Drummond GB. The fickle P value generates irreproducible results. Nature methods. 2015;12(3):179.</w:t>
      </w:r>
      <w:bookmarkEnd w:id="440"/>
    </w:p>
    <w:p w14:paraId="0E2026D2" w14:textId="77777777" w:rsidR="00DF273A" w:rsidRPr="00DF273A" w:rsidRDefault="00DF273A" w:rsidP="00DF273A">
      <w:pPr>
        <w:pStyle w:val="EndNoteBibliography"/>
        <w:spacing w:after="240"/>
        <w:rPr>
          <w:noProof/>
        </w:rPr>
      </w:pPr>
      <w:bookmarkStart w:id="441" w:name="_ENREF_39"/>
      <w:r w:rsidRPr="00DF273A">
        <w:rPr>
          <w:noProof/>
        </w:rPr>
        <w:t>39.</w:t>
      </w:r>
      <w:r w:rsidRPr="00DF273A">
        <w:rPr>
          <w:noProof/>
        </w:rPr>
        <w:tab/>
        <w:t>Ioannidis JP, Khoury MJ. Improving validation practices in “omics” research. Science. 2011;334(6060):1230-2.</w:t>
      </w:r>
      <w:bookmarkEnd w:id="441"/>
    </w:p>
    <w:p w14:paraId="24CB6F90" w14:textId="77777777" w:rsidR="00DF273A" w:rsidRPr="00DF273A" w:rsidRDefault="00DF273A" w:rsidP="00DF273A">
      <w:pPr>
        <w:pStyle w:val="EndNoteBibliography"/>
        <w:spacing w:after="240"/>
        <w:rPr>
          <w:noProof/>
        </w:rPr>
      </w:pPr>
      <w:bookmarkStart w:id="442" w:name="_ENREF_40"/>
      <w:r w:rsidRPr="00DF273A">
        <w:rPr>
          <w:noProof/>
        </w:rPr>
        <w:t>40.</w:t>
      </w:r>
      <w:r w:rsidRPr="00DF273A">
        <w:rPr>
          <w:noProof/>
        </w:rPr>
        <w:tab/>
        <w:t>Donoho D. 50 Years of Data Science. Journal of Computational and Graphical Statistics. 2017;26(4):745-66.</w:t>
      </w:r>
      <w:bookmarkEnd w:id="442"/>
    </w:p>
    <w:p w14:paraId="7750F573" w14:textId="77777777" w:rsidR="00DF273A" w:rsidRPr="00DF273A" w:rsidRDefault="00DF273A" w:rsidP="00DF273A">
      <w:pPr>
        <w:pStyle w:val="EndNoteBibliography"/>
        <w:spacing w:after="240"/>
        <w:rPr>
          <w:noProof/>
        </w:rPr>
      </w:pPr>
      <w:bookmarkStart w:id="443" w:name="_ENREF_41"/>
      <w:r w:rsidRPr="00DF273A">
        <w:rPr>
          <w:noProof/>
        </w:rPr>
        <w:t>41.</w:t>
      </w:r>
      <w:r w:rsidRPr="00DF273A">
        <w:rPr>
          <w:noProof/>
        </w:rPr>
        <w:tab/>
        <w:t>Cohen J. Things I have learned (so far). American psychologist. 1990;45(12):1304.</w:t>
      </w:r>
      <w:bookmarkEnd w:id="443"/>
    </w:p>
    <w:p w14:paraId="1CFC9FEB" w14:textId="77777777" w:rsidR="00DF273A" w:rsidRPr="00DF273A" w:rsidRDefault="00DF273A" w:rsidP="00DF273A">
      <w:pPr>
        <w:pStyle w:val="EndNoteBibliography"/>
        <w:spacing w:after="240"/>
        <w:rPr>
          <w:noProof/>
        </w:rPr>
      </w:pPr>
      <w:bookmarkStart w:id="444" w:name="_ENREF_42"/>
      <w:r w:rsidRPr="00DF273A">
        <w:rPr>
          <w:noProof/>
        </w:rPr>
        <w:t>42.</w:t>
      </w:r>
      <w:r w:rsidRPr="00DF273A">
        <w:rPr>
          <w:noProof/>
        </w:rPr>
        <w:tab/>
        <w:t>Gigerenzer G, Murray DJ. Cognition as intuitive statistics. NJ: Erlbaum: Hillsdale; 1987.</w:t>
      </w:r>
      <w:bookmarkEnd w:id="444"/>
    </w:p>
    <w:p w14:paraId="00012D7F" w14:textId="77777777" w:rsidR="00DF273A" w:rsidRPr="00DF273A" w:rsidRDefault="00DF273A" w:rsidP="00DF273A">
      <w:pPr>
        <w:pStyle w:val="EndNoteBibliography"/>
        <w:spacing w:after="240"/>
        <w:rPr>
          <w:noProof/>
        </w:rPr>
      </w:pPr>
      <w:bookmarkStart w:id="445" w:name="_ENREF_43"/>
      <w:r w:rsidRPr="00DF273A">
        <w:rPr>
          <w:noProof/>
        </w:rPr>
        <w:t>43.</w:t>
      </w:r>
      <w:r w:rsidRPr="00DF273A">
        <w:rPr>
          <w:noProof/>
        </w:rPr>
        <w:tab/>
        <w:t>Szucs D, Ioannidis JPA. When Null Hypothesis Significance Testing Is Unsuitable for Research: A Reassessment. Frontiers in human neuroscience. 2017;11:390.</w:t>
      </w:r>
      <w:bookmarkEnd w:id="445"/>
    </w:p>
    <w:p w14:paraId="7570DBC3" w14:textId="77777777" w:rsidR="00DF273A" w:rsidRPr="00DF273A" w:rsidRDefault="00DF273A" w:rsidP="00DF273A">
      <w:pPr>
        <w:pStyle w:val="EndNoteBibliography"/>
        <w:spacing w:after="240"/>
        <w:rPr>
          <w:noProof/>
        </w:rPr>
      </w:pPr>
      <w:bookmarkStart w:id="446" w:name="_ENREF_44"/>
      <w:r w:rsidRPr="00DF273A">
        <w:rPr>
          <w:noProof/>
        </w:rPr>
        <w:lastRenderedPageBreak/>
        <w:t>44.</w:t>
      </w:r>
      <w:r w:rsidRPr="00DF273A">
        <w:rPr>
          <w:noProof/>
        </w:rPr>
        <w:tab/>
        <w:t>Friedman JH. The role of statistics in the data revolution? International Statistical Review/Revue Internationale de Statistique. 2001:5-10.</w:t>
      </w:r>
      <w:bookmarkEnd w:id="446"/>
    </w:p>
    <w:p w14:paraId="2A0C40FC" w14:textId="77777777" w:rsidR="00DF273A" w:rsidRPr="00DF273A" w:rsidRDefault="00DF273A" w:rsidP="00DF273A">
      <w:pPr>
        <w:pStyle w:val="EndNoteBibliography"/>
        <w:spacing w:after="240"/>
        <w:rPr>
          <w:noProof/>
        </w:rPr>
      </w:pPr>
      <w:bookmarkStart w:id="447" w:name="_ENREF_45"/>
      <w:r w:rsidRPr="00DF273A">
        <w:rPr>
          <w:noProof/>
        </w:rPr>
        <w:t>45.</w:t>
      </w:r>
      <w:r w:rsidRPr="00DF273A">
        <w:rPr>
          <w:noProof/>
        </w:rPr>
        <w:tab/>
        <w:t>Bzdok D. Classical Statistics and Statistical Learning in Imaging Neuroscience. Frontiers in neuroscience. 2017.</w:t>
      </w:r>
      <w:bookmarkEnd w:id="447"/>
    </w:p>
    <w:p w14:paraId="38E01AC3" w14:textId="77777777" w:rsidR="00DF273A" w:rsidRPr="00DF273A" w:rsidRDefault="00DF273A" w:rsidP="00DF273A">
      <w:pPr>
        <w:pStyle w:val="EndNoteBibliography"/>
        <w:spacing w:after="240"/>
        <w:rPr>
          <w:noProof/>
        </w:rPr>
      </w:pPr>
      <w:bookmarkStart w:id="448" w:name="_ENREF_46"/>
      <w:r w:rsidRPr="00DF273A">
        <w:rPr>
          <w:noProof/>
        </w:rPr>
        <w:t>46.</w:t>
      </w:r>
      <w:r w:rsidRPr="00DF273A">
        <w:rPr>
          <w:noProof/>
        </w:rPr>
        <w:tab/>
        <w:t>Bernard C. An introduction to the study of experimental medicine: Courier Corporation; 1957.</w:t>
      </w:r>
      <w:bookmarkEnd w:id="448"/>
    </w:p>
    <w:p w14:paraId="3AEB45BE" w14:textId="77777777" w:rsidR="00DF273A" w:rsidRPr="00DF273A" w:rsidRDefault="00DF273A" w:rsidP="00DF273A">
      <w:pPr>
        <w:pStyle w:val="EndNoteBibliography"/>
        <w:rPr>
          <w:noProof/>
        </w:rPr>
      </w:pPr>
      <w:bookmarkStart w:id="449" w:name="_ENREF_47"/>
      <w:r w:rsidRPr="00DF273A">
        <w:rPr>
          <w:noProof/>
        </w:rPr>
        <w:t>47.</w:t>
      </w:r>
      <w:r w:rsidRPr="00DF273A">
        <w:rPr>
          <w:noProof/>
        </w:rPr>
        <w:tab/>
        <w:t>Carr DB, Littlefield RJ, Nicholson W, Littlefield J. Scatterplot matrix techniques for large N. Journal of the American Statistical Association. 1987;82(398):424-36.</w:t>
      </w:r>
      <w:bookmarkEnd w:id="449"/>
    </w:p>
    <w:p w14:paraId="4FD7C1DC" w14:textId="086F8FC6"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Ben de Haas" w:date="2018-05-06T02:42:00Z" w:initials="Bd">
    <w:p w14:paraId="1DDF14FA" w14:textId="77777777" w:rsidR="007E11E3" w:rsidRDefault="007E11E3"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D72591" w14:textId="77777777" w:rsidR="005542D9" w:rsidRDefault="005542D9" w:rsidP="00B65FF7">
      <w:r>
        <w:separator/>
      </w:r>
    </w:p>
  </w:endnote>
  <w:endnote w:type="continuationSeparator" w:id="0">
    <w:p w14:paraId="05DA6DAD" w14:textId="77777777" w:rsidR="005542D9" w:rsidRDefault="005542D9" w:rsidP="00B65FF7">
      <w:r>
        <w:continuationSeparator/>
      </w:r>
    </w:p>
  </w:endnote>
  <w:endnote w:type="continuationNotice" w:id="1">
    <w:p w14:paraId="626C903A" w14:textId="77777777" w:rsidR="005542D9" w:rsidRDefault="005542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7E11E3" w:rsidRDefault="007E11E3"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B36FE">
          <w:rPr>
            <w:noProof/>
          </w:rPr>
          <w:t>2</w:t>
        </w:r>
        <w:r>
          <w:rPr>
            <w:noProof/>
          </w:rPr>
          <w:fldChar w:fldCharType="end"/>
        </w:r>
      </w:p>
    </w:sdtContent>
  </w:sdt>
  <w:p w14:paraId="0FA0E38E" w14:textId="77777777" w:rsidR="007E11E3" w:rsidRDefault="007E11E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764362" w14:textId="77777777" w:rsidR="005542D9" w:rsidRDefault="005542D9" w:rsidP="00B65FF7">
      <w:r>
        <w:separator/>
      </w:r>
    </w:p>
  </w:footnote>
  <w:footnote w:type="continuationSeparator" w:id="0">
    <w:p w14:paraId="1475CFDB" w14:textId="77777777" w:rsidR="005542D9" w:rsidRDefault="005542D9" w:rsidP="00B65FF7">
      <w:r>
        <w:continuationSeparator/>
      </w:r>
    </w:p>
  </w:footnote>
  <w:footnote w:type="continuationNotice" w:id="1">
    <w:p w14:paraId="3ADB3E16" w14:textId="77777777" w:rsidR="005542D9" w:rsidRDefault="005542D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7"/>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AFE"/>
    <w:rsid w:val="00AB2B6B"/>
    <w:rsid w:val="00AB2FB9"/>
    <w:rsid w:val="00AB36FE"/>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159"/>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2B4"/>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F06682-5E62-2440-A128-1D3F17EB3246}">
  <ds:schemaRefs>
    <ds:schemaRef ds:uri="http://schemas.openxmlformats.org/officeDocument/2006/bibliography"/>
  </ds:schemaRefs>
</ds:datastoreItem>
</file>

<file path=customXml/itemProps2.xml><?xml version="1.0" encoding="utf-8"?>
<ds:datastoreItem xmlns:ds="http://schemas.openxmlformats.org/officeDocument/2006/customXml" ds:itemID="{BD28F527-CF29-6A4A-9A47-26C7FDBC0BB3}">
  <ds:schemaRefs>
    <ds:schemaRef ds:uri="http://schemas.openxmlformats.org/officeDocument/2006/bibliography"/>
  </ds:schemaRefs>
</ds:datastoreItem>
</file>

<file path=customXml/itemProps3.xml><?xml version="1.0" encoding="utf-8"?>
<ds:datastoreItem xmlns:ds="http://schemas.openxmlformats.org/officeDocument/2006/customXml" ds:itemID="{DD06C877-7D23-C649-910B-7CA8BFF61ED6}">
  <ds:schemaRefs>
    <ds:schemaRef ds:uri="http://schemas.openxmlformats.org/officeDocument/2006/bibliography"/>
  </ds:schemaRefs>
</ds:datastoreItem>
</file>

<file path=customXml/itemProps4.xml><?xml version="1.0" encoding="utf-8"?>
<ds:datastoreItem xmlns:ds="http://schemas.openxmlformats.org/officeDocument/2006/customXml" ds:itemID="{E6546C27-1D5E-1A42-8F48-F13322547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15066</Words>
  <Characters>94921</Characters>
  <Application>Microsoft Macintosh Word</Application>
  <DocSecurity>0</DocSecurity>
  <Lines>791</Lines>
  <Paragraphs>219</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109768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16</cp:revision>
  <cp:lastPrinted>2018-02-15T09:05:00Z</cp:lastPrinted>
  <dcterms:created xsi:type="dcterms:W3CDTF">2018-04-29T19:49:00Z</dcterms:created>
  <dcterms:modified xsi:type="dcterms:W3CDTF">2018-05-08T16:16:00Z</dcterms:modified>
</cp:coreProperties>
</file>