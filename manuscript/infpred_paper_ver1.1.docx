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23AFB8" w14:textId="7B4DA583" w:rsidR="007C61BD" w:rsidRDefault="00DA0B40"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Prediction and inference diverge</w:t>
      </w:r>
      <w:r w:rsidR="007C61BD">
        <w:rPr>
          <w:rFonts w:ascii="Calibri" w:hAnsi="Calibri"/>
          <w:b/>
          <w:color w:val="000000" w:themeColor="text1"/>
          <w:sz w:val="32"/>
          <w:szCs w:val="32"/>
          <w:lang w:val="en-US"/>
        </w:rPr>
        <w:t xml:space="preserve"> in biomedicine</w:t>
      </w:r>
      <w:r>
        <w:rPr>
          <w:rFonts w:ascii="Calibri" w:hAnsi="Calibri"/>
          <w:b/>
          <w:color w:val="000000" w:themeColor="text1"/>
          <w:sz w:val="32"/>
          <w:szCs w:val="32"/>
          <w:lang w:val="en-US"/>
        </w:rPr>
        <w:t>:</w:t>
      </w:r>
    </w:p>
    <w:p w14:paraId="6CD399E8" w14:textId="54EEA338" w:rsidR="00DA0B40" w:rsidRPr="00051DC0" w:rsidRDefault="00DA0B40"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Simulations and real-world data</w:t>
      </w:r>
    </w:p>
    <w:p w14:paraId="4118E0AA" w14:textId="77777777" w:rsidR="007C61BD" w:rsidRDefault="007C61BD" w:rsidP="00041BE0">
      <w:pPr>
        <w:jc w:val="center"/>
        <w:rPr>
          <w:rFonts w:ascii="Calibri" w:hAnsi="Calibri"/>
          <w:b/>
          <w:color w:val="000000" w:themeColor="text1"/>
          <w:sz w:val="32"/>
          <w:szCs w:val="32"/>
          <w:lang w:val="en-US"/>
        </w:rPr>
      </w:pPr>
    </w:p>
    <w:p w14:paraId="067462DF" w14:textId="3A7144FA" w:rsidR="004A378B" w:rsidRPr="00604A47" w:rsidRDefault="00591A52"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w:t>
      </w:r>
      <w:r w:rsidR="00D15EF0" w:rsidRPr="00604A47">
        <w:rPr>
          <w:rFonts w:ascii="Calibri" w:hAnsi="Calibri"/>
          <w:b/>
          <w:color w:val="808080" w:themeColor="background1" w:themeShade="80"/>
          <w:lang w:val="en-US"/>
        </w:rPr>
        <w:t xml:space="preserve">mpirical </w:t>
      </w:r>
      <w:r w:rsidRPr="00604A47">
        <w:rPr>
          <w:rFonts w:ascii="Calibri" w:hAnsi="Calibri"/>
          <w:b/>
          <w:color w:val="808080" w:themeColor="background1" w:themeShade="80"/>
          <w:lang w:val="en-US"/>
        </w:rPr>
        <w:t xml:space="preserve">evidence </w:t>
      </w:r>
      <w:r w:rsidR="004A378B" w:rsidRPr="00604A47">
        <w:rPr>
          <w:rFonts w:ascii="Calibri" w:hAnsi="Calibri"/>
          <w:b/>
          <w:color w:val="808080" w:themeColor="background1" w:themeShade="80"/>
          <w:lang w:val="en-US"/>
        </w:rPr>
        <w:t>f</w:t>
      </w:r>
      <w:r w:rsidRPr="00604A47">
        <w:rPr>
          <w:rFonts w:ascii="Calibri" w:hAnsi="Calibri"/>
          <w:b/>
          <w:color w:val="808080" w:themeColor="background1" w:themeShade="80"/>
          <w:lang w:val="en-US"/>
        </w:rPr>
        <w:t>or</w:t>
      </w:r>
      <w:r w:rsidR="00785601" w:rsidRPr="00604A47">
        <w:rPr>
          <w:rFonts w:ascii="Calibri" w:hAnsi="Calibri"/>
          <w:b/>
          <w:color w:val="808080" w:themeColor="background1" w:themeShade="80"/>
          <w:lang w:val="en-US"/>
        </w:rPr>
        <w:t xml:space="preserve"> t</w:t>
      </w:r>
      <w:r w:rsidR="004A378B" w:rsidRPr="00604A47">
        <w:rPr>
          <w:rFonts w:ascii="Calibri" w:hAnsi="Calibri"/>
          <w:b/>
          <w:color w:val="808080" w:themeColor="background1" w:themeShade="80"/>
          <w:lang w:val="en-US"/>
        </w:rPr>
        <w:t xml:space="preserve">he prediction-inference </w:t>
      </w:r>
      <w:r w:rsidR="00825A5C" w:rsidRPr="00604A47">
        <w:rPr>
          <w:rFonts w:ascii="Calibri" w:hAnsi="Calibri"/>
          <w:b/>
          <w:color w:val="808080" w:themeColor="background1" w:themeShade="80"/>
          <w:lang w:val="en-US"/>
        </w:rPr>
        <w:t>divergence</w:t>
      </w:r>
    </w:p>
    <w:p w14:paraId="1497EC2A" w14:textId="3A01C8D3" w:rsidR="002A63F2" w:rsidRPr="00604A47" w:rsidRDefault="00785601"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in biomedicine</w:t>
      </w:r>
    </w:p>
    <w:p w14:paraId="33446F8F" w14:textId="77777777" w:rsidR="00041BE0" w:rsidRPr="00604A47" w:rsidRDefault="00041BE0" w:rsidP="00041BE0">
      <w:pPr>
        <w:jc w:val="center"/>
        <w:rPr>
          <w:rFonts w:ascii="Calibri" w:hAnsi="Calibri"/>
          <w:b/>
          <w:color w:val="000000" w:themeColor="text1"/>
          <w:lang w:val="en-US"/>
        </w:rPr>
      </w:pPr>
    </w:p>
    <w:p w14:paraId="35EE6703" w14:textId="77777777" w:rsidR="00876410" w:rsidRPr="00604A47" w:rsidRDefault="00876410" w:rsidP="0087641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Empirical evidence for the prediction-inference divergence</w:t>
      </w:r>
    </w:p>
    <w:p w14:paraId="15F2C126" w14:textId="1F988D4B" w:rsidR="00876410" w:rsidRPr="00604A47" w:rsidRDefault="00876410" w:rsidP="0087641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in biomedicine: simulation and real-world data</w:t>
      </w: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876410" w:rsidRDefault="007E55C6" w:rsidP="002D2052">
      <w:pPr>
        <w:tabs>
          <w:tab w:val="left" w:pos="7513"/>
        </w:tabs>
        <w:jc w:val="center"/>
        <w:rPr>
          <w:rFonts w:ascii="Calibri" w:hAnsi="Calibri"/>
          <w:b/>
          <w:color w:val="000000" w:themeColor="text1"/>
        </w:rPr>
      </w:pPr>
      <w:r w:rsidRPr="00876410">
        <w:rPr>
          <w:rFonts w:ascii="Calibri" w:hAnsi="Calibri"/>
          <w:color w:val="000000" w:themeColor="text1"/>
        </w:rPr>
        <w:t>Danilo Bzdok</w:t>
      </w:r>
      <w:r w:rsidRPr="00876410">
        <w:rPr>
          <w:rFonts w:ascii="Calibri" w:hAnsi="Calibri"/>
          <w:color w:val="000000" w:themeColor="text1"/>
          <w:vertAlign w:val="superscript"/>
        </w:rPr>
        <w:t>1,2,</w:t>
      </w:r>
      <w:proofErr w:type="gramStart"/>
      <w:r w:rsidRPr="00876410">
        <w:rPr>
          <w:rFonts w:ascii="Calibri" w:hAnsi="Calibri"/>
          <w:color w:val="000000" w:themeColor="text1"/>
          <w:vertAlign w:val="superscript"/>
        </w:rPr>
        <w:t>3,*</w:t>
      </w:r>
      <w:proofErr w:type="gramEnd"/>
      <w:r w:rsidR="00785601" w:rsidRPr="00876410">
        <w:rPr>
          <w:rFonts w:ascii="Calibri" w:hAnsi="Calibri"/>
          <w:color w:val="000000" w:themeColor="text1"/>
        </w:rPr>
        <w:t xml:space="preserve"> Denis Engemann</w:t>
      </w:r>
      <w:r w:rsidR="00785601" w:rsidRPr="00876410">
        <w:rPr>
          <w:rFonts w:ascii="Calibri" w:hAnsi="Calibri"/>
          <w:color w:val="000000" w:themeColor="text1"/>
          <w:vertAlign w:val="superscript"/>
        </w:rPr>
        <w:t>3</w:t>
      </w:r>
      <w:r w:rsidR="00785601" w:rsidRPr="00876410">
        <w:rPr>
          <w:rFonts w:ascii="Calibri" w:hAnsi="Calibri"/>
          <w:color w:val="000000" w:themeColor="text1"/>
        </w:rPr>
        <w:t xml:space="preserve">, Olivier </w:t>
      </w:r>
      <w:r w:rsidR="00406FE3" w:rsidRPr="00876410">
        <w:rPr>
          <w:rFonts w:ascii="Calibri" w:hAnsi="Calibri"/>
          <w:color w:val="000000" w:themeColor="text1"/>
        </w:rPr>
        <w:t>Gri</w:t>
      </w:r>
      <w:r w:rsidR="00785601" w:rsidRPr="00876410">
        <w:rPr>
          <w:rFonts w:ascii="Calibri" w:hAnsi="Calibri"/>
          <w:color w:val="000000" w:themeColor="text1"/>
        </w:rPr>
        <w:t>sel</w:t>
      </w:r>
      <w:r w:rsidR="00785601" w:rsidRPr="00876410">
        <w:rPr>
          <w:rFonts w:ascii="Calibri" w:hAnsi="Calibri"/>
          <w:color w:val="000000" w:themeColor="text1"/>
          <w:vertAlign w:val="superscript"/>
        </w:rPr>
        <w:t>3</w:t>
      </w:r>
      <w:r w:rsidR="00785601" w:rsidRPr="00876410">
        <w:rPr>
          <w:rFonts w:ascii="Calibri" w:hAnsi="Calibri"/>
          <w:color w:val="000000" w:themeColor="text1"/>
        </w:rPr>
        <w:t>, Gaël Varoquaux</w:t>
      </w:r>
      <w:r w:rsidR="00785601" w:rsidRPr="00876410">
        <w:rPr>
          <w:rFonts w:ascii="Calibri" w:hAnsi="Calibri"/>
          <w:color w:val="000000" w:themeColor="text1"/>
          <w:vertAlign w:val="superscript"/>
        </w:rPr>
        <w:t>3</w:t>
      </w:r>
      <w:r w:rsidR="00785601" w:rsidRPr="00876410">
        <w:rPr>
          <w:rFonts w:ascii="Calibri" w:hAnsi="Calibri"/>
          <w:color w:val="000000" w:themeColor="text1"/>
        </w:rPr>
        <w:t>, Bertrand Thirion</w:t>
      </w:r>
      <w:r w:rsidR="00785601" w:rsidRPr="00876410">
        <w:rPr>
          <w:rFonts w:ascii="Calibri" w:hAnsi="Calibri"/>
          <w:color w:val="000000" w:themeColor="text1"/>
          <w:vertAlign w:val="superscript"/>
        </w:rPr>
        <w:t>3</w:t>
      </w:r>
    </w:p>
    <w:p w14:paraId="7858B946" w14:textId="77777777" w:rsidR="007E55C6" w:rsidRPr="00876410" w:rsidRDefault="007E55C6" w:rsidP="007E55C6">
      <w:pPr>
        <w:rPr>
          <w:rFonts w:ascii="Calibri" w:eastAsia="Times New Roman" w:hAnsi="Calibri" w:cs="Arial"/>
          <w:color w:val="000000" w:themeColor="text1"/>
          <w:sz w:val="16"/>
          <w:szCs w:val="16"/>
        </w:rPr>
      </w:pPr>
    </w:p>
    <w:p w14:paraId="7EC8B8C6" w14:textId="77777777" w:rsidR="007E55C6" w:rsidRPr="00876410" w:rsidRDefault="007E55C6" w:rsidP="007E55C6">
      <w:pPr>
        <w:rPr>
          <w:rFonts w:ascii="Calibri" w:eastAsia="Times New Roman" w:hAnsi="Calibri" w:cs="Arial"/>
          <w:color w:val="000000" w:themeColor="text1"/>
          <w:sz w:val="16"/>
          <w:szCs w:val="16"/>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C51D95" w:rsidRDefault="007E55C6" w:rsidP="007E55C6">
      <w:pPr>
        <w:ind w:left="2124"/>
        <w:rPr>
          <w:rFonts w:ascii="Calibri" w:hAnsi="Calibri"/>
          <w:color w:val="000000" w:themeColor="text1"/>
          <w:lang w:val="en-US"/>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C51D95">
        <w:rPr>
          <w:rFonts w:ascii="Calibri" w:hAnsi="Calibri"/>
          <w:color w:val="000000" w:themeColor="text1"/>
          <w:lang w:val="en-US"/>
        </w:rPr>
        <w:t>52074 Aachen</w:t>
      </w:r>
    </w:p>
    <w:p w14:paraId="3932B480" w14:textId="33A6EEB7" w:rsidR="007E55C6" w:rsidRPr="00C51D95" w:rsidRDefault="007E55C6" w:rsidP="007E55C6">
      <w:pPr>
        <w:ind w:left="2124"/>
        <w:rPr>
          <w:rFonts w:ascii="Calibri" w:hAnsi="Calibri"/>
          <w:color w:val="000000" w:themeColor="text1"/>
          <w:lang w:val="en-US"/>
        </w:rPr>
      </w:pPr>
      <w:r w:rsidRPr="00C51D95">
        <w:rPr>
          <w:rFonts w:ascii="Calibri" w:hAnsi="Calibri"/>
          <w:color w:val="000000" w:themeColor="text1"/>
          <w:lang w:val="en-US"/>
        </w:rPr>
        <w:t xml:space="preserve">    </w:t>
      </w:r>
      <w:r w:rsidR="00BF3A44" w:rsidRPr="00C51D95">
        <w:rPr>
          <w:rFonts w:ascii="Calibri" w:hAnsi="Calibri"/>
          <w:color w:val="000000" w:themeColor="text1"/>
          <w:lang w:val="en-US"/>
        </w:rPr>
        <w:t xml:space="preserve"> </w:t>
      </w:r>
      <w:r w:rsidRPr="00C51D95">
        <w:rPr>
          <w:rFonts w:ascii="Calibri" w:hAnsi="Calibri"/>
          <w:color w:val="000000" w:themeColor="text1"/>
          <w:lang w:val="en-US"/>
        </w:rPr>
        <w:t>GERMANY</w:t>
      </w:r>
    </w:p>
    <w:p w14:paraId="694353AF" w14:textId="77777777" w:rsidR="007E55C6" w:rsidRPr="00C51D95" w:rsidRDefault="007E55C6" w:rsidP="007E55C6">
      <w:pPr>
        <w:rPr>
          <w:rFonts w:ascii="Calibri" w:hAnsi="Calibri"/>
          <w:color w:val="000000" w:themeColor="text1"/>
          <w:lang w:val="en-US"/>
        </w:rPr>
      </w:pPr>
    </w:p>
    <w:p w14:paraId="69439021" w14:textId="77777777" w:rsidR="00500CCC" w:rsidRPr="00C51D95" w:rsidRDefault="00500CCC" w:rsidP="007E55C6">
      <w:pPr>
        <w:rPr>
          <w:rFonts w:ascii="Calibri" w:hAnsi="Calibri"/>
          <w:color w:val="000000" w:themeColor="text1"/>
          <w:lang w:val="en-US"/>
        </w:rPr>
      </w:pPr>
    </w:p>
    <w:p w14:paraId="1159FAB3" w14:textId="77777777" w:rsidR="00500CCC" w:rsidRPr="00C51D95" w:rsidRDefault="00500CCC" w:rsidP="007E55C6">
      <w:pPr>
        <w:rPr>
          <w:rFonts w:ascii="Calibri" w:hAnsi="Calibri"/>
          <w:color w:val="000000" w:themeColor="text1"/>
          <w:lang w:val="en-US"/>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617311">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03EAA395"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CC20B6">
        <w:rPr>
          <w:rFonts w:ascii="Calibri" w:hAnsi="Calibri"/>
          <w:color w:val="000000" w:themeColor="text1"/>
          <w:lang w:val="en-US"/>
        </w:rPr>
        <w:t xml:space="preserve">specific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del w:id="0" w:author="Danilo Bzdok" w:date="2018-05-07T12:16:00Z">
        <w:r w:rsidR="00021C5E" w:rsidDel="00824695">
          <w:rPr>
            <w:rFonts w:ascii="Calibri" w:hAnsi="Calibri"/>
            <w:color w:val="000000" w:themeColor="text1"/>
            <w:lang w:val="en-US"/>
          </w:rPr>
          <w:delText xml:space="preserve">tools </w:delText>
        </w:r>
      </w:del>
      <w:ins w:id="1" w:author="Danilo Bzdok" w:date="2018-05-07T12:16:00Z">
        <w:r w:rsidR="00824695">
          <w:rPr>
            <w:rFonts w:ascii="Calibri" w:hAnsi="Calibri"/>
            <w:color w:val="000000" w:themeColor="text1"/>
            <w:lang w:val="en-US"/>
          </w:rPr>
          <w:t>methods</w:t>
        </w:r>
        <w:r w:rsidR="00824695">
          <w:rPr>
            <w:rFonts w:ascii="Calibri" w:hAnsi="Calibri"/>
            <w:color w:val="000000" w:themeColor="text1"/>
            <w:lang w:val="en-US"/>
          </w:rPr>
          <w:t xml:space="preserve"> </w:t>
        </w:r>
      </w:ins>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ins w:id="2" w:author="Danilo Bzdok" w:date="2018-05-07T12:18:00Z">
        <w:r w:rsidR="00162566">
          <w:rPr>
            <w:rFonts w:ascii="Calibri" w:hAnsi="Calibri"/>
            <w:color w:val="000000" w:themeColor="text1"/>
            <w:lang w:val="en-US"/>
          </w:rPr>
          <w:t xml:space="preserve">statistically </w:t>
        </w:r>
      </w:ins>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w:t>
      </w:r>
      <w:ins w:id="3" w:author="Danilo Bzdok" w:date="2018-05-07T12:17:00Z">
        <w:r w:rsidR="00162566">
          <w:rPr>
            <w:rFonts w:ascii="Calibri" w:hAnsi="Calibri"/>
            <w:color w:val="000000" w:themeColor="text1"/>
            <w:lang w:val="en-US"/>
          </w:rPr>
          <w:t xml:space="preserve">used </w:t>
        </w:r>
      </w:ins>
      <w:r w:rsidR="00021C5E">
        <w:rPr>
          <w:rFonts w:ascii="Calibri" w:hAnsi="Calibri"/>
          <w:color w:val="000000" w:themeColor="text1"/>
          <w:lang w:val="en-US"/>
        </w:rPr>
        <w:t xml:space="preserve">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w:t>
      </w:r>
      <w:r w:rsidR="00AC27EC">
        <w:rPr>
          <w:rFonts w:ascii="Calibri" w:hAnsi="Calibri"/>
          <w:color w:val="000000" w:themeColor="text1"/>
          <w:lang w:val="en-US"/>
        </w:rPr>
        <w:t xml:space="preserve">offer </w:t>
      </w:r>
      <w:r w:rsidR="00CC6A0C">
        <w:rPr>
          <w:rFonts w:ascii="Calibri" w:hAnsi="Calibri"/>
          <w:color w:val="000000" w:themeColor="text1"/>
          <w:lang w:val="en-US"/>
        </w:rPr>
        <w:t xml:space="preserve">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of 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CA16BA">
        <w:rPr>
          <w:rFonts w:ascii="Calibri" w:hAnsi="Calibri"/>
          <w:color w:val="000000" w:themeColor="text1"/>
          <w:lang w:val="en-US"/>
        </w:rPr>
        <w:t xml:space="preserve">searching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D050C0">
        <w:rPr>
          <w:rFonts w:ascii="Calibri" w:hAnsi="Calibri"/>
          <w:color w:val="000000" w:themeColor="text1"/>
          <w:lang w:val="en-US"/>
        </w:rPr>
        <w:t>elaborated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t>
      </w:r>
      <w:ins w:id="4" w:author="Danilo Bzdok" w:date="2018-05-07T18:30:00Z">
        <w:r w:rsidR="00FE3F99">
          <w:rPr>
            <w:rFonts w:ascii="Calibri" w:hAnsi="Calibri"/>
            <w:color w:val="000000" w:themeColor="text1"/>
            <w:lang w:val="en-US"/>
          </w:rPr>
          <w:t xml:space="preserve">Across all cases, </w:t>
        </w:r>
        <w:r w:rsidR="00FE3F99" w:rsidRPr="00C76687">
          <w:rPr>
            <w:rFonts w:ascii="Calibri" w:hAnsi="Calibri"/>
            <w:color w:val="000000" w:themeColor="text1"/>
            <w:lang w:val="en-US"/>
          </w:rPr>
          <w:t xml:space="preserve">even small predictive performances </w:t>
        </w:r>
        <w:r w:rsidR="00FE3F99">
          <w:rPr>
            <w:rFonts w:ascii="Calibri" w:hAnsi="Calibri"/>
            <w:color w:val="000000" w:themeColor="text1"/>
            <w:lang w:val="en-US"/>
          </w:rPr>
          <w:t xml:space="preserve">typically </w:t>
        </w:r>
        <w:r w:rsidR="00FE3F99" w:rsidRPr="00C76687">
          <w:rPr>
            <w:rFonts w:ascii="Calibri" w:hAnsi="Calibri"/>
            <w:color w:val="000000" w:themeColor="text1"/>
            <w:lang w:val="en-US"/>
          </w:rPr>
          <w:t xml:space="preserve">coincided with finding underlying significant statistical relationships. However, even </w:t>
        </w:r>
        <w:r w:rsidR="00FE3F99">
          <w:rPr>
            <w:rFonts w:ascii="Calibri" w:hAnsi="Calibri"/>
            <w:color w:val="000000" w:themeColor="text1"/>
            <w:lang w:val="en-US"/>
          </w:rPr>
          <w:t>statistically strong</w:t>
        </w:r>
        <w:r w:rsidR="00FE3F99" w:rsidRPr="00C76687">
          <w:rPr>
            <w:rFonts w:ascii="Calibri" w:hAnsi="Calibri"/>
            <w:color w:val="000000" w:themeColor="text1"/>
            <w:lang w:val="en-US"/>
          </w:rPr>
          <w:t xml:space="preserve"> </w:t>
        </w:r>
        <w:r w:rsidR="00FE3F99">
          <w:rPr>
            <w:rFonts w:ascii="Calibri" w:hAnsi="Calibri"/>
            <w:color w:val="000000" w:themeColor="text1"/>
            <w:lang w:val="en-US"/>
          </w:rPr>
          <w:t xml:space="preserve">findings </w:t>
        </w:r>
        <w:r w:rsidR="00FE3F99" w:rsidRPr="00C76687">
          <w:rPr>
            <w:rFonts w:ascii="Calibri" w:hAnsi="Calibri"/>
            <w:color w:val="000000" w:themeColor="text1"/>
            <w:lang w:val="en-US"/>
          </w:rPr>
          <w:t>with very low p-values shed only modest light on its value for goal of prediction</w:t>
        </w:r>
        <w:r w:rsidR="00FE3F99">
          <w:rPr>
            <w:rFonts w:ascii="Calibri" w:hAnsi="Calibri"/>
            <w:color w:val="000000" w:themeColor="text1"/>
            <w:lang w:val="en-US"/>
          </w:rPr>
          <w:t xml:space="preserve"> based on the same data</w:t>
        </w:r>
        <w:r w:rsidR="00FE3F99" w:rsidRPr="00C76687">
          <w:rPr>
            <w:rFonts w:ascii="Calibri" w:hAnsi="Calibri"/>
            <w:color w:val="000000" w:themeColor="text1"/>
            <w:lang w:val="en-US"/>
          </w:rPr>
          <w:t>.</w:t>
        </w:r>
        <w:r w:rsidR="00FE3F99">
          <w:rPr>
            <w:rStyle w:val="Kommentarzeichen"/>
            <w:rFonts w:asciiTheme="minorHAnsi" w:hAnsiTheme="minorHAnsi" w:cstheme="minorBidi"/>
            <w:lang w:val="en-US" w:eastAsia="en-US"/>
          </w:rPr>
          <w:commentReference w:id="5"/>
        </w:r>
      </w:ins>
      <w:del w:id="6" w:author="Danilo Bzdok" w:date="2018-05-07T18:30:00Z">
        <w:r w:rsidR="00875ADF" w:rsidDel="00FE3F99">
          <w:rPr>
            <w:rFonts w:ascii="Calibri" w:hAnsi="Calibri"/>
            <w:color w:val="000000" w:themeColor="text1"/>
            <w:lang w:val="en-US"/>
          </w:rPr>
          <w:delText xml:space="preserve">While both </w:delText>
        </w:r>
        <w:r w:rsidR="0034346A" w:rsidDel="00FE3F99">
          <w:rPr>
            <w:rFonts w:ascii="Calibri" w:hAnsi="Calibri"/>
            <w:color w:val="000000" w:themeColor="text1"/>
            <w:lang w:val="en-US"/>
          </w:rPr>
          <w:delText xml:space="preserve">modeling </w:delText>
        </w:r>
        <w:r w:rsidR="00B456B3" w:rsidDel="00FE3F99">
          <w:rPr>
            <w:rFonts w:ascii="Calibri" w:hAnsi="Calibri"/>
            <w:color w:val="000000" w:themeColor="text1"/>
            <w:lang w:val="en-US"/>
          </w:rPr>
          <w:delText>strategies</w:delText>
        </w:r>
        <w:r w:rsidR="00875ADF" w:rsidDel="00FE3F99">
          <w:rPr>
            <w:rFonts w:ascii="Calibri" w:hAnsi="Calibri"/>
            <w:color w:val="000000" w:themeColor="text1"/>
            <w:lang w:val="en-US"/>
          </w:rPr>
          <w:delText xml:space="preserve"> </w:delText>
        </w:r>
        <w:r w:rsidR="00103080" w:rsidDel="00FE3F99">
          <w:rPr>
            <w:rFonts w:ascii="Calibri" w:hAnsi="Calibri"/>
            <w:color w:val="000000" w:themeColor="text1"/>
            <w:lang w:val="en-US"/>
          </w:rPr>
          <w:delText>allowed for</w:delText>
        </w:r>
        <w:r w:rsidR="00875ADF" w:rsidDel="00FE3F99">
          <w:rPr>
            <w:rFonts w:ascii="Calibri" w:hAnsi="Calibri"/>
            <w:color w:val="000000" w:themeColor="text1"/>
            <w:lang w:val="en-US"/>
          </w:rPr>
          <w:delText xml:space="preserve"> </w:delText>
        </w:r>
        <w:r w:rsidR="00B456B3" w:rsidDel="00FE3F99">
          <w:rPr>
            <w:rFonts w:ascii="Calibri" w:hAnsi="Calibri"/>
            <w:color w:val="000000" w:themeColor="text1"/>
            <w:lang w:val="en-US"/>
          </w:rPr>
          <w:delText xml:space="preserve">certain </w:delText>
        </w:r>
        <w:r w:rsidR="00994AA7" w:rsidDel="00FE3F99">
          <w:rPr>
            <w:rFonts w:ascii="Calibri" w:hAnsi="Calibri"/>
            <w:color w:val="000000" w:themeColor="text1"/>
            <w:lang w:val="en-US"/>
          </w:rPr>
          <w:delText xml:space="preserve">rigorous </w:delText>
        </w:r>
        <w:r w:rsidR="00875ADF" w:rsidDel="00FE3F99">
          <w:rPr>
            <w:rFonts w:ascii="Calibri" w:hAnsi="Calibri"/>
            <w:color w:val="000000" w:themeColor="text1"/>
            <w:lang w:val="en-US"/>
          </w:rPr>
          <w:delText xml:space="preserve">conclusions, we </w:delText>
        </w:r>
        <w:r w:rsidR="00D07BD4" w:rsidDel="00FE3F99">
          <w:rPr>
            <w:rFonts w:ascii="Calibri" w:hAnsi="Calibri"/>
            <w:color w:val="000000" w:themeColor="text1"/>
            <w:lang w:val="en-US"/>
          </w:rPr>
          <w:delText xml:space="preserve">report </w:delText>
        </w:r>
        <w:r w:rsidR="00FE3131" w:rsidDel="00FE3F99">
          <w:rPr>
            <w:rFonts w:ascii="Calibri" w:hAnsi="Calibri"/>
            <w:color w:val="000000" w:themeColor="text1"/>
            <w:lang w:val="en-US"/>
          </w:rPr>
          <w:delText xml:space="preserve">partial </w:delText>
        </w:r>
        <w:r w:rsidR="00994AA7" w:rsidDel="00FE3F99">
          <w:rPr>
            <w:rFonts w:ascii="Calibri" w:hAnsi="Calibri"/>
            <w:color w:val="000000" w:themeColor="text1"/>
            <w:lang w:val="en-US"/>
          </w:rPr>
          <w:delText>disagreement</w:delText>
        </w:r>
        <w:r w:rsidR="00A02108" w:rsidDel="00FE3F99">
          <w:rPr>
            <w:rFonts w:ascii="Calibri" w:hAnsi="Calibri"/>
            <w:color w:val="000000" w:themeColor="text1"/>
            <w:lang w:val="en-US"/>
          </w:rPr>
          <w:delText xml:space="preserve"> </w:delText>
        </w:r>
        <w:r w:rsidR="00994AA7" w:rsidDel="00FE3F99">
          <w:rPr>
            <w:rFonts w:ascii="Calibri" w:hAnsi="Calibri"/>
            <w:color w:val="000000" w:themeColor="text1"/>
            <w:lang w:val="en-US"/>
          </w:rPr>
          <w:delText xml:space="preserve">in </w:delText>
        </w:r>
        <w:r w:rsidR="00854B4B" w:rsidDel="00FE3F99">
          <w:rPr>
            <w:rFonts w:ascii="Calibri" w:hAnsi="Calibri"/>
            <w:color w:val="000000" w:themeColor="text1"/>
            <w:lang w:val="en-US"/>
          </w:rPr>
          <w:delText>several</w:delText>
        </w:r>
        <w:r w:rsidR="00A02108" w:rsidDel="00FE3F99">
          <w:rPr>
            <w:rFonts w:ascii="Calibri" w:hAnsi="Calibri"/>
            <w:color w:val="000000" w:themeColor="text1"/>
            <w:lang w:val="en-US"/>
          </w:rPr>
          <w:delText xml:space="preserve"> </w:delText>
        </w:r>
        <w:r w:rsidR="006778DE" w:rsidDel="00FE3F99">
          <w:rPr>
            <w:rFonts w:ascii="Calibri" w:hAnsi="Calibri"/>
            <w:color w:val="000000" w:themeColor="text1"/>
            <w:lang w:val="en-US"/>
          </w:rPr>
          <w:delText xml:space="preserve">linear modeling </w:delText>
        </w:r>
        <w:r w:rsidR="00A02108" w:rsidDel="00FE3F99">
          <w:rPr>
            <w:rFonts w:ascii="Calibri" w:hAnsi="Calibri"/>
            <w:color w:val="000000" w:themeColor="text1"/>
            <w:lang w:val="en-US"/>
          </w:rPr>
          <w:delText>settings</w:delText>
        </w:r>
        <w:r w:rsidR="00C21E5F" w:rsidDel="00FE3F99">
          <w:rPr>
            <w:rFonts w:ascii="Calibri" w:hAnsi="Calibri"/>
            <w:color w:val="000000" w:themeColor="text1"/>
            <w:lang w:val="en-US"/>
          </w:rPr>
          <w:delText xml:space="preserve"> that yielded</w:delText>
        </w:r>
        <w:r w:rsidR="00A02108" w:rsidDel="00FE3F99">
          <w:rPr>
            <w:rFonts w:ascii="Calibri" w:hAnsi="Calibri"/>
            <w:color w:val="000000" w:themeColor="text1"/>
            <w:lang w:val="en-US"/>
          </w:rPr>
          <w:delText xml:space="preserve"> predictive but not significant</w:delText>
        </w:r>
        <w:r w:rsidR="00C21E5F" w:rsidDel="00FE3F99">
          <w:rPr>
            <w:rFonts w:ascii="Calibri" w:hAnsi="Calibri"/>
            <w:color w:val="000000" w:themeColor="text1"/>
            <w:lang w:val="en-US"/>
          </w:rPr>
          <w:delText xml:space="preserve"> </w:delText>
        </w:r>
        <w:r w:rsidR="006778DE" w:rsidDel="00FE3F99">
          <w:rPr>
            <w:rFonts w:ascii="Calibri" w:hAnsi="Calibri"/>
            <w:color w:val="000000" w:themeColor="text1"/>
            <w:lang w:val="en-US"/>
          </w:rPr>
          <w:delText>results</w:delText>
        </w:r>
        <w:r w:rsidR="00A02108" w:rsidDel="00FE3F99">
          <w:rPr>
            <w:rFonts w:ascii="Calibri" w:hAnsi="Calibri"/>
            <w:color w:val="000000" w:themeColor="text1"/>
            <w:lang w:val="en-US"/>
          </w:rPr>
          <w:delText>, or significant but not predictive</w:delText>
        </w:r>
        <w:r w:rsidR="00C21E5F" w:rsidDel="00FE3F99">
          <w:rPr>
            <w:rFonts w:ascii="Calibri" w:hAnsi="Calibri"/>
            <w:color w:val="000000" w:themeColor="text1"/>
            <w:lang w:val="en-US"/>
          </w:rPr>
          <w:delText xml:space="preserve"> ones</w:delText>
        </w:r>
        <w:r w:rsidR="00A02108" w:rsidDel="00FE3F99">
          <w:rPr>
            <w:rFonts w:ascii="Calibri" w:hAnsi="Calibri"/>
            <w:color w:val="000000" w:themeColor="text1"/>
            <w:lang w:val="en-US"/>
          </w:rPr>
          <w:delText>.</w:delText>
        </w:r>
      </w:del>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importance</w:t>
      </w:r>
      <w:r w:rsidR="00A3733C">
        <w:rPr>
          <w:rFonts w:ascii="Calibri" w:hAnsi="Calibri"/>
          <w:color w:val="000000" w:themeColor="text1"/>
          <w:lang w:val="en-US"/>
        </w:rPr>
        <w:t>’</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be </w:t>
      </w:r>
      <w:r w:rsidR="0063479B">
        <w:rPr>
          <w:rFonts w:ascii="Calibri" w:hAnsi="Calibri"/>
          <w:color w:val="000000" w:themeColor="text1"/>
          <w:lang w:val="en-US"/>
        </w:rPr>
        <w:t>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4CE66547"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003C69F6">
        <w:rPr>
          <w:rFonts w:ascii="Calibri" w:hAnsi="Calibri"/>
          <w:color w:val="1A1919"/>
          <w:lang w:val="en-US"/>
        </w:rPr>
        <w:lastRenderedPageBreak/>
        <w:t>‘</w:t>
      </w:r>
      <w:r w:rsidRPr="00C76687">
        <w:rPr>
          <w:rFonts w:ascii="Calibri" w:hAnsi="Calibri"/>
          <w:color w:val="1A1919"/>
          <w:lang w:val="en-US"/>
        </w:rPr>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r w:rsidR="003C69F6">
        <w:rPr>
          <w:rFonts w:ascii="Calibri" w:hAnsi="Calibri"/>
          <w:color w:val="1A1919"/>
          <w:lang w:val="en-US"/>
        </w:rPr>
        <w:t>’</w:t>
      </w:r>
      <w:r w:rsidRPr="00C76687">
        <w:rPr>
          <w:rFonts w:ascii="Calibri" w:hAnsi="Calibri"/>
          <w:color w:val="1A1919"/>
          <w:lang w:val="en-US"/>
        </w:rPr>
        <w:t xml:space="preserve"> Steven Goodman</w:t>
      </w: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3DC8209F"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E36DE5"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D70E11">
        <w:rPr>
          <w:rFonts w:ascii="Calibri" w:hAnsi="Calibri"/>
          <w:color w:val="000000" w:themeColor="text1"/>
          <w:lang w:val="en-US"/>
        </w:rPr>
        <w:t>leading 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 xml:space="preserve">a </w:t>
      </w:r>
      <w:proofErr w:type="gramStart"/>
      <w:r w:rsidR="00F06658">
        <w:rPr>
          <w:rFonts w:ascii="Calibri" w:hAnsi="Calibri"/>
          <w:color w:val="000000" w:themeColor="text1"/>
          <w:lang w:val="en-US"/>
        </w:rPr>
        <w:t>particular patient</w:t>
      </w:r>
      <w:proofErr w:type="gramEnd"/>
      <w:r w:rsidR="00F06658">
        <w:rPr>
          <w:rFonts w:ascii="Calibri" w:hAnsi="Calibri"/>
          <w:color w:val="000000" w:themeColor="text1"/>
          <w:lang w:val="en-US"/>
        </w:rPr>
        <w:t xml:space="preserve">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1C39E7">
        <w:rPr>
          <w:rFonts w:ascii="Calibri" w:hAnsi="Calibri"/>
          <w:color w:val="000000" w:themeColor="text1"/>
          <w:lang w:val="en-US"/>
        </w:rPr>
        <w:t>Especially 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B7201C" w:rsidRPr="00176A86">
        <w:rPr>
          <w:rFonts w:ascii="Calibri" w:hAnsi="Calibri"/>
          <w:color w:val="000000" w:themeColor="text1"/>
          <w:lang w:val="en-US"/>
        </w:rPr>
        <w:t xml:space="preserve">can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 xml:space="preserve">can </w:t>
      </w:r>
      <w:r w:rsidR="006A50BF">
        <w:rPr>
          <w:rFonts w:ascii="Calibri" w:hAnsi="Calibri"/>
          <w:color w:val="000000" w:themeColor="text1"/>
          <w:lang w:val="en-US"/>
        </w:rPr>
        <w:t xml:space="preserve">sometimes </w:t>
      </w:r>
      <w:r w:rsidR="00A35A5E" w:rsidRPr="00176A86">
        <w:rPr>
          <w:rFonts w:ascii="Calibri" w:hAnsi="Calibri"/>
          <w:color w:val="000000" w:themeColor="text1"/>
          <w:lang w:val="en-US"/>
        </w:rPr>
        <w:t>be</w:t>
      </w:r>
      <w:r w:rsidR="00186EC5" w:rsidRPr="00176A86">
        <w:rPr>
          <w:rFonts w:ascii="Calibri" w:hAnsi="Calibri"/>
          <w:color w:val="000000" w:themeColor="text1"/>
          <w:lang w:val="en-US"/>
        </w:rPr>
        <w:t xml:space="preserve"> </w:t>
      </w:r>
      <w:r w:rsidR="006A50BF">
        <w:rPr>
          <w:rFonts w:ascii="Calibri" w:hAnsi="Calibri"/>
          <w:color w:val="000000" w:themeColor="text1"/>
          <w:lang w:val="en-US"/>
        </w:rPr>
        <w:t>alleviated</w:t>
      </w:r>
      <w:r w:rsidR="00186EC5" w:rsidRPr="00176A86">
        <w:rPr>
          <w:rFonts w:ascii="Calibri" w:hAnsi="Calibri"/>
          <w:color w:val="000000" w:themeColor="text1"/>
          <w:lang w:val="en-US"/>
        </w:rPr>
        <w:t xml:space="preserve">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0D6C7A" w:rsidRPr="00176A86">
        <w:rPr>
          <w:rFonts w:ascii="Calibri" w:hAnsi="Calibri"/>
          <w:color w:val="000000" w:themeColor="text1"/>
          <w:lang w:val="en-US"/>
        </w:rPr>
        <w:t xml:space="preserve">after delivery </w:t>
      </w:r>
      <w:r w:rsidR="00A35A5E" w:rsidRPr="00176A86">
        <w:rPr>
          <w:rFonts w:ascii="Calibri" w:hAnsi="Calibri"/>
          <w:color w:val="000000" w:themeColor="text1"/>
          <w:lang w:val="en-US"/>
        </w:rPr>
        <w:t>without treatment</w:t>
      </w:r>
      <w:r w:rsidR="000D6C7A">
        <w:rPr>
          <w:rFonts w:ascii="Calibri" w:hAnsi="Calibri"/>
          <w:color w:val="000000" w:themeColor="text1"/>
          <w:lang w:val="en-US"/>
        </w:rPr>
        <w:t xml:space="preserve"> intervention</w:t>
      </w:r>
      <w:r w:rsidR="00186EC5" w:rsidRPr="00176A86">
        <w:rPr>
          <w:rFonts w:ascii="Calibri" w:hAnsi="Calibri"/>
          <w:color w:val="000000" w:themeColor="text1"/>
          <w:lang w:val="en-US"/>
        </w:rPr>
        <w:t>.</w:t>
      </w:r>
    </w:p>
    <w:p w14:paraId="61ECC9F2" w14:textId="38BEEC1D"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AA759B">
        <w:rPr>
          <w:rFonts w:ascii="Calibri" w:hAnsi="Calibri"/>
          <w:color w:val="000000" w:themeColor="text1"/>
          <w:lang w:val="en-US"/>
        </w:rPr>
        <w:t>secondary</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025941">
        <w:rPr>
          <w:rFonts w:ascii="Calibri" w:hAnsi="Calibri"/>
          <w:color w:val="000000" w:themeColor="text1"/>
          <w:lang w:val="en-US"/>
        </w:rPr>
        <w:t>insufficient</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w:t>
      </w:r>
      <w:r w:rsidR="0026016A">
        <w:rPr>
          <w:rFonts w:ascii="Calibri" w:hAnsi="Calibri"/>
          <w:color w:val="000000" w:themeColor="text1"/>
          <w:lang w:val="en-US"/>
        </w:rPr>
        <w:t xml:space="preserve">disease </w:t>
      </w:r>
      <w:r w:rsidR="00B91E84">
        <w:rPr>
          <w:rFonts w:ascii="Calibri" w:hAnsi="Calibri"/>
          <w:color w:val="000000" w:themeColor="text1"/>
          <w:lang w:val="en-US"/>
        </w:rPr>
        <w:t xml:space="preserve">hints </w:t>
      </w:r>
      <w:r w:rsidR="0026016A">
        <w:rPr>
          <w:rFonts w:ascii="Calibri" w:hAnsi="Calibri"/>
          <w:color w:val="000000" w:themeColor="text1"/>
          <w:lang w:val="en-US"/>
        </w:rPr>
        <w:t xml:space="preserve">identified by </w:t>
      </w:r>
      <w:r w:rsidR="008B09A9">
        <w:rPr>
          <w:rFonts w:ascii="Calibri" w:hAnsi="Calibri"/>
          <w:color w:val="000000" w:themeColor="text1"/>
          <w:lang w:val="en-US"/>
        </w:rPr>
        <w:t xml:space="preserve">the algorithm </w:t>
      </w:r>
      <w:r w:rsidR="00646DFA" w:rsidRPr="00176A86">
        <w:rPr>
          <w:rFonts w:ascii="Calibri" w:hAnsi="Calibri"/>
          <w:color w:val="000000" w:themeColor="text1"/>
          <w:lang w:val="en-US"/>
        </w:rPr>
        <w:t xml:space="preserve">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E4469">
        <w:rPr>
          <w:rFonts w:ascii="Calibri" w:hAnsi="Calibri"/>
          <w:color w:val="000000" w:themeColor="text1"/>
          <w:lang w:val="en-US"/>
        </w:rPr>
        <w:t xml:space="preserve">it can be possible 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achieves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 xml:space="preserve">forecasting of </w:t>
      </w:r>
      <w:r w:rsidR="00025941" w:rsidRPr="00E70EAF">
        <w:rPr>
          <w:rFonts w:ascii="Calibri" w:hAnsi="Calibri"/>
          <w:color w:val="000000" w:themeColor="text1"/>
          <w:lang w:val="en-US"/>
        </w:rPr>
        <w:t xml:space="preserve">nuanced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 xml:space="preserve">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p>
    <w:p w14:paraId="5E9200A2" w14:textId="5BC46796"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E36DE5">
          <w:rPr>
            <w:rFonts w:ascii="Calibri" w:hAnsi="Calibri"/>
            <w:noProof/>
            <w:lang w:val="en-US"/>
          </w:rPr>
          <w:t>4</w:t>
        </w:r>
      </w:hyperlink>
      <w:r w:rsidR="00451457">
        <w:rPr>
          <w:rFonts w:ascii="Calibri" w:hAnsi="Calibri"/>
          <w:noProof/>
          <w:lang w:val="en-US"/>
        </w:rPr>
        <w:t xml:space="preserve">, </w:t>
      </w:r>
      <w:hyperlink w:anchor="_ENREF_5" w:tooltip="Cox, 2006 #7037" w:history="1">
        <w:r w:rsidR="00E36DE5">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9B100F">
        <w:rPr>
          <w:rFonts w:ascii="Calibri" w:hAnsi="Calibri"/>
          <w:lang w:val="en-US"/>
        </w:rPr>
        <w:t>together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E36DE5">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E36DE5">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E36DE5">
          <w:rPr>
            <w:rFonts w:ascii="Calibri" w:hAnsi="Calibri"/>
            <w:noProof/>
            <w:lang w:val="en-US"/>
          </w:rPr>
          <w:t>6</w:t>
        </w:r>
      </w:hyperlink>
      <w:r w:rsidR="00451457">
        <w:rPr>
          <w:rFonts w:ascii="Calibri" w:hAnsi="Calibri"/>
          <w:noProof/>
          <w:lang w:val="en-US"/>
        </w:rPr>
        <w:t xml:space="preserve">, </w:t>
      </w:r>
      <w:hyperlink w:anchor="_ENREF_8" w:tooltip="Efron, 2016 #6362" w:history="1">
        <w:r w:rsidR="00E36DE5">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451457">
        <w:rPr>
          <w:rFonts w:ascii="Calibri" w:hAnsi="Calibri" w:cs="Helvetica"/>
          <w:color w:val="000000" w:themeColor="text1"/>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451457">
        <w:rPr>
          <w:rFonts w:ascii="Calibri" w:hAnsi="Calibri" w:cs="Helvetica"/>
          <w:noProof/>
          <w:color w:val="000000" w:themeColor="text1"/>
          <w:lang w:val="en-US"/>
        </w:rPr>
        <w:t>(</w:t>
      </w:r>
      <w:hyperlink w:anchor="_ENREF_9" w:tooltip="Efron, 2012 #6910" w:history="1">
        <w:r w:rsidR="00E36DE5">
          <w:rPr>
            <w:rFonts w:ascii="Calibri" w:hAnsi="Calibri" w:cs="Helvetica"/>
            <w:noProof/>
            <w:color w:val="000000" w:themeColor="text1"/>
            <w:lang w:val="en-US"/>
          </w:rPr>
          <w:t>9</w:t>
        </w:r>
      </w:hyperlink>
      <w:r w:rsidR="0045145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the gold standard 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E36DE5">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694B12" w:rsidRPr="00E70EAF">
        <w:rPr>
          <w:rFonts w:ascii="Calibri" w:eastAsia="Times New Roman" w:hAnsi="Calibri" w:cs="Arial"/>
          <w:color w:val="222222"/>
          <w:shd w:val="clear" w:color="auto" w:fill="FFFFFF"/>
          <w:lang w:val="en-US"/>
        </w:rPr>
        <w:t>investigators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 xml:space="preserve">that computing </w:t>
      </w:r>
      <w:ins w:id="7" w:author="Danilo Bzdok" w:date="2018-05-07T12:21:00Z">
        <w:r w:rsidR="007D03F3">
          <w:rPr>
            <w:rFonts w:ascii="Calibri" w:eastAsia="Times New Roman" w:hAnsi="Calibri" w:cs="Arial"/>
            <w:color w:val="222222"/>
            <w:shd w:val="clear" w:color="auto" w:fill="FFFFFF"/>
            <w:lang w:val="en-US"/>
          </w:rPr>
          <w:t xml:space="preserve">only </w:t>
        </w:r>
      </w:ins>
      <w:r w:rsidR="00152EAF">
        <w:rPr>
          <w:rFonts w:ascii="Calibri" w:eastAsia="Times New Roman" w:hAnsi="Calibri" w:cs="Arial"/>
          <w:color w:val="222222"/>
          <w:shd w:val="clear" w:color="auto" w:fill="FFFFFF"/>
          <w:lang w:val="en-US"/>
        </w:rPr>
        <w:t>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lastRenderedPageBreak/>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E36DE5">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7C9B9AFB"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E36DE5">
          <w:rPr>
            <w:rFonts w:ascii="Calibri" w:hAnsi="Calibri"/>
            <w:noProof/>
            <w:lang w:val="en-US"/>
          </w:rPr>
          <w:t>9</w:t>
        </w:r>
      </w:hyperlink>
      <w:r w:rsidR="008D542A">
        <w:rPr>
          <w:rFonts w:ascii="Calibri" w:hAnsi="Calibri"/>
          <w:noProof/>
          <w:lang w:val="en-US"/>
        </w:rPr>
        <w:t xml:space="preserve">, </w:t>
      </w:r>
      <w:hyperlink w:anchor="_ENREF_12" w:tooltip="Blei, 2017 #7035" w:history="1">
        <w:r w:rsidR="00E36DE5">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E36DE5">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ty, computing power, and cheap</w:t>
      </w:r>
      <w:r w:rsidR="00F9342E" w:rsidRPr="00E70EAF">
        <w:rPr>
          <w:rStyle w:val="s2"/>
          <w:rFonts w:ascii="Calibri" w:hAnsi="Calibri"/>
          <w:color w:val="000000" w:themeColor="text1"/>
          <w:lang w:val="en-US"/>
        </w:rPr>
        <w:t xml:space="preserve"> 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E36DE5">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E36DE5">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expanded more </w:t>
      </w:r>
      <w:r w:rsidR="00DF26AF">
        <w:rPr>
          <w:rFonts w:ascii="Calibri" w:eastAsia="Times New Roman" w:hAnsi="Calibri" w:cs="Arial"/>
          <w:color w:val="222222"/>
          <w:shd w:val="clear" w:color="auto" w:fill="FFFFFF"/>
          <w:lang w:val="en-US"/>
        </w:rPr>
        <w:t xml:space="preserve">rapidly </w:t>
      </w:r>
      <w:r w:rsidR="00E70EAF" w:rsidRPr="00E70EAF">
        <w:rPr>
          <w:rFonts w:ascii="Calibri" w:eastAsia="Times New Roman" w:hAnsi="Calibri" w:cs="Arial"/>
          <w:color w:val="222222"/>
          <w:shd w:val="clear" w:color="auto" w:fill="FFFFFF"/>
          <w:lang w:val="en-US"/>
        </w:rPr>
        <w:t xml:space="preserve">in the last two decades than </w:t>
      </w:r>
      <w:r w:rsidR="00DF26AF">
        <w:rPr>
          <w:rFonts w:ascii="Calibri" w:eastAsia="Times New Roman" w:hAnsi="Calibri" w:cs="Arial"/>
          <w:color w:val="222222"/>
          <w:shd w:val="clear" w:color="auto" w:fill="FFFFFF"/>
          <w:lang w:val="en-US"/>
        </w:rPr>
        <w:t>perhaps</w:t>
      </w:r>
      <w:r w:rsidR="00E70EAF" w:rsidRPr="00E70EAF">
        <w:rPr>
          <w:rFonts w:ascii="Calibri" w:eastAsia="Times New Roman" w:hAnsi="Calibri" w:cs="Arial"/>
          <w:color w:val="222222"/>
          <w:shd w:val="clear" w:color="auto" w:fill="FFFFFF"/>
          <w:lang w:val="en-US"/>
        </w:rPr>
        <w:t xml:space="preserve"> ever before </w:t>
      </w:r>
      <w:r w:rsidR="0024261F">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hyperlink w:anchor="_ENREF_9" w:tooltip="Efron, 2012 #6910" w:history="1">
        <w:r w:rsidR="00E36DE5">
          <w:rPr>
            <w:rFonts w:ascii="Calibri" w:eastAsia="Times New Roman" w:hAnsi="Calibri" w:cs="Arial"/>
            <w:noProof/>
            <w:color w:val="222222"/>
            <w:shd w:val="clear" w:color="auto" w:fill="FFFFFF"/>
            <w:lang w:val="en-US"/>
          </w:rPr>
          <w:t>9</w:t>
        </w:r>
      </w:hyperlink>
      <w:r w:rsidR="00451457">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w:t>
      </w:r>
      <w:r w:rsidR="00764A5A">
        <w:rPr>
          <w:rFonts w:ascii="Calibri" w:hAnsi="Calibri"/>
          <w:color w:val="000000" w:themeColor="text1"/>
          <w:lang w:val="en-US"/>
        </w:rPr>
        <w:t xml:space="preserve">are particularly 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E36DE5">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E36DE5">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r w:rsidR="002B5A81">
        <w:rPr>
          <w:rFonts w:ascii="Calibri" w:hAnsi="Calibri" w:cs="Helvetica"/>
          <w:color w:val="000000" w:themeColor="text1"/>
          <w:lang w:val="en-US"/>
        </w:rPr>
        <w:t xml:space="preserve">studies </w:t>
      </w:r>
      <w:r w:rsidR="00802E81" w:rsidRPr="00E70EAF">
        <w:rPr>
          <w:rFonts w:ascii="Calibri" w:hAnsi="Calibri" w:cs="Arial"/>
          <w:color w:val="000000" w:themeColor="text1"/>
          <w:lang w:val="en-US"/>
        </w:rPr>
        <w:fldChar w:fldCharType="begin"/>
      </w:r>
      <w:r w:rsidR="00802E81">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802E81" w:rsidRPr="00E70EAF">
        <w:rPr>
          <w:rFonts w:ascii="Calibri" w:hAnsi="Calibri" w:cs="Arial"/>
          <w:color w:val="000000" w:themeColor="text1"/>
          <w:lang w:val="en-US"/>
        </w:rPr>
        <w:fldChar w:fldCharType="separate"/>
      </w:r>
      <w:r w:rsidR="00802E81">
        <w:rPr>
          <w:rFonts w:ascii="Calibri" w:hAnsi="Calibri" w:cs="Arial"/>
          <w:noProof/>
          <w:color w:val="000000" w:themeColor="text1"/>
          <w:lang w:val="en-US"/>
        </w:rPr>
        <w:t>(</w:t>
      </w:r>
      <w:hyperlink w:anchor="_ENREF_17" w:tooltip="Hinton, 2006 #5956" w:history="1">
        <w:r w:rsidR="00802E81">
          <w:rPr>
            <w:rFonts w:ascii="Calibri" w:hAnsi="Calibri" w:cs="Arial"/>
            <w:noProof/>
            <w:color w:val="000000" w:themeColor="text1"/>
            <w:lang w:val="en-US"/>
          </w:rPr>
          <w:t>17</w:t>
        </w:r>
      </w:hyperlink>
      <w:r w:rsidR="00802E81">
        <w:rPr>
          <w:rFonts w:ascii="Calibri" w:hAnsi="Calibri" w:cs="Arial"/>
          <w:noProof/>
          <w:color w:val="000000" w:themeColor="text1"/>
          <w:lang w:val="en-US"/>
        </w:rPr>
        <w:t>)</w:t>
      </w:r>
      <w:r w:rsidR="00802E81"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have </w:t>
      </w:r>
      <w:r w:rsidR="009E477F">
        <w:rPr>
          <w:rFonts w:ascii="Calibri" w:hAnsi="Calibri" w:cs="Helvetica"/>
          <w:color w:val="000000" w:themeColor="text1"/>
          <w:lang w:val="en-US"/>
        </w:rPr>
        <w:t xml:space="preserve">recently </w:t>
      </w:r>
      <w:r w:rsidR="009B0885">
        <w:rPr>
          <w:rFonts w:ascii="Calibri" w:hAnsi="Calibri" w:cs="Helvetica"/>
          <w:color w:val="000000" w:themeColor="text1"/>
          <w:lang w:val="en-US"/>
        </w:rPr>
        <w:t xml:space="preserve">demonstrated the potential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E36DE5">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E36DE5">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E36DE5">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50220FEB" w:rsidR="005E5064" w:rsidRPr="00E70EAF" w:rsidRDefault="00CD0647" w:rsidP="00E70EAF">
      <w:pPr>
        <w:ind w:firstLine="708"/>
        <w:jc w:val="both"/>
        <w:rPr>
          <w:rStyle w:val="s2"/>
          <w:rFonts w:ascii="Calibri" w:hAnsi="Calibri"/>
          <w:color w:val="000000" w:themeColor="text1"/>
          <w:lang w:val="en-US"/>
        </w:rPr>
      </w:pPr>
      <w:r>
        <w:rPr>
          <w:rStyle w:val="s2"/>
          <w:rFonts w:ascii="Calibri" w:hAnsi="Calibri"/>
          <w:color w:val="000000" w:themeColor="text1"/>
          <w:lang w:val="en-US"/>
        </w:rPr>
        <w:t>I</w:t>
      </w:r>
      <w:r w:rsidR="005E5064" w:rsidRPr="00E70EAF">
        <w:rPr>
          <w:rStyle w:val="s2"/>
          <w:rFonts w:ascii="Calibri" w:hAnsi="Calibri"/>
          <w:color w:val="000000" w:themeColor="text1"/>
          <w:lang w:val="en-US"/>
        </w:rPr>
        <w:t xml:space="preserve">t is important to appreciate that the potential immediate gains of the pragmatic goal to </w:t>
      </w:r>
      <w:r w:rsidR="00D170C5">
        <w:rPr>
          <w:rStyle w:val="s2"/>
          <w:rFonts w:ascii="Calibri" w:hAnsi="Calibri"/>
          <w:color w:val="000000" w:themeColor="text1"/>
          <w:lang w:val="en-US"/>
        </w:rPr>
        <w:t>exploit</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r w:rsidR="0040714B" w:rsidRPr="00E70EAF">
        <w:rPr>
          <w:rStyle w:val="s2"/>
          <w:rFonts w:ascii="Calibri" w:hAnsi="Calibri"/>
          <w:color w:val="000000" w:themeColor="text1"/>
          <w:lang w:val="en-US"/>
        </w:rPr>
        <w:t>predict</w:t>
      </w:r>
      <w:r w:rsidR="0040714B">
        <w:rPr>
          <w:rStyle w:val="s2"/>
          <w:rFonts w:ascii="Calibri" w:hAnsi="Calibri"/>
          <w:color w:val="000000" w:themeColor="text1"/>
          <w:lang w:val="en-US"/>
        </w:rPr>
        <w:t>ive</w:t>
      </w:r>
      <w:r w:rsidR="0040714B" w:rsidRPr="00E70EAF">
        <w:rPr>
          <w:rStyle w:val="s2"/>
          <w:rFonts w:ascii="Calibri" w:hAnsi="Calibri"/>
          <w:color w:val="000000" w:themeColor="text1"/>
          <w:lang w:val="en-US"/>
        </w:rPr>
        <w:t xml:space="preserve"> </w:t>
      </w:r>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 xml:space="preserve">data does not preclude the </w:t>
      </w:r>
      <w:r w:rsidR="007940E5">
        <w:rPr>
          <w:rStyle w:val="s2"/>
          <w:rFonts w:ascii="Calibri" w:hAnsi="Calibri"/>
          <w:color w:val="000000" w:themeColor="text1"/>
          <w:lang w:val="en-US"/>
        </w:rPr>
        <w:t>scientific curiosity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 xml:space="preserve">better </w:t>
      </w:r>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w:t>
      </w:r>
      <w:ins w:id="8" w:author="Danilo Bzdok" w:date="2018-05-07T12:22:00Z">
        <w:r w:rsidR="007D03F3">
          <w:rPr>
            <w:rStyle w:val="s2"/>
            <w:rFonts w:ascii="Calibri" w:hAnsi="Calibri"/>
            <w:color w:val="000000" w:themeColor="text1"/>
            <w:lang w:val="en-US"/>
          </w:rPr>
          <w:t xml:space="preserve">common approaches to </w:t>
        </w:r>
      </w:ins>
      <w:r w:rsidR="00D65541">
        <w:rPr>
          <w:rStyle w:val="s2"/>
          <w:rFonts w:ascii="Calibri" w:hAnsi="Calibri"/>
          <w:color w:val="000000" w:themeColor="text1"/>
          <w:lang w:val="en-US"/>
        </w:rPr>
        <w:t xml:space="preserve">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49FDE5E2"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hyperlink w:anchor="_ENREF_8" w:tooltip="Efron, 2016 #6362" w:history="1">
        <w:r w:rsidR="00E36DE5" w:rsidRPr="00BC60D6">
          <w:rPr>
            <w:rFonts w:ascii="Calibri" w:eastAsia="Times New Roman" w:hAnsi="Calibri" w:cs="Arial"/>
            <w:noProof/>
            <w:color w:val="222222"/>
            <w:lang w:val="en-US"/>
          </w:rPr>
          <w:t>8</w:t>
        </w:r>
      </w:hyperlink>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E36DE5"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34259" w:rsidRPr="00BC60D6">
        <w:rPr>
          <w:rFonts w:ascii="Calibri" w:eastAsia="Times New Roman" w:hAnsi="Calibri" w:cs="Arial"/>
          <w:color w:val="222222"/>
          <w:lang w:val="en-US"/>
        </w:rPr>
        <w:t>Such 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r w:rsidR="00A37F4A" w:rsidRPr="00BC60D6">
        <w:rPr>
          <w:rFonts w:ascii="Calibri" w:hAnsi="Calibri" w:cs="Helvetica"/>
          <w:bCs/>
          <w:color w:val="000000"/>
          <w:lang w:val="en-US" w:eastAsia="en-US"/>
        </w:rPr>
        <w:t>uncover</w:t>
      </w:r>
      <w:r w:rsidR="00331017" w:rsidRPr="00BC60D6">
        <w:rPr>
          <w:rFonts w:ascii="Calibri" w:hAnsi="Calibri" w:cs="Helvetica"/>
          <w:bCs/>
          <w:color w:val="000000"/>
          <w:lang w:val="en-US" w:eastAsia="en-US"/>
        </w:rPr>
        <w:t xml:space="preserve"> </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Which gene locations </w:t>
      </w:r>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r w:rsidR="0027261D" w:rsidRPr="00BC60D6">
        <w:rPr>
          <w:rStyle w:val="s2"/>
          <w:rFonts w:ascii="Calibri" w:hAnsi="Calibri"/>
          <w:i/>
          <w:color w:val="000000" w:themeColor="text1"/>
          <w:lang w:val="en-US"/>
        </w:rPr>
        <w:t>are associated</w:t>
      </w:r>
      <w:r w:rsidR="0027261D" w:rsidRPr="00BC60D6">
        <w:rPr>
          <w:rStyle w:val="s2"/>
          <w:rFonts w:ascii="Calibri" w:hAnsi="Calibri"/>
          <w:color w:val="000000" w:themeColor="text1"/>
          <w:lang w:val="en-US"/>
        </w:rPr>
        <w:t xml:space="preserve"> with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F83534" w:rsidRPr="00BC60D6">
        <w:rPr>
          <w:rFonts w:ascii="Calibri" w:hAnsi="Calibri" w:cs="Arial"/>
          <w:color w:val="000000"/>
          <w:lang w:val="en-US" w:eastAsia="en-US"/>
        </w:rPr>
        <w:t>derived by</w:t>
      </w:r>
      <w:r w:rsidR="00F83534" w:rsidRPr="00BC60D6">
        <w:rPr>
          <w:rFonts w:ascii="Calibri" w:eastAsia="Times New Roman" w:hAnsi="Calibri" w:cs="Arial"/>
          <w:bCs/>
          <w:color w:val="222222"/>
          <w:lang w:val="en-US"/>
        </w:rPr>
        <w:t> und</w:t>
      </w:r>
      <w:r w:rsidR="00BF45AF" w:rsidRPr="00BC60D6">
        <w:rPr>
          <w:rFonts w:ascii="Calibri" w:eastAsia="Times New Roman" w:hAnsi="Calibri" w:cs="Arial"/>
          <w:bCs/>
          <w:color w:val="222222"/>
          <w:lang w:val="en-US"/>
        </w:rPr>
        <w:t xml:space="preserve">erstanding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proofErr w:type="gramStart"/>
      <w:r w:rsidR="00AB27D3" w:rsidRPr="00BC60D6">
        <w:rPr>
          <w:rFonts w:ascii="Calibri" w:eastAsia="Times New Roman" w:hAnsi="Calibri" w:cs="Arial"/>
          <w:color w:val="222222"/>
          <w:lang w:val="en-US"/>
        </w:rPr>
        <w:t>In particular, the</w:t>
      </w:r>
      <w:proofErr w:type="gramEnd"/>
      <w:r w:rsidR="00AB27D3" w:rsidRPr="00BC60D6">
        <w:rPr>
          <w:rFonts w:ascii="Calibri" w:eastAsia="Times New Roman" w:hAnsi="Calibri" w:cs="Arial"/>
          <w:color w:val="222222"/>
          <w:lang w:val="en-US"/>
        </w:rPr>
        <w:t xml:space="preserve"> investigator </w:t>
      </w:r>
      <w:ins w:id="9" w:author="Danilo Bzdok" w:date="2018-05-07T12:32:00Z">
        <w:r w:rsidR="00C4033E">
          <w:rPr>
            <w:rFonts w:ascii="Calibri" w:eastAsia="Times New Roman" w:hAnsi="Calibri" w:cs="Arial"/>
            <w:color w:val="222222"/>
            <w:lang w:val="en-US"/>
          </w:rPr>
          <w:t xml:space="preserve">commonly </w:t>
        </w:r>
      </w:ins>
      <w:r w:rsidR="00AB27D3" w:rsidRPr="00BC60D6">
        <w:rPr>
          <w:rFonts w:ascii="Calibri" w:eastAsia="Times New Roman" w:hAnsi="Calibri" w:cs="Arial"/>
          <w:color w:val="222222"/>
          <w:lang w:val="en-US"/>
        </w:rPr>
        <w:t>wants</w:t>
      </w:r>
      <w:r w:rsidR="009865F2" w:rsidRPr="00BC60D6">
        <w:rPr>
          <w:rFonts w:ascii="Calibri" w:eastAsia="Times New Roman" w:hAnsi="Calibri" w:cs="Arial"/>
          <w:color w:val="222222"/>
          <w:lang w:val="en-US"/>
        </w:rPr>
        <w:t xml:space="preserve"> to </w:t>
      </w:r>
      <w:r w:rsidR="00B32C4F" w:rsidRPr="00BC60D6">
        <w:rPr>
          <w:rFonts w:ascii="Calibri" w:eastAsia="Times New Roman" w:hAnsi="Calibri" w:cs="Arial"/>
          <w:bCs/>
          <w:color w:val="222222"/>
          <w:lang w:val="en-US"/>
        </w:rPr>
        <w:t>quant</w:t>
      </w:r>
      <w:ins w:id="10" w:author="Danilo Bzdok" w:date="2018-05-07T12:36:00Z">
        <w:r w:rsidR="004C3E2D">
          <w:rPr>
            <w:rFonts w:ascii="Calibri" w:eastAsia="Times New Roman" w:hAnsi="Calibri" w:cs="Arial"/>
            <w:bCs/>
            <w:color w:val="222222"/>
            <w:lang w:val="en-US"/>
          </w:rPr>
          <w:t>it</w:t>
        </w:r>
      </w:ins>
      <w:ins w:id="11" w:author="Danilo Bzdok" w:date="2018-05-07T12:31:00Z">
        <w:r w:rsidR="00C4033E">
          <w:rPr>
            <w:rFonts w:ascii="Calibri" w:eastAsia="Times New Roman" w:hAnsi="Calibri" w:cs="Arial"/>
            <w:bCs/>
            <w:color w:val="222222"/>
            <w:lang w:val="en-US"/>
          </w:rPr>
          <w:t>at</w:t>
        </w:r>
      </w:ins>
      <w:r w:rsidR="00B32C4F" w:rsidRPr="00BC60D6">
        <w:rPr>
          <w:rFonts w:ascii="Calibri" w:eastAsia="Times New Roman" w:hAnsi="Calibri" w:cs="Arial"/>
          <w:bCs/>
          <w:color w:val="222222"/>
          <w:lang w:val="en-US"/>
        </w:rPr>
        <w:t>i</w:t>
      </w:r>
      <w:ins w:id="12" w:author="Danilo Bzdok" w:date="2018-05-07T12:29:00Z">
        <w:r w:rsidR="00463839">
          <w:rPr>
            <w:rFonts w:ascii="Calibri" w:eastAsia="Times New Roman" w:hAnsi="Calibri" w:cs="Arial"/>
            <w:bCs/>
            <w:color w:val="222222"/>
            <w:lang w:val="en-US"/>
          </w:rPr>
          <w:t xml:space="preserve">vely </w:t>
        </w:r>
      </w:ins>
      <w:ins w:id="13" w:author="Danilo Bzdok" w:date="2018-05-07T12:31:00Z">
        <w:r w:rsidR="00C4033E">
          <w:rPr>
            <w:rFonts w:ascii="Calibri" w:eastAsia="Times New Roman" w:hAnsi="Calibri" w:cs="Arial"/>
            <w:bCs/>
            <w:color w:val="222222"/>
            <w:lang w:val="en-US"/>
          </w:rPr>
          <w:t>isolate</w:t>
        </w:r>
      </w:ins>
      <w:del w:id="14" w:author="Danilo Bzdok" w:date="2018-05-07T12:29:00Z">
        <w:r w:rsidR="00B32C4F" w:rsidRPr="00BC60D6" w:rsidDel="00463839">
          <w:rPr>
            <w:rFonts w:ascii="Calibri" w:eastAsia="Times New Roman" w:hAnsi="Calibri" w:cs="Arial"/>
            <w:bCs/>
            <w:color w:val="222222"/>
            <w:lang w:val="en-US"/>
          </w:rPr>
          <w:delText>fy</w:delText>
        </w:r>
      </w:del>
      <w:r w:rsidR="00B32C4F"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the </w:t>
      </w:r>
      <w:del w:id="15" w:author="Danilo Bzdok" w:date="2018-05-07T12:31:00Z">
        <w:r w:rsidR="00B32C4F" w:rsidRPr="00BC60D6" w:rsidDel="00C4033E">
          <w:rPr>
            <w:rFonts w:ascii="Calibri" w:eastAsia="Times New Roman" w:hAnsi="Calibri" w:cs="Arial"/>
            <w:bCs/>
            <w:color w:val="222222"/>
            <w:lang w:val="en-US"/>
          </w:rPr>
          <w:delText xml:space="preserve">relatively </w:delText>
        </w:r>
      </w:del>
      <w:r w:rsidR="00B32C4F" w:rsidRPr="00BC60D6">
        <w:rPr>
          <w:rFonts w:ascii="Calibri" w:eastAsia="Times New Roman" w:hAnsi="Calibri" w:cs="Arial"/>
          <w:bCs/>
          <w:color w:val="222222"/>
          <w:lang w:val="en-US"/>
        </w:rPr>
        <w:t xml:space="preserve">more </w:t>
      </w:r>
      <w:r w:rsidR="00AB27D3" w:rsidRPr="00BC60D6">
        <w:rPr>
          <w:rFonts w:ascii="Calibri" w:eastAsia="Times New Roman" w:hAnsi="Calibri" w:cs="Arial"/>
          <w:bCs/>
          <w:color w:val="222222"/>
          <w:lang w:val="en-US"/>
        </w:rPr>
        <w:t xml:space="preserve">important predictors 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ins w:id="16" w:author="Danilo Bzdok" w:date="2018-05-07T12:31:00Z">
        <w:r w:rsidR="00C4033E">
          <w:rPr>
            <w:rFonts w:ascii="Calibri" w:eastAsia="Times New Roman" w:hAnsi="Calibri" w:cs="Arial"/>
            <w:bCs/>
            <w:color w:val="222222"/>
            <w:lang w:val="en-US"/>
          </w:rPr>
          <w:t xml:space="preserve">, which were </w:t>
        </w:r>
      </w:ins>
      <w:del w:id="17" w:author="Danilo Bzdok" w:date="2018-05-07T12:31:00Z">
        <w:r w:rsidR="00823F39" w:rsidRPr="00BC60D6" w:rsidDel="00C4033E">
          <w:rPr>
            <w:rFonts w:ascii="Calibri" w:eastAsia="Times New Roman" w:hAnsi="Calibri" w:cs="Arial"/>
            <w:bCs/>
            <w:color w:val="222222"/>
            <w:lang w:val="en-US"/>
          </w:rPr>
          <w:delText xml:space="preserve"> </w:delText>
        </w:r>
      </w:del>
      <w:r w:rsidR="00823F39" w:rsidRPr="00BC60D6">
        <w:rPr>
          <w:rFonts w:ascii="Calibri" w:eastAsia="Times New Roman" w:hAnsi="Calibri" w:cs="Arial"/>
          <w:bCs/>
          <w:color w:val="222222"/>
          <w:lang w:val="en-US"/>
        </w:rPr>
        <w:t>often hand-selected based on previous research</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 xml:space="preserve">This intention explains why historically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even if the “true” relationship in nature may</w:t>
      </w:r>
      <w:r w:rsidR="009865F2" w:rsidRPr="00BC60D6">
        <w:rPr>
          <w:rFonts w:ascii="Calibri" w:eastAsia="Times New Roman" w:hAnsi="Calibri" w:cs="Arial"/>
          <w:bCs/>
          <w:color w:val="222222"/>
          <w:lang w:val="en-US"/>
        </w:rPr>
        <w:t xml:space="preserve"> </w:t>
      </w:r>
      <w:r w:rsidR="00F83534" w:rsidRPr="00BC60D6">
        <w:rPr>
          <w:rFonts w:ascii="Calibri" w:eastAsia="Times New Roman" w:hAnsi="Calibri" w:cs="Arial"/>
          <w:bCs/>
          <w:color w:val="222222"/>
          <w:lang w:val="en-US"/>
        </w:rPr>
        <w:t>be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E36DE5"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w:t>
      </w:r>
      <w:proofErr w:type="gramStart"/>
      <w:r w:rsidR="00AB27D3" w:rsidRPr="00BC60D6">
        <w:rPr>
          <w:rFonts w:ascii="Calibri" w:hAnsi="Calibri" w:cs="Arial"/>
          <w:color w:val="000000"/>
          <w:lang w:val="en-US" w:eastAsia="en-US"/>
        </w:rPr>
        <w:t>assuming that</w:t>
      </w:r>
      <w:proofErr w:type="gramEnd"/>
      <w:r w:rsidR="00AB27D3" w:rsidRPr="00BC60D6">
        <w:rPr>
          <w:rFonts w:ascii="Calibri" w:hAnsi="Calibri" w:cs="Arial"/>
          <w:color w:val="000000"/>
          <w:lang w:val="en-US" w:eastAsia="en-US"/>
        </w:rPr>
        <w:t xml:space="preserve"> the </w:t>
      </w:r>
      <w:r w:rsidR="000421B6" w:rsidRPr="00BC60D6">
        <w:rPr>
          <w:rFonts w:ascii="Calibri" w:eastAsia="Times New Roman" w:hAnsi="Calibri" w:cs="Arial"/>
          <w:bCs/>
          <w:color w:val="222222"/>
          <w:shd w:val="clear" w:color="auto" w:fill="FFFFFF"/>
          <w:lang w:val="en-US"/>
        </w:rPr>
        <w:t xml:space="preserve">‘fitted’ </w:t>
      </w:r>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 xml:space="preserve">sufficient, fully specified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with each variable have a clear 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acked up by formal theory</w:t>
      </w:r>
      <w:r w:rsidR="000421B6" w:rsidRPr="00BC60D6">
        <w:rPr>
          <w:rFonts w:ascii="Calibri" w:eastAsia="Times New Roman" w:hAnsi="Calibri" w:cs="Arial"/>
          <w:color w:val="222222"/>
          <w:lang w:val="en-US"/>
        </w:rPr>
        <w:t xml:space="preserve">, </w:t>
      </w:r>
      <w:r w:rsidR="00854505" w:rsidRPr="00BC60D6">
        <w:rPr>
          <w:rFonts w:ascii="Calibri" w:eastAsia="Times New Roman" w:hAnsi="Calibri" w:cs="Arial"/>
          <w:color w:val="222222"/>
          <w:lang w:val="en-US"/>
        </w:rPr>
        <w:t xml:space="preserve">this modeling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63D10729" w:rsidR="00AD7870" w:rsidRPr="00204A45" w:rsidRDefault="00993106" w:rsidP="00360BA5">
      <w:pPr>
        <w:ind w:firstLine="708"/>
        <w:jc w:val="both"/>
        <w:rPr>
          <w:rFonts w:ascii="Calibri" w:hAnsi="Calibri" w:cs="Arial"/>
          <w:color w:val="000000"/>
          <w:lang w:val="en-US" w:eastAsia="en-US"/>
        </w:rPr>
      </w:pPr>
      <w:r>
        <w:rPr>
          <w:rFonts w:ascii="Calibri" w:hAnsi="Calibri"/>
          <w:lang w:val="en-US"/>
        </w:rPr>
        <w:t>Seeking</w:t>
      </w:r>
      <w:r w:rsidRPr="00204A45">
        <w:rPr>
          <w:rFonts w:ascii="Calibri" w:hAnsi="Calibri"/>
          <w:lang w:val="en-US"/>
        </w:rPr>
        <w:t xml:space="preserve"> </w:t>
      </w:r>
      <w:r w:rsidR="00E92C81" w:rsidRPr="00204A45">
        <w:rPr>
          <w:rFonts w:ascii="Calibri" w:hAnsi="Calibri"/>
          <w:lang w:val="en-US"/>
        </w:rPr>
        <w:t>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835962">
        <w:rPr>
          <w:rFonts w:ascii="Calibri" w:hAnsi="Calibri"/>
          <w:lang w:val="en-US"/>
        </w:rPr>
        <w:t xml:space="preserve">can depart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w:t>
      </w:r>
      <w:ins w:id="18" w:author="Danilo Bzdok" w:date="2018-05-07T12:35:00Z">
        <w:r w:rsidR="004C3E2D">
          <w:rPr>
            <w:rFonts w:ascii="Calibri" w:hAnsi="Calibri"/>
            <w:lang w:val="en-US"/>
          </w:rPr>
          <w:t xml:space="preserve">To </w:t>
        </w:r>
        <w:r w:rsidR="004C3E2D">
          <w:rPr>
            <w:rFonts w:ascii="Calibri" w:hAnsi="Calibri" w:cs="Arial"/>
            <w:color w:val="000000"/>
            <w:lang w:val="en-US" w:eastAsia="en-US"/>
          </w:rPr>
          <w:t>accurately model</w:t>
        </w:r>
        <w:r w:rsidR="004C3E2D" w:rsidRPr="00204A45">
          <w:rPr>
            <w:rFonts w:ascii="Calibri" w:hAnsi="Calibri" w:cs="Arial"/>
            <w:color w:val="000000"/>
            <w:lang w:val="en-US" w:eastAsia="en-US"/>
          </w:rPr>
          <w:t xml:space="preserve"> the world</w:t>
        </w:r>
        <w:r w:rsidR="004C3E2D">
          <w:rPr>
            <w:rFonts w:ascii="Calibri" w:hAnsi="Calibri" w:cs="Arial"/>
            <w:color w:val="000000"/>
            <w:lang w:val="en-US" w:eastAsia="en-US"/>
          </w:rPr>
          <w:t>,</w:t>
        </w:r>
        <w:r w:rsidR="004C3E2D" w:rsidRPr="00204A45">
          <w:rPr>
            <w:rFonts w:ascii="Calibri" w:hAnsi="Calibri" w:cs="Arial"/>
            <w:color w:val="000000"/>
            <w:lang w:val="en-US" w:eastAsia="en-US"/>
          </w:rPr>
          <w:t xml:space="preserve"> </w:t>
        </w:r>
        <w:r w:rsidR="004C3E2D">
          <w:rPr>
            <w:rFonts w:ascii="Calibri" w:hAnsi="Calibri" w:cs="Arial"/>
            <w:color w:val="000000"/>
            <w:lang w:val="en-US" w:eastAsia="en-US"/>
          </w:rPr>
          <w:t>t</w:t>
        </w:r>
        <w:r w:rsidR="004C3E2D" w:rsidRPr="00204A45">
          <w:rPr>
            <w:rFonts w:ascii="Calibri" w:hAnsi="Calibri" w:cs="Arial"/>
            <w:color w:val="000000"/>
            <w:lang w:val="en-US" w:eastAsia="en-US"/>
          </w:rPr>
          <w:t xml:space="preserve">he investigator </w:t>
        </w:r>
        <w:r w:rsidR="004C3E2D">
          <w:rPr>
            <w:rFonts w:ascii="Calibri" w:hAnsi="Calibri" w:cs="Arial"/>
            <w:color w:val="000000"/>
            <w:lang w:val="en-US" w:eastAsia="en-US"/>
          </w:rPr>
          <w:t xml:space="preserve">here </w:t>
        </w:r>
        <w:r w:rsidR="004C3E2D" w:rsidRPr="00204A45">
          <w:rPr>
            <w:rFonts w:ascii="Calibri" w:hAnsi="Calibri" w:cs="Arial"/>
            <w:color w:val="000000"/>
            <w:lang w:val="en-US" w:eastAsia="en-US"/>
          </w:rPr>
          <w:t>wants to automatically extract knowledge of regularities searching through possibly meaningful patterns</w:t>
        </w:r>
        <w:r w:rsidR="004C3E2D">
          <w:rPr>
            <w:rFonts w:ascii="Calibri" w:hAnsi="Calibri" w:cs="Arial"/>
            <w:color w:val="000000"/>
            <w:lang w:val="en-US" w:eastAsia="en-US"/>
          </w:rPr>
          <w:t xml:space="preserve"> </w:t>
        </w:r>
        <w:r w:rsidR="004C3E2D" w:rsidRPr="00204A45">
          <w:rPr>
            <w:rFonts w:ascii="Calibri" w:hAnsi="Calibri" w:cs="Arial"/>
            <w:color w:val="000000"/>
            <w:lang w:val="en-US" w:eastAsia="en-US"/>
          </w:rPr>
          <w:fldChar w:fldCharType="begin"/>
        </w:r>
        <w:r w:rsidR="004C3E2D">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4C3E2D" w:rsidRPr="00204A45">
          <w:rPr>
            <w:rFonts w:ascii="Calibri" w:hAnsi="Calibri" w:cs="Arial"/>
            <w:color w:val="000000"/>
            <w:lang w:val="en-US" w:eastAsia="en-US"/>
          </w:rPr>
          <w:fldChar w:fldCharType="separate"/>
        </w:r>
        <w:r w:rsidR="004C3E2D">
          <w:rPr>
            <w:rFonts w:ascii="Calibri" w:hAnsi="Calibri" w:cs="Arial"/>
            <w:noProof/>
            <w:color w:val="000000"/>
            <w:lang w:val="en-US" w:eastAsia="en-US"/>
          </w:rPr>
          <w:t>(</w:t>
        </w:r>
        <w:r w:rsidR="004C3E2D">
          <w:fldChar w:fldCharType="begin"/>
        </w:r>
        <w:r w:rsidR="004C3E2D" w:rsidRPr="00193E61">
          <w:rPr>
            <w:lang w:val="en-US"/>
          </w:rPr>
          <w:instrText xml:space="preserve"> HYPERLINK \l "_ENREF_22" \o "Hastie, 2001 #3957" </w:instrText>
        </w:r>
        <w:r w:rsidR="004C3E2D">
          <w:fldChar w:fldCharType="separate"/>
        </w:r>
        <w:r w:rsidR="004C3E2D">
          <w:rPr>
            <w:rFonts w:ascii="Calibri" w:hAnsi="Calibri" w:cs="Arial"/>
            <w:noProof/>
            <w:color w:val="000000"/>
            <w:lang w:val="en-US" w:eastAsia="en-US"/>
          </w:rPr>
          <w:t>22</w:t>
        </w:r>
        <w:r w:rsidR="004C3E2D">
          <w:rPr>
            <w:rFonts w:ascii="Calibri" w:hAnsi="Calibri" w:cs="Arial"/>
            <w:noProof/>
            <w:color w:val="000000"/>
            <w:lang w:val="en-US" w:eastAsia="en-US"/>
          </w:rPr>
          <w:fldChar w:fldCharType="end"/>
        </w:r>
        <w:r w:rsidR="004C3E2D">
          <w:rPr>
            <w:rFonts w:ascii="Calibri" w:hAnsi="Calibri" w:cs="Arial"/>
            <w:noProof/>
            <w:color w:val="000000"/>
            <w:lang w:val="en-US" w:eastAsia="en-US"/>
          </w:rPr>
          <w:t xml:space="preserve">, </w:t>
        </w:r>
        <w:r w:rsidR="004C3E2D">
          <w:fldChar w:fldCharType="begin"/>
        </w:r>
        <w:r w:rsidR="004C3E2D" w:rsidRPr="00193E61">
          <w:rPr>
            <w:lang w:val="en-US"/>
          </w:rPr>
          <w:instrText xml:space="preserve"> HYPERLINK \l "_ENREF_23" \o "Jordan, 2015 #5958" </w:instrText>
        </w:r>
        <w:r w:rsidR="004C3E2D">
          <w:fldChar w:fldCharType="separate"/>
        </w:r>
        <w:r w:rsidR="004C3E2D">
          <w:rPr>
            <w:rFonts w:ascii="Calibri" w:hAnsi="Calibri" w:cs="Arial"/>
            <w:noProof/>
            <w:color w:val="000000"/>
            <w:lang w:val="en-US" w:eastAsia="en-US"/>
          </w:rPr>
          <w:t>23</w:t>
        </w:r>
        <w:r w:rsidR="004C3E2D">
          <w:rPr>
            <w:rFonts w:ascii="Calibri" w:hAnsi="Calibri" w:cs="Arial"/>
            <w:noProof/>
            <w:color w:val="000000"/>
            <w:lang w:val="en-US" w:eastAsia="en-US"/>
          </w:rPr>
          <w:fldChar w:fldCharType="end"/>
        </w:r>
        <w:r w:rsidR="004C3E2D">
          <w:rPr>
            <w:rFonts w:ascii="Calibri" w:hAnsi="Calibri" w:cs="Arial"/>
            <w:noProof/>
            <w:color w:val="000000"/>
            <w:lang w:val="en-US" w:eastAsia="en-US"/>
          </w:rPr>
          <w:t>)</w:t>
        </w:r>
        <w:r w:rsidR="004C3E2D" w:rsidRPr="00204A45">
          <w:rPr>
            <w:rFonts w:ascii="Calibri" w:hAnsi="Calibri" w:cs="Arial"/>
            <w:color w:val="000000"/>
            <w:lang w:val="en-US" w:eastAsia="en-US"/>
          </w:rPr>
          <w:fldChar w:fldCharType="end"/>
        </w:r>
        <w:r w:rsidR="004C3E2D" w:rsidRPr="00204A45">
          <w:rPr>
            <w:rFonts w:ascii="Calibri" w:hAnsi="Calibri" w:cs="Arial"/>
            <w:color w:val="000000"/>
            <w:lang w:val="en-US" w:eastAsia="en-US"/>
          </w:rPr>
          <w:t xml:space="preserve">. </w:t>
        </w:r>
      </w:ins>
      <w:del w:id="19" w:author="Danilo Bzdok" w:date="2018-05-07T12:35:00Z">
        <w:r w:rsidR="00402775" w:rsidDel="004C3E2D">
          <w:rPr>
            <w:rFonts w:ascii="Calibri" w:hAnsi="Calibri"/>
            <w:lang w:val="en-US"/>
          </w:rPr>
          <w:delText>Here</w:delText>
        </w:r>
        <w:r w:rsidR="003A629D" w:rsidRPr="00204A45" w:rsidDel="004C3E2D">
          <w:rPr>
            <w:rFonts w:ascii="Calibri" w:hAnsi="Calibri"/>
            <w:lang w:val="en-US"/>
          </w:rPr>
          <w:delText xml:space="preserve"> t</w:delText>
        </w:r>
        <w:r w:rsidR="009B7966" w:rsidRPr="00204A45" w:rsidDel="004C3E2D">
          <w:rPr>
            <w:rFonts w:ascii="Calibri" w:hAnsi="Calibri"/>
            <w:lang w:val="en-US"/>
          </w:rPr>
          <w:delText>he emphasis is on</w:delText>
        </w:r>
        <w:r w:rsidR="009B7966" w:rsidRPr="00204A45" w:rsidDel="004C3E2D">
          <w:rPr>
            <w:rFonts w:ascii="Calibri" w:hAnsi="Calibri" w:cs="Arial"/>
            <w:color w:val="000000"/>
            <w:lang w:val="en-US" w:eastAsia="en-US"/>
          </w:rPr>
          <w:delText xml:space="preserve"> accurately modeling the world </w:delText>
        </w:r>
        <w:r w:rsidR="00076993" w:rsidRPr="00204A45" w:rsidDel="004C3E2D">
          <w:rPr>
            <w:rFonts w:ascii="Calibri" w:hAnsi="Calibri" w:cs="Arial"/>
            <w:color w:val="000000"/>
            <w:lang w:val="en-US" w:eastAsia="en-US"/>
          </w:rPr>
          <w:fldChar w:fldCharType="begin"/>
        </w:r>
        <w:r w:rsidR="008D542A" w:rsidDel="004C3E2D">
          <w:rPr>
            <w:rFonts w:ascii="Calibri" w:hAnsi="Calibri" w:cs="Arial"/>
            <w:color w:val="000000"/>
            <w:lang w:val="en-US" w:eastAsia="en-US"/>
          </w:rPr>
          <w:del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delInstrText>
        </w:r>
        <w:r w:rsidR="00076993" w:rsidRPr="00204A45" w:rsidDel="004C3E2D">
          <w:rPr>
            <w:rFonts w:ascii="Calibri" w:hAnsi="Calibri" w:cs="Arial"/>
            <w:color w:val="000000"/>
            <w:lang w:val="en-US" w:eastAsia="en-US"/>
          </w:rPr>
          <w:fldChar w:fldCharType="separate"/>
        </w:r>
        <w:r w:rsidR="008D542A" w:rsidDel="004C3E2D">
          <w:rPr>
            <w:rFonts w:ascii="Calibri" w:hAnsi="Calibri" w:cs="Arial"/>
            <w:noProof/>
            <w:color w:val="000000"/>
            <w:lang w:val="en-US" w:eastAsia="en-US"/>
          </w:rPr>
          <w:delText>(</w:delText>
        </w:r>
        <w:r w:rsidR="00DA0B40" w:rsidDel="004C3E2D">
          <w:fldChar w:fldCharType="begin"/>
        </w:r>
        <w:r w:rsidR="00DA0B40" w:rsidRPr="00DA0B40" w:rsidDel="004C3E2D">
          <w:rPr>
            <w:lang w:val="en-US"/>
          </w:rPr>
          <w:delInstrText xml:space="preserve"> HYPERLINK \l "_ENREF_22" \o "Hastie, 2001 #3957" </w:delInstrText>
        </w:r>
        <w:r w:rsidR="00DA0B40" w:rsidDel="004C3E2D">
          <w:fldChar w:fldCharType="separate"/>
        </w:r>
        <w:r w:rsidR="00E36DE5" w:rsidDel="004C3E2D">
          <w:rPr>
            <w:rFonts w:ascii="Calibri" w:hAnsi="Calibri" w:cs="Arial"/>
            <w:noProof/>
            <w:color w:val="000000"/>
            <w:lang w:val="en-US" w:eastAsia="en-US"/>
          </w:rPr>
          <w:delText>22</w:delText>
        </w:r>
        <w:r w:rsidR="00DA0B40" w:rsidDel="004C3E2D">
          <w:rPr>
            <w:rFonts w:ascii="Calibri" w:hAnsi="Calibri" w:cs="Arial"/>
            <w:noProof/>
            <w:color w:val="000000"/>
            <w:lang w:val="en-US" w:eastAsia="en-US"/>
          </w:rPr>
          <w:fldChar w:fldCharType="end"/>
        </w:r>
        <w:r w:rsidR="008D542A" w:rsidDel="004C3E2D">
          <w:rPr>
            <w:rFonts w:ascii="Calibri" w:hAnsi="Calibri" w:cs="Arial"/>
            <w:noProof/>
            <w:color w:val="000000"/>
            <w:lang w:val="en-US" w:eastAsia="en-US"/>
          </w:rPr>
          <w:delText xml:space="preserve">, </w:delText>
        </w:r>
        <w:r w:rsidR="00DA0B40" w:rsidDel="004C3E2D">
          <w:fldChar w:fldCharType="begin"/>
        </w:r>
        <w:r w:rsidR="00DA0B40" w:rsidRPr="00DA0B40" w:rsidDel="004C3E2D">
          <w:rPr>
            <w:lang w:val="en-US"/>
          </w:rPr>
          <w:delInstrText xml:space="preserve"> HYPERLINK \l "_ENREF_23" \o "Jordan, 2015 #5958" </w:delInstrText>
        </w:r>
        <w:r w:rsidR="00DA0B40" w:rsidDel="004C3E2D">
          <w:fldChar w:fldCharType="separate"/>
        </w:r>
        <w:r w:rsidR="00E36DE5" w:rsidDel="004C3E2D">
          <w:rPr>
            <w:rFonts w:ascii="Calibri" w:hAnsi="Calibri" w:cs="Arial"/>
            <w:noProof/>
            <w:color w:val="000000"/>
            <w:lang w:val="en-US" w:eastAsia="en-US"/>
          </w:rPr>
          <w:delText>23</w:delText>
        </w:r>
        <w:r w:rsidR="00DA0B40" w:rsidDel="004C3E2D">
          <w:rPr>
            <w:rFonts w:ascii="Calibri" w:hAnsi="Calibri" w:cs="Arial"/>
            <w:noProof/>
            <w:color w:val="000000"/>
            <w:lang w:val="en-US" w:eastAsia="en-US"/>
          </w:rPr>
          <w:fldChar w:fldCharType="end"/>
        </w:r>
        <w:r w:rsidR="008D542A" w:rsidDel="004C3E2D">
          <w:rPr>
            <w:rFonts w:ascii="Calibri" w:hAnsi="Calibri" w:cs="Arial"/>
            <w:noProof/>
            <w:color w:val="000000"/>
            <w:lang w:val="en-US" w:eastAsia="en-US"/>
          </w:rPr>
          <w:delText>)</w:delText>
        </w:r>
        <w:r w:rsidR="00076993" w:rsidRPr="00204A45" w:rsidDel="004C3E2D">
          <w:rPr>
            <w:rFonts w:ascii="Calibri" w:hAnsi="Calibri" w:cs="Arial"/>
            <w:color w:val="000000"/>
            <w:lang w:val="en-US" w:eastAsia="en-US"/>
          </w:rPr>
          <w:fldChar w:fldCharType="end"/>
        </w:r>
        <w:r w:rsidR="009B7966" w:rsidRPr="00204A45" w:rsidDel="004C3E2D">
          <w:rPr>
            <w:rFonts w:ascii="Calibri" w:hAnsi="Calibri" w:cs="Arial"/>
            <w:color w:val="000000"/>
            <w:lang w:val="en-US" w:eastAsia="en-US"/>
          </w:rPr>
          <w:delText>.</w:delText>
        </w:r>
        <w:r w:rsidR="00BE6B27" w:rsidRPr="00204A45" w:rsidDel="004C3E2D">
          <w:rPr>
            <w:rFonts w:ascii="Calibri" w:hAnsi="Calibri" w:cs="Arial"/>
            <w:color w:val="000000"/>
            <w:lang w:val="en-US" w:eastAsia="en-US"/>
          </w:rPr>
          <w:delText xml:space="preserve"> </w:delText>
        </w:r>
        <w:r w:rsidR="00A837ED" w:rsidRPr="00204A45" w:rsidDel="004C3E2D">
          <w:rPr>
            <w:rFonts w:ascii="Calibri" w:hAnsi="Calibri" w:cs="Arial"/>
            <w:color w:val="000000"/>
            <w:lang w:val="en-US" w:eastAsia="en-US"/>
          </w:rPr>
          <w:delText>The investigator</w:delText>
        </w:r>
        <w:r w:rsidR="006A7CD1" w:rsidRPr="00204A45" w:rsidDel="004C3E2D">
          <w:rPr>
            <w:rFonts w:ascii="Calibri" w:hAnsi="Calibri" w:cs="Arial"/>
            <w:color w:val="000000"/>
            <w:lang w:val="en-US" w:eastAsia="en-US"/>
          </w:rPr>
          <w:delText xml:space="preserve"> want</w:delText>
        </w:r>
        <w:r w:rsidR="00A837ED" w:rsidRPr="00204A45" w:rsidDel="004C3E2D">
          <w:rPr>
            <w:rFonts w:ascii="Calibri" w:hAnsi="Calibri" w:cs="Arial"/>
            <w:color w:val="000000"/>
            <w:lang w:val="en-US" w:eastAsia="en-US"/>
          </w:rPr>
          <w:delText>s</w:delText>
        </w:r>
        <w:r w:rsidR="006A7CD1" w:rsidRPr="00204A45" w:rsidDel="004C3E2D">
          <w:rPr>
            <w:rFonts w:ascii="Calibri" w:hAnsi="Calibri" w:cs="Arial"/>
            <w:color w:val="000000"/>
            <w:lang w:val="en-US" w:eastAsia="en-US"/>
          </w:rPr>
          <w:delText xml:space="preserve"> to automatically extract knowledge of regularities in t</w:delText>
        </w:r>
        <w:r w:rsidR="008A0D30" w:rsidRPr="00204A45" w:rsidDel="004C3E2D">
          <w:rPr>
            <w:rFonts w:ascii="Calibri" w:hAnsi="Calibri" w:cs="Arial"/>
            <w:color w:val="000000"/>
            <w:lang w:val="en-US" w:eastAsia="en-US"/>
          </w:rPr>
          <w:delText xml:space="preserve">he world searching through </w:delText>
        </w:r>
        <w:r w:rsidR="00575766" w:rsidRPr="00204A45" w:rsidDel="004C3E2D">
          <w:rPr>
            <w:rFonts w:ascii="Calibri" w:hAnsi="Calibri" w:cs="Arial"/>
            <w:color w:val="000000"/>
            <w:lang w:val="en-US" w:eastAsia="en-US"/>
          </w:rPr>
          <w:delText xml:space="preserve">possibly </w:delText>
        </w:r>
        <w:r w:rsidR="008A0D30" w:rsidRPr="00204A45" w:rsidDel="004C3E2D">
          <w:rPr>
            <w:rFonts w:ascii="Calibri" w:hAnsi="Calibri" w:cs="Arial"/>
            <w:color w:val="000000"/>
            <w:lang w:val="en-US" w:eastAsia="en-US"/>
          </w:rPr>
          <w:delText>mean</w:delText>
        </w:r>
        <w:r w:rsidR="006A7CD1" w:rsidRPr="00204A45" w:rsidDel="004C3E2D">
          <w:rPr>
            <w:rFonts w:ascii="Calibri" w:hAnsi="Calibri" w:cs="Arial"/>
            <w:color w:val="000000"/>
            <w:lang w:val="en-US" w:eastAsia="en-US"/>
          </w:rPr>
          <w:delText>in</w:delText>
        </w:r>
        <w:r w:rsidR="008A0D30" w:rsidRPr="00204A45" w:rsidDel="004C3E2D">
          <w:rPr>
            <w:rFonts w:ascii="Calibri" w:hAnsi="Calibri" w:cs="Arial"/>
            <w:color w:val="000000"/>
            <w:lang w:val="en-US" w:eastAsia="en-US"/>
          </w:rPr>
          <w:delText>g</w:delText>
        </w:r>
        <w:r w:rsidR="006A7CD1" w:rsidRPr="00204A45" w:rsidDel="004C3E2D">
          <w:rPr>
            <w:rFonts w:ascii="Calibri" w:hAnsi="Calibri" w:cs="Arial"/>
            <w:color w:val="000000"/>
            <w:lang w:val="en-US" w:eastAsia="en-US"/>
          </w:rPr>
          <w:delText xml:space="preserve">ful patterns. </w:delText>
        </w:r>
      </w:del>
      <w:r w:rsidR="00575454" w:rsidRPr="00204A45">
        <w:rPr>
          <w:rStyle w:val="s2"/>
          <w:rFonts w:ascii="Calibri" w:hAnsi="Calibri"/>
          <w:color w:val="000000" w:themeColor="text1"/>
          <w:lang w:val="en-US"/>
        </w:rPr>
        <w:t xml:space="preserve">This modeling goal is for instance especially suited to ask, </w:t>
      </w:r>
      <w:r w:rsidR="00122D7A">
        <w:rPr>
          <w:rStyle w:val="s2"/>
          <w:rFonts w:ascii="Calibri" w:hAnsi="Calibri"/>
          <w:color w:val="000000" w:themeColor="text1"/>
          <w:lang w:val="en-US"/>
        </w:rPr>
        <w:t>‘</w:t>
      </w:r>
      <w:r w:rsidR="00575454" w:rsidRPr="00204A45">
        <w:rPr>
          <w:rStyle w:val="s2"/>
          <w:rFonts w:ascii="Calibri" w:hAnsi="Calibri"/>
          <w:color w:val="000000" w:themeColor="text1"/>
          <w:lang w:val="en-US"/>
        </w:rPr>
        <w:t xml:space="preserve">Which gene locations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w:t>
      </w:r>
      <w:del w:id="20" w:author="Danilo Bzdok" w:date="2018-05-07T10:37:00Z">
        <w:r w:rsidR="00575454" w:rsidRPr="00204A45" w:rsidDel="00F71701">
          <w:rPr>
            <w:rStyle w:val="s2"/>
            <w:rFonts w:ascii="Calibri" w:hAnsi="Calibri"/>
            <w:i/>
            <w:color w:val="000000" w:themeColor="text1"/>
            <w:lang w:val="en-US"/>
          </w:rPr>
          <w:delText>distinguish</w:delText>
        </w:r>
        <w:r w:rsidR="00575454" w:rsidRPr="00204A45" w:rsidDel="00F71701">
          <w:rPr>
            <w:rStyle w:val="s2"/>
            <w:rFonts w:ascii="Calibri" w:hAnsi="Calibri"/>
            <w:color w:val="000000" w:themeColor="text1"/>
            <w:lang w:val="en-US"/>
          </w:rPr>
          <w:delText xml:space="preserve"> </w:delText>
        </w:r>
      </w:del>
      <w:ins w:id="21" w:author="Danilo Bzdok" w:date="2018-05-07T10:37:00Z">
        <w:r w:rsidR="00F71701">
          <w:rPr>
            <w:rStyle w:val="s2"/>
            <w:rFonts w:ascii="Calibri" w:hAnsi="Calibri"/>
            <w:i/>
            <w:color w:val="000000" w:themeColor="text1"/>
            <w:lang w:val="en-US"/>
          </w:rPr>
          <w:t>detect</w:t>
        </w:r>
        <w:r w:rsidR="00F71701" w:rsidRPr="00204A45">
          <w:rPr>
            <w:rStyle w:val="s2"/>
            <w:rFonts w:ascii="Calibri" w:hAnsi="Calibri"/>
            <w:color w:val="000000" w:themeColor="text1"/>
            <w:lang w:val="en-US"/>
          </w:rPr>
          <w:t xml:space="preserve"> </w:t>
        </w:r>
      </w:ins>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w:t>
      </w:r>
      <w:r w:rsidR="008A70CC">
        <w:rPr>
          <w:rFonts w:ascii="Calibri" w:hAnsi="Calibri" w:cs="Arial"/>
          <w:color w:val="000000"/>
          <w:lang w:val="en-US" w:eastAsia="en-US"/>
        </w:rPr>
        <w:t>n established</w:t>
      </w:r>
      <w:r w:rsidR="00002D98">
        <w:rPr>
          <w:rFonts w:ascii="Calibri" w:hAnsi="Calibri" w:cs="Arial"/>
          <w:color w:val="000000"/>
          <w:lang w:val="en-US" w:eastAsia="en-US"/>
        </w:rPr>
        <w:t xml:space="preserv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del w:id="22" w:author="Danilo Bzdok" w:date="2018-05-07T12:39:00Z">
        <w:r w:rsidR="00F66D5F" w:rsidRPr="00204A45" w:rsidDel="00AB422E">
          <w:rPr>
            <w:rFonts w:ascii="Calibri" w:hAnsi="Calibri" w:cs="Arial"/>
            <w:color w:val="000000"/>
            <w:lang w:val="en-US" w:eastAsia="en-US"/>
          </w:rPr>
          <w:delText xml:space="preserve">whose </w:delText>
        </w:r>
      </w:del>
      <w:ins w:id="23" w:author="Danilo Bzdok" w:date="2018-05-07T12:39:00Z">
        <w:r w:rsidR="00AB422E">
          <w:rPr>
            <w:rFonts w:ascii="Calibri" w:hAnsi="Calibri" w:cs="Arial"/>
            <w:color w:val="000000"/>
            <w:lang w:val="en-US" w:eastAsia="en-US"/>
          </w:rPr>
          <w:t>that has been quantitatively measured in</w:t>
        </w:r>
        <w:r w:rsidR="00AB422E" w:rsidRPr="00204A45">
          <w:rPr>
            <w:rFonts w:ascii="Calibri" w:hAnsi="Calibri" w:cs="Arial"/>
            <w:color w:val="000000"/>
            <w:lang w:val="en-US" w:eastAsia="en-US"/>
          </w:rPr>
          <w:t xml:space="preserve"> </w:t>
        </w:r>
        <w:r w:rsidR="00AB422E">
          <w:rPr>
            <w:rFonts w:ascii="Calibri" w:hAnsi="Calibri" w:cs="Arial"/>
            <w:color w:val="000000"/>
            <w:lang w:val="en-US" w:eastAsia="en-US"/>
          </w:rPr>
          <w:t xml:space="preserve">the </w:t>
        </w:r>
      </w:ins>
      <w:r w:rsidR="00BE6B27" w:rsidRPr="00204A45">
        <w:rPr>
          <w:rFonts w:ascii="Calibri" w:hAnsi="Calibri" w:cs="Arial"/>
          <w:color w:val="000000"/>
          <w:lang w:val="en-US" w:eastAsia="en-US"/>
        </w:rPr>
        <w:t>data</w:t>
      </w:r>
      <w:del w:id="24" w:author="Danilo Bzdok" w:date="2018-05-07T12:39:00Z">
        <w:r w:rsidR="00F66D5F" w:rsidRPr="00204A45" w:rsidDel="00AB422E">
          <w:rPr>
            <w:rFonts w:ascii="Calibri" w:hAnsi="Calibri" w:cs="Arial"/>
            <w:color w:val="000000"/>
            <w:lang w:val="en-US" w:eastAsia="en-US"/>
          </w:rPr>
          <w:delText xml:space="preserve"> is analyzed</w:delText>
        </w:r>
      </w:del>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4" w:tooltip="Bzdok, 2018 #7022" w:history="1">
        <w:r w:rsidR="00E36DE5">
          <w:rPr>
            <w:rFonts w:ascii="Calibri" w:hAnsi="Calibri" w:cs="Arial"/>
            <w:noProof/>
            <w:color w:val="000000"/>
            <w:lang w:val="en-US" w:eastAsia="en-US"/>
          </w:rPr>
          <w:t>24</w:t>
        </w:r>
      </w:hyperlink>
      <w:r w:rsidR="008D542A">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E36DE5"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5" w:tooltip="Henke, 2016 #6718" w:history="1">
        <w:r w:rsidR="00E36DE5">
          <w:rPr>
            <w:rFonts w:ascii="Calibri" w:hAnsi="Calibri"/>
            <w:noProof/>
            <w:color w:val="000000" w:themeColor="text1"/>
            <w:lang w:val="en-US"/>
          </w:rPr>
          <w:t>25</w:t>
        </w:r>
      </w:hyperlink>
      <w:r w:rsidR="008D542A">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71EAB8A0"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proofErr w:type="gramStart"/>
      <w:r w:rsidR="00484D29">
        <w:rPr>
          <w:rFonts w:ascii="Calibri" w:eastAsia="Times New Roman" w:hAnsi="Calibri" w:cs="Arial"/>
          <w:color w:val="222222"/>
          <w:lang w:val="en-US"/>
        </w:rPr>
        <w:t>variables</w:t>
      </w:r>
      <w:proofErr w:type="gramEnd"/>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w:t>
      </w:r>
      <w:r w:rsidR="008D4B8A">
        <w:rPr>
          <w:rFonts w:ascii="Calibri" w:eastAsia="Times New Roman" w:hAnsi="Calibri" w:cs="Arial"/>
          <w:color w:val="222222"/>
          <w:lang w:val="en-US"/>
        </w:rPr>
        <w:lastRenderedPageBreak/>
        <w:t xml:space="preserve">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several measures in the same 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rsidR="00856DA8">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 xml:space="preserve">(cf. </w:t>
      </w:r>
      <w:hyperlink w:anchor="_ENREF_26" w:tooltip="Wu, 2009 #5997" w:history="1">
        <w:r w:rsidR="00E36DE5">
          <w:rPr>
            <w:rFonts w:ascii="Calibri" w:eastAsia="Times New Roman" w:hAnsi="Calibri" w:cs="Arial"/>
            <w:noProof/>
            <w:color w:val="222222"/>
            <w:lang w:val="en-US"/>
          </w:rPr>
          <w:t>26</w:t>
        </w:r>
      </w:hyperlink>
      <w:r w:rsidR="00F974E9">
        <w:rPr>
          <w:rFonts w:ascii="Calibri" w:eastAsia="Times New Roman" w:hAnsi="Calibri" w:cs="Arial"/>
          <w:noProof/>
          <w:color w:val="222222"/>
          <w:lang w:val="en-US"/>
        </w:rPr>
        <w:t xml:space="preserve">, </w:t>
      </w:r>
      <w:hyperlink w:anchor="_ENREF_27" w:tooltip="Freedman, 1983 #6539" w:history="1">
        <w:r w:rsidR="00E36DE5">
          <w:rPr>
            <w:rFonts w:ascii="Calibri" w:eastAsia="Times New Roman" w:hAnsi="Calibri" w:cs="Arial"/>
            <w:noProof/>
            <w:color w:val="222222"/>
            <w:lang w:val="en-US"/>
          </w:rPr>
          <w:t>27</w:t>
        </w:r>
      </w:hyperlink>
      <w:r w:rsidR="00F974E9">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8" w:tooltip="Hastie, 2015 #5915" w:history="1">
        <w:r w:rsidR="00E36DE5">
          <w:rPr>
            <w:rFonts w:ascii="Calibri" w:eastAsia="Times New Roman" w:hAnsi="Calibri" w:cs="Arial"/>
            <w:noProof/>
            <w:color w:val="222222"/>
            <w:lang w:val="en-US"/>
          </w:rPr>
          <w:t>28</w:t>
        </w:r>
      </w:hyperlink>
      <w:r w:rsidR="00F974E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ins w:id="25" w:author="Danilo Bzdok" w:date="2018-05-07T12:40:00Z">
        <w:r w:rsidR="00AB422E">
          <w:rPr>
            <w:rFonts w:ascii="Calibri" w:eastAsia="Times New Roman" w:hAnsi="Calibri" w:cs="Arial"/>
            <w:color w:val="222222"/>
            <w:lang w:val="en-US"/>
          </w:rPr>
          <w:t xml:space="preserve"> ordinary</w:t>
        </w:r>
      </w:ins>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w:t>
      </w:r>
      <w:ins w:id="26" w:author="Danilo Bzdok" w:date="2018-05-07T18:14:00Z">
        <w:r w:rsidR="004D3C5B">
          <w:rPr>
            <w:rFonts w:ascii="Calibri" w:eastAsia="Times New Roman" w:hAnsi="Calibri" w:cs="Arial"/>
            <w:color w:val="222222"/>
            <w:lang w:val="en-US"/>
          </w:rPr>
          <w:t>s</w:t>
        </w:r>
      </w:ins>
      <w:del w:id="27" w:author="Danilo Bzdok" w:date="2018-05-07T18:14:00Z">
        <w:r w:rsidR="00A40812" w:rsidRPr="00204A45" w:rsidDel="004D3C5B">
          <w:rPr>
            <w:rFonts w:ascii="Calibri" w:eastAsia="Times New Roman" w:hAnsi="Calibri" w:cs="Arial"/>
            <w:color w:val="222222"/>
            <w:lang w:val="en-US"/>
          </w:rPr>
          <w:delText>d</w:delText>
        </w:r>
      </w:del>
      <w:r w:rsidR="00A40812" w:rsidRPr="00204A45">
        <w:rPr>
          <w:rFonts w:ascii="Calibri" w:eastAsia="Times New Roman" w:hAnsi="Calibri" w:cs="Arial"/>
          <w:color w:val="222222"/>
          <w:lang w:val="en-US"/>
        </w:rPr>
        <w:t xml:space="preserve">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DA0B40"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59C86714"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 xml:space="preserve">measured for </w:t>
      </w:r>
      <w:proofErr w:type="gramStart"/>
      <w:r w:rsidR="00553AB8" w:rsidRPr="00204A45">
        <w:rPr>
          <w:rFonts w:ascii="Calibri" w:eastAsia="Times New Roman" w:hAnsi="Calibri" w:cs="Arial"/>
          <w:color w:val="222222"/>
          <w:lang w:val="en-US"/>
        </w:rPr>
        <w:t>each individual</w:t>
      </w:r>
      <w:proofErr w:type="gramEnd"/>
      <w:r w:rsidR="00553AB8"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t>
      </w:r>
      <m:oMath>
        <m:sSub>
          <m:sSubPr>
            <m:ctrlPr>
              <w:ins w:id="28" w:author="Danilo Bzdok" w:date="2018-05-07T18:15:00Z">
                <w:rPr>
                  <w:rFonts w:ascii="Cambria Math" w:eastAsia="Times New Roman" w:hAnsi="Cambria Math" w:cs="Arial"/>
                  <w:i/>
                  <w:color w:val="222222"/>
                  <w:lang w:val="en-US"/>
                </w:rPr>
              </w:ins>
            </m:ctrlPr>
          </m:sSubPr>
          <m:e>
            <w:ins w:id="29" w:author="Danilo Bzdok" w:date="2018-05-07T18:15:00Z">
              <m:r>
                <w:rPr>
                  <w:rFonts w:ascii="Cambria Math" w:eastAsia="Times New Roman" w:hAnsi="Cambria Math" w:cs="Arial"/>
                  <w:color w:val="222222"/>
                  <w:lang w:val="en-US"/>
                </w:rPr>
                <m:t>x</m:t>
              </m:r>
            </w:ins>
          </m:e>
          <m:sub/>
        </m:sSub>
      </m:oMath>
      <w:ins w:id="30" w:author="Danilo Bzdok" w:date="2018-05-07T18:15:00Z">
        <w:r w:rsidR="004D3C5B">
          <w:rPr>
            <w:rFonts w:ascii="Calibri" w:eastAsia="Times New Roman" w:hAnsi="Calibri" w:cs="Arial"/>
            <w:color w:val="222222"/>
            <w:lang w:val="en-US"/>
          </w:rPr>
          <w:t xml:space="preserve"> </w:t>
        </w:r>
      </w:ins>
      <w:r w:rsidR="003D2484">
        <w:rPr>
          <w:rFonts w:ascii="Calibri" w:eastAsia="Times New Roman" w:hAnsi="Calibri" w:cs="Arial"/>
          <w:color w:val="222222"/>
          <w:lang w:val="en-US"/>
        </w:rPr>
        <w:t>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ins w:id="31" w:author="Danilo Bzdok" w:date="2018-05-07T12:41:00Z">
        <w:r w:rsidR="00AB422E">
          <w:rPr>
            <w:rFonts w:ascii="Calibri" w:eastAsia="Times New Roman" w:hAnsi="Calibri" w:cs="Arial"/>
            <w:lang w:val="en-US"/>
          </w:rPr>
          <w:t xml:space="preserve">Given that the other variables are also present in the model, </w:t>
        </w:r>
        <w:r w:rsidR="00AB422E">
          <w:rPr>
            <w:rFonts w:ascii="Calibri" w:hAnsi="Calibri" w:cs="Arial"/>
            <w:color w:val="000000"/>
            <w:lang w:val="en-US" w:eastAsia="en-US"/>
          </w:rPr>
          <w:t>t</w:t>
        </w:r>
      </w:ins>
      <w:del w:id="32" w:author="Danilo Bzdok" w:date="2018-05-07T12:41:00Z">
        <w:r w:rsidR="00C819FB" w:rsidDel="00AB422E">
          <w:rPr>
            <w:rFonts w:ascii="Calibri" w:hAnsi="Calibri" w:cs="Arial"/>
            <w:color w:val="000000"/>
            <w:lang w:val="en-US" w:eastAsia="en-US"/>
          </w:rPr>
          <w:delText>T</w:delText>
        </w:r>
      </w:del>
      <w:r w:rsidR="00C819FB">
        <w:rPr>
          <w:rFonts w:ascii="Calibri" w:hAnsi="Calibri" w:cs="Arial"/>
          <w:color w:val="000000"/>
          <w:lang w:val="en-US" w:eastAsia="en-US"/>
        </w:rPr>
        <w: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E36DE5">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proofErr w:type="gramStart"/>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input</w:t>
      </w:r>
      <w:proofErr w:type="gramEnd"/>
      <w:r w:rsidR="005773F6" w:rsidRPr="00204A45">
        <w:rPr>
          <w:rFonts w:ascii="Calibri" w:eastAsia="Times New Roman" w:hAnsi="Calibri" w:cs="Arial"/>
          <w:color w:val="222222"/>
          <w:lang w:val="en-US"/>
        </w:rPr>
        <w:t xml:space="preserve">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1B5E1339"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9" w:tooltip="Gelman, 2007 #7004" w:history="1">
        <w:r w:rsidR="00E36DE5">
          <w:rPr>
            <w:rFonts w:ascii="Calibri" w:eastAsia="Times New Roman" w:hAnsi="Calibri" w:cs="Arial"/>
            <w:noProof/>
            <w:color w:val="222222"/>
            <w:lang w:val="en-US"/>
          </w:rPr>
          <w:t>29</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w:t>
      </w:r>
      <w:del w:id="33" w:author="Danilo Bzdok" w:date="2018-05-07T18:16:00Z">
        <w:r w:rsidR="00D740C2" w:rsidRPr="00204A45" w:rsidDel="00D17FBF">
          <w:rPr>
            <w:rStyle w:val="s2"/>
            <w:rFonts w:ascii="Calibri" w:hAnsi="Calibri"/>
            <w:color w:val="000000" w:themeColor="text1"/>
            <w:lang w:val="en-US"/>
          </w:rPr>
          <w:delText xml:space="preserve">under </w:delText>
        </w:r>
      </w:del>
      <w:ins w:id="34" w:author="Danilo Bzdok" w:date="2018-05-07T18:16:00Z">
        <w:r w:rsidR="00D17FBF">
          <w:rPr>
            <w:rStyle w:val="s2"/>
            <w:rFonts w:ascii="Calibri" w:hAnsi="Calibri"/>
            <w:color w:val="000000" w:themeColor="text1"/>
            <w:lang w:val="en-US"/>
          </w:rPr>
          <w:t>from</w:t>
        </w:r>
        <w:r w:rsidR="00D17FBF" w:rsidRPr="00204A45">
          <w:rPr>
            <w:rStyle w:val="s2"/>
            <w:rFonts w:ascii="Calibri" w:hAnsi="Calibri"/>
            <w:color w:val="000000" w:themeColor="text1"/>
            <w:lang w:val="en-US"/>
          </w:rPr>
          <w:t xml:space="preserve"> </w:t>
        </w:r>
      </w:ins>
      <w:r w:rsidR="00D740C2" w:rsidRPr="00204A45">
        <w:rPr>
          <w:rStyle w:val="s2"/>
          <w:rFonts w:ascii="Calibri" w:hAnsi="Calibri"/>
          <w:color w:val="000000" w:themeColor="text1"/>
          <w:lang w:val="en-US"/>
        </w:rPr>
        <w:t xml:space="preserve">the null-hypothesis (e.g., a gene is not associated with schizophrenia) </w:t>
      </w:r>
      <w:del w:id="35" w:author="Danilo Bzdok" w:date="2018-05-07T18:16:00Z">
        <w:r w:rsidR="00D740C2" w:rsidRPr="00204A45" w:rsidDel="00D17FBF">
          <w:rPr>
            <w:rStyle w:val="s2"/>
            <w:rFonts w:ascii="Calibri" w:hAnsi="Calibri"/>
            <w:color w:val="000000" w:themeColor="text1"/>
            <w:lang w:val="en-US"/>
          </w:rPr>
          <w:delText>in opposition to</w:delText>
        </w:r>
      </w:del>
      <w:ins w:id="36" w:author="Danilo Bzdok" w:date="2018-05-07T18:16:00Z">
        <w:r w:rsidR="00D17FBF">
          <w:rPr>
            <w:rStyle w:val="s2"/>
            <w:rFonts w:ascii="Calibri" w:hAnsi="Calibri"/>
            <w:color w:val="000000" w:themeColor="text1"/>
            <w:lang w:val="en-US"/>
          </w:rPr>
          <w:t>in line with</w:t>
        </w:r>
      </w:ins>
      <w:r w:rsidR="00D740C2" w:rsidRPr="00204A45">
        <w:rPr>
          <w:rStyle w:val="s2"/>
          <w:rFonts w:ascii="Calibri" w:hAnsi="Calibri"/>
          <w:color w:val="000000" w:themeColor="text1"/>
          <w:lang w:val="en-US"/>
        </w:rPr>
        <w:t xml:space="preserve"> the alternative hypothesis (e.g., a gene is associated with schizophrenia).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w:t>
      </w:r>
      <w:ins w:id="37" w:author="Danilo Bzdok" w:date="2018-05-07T17:51:00Z">
        <w:r w:rsidR="006B546D">
          <w:rPr>
            <w:rStyle w:val="s2"/>
            <w:rFonts w:ascii="Calibri" w:hAnsi="Calibri"/>
            <w:color w:val="000000" w:themeColor="text1"/>
            <w:lang w:val="en-US"/>
          </w:rPr>
          <w:t>s</w:t>
        </w:r>
      </w:ins>
      <w:r w:rsidR="00127EAD">
        <w:rPr>
          <w:rStyle w:val="s2"/>
          <w:rFonts w:ascii="Calibri" w:hAnsi="Calibri"/>
          <w:color w:val="000000" w:themeColor="text1"/>
          <w:lang w:val="en-US"/>
        </w:rPr>
        <w:t xml:space="preserve"> for </w:t>
      </w:r>
      <w:del w:id="38" w:author="Danilo Bzdok" w:date="2018-05-07T17:51:00Z">
        <w:r w:rsidR="00127EAD" w:rsidDel="006B546D">
          <w:rPr>
            <w:rStyle w:val="s2"/>
            <w:rFonts w:ascii="Calibri" w:hAnsi="Calibri"/>
            <w:color w:val="000000" w:themeColor="text1"/>
            <w:lang w:val="en-US"/>
          </w:rPr>
          <w:delText xml:space="preserve">each </w:delText>
        </w:r>
      </w:del>
      <w:ins w:id="39" w:author="Danilo Bzdok" w:date="2018-05-07T17:51:00Z">
        <w:r w:rsidR="006B546D">
          <w:rPr>
            <w:rStyle w:val="s2"/>
            <w:rFonts w:ascii="Calibri" w:hAnsi="Calibri"/>
            <w:color w:val="000000" w:themeColor="text1"/>
            <w:lang w:val="en-US"/>
          </w:rPr>
          <w:t>the</w:t>
        </w:r>
        <w:r w:rsidR="006B546D">
          <w:rPr>
            <w:rStyle w:val="s2"/>
            <w:rFonts w:ascii="Calibri" w:hAnsi="Calibri"/>
            <w:color w:val="000000" w:themeColor="text1"/>
            <w:lang w:val="en-US"/>
          </w:rPr>
          <w:t xml:space="preserve"> </w:t>
        </w:r>
      </w:ins>
      <w:r w:rsidR="00127EAD">
        <w:rPr>
          <w:rStyle w:val="s2"/>
          <w:rFonts w:ascii="Calibri" w:hAnsi="Calibri"/>
          <w:color w:val="000000" w:themeColor="text1"/>
          <w:lang w:val="en-US"/>
        </w:rPr>
        <w:t>input variable</w:t>
      </w:r>
      <w:ins w:id="40" w:author="Danilo Bzdok" w:date="2018-05-07T17:51:00Z">
        <w:r w:rsidR="006B546D">
          <w:rPr>
            <w:rStyle w:val="s2"/>
            <w:rFonts w:ascii="Calibri" w:hAnsi="Calibri"/>
            <w:color w:val="000000" w:themeColor="text1"/>
            <w:lang w:val="en-US"/>
          </w:rPr>
          <w:t>s</w:t>
        </w:r>
      </w:ins>
      <w:r w:rsidR="00127EAD">
        <w:rPr>
          <w:rStyle w:val="s2"/>
          <w:rFonts w:ascii="Calibri" w:hAnsi="Calibri"/>
          <w:color w:val="000000" w:themeColor="text1"/>
          <w:lang w:val="en-US"/>
        </w:rPr>
        <w:t xml:space="preserve"> indicated</w:t>
      </w:r>
      <w:r w:rsidR="00D740C2" w:rsidRPr="00204A45">
        <w:rPr>
          <w:rStyle w:val="s2"/>
          <w:rFonts w:ascii="Calibri" w:hAnsi="Calibri"/>
          <w:color w:val="000000" w:themeColor="text1"/>
          <w:lang w:val="en-US"/>
        </w:rPr>
        <w:t xml:space="preserve"> whether </w:t>
      </w:r>
      <w:ins w:id="41" w:author="Danilo Bzdok" w:date="2018-05-07T17:54:00Z">
        <w:r w:rsidR="00EE2793">
          <w:rPr>
            <w:rStyle w:val="s2"/>
            <w:rFonts w:ascii="Calibri" w:hAnsi="Calibri"/>
            <w:color w:val="000000" w:themeColor="text1"/>
            <w:lang w:val="en-US"/>
          </w:rPr>
          <w:t xml:space="preserve">our </w:t>
        </w:r>
      </w:ins>
      <w:r w:rsidR="00D740C2" w:rsidRPr="00204A45">
        <w:rPr>
          <w:rStyle w:val="s2"/>
          <w:rFonts w:ascii="Calibri" w:hAnsi="Calibri"/>
          <w:color w:val="000000" w:themeColor="text1"/>
          <w:lang w:val="en-US"/>
        </w:rPr>
        <w:t xml:space="preserve">data </w:t>
      </w:r>
      <w:del w:id="42" w:author="Danilo Bzdok" w:date="2018-05-07T17:54:00Z">
        <w:r w:rsidR="00D740C2" w:rsidRPr="00204A45" w:rsidDel="00EE2793">
          <w:rPr>
            <w:rStyle w:val="s2"/>
            <w:rFonts w:ascii="Calibri" w:hAnsi="Calibri"/>
            <w:color w:val="000000" w:themeColor="text1"/>
            <w:lang w:val="en-US"/>
          </w:rPr>
          <w:delText xml:space="preserve">from the subject sample at hand </w:delText>
        </w:r>
      </w:del>
      <w:del w:id="43" w:author="Danilo Bzdok" w:date="2018-05-07T17:27:00Z">
        <w:r w:rsidR="00127EAD" w:rsidDel="005C38C9">
          <w:rPr>
            <w:rStyle w:val="s2"/>
            <w:rFonts w:ascii="Calibri" w:hAnsi="Calibri"/>
            <w:color w:val="000000" w:themeColor="text1"/>
            <w:lang w:val="en-US"/>
          </w:rPr>
          <w:delText>were</w:delText>
        </w:r>
        <w:r w:rsidR="00D740C2" w:rsidRPr="00204A45" w:rsidDel="005C38C9">
          <w:rPr>
            <w:rStyle w:val="s2"/>
            <w:rFonts w:ascii="Calibri" w:hAnsi="Calibri"/>
            <w:color w:val="000000" w:themeColor="text1"/>
            <w:lang w:val="en-US"/>
          </w:rPr>
          <w:delText xml:space="preserve"> too extreme to occur under</w:delText>
        </w:r>
      </w:del>
      <w:ins w:id="44" w:author="Danilo Bzdok" w:date="2018-05-07T17:54:00Z">
        <w:r w:rsidR="00EE2793">
          <w:rPr>
            <w:rStyle w:val="s2"/>
            <w:rFonts w:ascii="Calibri" w:hAnsi="Calibri"/>
            <w:color w:val="000000" w:themeColor="text1"/>
            <w:lang w:val="en-US"/>
          </w:rPr>
          <w:t>provided enough evidence against</w:t>
        </w:r>
      </w:ins>
      <w:r w:rsidR="00D740C2" w:rsidRPr="00204A45">
        <w:rPr>
          <w:rStyle w:val="s2"/>
          <w:rFonts w:ascii="Calibri" w:hAnsi="Calibri"/>
          <w:color w:val="000000" w:themeColor="text1"/>
          <w:lang w:val="en-US"/>
        </w:rPr>
        <w:t xml:space="preserve"> the null hypothesis</w:t>
      </w:r>
      <w:r w:rsidR="00127EAD">
        <w:rPr>
          <w:rStyle w:val="s2"/>
          <w:rFonts w:ascii="Calibri" w:hAnsi="Calibri"/>
          <w:color w:val="000000" w:themeColor="text1"/>
          <w:lang w:val="en-US"/>
        </w:rPr>
        <w:t xml:space="preserve"> of no relevan</w:t>
      </w:r>
      <w:ins w:id="45" w:author="Danilo Bzdok" w:date="2018-05-07T17:48:00Z">
        <w:r w:rsidR="00CA3ADE">
          <w:rPr>
            <w:rStyle w:val="s2"/>
            <w:rFonts w:ascii="Calibri" w:hAnsi="Calibri"/>
            <w:color w:val="000000" w:themeColor="text1"/>
            <w:lang w:val="en-US"/>
          </w:rPr>
          <w:t>t relationship</w:t>
        </w:r>
      </w:ins>
      <w:del w:id="46" w:author="Danilo Bzdok" w:date="2018-05-07T17:48:00Z">
        <w:r w:rsidR="00127EAD" w:rsidDel="00CA3ADE">
          <w:rPr>
            <w:rStyle w:val="s2"/>
            <w:rFonts w:ascii="Calibri" w:hAnsi="Calibri"/>
            <w:color w:val="000000" w:themeColor="text1"/>
            <w:lang w:val="en-US"/>
          </w:rPr>
          <w:delText>ce</w:delText>
        </w:r>
      </w:del>
      <w:r w:rsidR="00D740C2" w:rsidRPr="00204A45">
        <w:rPr>
          <w:rStyle w:val="s2"/>
          <w:rFonts w:ascii="Calibri" w:hAnsi="Calibri"/>
          <w:color w:val="000000" w:themeColor="text1"/>
          <w:lang w:val="en-US"/>
        </w:rPr>
        <w:t xml:space="preserve">. </w:t>
      </w:r>
      <w:del w:id="47" w:author="Danilo Bzdok" w:date="2018-05-07T17:20:00Z">
        <w:r w:rsidR="009262E3" w:rsidDel="00AA7DBB">
          <w:rPr>
            <w:rFonts w:ascii="Calibri" w:eastAsia="Times New Roman" w:hAnsi="Calibri" w:cs="Arial"/>
            <w:color w:val="222222"/>
            <w:lang w:val="en-US"/>
          </w:rPr>
          <w:delText>For each input variable,</w:delText>
        </w:r>
        <w:r w:rsidR="00D740C2" w:rsidRPr="00204A45" w:rsidDel="00AA7DBB">
          <w:rPr>
            <w:rFonts w:ascii="Calibri" w:eastAsia="Times New Roman" w:hAnsi="Calibri" w:cs="Arial"/>
            <w:color w:val="222222"/>
            <w:lang w:val="en-US"/>
          </w:rPr>
          <w:delText xml:space="preserve"> t</w:delText>
        </w:r>
      </w:del>
      <w:ins w:id="48" w:author="Danilo Bzdok" w:date="2018-05-07T17:20:00Z">
        <w:r w:rsidR="00AA7DBB">
          <w:rPr>
            <w:rFonts w:ascii="Calibri" w:eastAsia="Times New Roman" w:hAnsi="Calibri" w:cs="Arial"/>
            <w:color w:val="222222"/>
            <w:lang w:val="en-US"/>
          </w:rPr>
          <w:t>T</w:t>
        </w:r>
      </w:ins>
      <w:r w:rsidR="00D740C2" w:rsidRPr="00204A45">
        <w:rPr>
          <w:rFonts w:ascii="Calibri" w:eastAsia="Times New Roman" w:hAnsi="Calibri" w:cs="Arial"/>
          <w:color w:val="222222"/>
          <w:lang w:val="en-US"/>
        </w:rPr>
        <w:t xml:space="preserve">he </w:t>
      </w:r>
      <w:r w:rsidR="009262E3">
        <w:rPr>
          <w:rFonts w:ascii="Calibri" w:eastAsia="Times New Roman" w:hAnsi="Calibri" w:cs="Arial"/>
          <w:color w:val="222222"/>
          <w:lang w:val="en-US"/>
        </w:rPr>
        <w:t>approach attempt</w:t>
      </w:r>
      <w:ins w:id="49" w:author="Danilo Bzdok" w:date="2018-05-07T17:55:00Z">
        <w:r w:rsidR="00EE2793">
          <w:rPr>
            <w:rFonts w:ascii="Calibri" w:eastAsia="Times New Roman" w:hAnsi="Calibri" w:cs="Arial"/>
            <w:color w:val="222222"/>
            <w:lang w:val="en-US"/>
          </w:rPr>
          <w:t>ed</w:t>
        </w:r>
      </w:ins>
      <w:del w:id="50" w:author="Danilo Bzdok" w:date="2018-05-07T17:54:00Z">
        <w:r w:rsidR="009262E3" w:rsidDel="00EE2793">
          <w:rPr>
            <w:rFonts w:ascii="Calibri" w:eastAsia="Times New Roman" w:hAnsi="Calibri" w:cs="Arial"/>
            <w:color w:val="222222"/>
            <w:lang w:val="en-US"/>
          </w:rPr>
          <w:delText>s</w:delText>
        </w:r>
      </w:del>
      <w:r w:rsidR="005B70FD">
        <w:rPr>
          <w:rFonts w:ascii="Calibri" w:eastAsia="Times New Roman" w:hAnsi="Calibri" w:cs="Arial"/>
          <w:color w:val="222222"/>
          <w:lang w:val="en-US"/>
        </w:rPr>
        <w:t xml:space="preserve"> to </w:t>
      </w:r>
      <w:r w:rsidR="005B70FD" w:rsidRPr="00617311">
        <w:rPr>
          <w:rFonts w:ascii="Calibri" w:eastAsia="Times New Roman" w:hAnsi="Calibri" w:cs="Arial"/>
          <w:color w:val="FF0000"/>
          <w:lang w:val="en-US"/>
        </w:rPr>
        <w:t>reject the</w:t>
      </w:r>
      <w:r w:rsidR="009262E3" w:rsidRPr="00617311">
        <w:rPr>
          <w:rFonts w:ascii="Calibri" w:eastAsia="Times New Roman" w:hAnsi="Calibri" w:cs="Arial"/>
          <w:color w:val="FF0000"/>
          <w:lang w:val="en-US"/>
        </w:rPr>
        <w:t xml:space="preserve"> </w:t>
      </w:r>
      <w:r w:rsidR="00D740C2" w:rsidRPr="00617311">
        <w:rPr>
          <w:rFonts w:ascii="Calibri" w:eastAsia="Times New Roman" w:hAnsi="Calibri" w:cs="Arial"/>
          <w:color w:val="FF0000"/>
          <w:lang w:val="en-US"/>
        </w:rPr>
        <w:t xml:space="preserve">null hypothesis that the </w:t>
      </w:r>
      <w:del w:id="51" w:author="Danilo Bzdok" w:date="2018-05-07T17:20:00Z">
        <w:r w:rsidR="005B70FD" w:rsidRPr="00617311" w:rsidDel="002D0742">
          <w:rPr>
            <w:rFonts w:ascii="Calibri" w:eastAsia="Times New Roman" w:hAnsi="Calibri" w:cs="Arial"/>
            <w:color w:val="FF0000"/>
            <w:lang w:val="en-US"/>
          </w:rPr>
          <w:delText xml:space="preserve">corresponding </w:delText>
        </w:r>
      </w:del>
      <w:r w:rsidR="00D740C2" w:rsidRPr="00617311">
        <w:rPr>
          <w:rFonts w:ascii="Calibri" w:eastAsia="Times New Roman" w:hAnsi="Calibri" w:cs="Arial"/>
          <w:color w:val="FF0000"/>
          <w:lang w:val="en-US"/>
        </w:rPr>
        <w:t xml:space="preserve">beta </w:t>
      </w:r>
      <w:r w:rsidR="004657AE" w:rsidRPr="00617311">
        <w:rPr>
          <w:rFonts w:ascii="Calibri" w:eastAsia="Times New Roman" w:hAnsi="Calibri" w:cs="Arial"/>
          <w:color w:val="FF0000"/>
          <w:lang w:val="en-US"/>
        </w:rPr>
        <w:t>coefficient</w:t>
      </w:r>
      <w:ins w:id="52" w:author="Danilo Bzdok" w:date="2018-05-07T17:51:00Z">
        <w:r w:rsidR="006B546D">
          <w:rPr>
            <w:rFonts w:ascii="Calibri" w:eastAsia="Times New Roman" w:hAnsi="Calibri" w:cs="Arial"/>
            <w:color w:val="FF0000"/>
            <w:lang w:val="en-US"/>
          </w:rPr>
          <w:t>s</w:t>
        </w:r>
      </w:ins>
      <w:r w:rsidR="004657AE" w:rsidRPr="00617311">
        <w:rPr>
          <w:rFonts w:ascii="Calibri" w:eastAsia="Times New Roman" w:hAnsi="Calibri" w:cs="Arial"/>
          <w:color w:val="FF0000"/>
          <w:lang w:val="en-US"/>
        </w:rPr>
        <w:t xml:space="preserve"> </w:t>
      </w:r>
      <w:del w:id="53" w:author="Danilo Bzdok" w:date="2018-05-07T17:20:00Z">
        <w:r w:rsidR="00D740C2" w:rsidRPr="00617311" w:rsidDel="002D0742">
          <w:rPr>
            <w:rFonts w:ascii="Calibri" w:eastAsia="Times New Roman" w:hAnsi="Calibri" w:cs="Arial"/>
            <w:color w:val="FF0000"/>
            <w:lang w:val="en-US"/>
          </w:rPr>
          <w:delText xml:space="preserve">at hand deviates from </w:delText>
        </w:r>
        <w:r w:rsidR="005B70FD" w:rsidRPr="00617311" w:rsidDel="002D0742">
          <w:rPr>
            <w:rFonts w:ascii="Calibri" w:eastAsia="Times New Roman" w:hAnsi="Calibri" w:cs="Arial"/>
            <w:color w:val="FF0000"/>
            <w:lang w:val="en-US"/>
          </w:rPr>
          <w:delText>chance</w:delText>
        </w:r>
      </w:del>
      <w:ins w:id="54" w:author="Danilo Bzdok" w:date="2018-05-07T18:05:00Z">
        <w:r w:rsidR="00326888">
          <w:rPr>
            <w:rFonts w:ascii="Calibri" w:eastAsia="Times New Roman" w:hAnsi="Calibri" w:cs="Arial"/>
            <w:color w:val="FF0000"/>
            <w:lang w:val="en-US"/>
          </w:rPr>
          <w:t xml:space="preserve">are </w:t>
        </w:r>
        <w:proofErr w:type="spellStart"/>
        <w:r w:rsidR="00326888">
          <w:rPr>
            <w:rFonts w:ascii="Calibri" w:eastAsia="Times New Roman" w:hAnsi="Calibri" w:cs="Arial"/>
            <w:color w:val="FF0000"/>
            <w:lang w:val="en-US"/>
          </w:rPr>
          <w:t>truely</w:t>
        </w:r>
      </w:ins>
      <w:proofErr w:type="spellEnd"/>
      <w:ins w:id="55" w:author="Danilo Bzdok" w:date="2018-05-07T17:20:00Z">
        <w:r w:rsidR="002D0742">
          <w:rPr>
            <w:rFonts w:ascii="Calibri" w:eastAsia="Times New Roman" w:hAnsi="Calibri" w:cs="Arial"/>
            <w:color w:val="FF0000"/>
            <w:lang w:val="en-US"/>
          </w:rPr>
          <w:t xml:space="preserve"> zero</w:t>
        </w:r>
      </w:ins>
      <w:ins w:id="56" w:author="Danilo Bzdok" w:date="2018-05-07T17:23:00Z">
        <w:r w:rsidR="00316BE4">
          <w:rPr>
            <w:rFonts w:ascii="Calibri" w:eastAsia="Times New Roman" w:hAnsi="Calibri" w:cs="Arial"/>
            <w:color w:val="FF0000"/>
            <w:lang w:val="en-US"/>
          </w:rPr>
          <w:t>, with</w:t>
        </w:r>
      </w:ins>
      <w:ins w:id="57" w:author="Danilo Bzdok" w:date="2018-05-07T17:21:00Z">
        <w:r w:rsidR="00316BE4">
          <w:rPr>
            <w:rFonts w:ascii="Calibri" w:eastAsia="Times New Roman" w:hAnsi="Calibri" w:cs="Arial"/>
            <w:color w:val="FF0000"/>
            <w:lang w:val="en-US"/>
          </w:rPr>
          <w:t xml:space="preserve"> </w:t>
        </w:r>
      </w:ins>
      <w:ins w:id="58" w:author="Danilo Bzdok" w:date="2018-05-07T17:22:00Z">
        <w:r w:rsidR="00316BE4">
          <w:rPr>
            <w:rFonts w:ascii="Calibri" w:eastAsia="Times New Roman" w:hAnsi="Calibri" w:cs="Arial"/>
            <w:color w:val="FF0000"/>
            <w:lang w:val="en-US"/>
          </w:rPr>
          <w:t>n</w:t>
        </w:r>
      </w:ins>
      <w:ins w:id="59" w:author="Danilo Bzdok" w:date="2018-05-07T17:21:00Z">
        <w:r w:rsidR="00316BE4">
          <w:rPr>
            <w:rFonts w:ascii="Calibri" w:eastAsia="Times New Roman" w:hAnsi="Calibri" w:cs="Arial"/>
            <w:color w:val="FF0000"/>
            <w:lang w:val="en-US"/>
          </w:rPr>
          <w:t>o relation to the response variable</w:t>
        </w:r>
      </w:ins>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757C67BB"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r w:rsidR="004657AE">
        <w:rPr>
          <w:rFonts w:ascii="Calibri" w:eastAsia="Times New Roman" w:hAnsi="Calibri" w:cs="Arial"/>
          <w:color w:val="222222"/>
          <w:lang w:val="en-US"/>
        </w:rPr>
        <w:t>classical</w:t>
      </w:r>
      <w:r w:rsidRPr="00204A45">
        <w:rPr>
          <w:rFonts w:ascii="Calibri" w:eastAsia="Times New Roman" w:hAnsi="Calibri" w:cs="Arial"/>
          <w:color w:val="222222"/>
          <w:lang w:val="en-US"/>
        </w:rPr>
        <w:t xml:space="preserve"> 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variant of </w:t>
      </w:r>
      <w:r w:rsidR="004657AE">
        <w:rPr>
          <w:rFonts w:ascii="Calibri" w:eastAsia="Times New Roman" w:hAnsi="Calibri" w:cs="Arial"/>
          <w:color w:val="222222"/>
          <w:lang w:val="en-US"/>
        </w:rPr>
        <w:t>linear regression</w:t>
      </w:r>
      <w:r w:rsidR="009011AA" w:rsidRPr="00204A45">
        <w:rPr>
          <w:rFonts w:ascii="Calibri" w:eastAsia="Times New Roman" w:hAnsi="Calibri" w:cs="Arial"/>
          <w:color w:val="222222"/>
          <w:lang w:val="en-US"/>
        </w:rPr>
        <w:t xml:space="preserve"> as a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&lt;EndNote&gt;&lt;Cite&gt;&lt;Author&gt;Tibshirani&lt;/Author&gt;&lt;Year&gt;1996&lt;/Year&gt;&lt;RecNum&gt;5961&lt;/RecNum&gt;&lt;DisplayText&gt;(30)&lt;/DisplayText&gt;&lt;record&gt;&lt;rec-number&gt;5961&lt;/rec-number&gt;&lt;foreign-keys&gt;&lt;key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30" w:tooltip="Tibshirani, 1996 #5961" w:history="1">
        <w:r w:rsidR="00E36DE5">
          <w:rPr>
            <w:rFonts w:ascii="Calibri" w:eastAsia="Times New Roman" w:hAnsi="Calibri" w:cs="Arial"/>
            <w:noProof/>
            <w:color w:val="222222"/>
            <w:lang w:val="en-US"/>
          </w:rPr>
          <w:t>30</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linear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Its sparsity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w:t>
      </w:r>
      <w:r w:rsidR="00A84447">
        <w:rPr>
          <w:rFonts w:ascii="Calibri" w:hAnsi="Calibri" w:cs="Helvetica"/>
          <w:bCs/>
          <w:color w:val="000000"/>
          <w:lang w:val="en-US" w:eastAsia="en-US"/>
        </w:rPr>
        <w:t xml:space="preserve">arguably </w:t>
      </w:r>
      <w:r w:rsidR="00264269">
        <w:rPr>
          <w:rFonts w:ascii="Calibri" w:hAnsi="Calibri" w:cs="Helvetica"/>
          <w:bCs/>
          <w:color w:val="000000"/>
          <w:lang w:val="en-US" w:eastAsia="en-US"/>
        </w:rPr>
        <w:t xml:space="preserve">the </w:t>
      </w:r>
      <w:r w:rsidR="006B4DB2">
        <w:rPr>
          <w:rFonts w:ascii="Calibri" w:hAnsi="Calibri" w:cs="Helvetica"/>
          <w:bCs/>
          <w:color w:val="000000"/>
          <w:lang w:val="en-US" w:eastAsia="en-US"/>
        </w:rPr>
        <w:t>simplest method</w:t>
      </w:r>
      <w:r w:rsidR="00264269">
        <w:rPr>
          <w:rFonts w:ascii="Calibri" w:hAnsi="Calibri" w:cs="Helvetica"/>
          <w:bCs/>
          <w:color w:val="000000"/>
          <w:lang w:val="en-US" w:eastAsia="en-US"/>
        </w:rPr>
        <w:t xml:space="preserve"> to enforce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 and </w:t>
      </w:r>
      <w:r w:rsidR="0078188A">
        <w:rPr>
          <w:rFonts w:ascii="Calibri" w:hAnsi="Calibri" w:cs="Helvetica"/>
          <w:bCs/>
          <w:color w:val="000000"/>
          <w:lang w:val="en-US" w:eastAsia="en-US"/>
        </w:rPr>
        <w:t xml:space="preserve">each 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to predict based on new observations</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F974E9">
        <w:rPr>
          <w:rFonts w:ascii="Calibri" w:hAnsi="Calibri" w:cs="Helvetica"/>
          <w:bCs/>
          <w:color w:val="000000"/>
          <w:lang w:val="en-US" w:eastAsia="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F974E9">
        <w:rPr>
          <w:rFonts w:ascii="Calibri" w:hAnsi="Calibri" w:cs="Helvetica"/>
          <w:bCs/>
          <w:noProof/>
          <w:color w:val="000000"/>
          <w:lang w:val="en-US" w:eastAsia="en-US"/>
        </w:rPr>
        <w:t>(</w:t>
      </w:r>
      <w:hyperlink w:anchor="_ENREF_28" w:tooltip="Hastie, 2015 #5915" w:history="1">
        <w:r w:rsidR="00E36DE5">
          <w:rPr>
            <w:rFonts w:ascii="Calibri" w:hAnsi="Calibri" w:cs="Helvetica"/>
            <w:bCs/>
            <w:noProof/>
            <w:color w:val="000000"/>
            <w:lang w:val="en-US" w:eastAsia="en-US"/>
          </w:rPr>
          <w:t>28</w:t>
        </w:r>
      </w:hyperlink>
      <w:r w:rsidR="00F974E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subsets of the input variables with 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DA0B40"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4EDCC6B9"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w:t>
      </w:r>
      <w:proofErr w:type="spellStart"/>
      <w:r w:rsidRPr="00204A45">
        <w:rPr>
          <w:rFonts w:ascii="Calibri" w:eastAsia="Times New Roman" w:hAnsi="Calibri" w:cs="Arial"/>
          <w:color w:val="222222"/>
          <w:lang w:val="en-US"/>
        </w:rPr>
        <w:t>ed</w:t>
      </w:r>
      <w:proofErr w:type="spellEnd"/>
      <w:r w:rsidRPr="00204A45">
        <w:rPr>
          <w:rFonts w:ascii="Calibri" w:eastAsia="Times New Roman" w:hAnsi="Calibri" w:cs="Arial"/>
          <w:color w:val="222222"/>
          <w:lang w:val="en-US"/>
        </w:rPr>
        <w:t xml:space="preserve">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w:t>
      </w:r>
      <w:proofErr w:type="gramStart"/>
      <w:r w:rsidRPr="00204A45">
        <w:rPr>
          <w:rFonts w:ascii="Calibri" w:eastAsia="Times New Roman" w:hAnsi="Calibri" w:cs="Arial"/>
          <w:color w:val="222222"/>
          <w:lang w:val="en-US"/>
        </w:rPr>
        <w:t>each individual</w:t>
      </w:r>
      <w:proofErr w:type="gramEnd"/>
      <w:r w:rsidRPr="00204A45">
        <w:rPr>
          <w:rFonts w:ascii="Calibri" w:eastAsia="Times New Roman" w:hAnsi="Calibri" w:cs="Arial"/>
          <w:color w:val="222222"/>
          <w:lang w:val="en-US"/>
        </w:rPr>
        <w:t xml:space="preserve">,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w:t>
      </w:r>
      <w:proofErr w:type="spellStart"/>
      <w:r w:rsidRPr="00204A45">
        <w:rPr>
          <w:rFonts w:ascii="Calibri" w:eastAsia="Times New Roman" w:hAnsi="Calibri" w:cs="Arial"/>
          <w:lang w:val="en-US"/>
        </w:rPr>
        <w:t>ic</w:t>
      </w:r>
      <w:r w:rsidR="006B4DB2">
        <w:rPr>
          <w:rFonts w:ascii="Calibri" w:eastAsia="Times New Roman" w:hAnsi="Calibri" w:cs="Arial"/>
          <w:lang w:val="en-US"/>
        </w:rPr>
        <w:t>i</w:t>
      </w:r>
      <w:r w:rsidRPr="00204A45">
        <w:rPr>
          <w:rFonts w:ascii="Calibri" w:eastAsia="Times New Roman" w:hAnsi="Calibri" w:cs="Arial"/>
          <w:lang w:val="en-US"/>
        </w:rPr>
        <w:t>ents</w:t>
      </w:r>
      <w:proofErr w:type="spellEnd"/>
      <w:r w:rsidRPr="00204A45">
        <w:rPr>
          <w:rFonts w:ascii="Calibri" w:eastAsia="Times New Roman" w:hAnsi="Calibri" w:cs="Arial"/>
          <w:lang w:val="en-US"/>
        </w:rPr>
        <w:t xml:space="preserve">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amount of sparsity imposed </w:t>
      </w:r>
      <w:r w:rsidR="004657AE">
        <w:rPr>
          <w:rFonts w:ascii="Calibri" w:hAnsi="Calibri"/>
          <w:lang w:val="en-US"/>
        </w:rPr>
        <w:t>during</w:t>
      </w:r>
      <w:r w:rsidR="005E6670" w:rsidRPr="00204A45">
        <w:rPr>
          <w:rFonts w:ascii="Calibri" w:hAnsi="Calibri"/>
          <w:lang w:val="en-US"/>
        </w:rPr>
        <w:t xml:space="preserv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w:t>
      </w:r>
      <w:proofErr w:type="spellStart"/>
      <w:r w:rsidR="005E6670" w:rsidRPr="00204A45">
        <w:rPr>
          <w:rFonts w:ascii="Calibri" w:hAnsi="Calibri"/>
          <w:lang w:val="en-US"/>
        </w:rPr>
        <w:t>orresponding</w:t>
      </w:r>
      <w:proofErr w:type="spellEnd"/>
      <w:r w:rsidR="005E6670" w:rsidRPr="00204A45">
        <w:rPr>
          <w:rFonts w:ascii="Calibri" w:hAnsi="Calibri"/>
          <w:lang w:val="en-US"/>
        </w:rPr>
        <w:t xml:space="preserve"> measure</w:t>
      </w:r>
      <w:r w:rsidR="00B53203">
        <w:rPr>
          <w:rFonts w:ascii="Calibri" w:hAnsi="Calibri"/>
          <w:lang w:val="en-US"/>
        </w:rPr>
        <w:t>’</w:t>
      </w:r>
      <w:r w:rsidR="005E6670" w:rsidRPr="00204A45">
        <w:rPr>
          <w:rFonts w:ascii="Calibri" w:hAnsi="Calibri"/>
          <w:lang w:val="en-US"/>
        </w:rPr>
        <w:t>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w:t>
      </w:r>
      <w:r w:rsidR="00A464EF">
        <w:rPr>
          <w:rFonts w:ascii="Calibri" w:hAnsi="Calibri" w:cs="Arial"/>
          <w:color w:val="000000" w:themeColor="text1"/>
          <w:lang w:val="en-US"/>
        </w:rPr>
        <w:t xml:space="preserve">predictive </w:t>
      </w:r>
      <w:r w:rsidR="00567373" w:rsidRPr="00204A45">
        <w:rPr>
          <w:rFonts w:ascii="Calibri" w:hAnsi="Calibri" w:cs="Arial"/>
          <w:color w:val="000000" w:themeColor="text1"/>
          <w:lang w:val="en-US"/>
        </w:rPr>
        <w:t>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less because we cared about 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themselves</w:t>
      </w:r>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w:t>
      </w:r>
      <w:del w:id="60" w:author="Danilo Bzdok" w:date="2018-05-07T12:46:00Z">
        <w:r w:rsidR="00945E8D" w:rsidDel="00D8445C">
          <w:rPr>
            <w:rFonts w:ascii="Calibri" w:hAnsi="Calibri" w:cs="Arial"/>
            <w:color w:val="FF0000"/>
            <w:lang w:val="en-US" w:eastAsia="en-US"/>
          </w:rPr>
          <w:delText xml:space="preserve">this </w:delText>
        </w:r>
      </w:del>
      <w:ins w:id="61" w:author="Danilo Bzdok" w:date="2018-05-07T12:46:00Z">
        <w:r w:rsidR="00D8445C">
          <w:rPr>
            <w:rFonts w:ascii="Calibri" w:hAnsi="Calibri" w:cs="Arial"/>
            <w:color w:val="FF0000"/>
            <w:lang w:val="en-US" w:eastAsia="en-US"/>
          </w:rPr>
          <w:t>many predictive modeling</w:t>
        </w:r>
        <w:r w:rsidR="00D8445C">
          <w:rPr>
            <w:rFonts w:ascii="Calibri" w:hAnsi="Calibri" w:cs="Arial"/>
            <w:color w:val="FF0000"/>
            <w:lang w:val="en-US" w:eastAsia="en-US"/>
          </w:rPr>
          <w:t xml:space="preserve"> </w:t>
        </w:r>
      </w:ins>
      <w:r w:rsidR="00945E8D">
        <w:rPr>
          <w:rFonts w:ascii="Calibri" w:hAnsi="Calibri" w:cs="Arial"/>
          <w:color w:val="FF0000"/>
          <w:lang w:val="en-US" w:eastAsia="en-US"/>
        </w:rPr>
        <w:t>approach</w:t>
      </w:r>
      <w:ins w:id="62" w:author="Danilo Bzdok" w:date="2018-05-07T12:46:00Z">
        <w:r w:rsidR="00D8445C">
          <w:rPr>
            <w:rFonts w:ascii="Calibri" w:hAnsi="Calibri" w:cs="Arial"/>
            <w:color w:val="FF0000"/>
            <w:lang w:val="en-US" w:eastAsia="en-US"/>
          </w:rPr>
          <w:t>es</w:t>
        </w:r>
      </w:ins>
      <w:r w:rsidR="00945E8D">
        <w:rPr>
          <w:rFonts w:ascii="Calibri" w:hAnsi="Calibri" w:cs="Arial"/>
          <w:color w:val="FF0000"/>
          <w:lang w:val="en-US" w:eastAsia="en-US"/>
        </w:rPr>
        <w:t xml:space="preserve"> prioritize</w:t>
      </w:r>
      <w:del w:id="63" w:author="Danilo Bzdok" w:date="2018-05-07T12:46:00Z">
        <w:r w:rsidR="00945E8D" w:rsidDel="00D8445C">
          <w:rPr>
            <w:rFonts w:ascii="Calibri" w:hAnsi="Calibri" w:cs="Arial"/>
            <w:color w:val="FF0000"/>
            <w:lang w:val="en-US" w:eastAsia="en-US"/>
          </w:rPr>
          <w:delText>d</w:delText>
        </w:r>
      </w:del>
      <w:r w:rsidR="00945E8D">
        <w:rPr>
          <w:rFonts w:ascii="Calibri" w:hAnsi="Calibri" w:cs="Arial"/>
          <w:color w:val="FF0000"/>
          <w:lang w:val="en-US" w:eastAsia="en-US"/>
        </w:rPr>
        <w:t xml:space="preserve"> the correctness of the prediction on new data, rather than the estimation of </w:t>
      </w:r>
      <w:proofErr w:type="gramStart"/>
      <w:r w:rsidR="00945E8D">
        <w:rPr>
          <w:rFonts w:ascii="Calibri" w:hAnsi="Calibri" w:cs="Arial"/>
          <w:color w:val="FF0000"/>
          <w:lang w:val="en-US" w:eastAsia="en-US"/>
        </w:rPr>
        <w:t>particular beta</w:t>
      </w:r>
      <w:proofErr w:type="gramEnd"/>
      <w:r w:rsidR="00945E8D">
        <w:rPr>
          <w:rFonts w:ascii="Calibri" w:hAnsi="Calibri" w:cs="Arial"/>
          <w:color w:val="FF0000"/>
          <w:lang w:val="en-US" w:eastAsia="en-US"/>
        </w:rPr>
        <w:t xml:space="preserve"> coefficients.</w:t>
      </w:r>
    </w:p>
    <w:p w14:paraId="2BE96985" w14:textId="2822445C"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importance of the candidate </w:t>
      </w:r>
      <w:r w:rsidR="00D53F42">
        <w:rPr>
          <w:rFonts w:ascii="Calibri" w:hAnsi="Calibri"/>
          <w:lang w:val="en-US"/>
        </w:rPr>
        <w:t>predictive model was evaluated based on the cross-validation gold standard</w:t>
      </w:r>
      <w:r w:rsidR="00D53F42" w:rsidRPr="00204A45">
        <w:rPr>
          <w:rFonts w:ascii="Calibri" w:hAnsi="Calibri"/>
          <w:lang w:val="en-US"/>
        </w:rPr>
        <w:t xml:space="preserve"> </w:t>
      </w:r>
      <w:r w:rsidR="00D53F42">
        <w:rPr>
          <w:rFonts w:ascii="Calibri" w:hAnsi="Calibri"/>
          <w:lang w:val="en-US"/>
        </w:rPr>
        <w:t xml:space="preserve">to obtain explicit </w:t>
      </w:r>
      <w:r w:rsidRPr="00204A45">
        <w:rPr>
          <w:rFonts w:ascii="Calibri" w:hAnsi="Calibri"/>
          <w:lang w:val="en-US"/>
        </w:rPr>
        <w:t>empirical guarantees</w:t>
      </w:r>
      <w:r w:rsidR="00B53203">
        <w:rPr>
          <w:rFonts w:ascii="Calibri" w:hAnsi="Calibri"/>
          <w:lang w:val="en-US"/>
        </w:rPr>
        <w:t xml:space="preserve"> {Hastie, 2001 #3957}</w:t>
      </w:r>
      <w:r w:rsidRPr="00204A45">
        <w:rPr>
          <w:rFonts w:ascii="Calibri" w:hAnsi="Calibri"/>
          <w:lang w:val="en-US"/>
        </w:rPr>
        <w:t>.</w:t>
      </w:r>
      <w:r w:rsidR="00BA211A" w:rsidRPr="00204A45">
        <w:rPr>
          <w:rFonts w:ascii="Calibri" w:hAnsi="Calibri"/>
          <w:lang w:val="en-US"/>
        </w:rPr>
        <w:t xml:space="preserve"> </w:t>
      </w:r>
      <w:r w:rsidR="00BA211A" w:rsidRPr="00204A45">
        <w:rPr>
          <w:rFonts w:ascii="Calibri" w:hAnsi="Calibri" w:cs="Arial"/>
          <w:color w:val="000000" w:themeColor="text1"/>
          <w:lang w:val="en-US"/>
        </w:rPr>
        <w:t>Answering the question whether a</w:t>
      </w:r>
      <w:r w:rsidR="00D53F42">
        <w:rPr>
          <w:rFonts w:ascii="Calibri" w:hAnsi="Calibri" w:cs="Arial"/>
          <w:color w:val="000000" w:themeColor="text1"/>
          <w:lang w:val="en-US"/>
        </w:rPr>
        <w:t xml:space="preserve">n obtained predictive algorithm generalizes to unseen data </w:t>
      </w:r>
      <w:r w:rsidR="00B53203">
        <w:rPr>
          <w:rFonts w:ascii="Calibri" w:hAnsi="Calibri" w:cs="Arial"/>
          <w:color w:val="000000" w:themeColor="text1"/>
          <w:lang w:val="en-US"/>
        </w:rPr>
        <w:t>is</w:t>
      </w:r>
      <w:r w:rsidR="00B53203"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tackled in a</w:t>
      </w:r>
      <w:r w:rsidR="00B53203">
        <w:rPr>
          <w:rFonts w:ascii="Calibri" w:hAnsi="Calibri" w:cs="Arial"/>
          <w:color w:val="000000" w:themeColor="text1"/>
          <w:lang w:val="en-US"/>
        </w:rPr>
        <w:t xml:space="preserve">n empirical </w:t>
      </w:r>
      <w:r w:rsidR="00BA211A" w:rsidRPr="00204A45">
        <w:rPr>
          <w:rFonts w:ascii="Calibri" w:hAnsi="Calibri" w:cs="Arial"/>
          <w:color w:val="000000" w:themeColor="text1"/>
          <w:lang w:val="en-US"/>
        </w:rPr>
        <w:t>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31" w:tooltip="Shalev-Shwartz, 2014 #6721" w:history="1">
        <w:r w:rsidR="00E36DE5">
          <w:rPr>
            <w:rFonts w:ascii="Calibri" w:hAnsi="Calibri"/>
            <w:noProof/>
            <w:color w:val="000000" w:themeColor="text1"/>
            <w:lang w:val="en-US"/>
          </w:rPr>
          <w:t>31</w:t>
        </w:r>
      </w:hyperlink>
      <w:r w:rsidR="00F974E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 xml:space="preserve">its expected performance on unknown data </w:t>
      </w:r>
      <w:r w:rsidR="00567373" w:rsidRPr="00204A45">
        <w:rPr>
          <w:rStyle w:val="s2"/>
          <w:rFonts w:ascii="Calibri" w:hAnsi="Calibri"/>
          <w:color w:val="000000" w:themeColor="text1"/>
          <w:lang w:val="en-US"/>
        </w:rPr>
        <w:fldChar w:fldCharType="begin"/>
      </w:r>
      <w:r w:rsidR="00F974E9">
        <w:rPr>
          <w:rStyle w:val="s2"/>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F974E9">
        <w:rPr>
          <w:rStyle w:val="s2"/>
          <w:rFonts w:ascii="Calibri" w:hAnsi="Calibri"/>
          <w:noProof/>
          <w:color w:val="000000" w:themeColor="text1"/>
          <w:lang w:val="en-US"/>
        </w:rPr>
        <w:t>(</w:t>
      </w:r>
      <w:hyperlink w:anchor="_ENREF_31" w:tooltip="Shalev-Shwartz, 2014 #6721" w:history="1">
        <w:r w:rsidR="00E36DE5">
          <w:rPr>
            <w:rStyle w:val="s2"/>
            <w:rFonts w:ascii="Calibri" w:hAnsi="Calibri"/>
            <w:noProof/>
            <w:color w:val="000000" w:themeColor="text1"/>
            <w:lang w:val="en-US"/>
          </w:rPr>
          <w:t>31</w:t>
        </w:r>
      </w:hyperlink>
      <w:r w:rsidR="00F974E9">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E36DE5">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so-called</w:t>
      </w:r>
      <w:r w:rsidR="005C4D9B">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unbiased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does not provide a full least-squares fit due to its shrinkage property, we computed unbiased out-of-sample predictions using ordinary least-squares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0612D4">
        <w:rPr>
          <w:rFonts w:ascii="Calibri" w:hAnsi="Calibri" w:cs="Arial"/>
          <w:color w:val="000000" w:themeColor="text1"/>
          <w:lang w:val="en-US"/>
        </w:rPr>
        <w:t xml:space="preserve">helped us to </w:t>
      </w:r>
      <w:del w:id="64" w:author="Danilo Bzdok" w:date="2018-05-07T11:24:00Z">
        <w:r w:rsidR="000612D4" w:rsidDel="00C718F2">
          <w:rPr>
            <w:rFonts w:ascii="Calibri" w:hAnsi="Calibri" w:cs="Arial"/>
            <w:color w:val="000000" w:themeColor="text1"/>
            <w:lang w:val="en-US"/>
          </w:rPr>
          <w:delText xml:space="preserve">disambiguate </w:delText>
        </w:r>
      </w:del>
      <w:ins w:id="65" w:author="Danilo Bzdok" w:date="2018-05-07T11:24:00Z">
        <w:r w:rsidR="00C718F2">
          <w:rPr>
            <w:rFonts w:ascii="Calibri" w:hAnsi="Calibri" w:cs="Arial"/>
            <w:color w:val="000000" w:themeColor="text1"/>
            <w:lang w:val="en-US"/>
          </w:rPr>
          <w:t xml:space="preserve">isolate </w:t>
        </w:r>
      </w:ins>
      <w:r w:rsidR="000612D4">
        <w:rPr>
          <w:rFonts w:ascii="Calibri" w:hAnsi="Calibri" w:cs="Arial"/>
          <w:color w:val="000000" w:themeColor="text1"/>
          <w:lang w:val="en-US"/>
        </w:rPr>
        <w:t xml:space="preserve">the </w:t>
      </w:r>
      <w:del w:id="66" w:author="Danilo Bzdok" w:date="2018-05-07T11:24:00Z">
        <w:r w:rsidR="000612D4" w:rsidDel="00C718F2">
          <w:rPr>
            <w:rFonts w:ascii="Calibri" w:hAnsi="Calibri" w:cs="Arial"/>
            <w:color w:val="000000" w:themeColor="text1"/>
            <w:lang w:val="en-US"/>
          </w:rPr>
          <w:delText xml:space="preserve">role </w:delText>
        </w:r>
      </w:del>
      <w:ins w:id="67" w:author="Danilo Bzdok" w:date="2018-05-07T11:24:00Z">
        <w:r w:rsidR="00C718F2">
          <w:rPr>
            <w:rFonts w:ascii="Calibri" w:hAnsi="Calibri" w:cs="Arial"/>
            <w:color w:val="000000" w:themeColor="text1"/>
            <w:lang w:val="en-US"/>
          </w:rPr>
          <w:t>influence</w:t>
        </w:r>
        <w:r w:rsidR="00C718F2">
          <w:rPr>
            <w:rFonts w:ascii="Calibri" w:hAnsi="Calibri" w:cs="Arial"/>
            <w:color w:val="000000" w:themeColor="text1"/>
            <w:lang w:val="en-US"/>
          </w:rPr>
          <w:t xml:space="preserve"> </w:t>
        </w:r>
      </w:ins>
      <w:r w:rsidR="000612D4">
        <w:rPr>
          <w:rFonts w:ascii="Calibri" w:hAnsi="Calibri" w:cs="Arial"/>
          <w:color w:val="000000" w:themeColor="text1"/>
          <w:lang w:val="en-US"/>
        </w:rPr>
        <w:t>of shrinking and variable selection in forming predictions with LASSO.</w:t>
      </w:r>
      <w:ins w:id="68" w:author="Danilo Bzdok" w:date="2018-05-07T11:21:00Z">
        <w:r w:rsidR="002C0205">
          <w:rPr>
            <w:rFonts w:ascii="Calibri" w:hAnsi="Calibri" w:cs="Arial"/>
            <w:color w:val="000000" w:themeColor="text1"/>
            <w:lang w:val="en-US"/>
          </w:rPr>
          <w:t xml:space="preserve"> A</w:t>
        </w:r>
        <w:r w:rsidR="00E2092D">
          <w:rPr>
            <w:rFonts w:ascii="Calibri" w:hAnsi="Calibri" w:cs="Arial"/>
            <w:color w:val="000000" w:themeColor="text1"/>
            <w:lang w:val="en-US"/>
          </w:rPr>
          <w:t>s an important consequence, all prediction scores reported in this work were obtained f</w:t>
        </w:r>
      </w:ins>
      <w:ins w:id="69" w:author="Danilo Bzdok" w:date="2018-05-07T11:22:00Z">
        <w:r w:rsidR="00E2092D">
          <w:rPr>
            <w:rFonts w:ascii="Calibri" w:hAnsi="Calibri" w:cs="Arial"/>
            <w:color w:val="000000" w:themeColor="text1"/>
            <w:lang w:val="en-US"/>
          </w:rPr>
          <w:t>r</w:t>
        </w:r>
      </w:ins>
      <w:ins w:id="70" w:author="Danilo Bzdok" w:date="2018-05-07T11:21:00Z">
        <w:r w:rsidR="00E2092D">
          <w:rPr>
            <w:rFonts w:ascii="Calibri" w:hAnsi="Calibri" w:cs="Arial"/>
            <w:color w:val="000000" w:themeColor="text1"/>
            <w:lang w:val="en-US"/>
          </w:rPr>
          <w:t>om ordinar</w:t>
        </w:r>
      </w:ins>
      <w:ins w:id="71" w:author="Danilo Bzdok" w:date="2018-05-07T11:22:00Z">
        <w:r w:rsidR="00E2092D">
          <w:rPr>
            <w:rFonts w:ascii="Calibri" w:hAnsi="Calibri" w:cs="Arial"/>
            <w:color w:val="000000" w:themeColor="text1"/>
            <w:lang w:val="en-US"/>
          </w:rPr>
          <w:t xml:space="preserve">y least-squares regression based on the full set or subset of input variables </w:t>
        </w:r>
      </w:ins>
      <w:ins w:id="72" w:author="Danilo Bzdok" w:date="2018-05-07T11:26:00Z">
        <w:r w:rsidR="006B6522">
          <w:rPr>
            <w:rFonts w:ascii="Calibri" w:hAnsi="Calibri" w:cs="Arial"/>
            <w:color w:val="000000" w:themeColor="text1"/>
            <w:lang w:val="en-US"/>
          </w:rPr>
          <w:t xml:space="preserve">automatically </w:t>
        </w:r>
      </w:ins>
      <w:ins w:id="73" w:author="Danilo Bzdok" w:date="2018-05-07T11:22:00Z">
        <w:r w:rsidR="00E2092D">
          <w:rPr>
            <w:rFonts w:ascii="Calibri" w:hAnsi="Calibri" w:cs="Arial"/>
            <w:color w:val="000000" w:themeColor="text1"/>
            <w:lang w:val="en-US"/>
          </w:rPr>
          <w:t>selected from</w:t>
        </w:r>
      </w:ins>
      <w:ins w:id="74" w:author="Danilo Bzdok" w:date="2018-05-07T11:23:00Z">
        <w:r w:rsidR="00E2092D">
          <w:rPr>
            <w:rFonts w:ascii="Calibri" w:hAnsi="Calibri" w:cs="Arial"/>
            <w:color w:val="000000" w:themeColor="text1"/>
            <w:lang w:val="en-US"/>
          </w:rPr>
          <w:t xml:space="preserve"> the preceding LASSO estimation.</w:t>
        </w:r>
      </w:ins>
    </w:p>
    <w:p w14:paraId="2E6493CE" w14:textId="767BEEE9"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models to derive quantities of interest from new, potentially later encountered individuals. </w:t>
      </w:r>
      <w:r w:rsidR="00151E68" w:rsidRPr="00204A45">
        <w:rPr>
          <w:rFonts w:ascii="Calibri" w:hAnsi="Calibri"/>
          <w:color w:val="000000" w:themeColor="text1"/>
          <w:lang w:val="en-US"/>
        </w:rPr>
        <w:lastRenderedPageBreak/>
        <w:t xml:space="preserve">This form of building models from data has been explicitly optimized for and is naturally applicable to a single data point, such as one whole-brain scan or one sequenced genome of a </w:t>
      </w:r>
      <w:proofErr w:type="gramStart"/>
      <w:r w:rsidR="00151E68" w:rsidRPr="00204A45">
        <w:rPr>
          <w:rFonts w:ascii="Calibri" w:hAnsi="Calibri"/>
          <w:color w:val="000000" w:themeColor="text1"/>
          <w:lang w:val="en-US"/>
        </w:rPr>
        <w:t>particular individual</w:t>
      </w:r>
      <w:proofErr w:type="gramEnd"/>
      <w:r w:rsidR="00151E68" w:rsidRPr="00204A45">
        <w:rPr>
          <w:rFonts w:ascii="Calibri" w:hAnsi="Calibri"/>
          <w:color w:val="000000" w:themeColor="text1"/>
          <w:lang w:val="en-US"/>
        </w:rPr>
        <w:t>.</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we cannot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 </w:instrText>
      </w:r>
      <w:r w:rsidR="00F974E9">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EN.CITE.DATA </w:instrText>
      </w:r>
      <w:r w:rsidR="00F974E9">
        <w:rPr>
          <w:rFonts w:ascii="Calibri" w:hAnsi="Calibri" w:cs="Arial"/>
          <w:color w:val="000000" w:themeColor="text1"/>
          <w:lang w:val="en-US"/>
        </w:rPr>
      </w:r>
      <w:r w:rsidR="00F974E9">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2" w:tooltip="Taylor, 2015 #5998" w:history="1">
        <w:r w:rsidR="00E36DE5">
          <w:rPr>
            <w:rFonts w:ascii="Calibri" w:hAnsi="Calibri" w:cs="Arial"/>
            <w:noProof/>
            <w:color w:val="000000" w:themeColor="text1"/>
            <w:lang w:val="en-US"/>
          </w:rPr>
          <w:t>32</w:t>
        </w:r>
      </w:hyperlink>
      <w:r w:rsidR="00F974E9">
        <w:rPr>
          <w:rFonts w:ascii="Calibri" w:hAnsi="Calibri" w:cs="Arial"/>
          <w:noProof/>
          <w:color w:val="000000" w:themeColor="text1"/>
          <w:lang w:val="en-US"/>
        </w:rPr>
        <w:t xml:space="preserve">, </w:t>
      </w:r>
      <w:hyperlink w:anchor="_ENREF_33" w:tooltip="Loftus, 2015 #6152" w:history="1">
        <w:r w:rsidR="00E36DE5">
          <w:rPr>
            <w:rFonts w:ascii="Calibri" w:hAnsi="Calibri" w:cs="Arial"/>
            <w:noProof/>
            <w:color w:val="000000" w:themeColor="text1"/>
            <w:lang w:val="en-US"/>
          </w:rPr>
          <w:t>33</w:t>
        </w:r>
      </w:hyperlink>
      <w:r w:rsidR="00F974E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4" w:tooltip="Berk, 2013 #6004" w:history="1">
        <w:r w:rsidR="00E36DE5">
          <w:rPr>
            <w:rFonts w:ascii="Calibri" w:hAnsi="Calibri" w:cs="Arial"/>
            <w:noProof/>
            <w:color w:val="000000" w:themeColor="text1"/>
            <w:lang w:val="en-US"/>
          </w:rPr>
          <w:t>34</w:t>
        </w:r>
      </w:hyperlink>
      <w:r w:rsidR="00F974E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causing c</w:t>
      </w:r>
      <w:r w:rsidR="00AD103E" w:rsidRPr="00204A45">
        <w:rPr>
          <w:rFonts w:ascii="Calibri" w:hAnsi="Calibri" w:cs="Arial"/>
          <w:color w:val="000000" w:themeColor="text1"/>
          <w:lang w:val="en-US"/>
        </w:rPr>
        <w:t xml:space="preserve">lassical statistical </w:t>
      </w:r>
      <w:r w:rsidR="00DB3134">
        <w:rPr>
          <w:rFonts w:ascii="Calibri" w:hAnsi="Calibri" w:cs="Arial"/>
          <w:color w:val="000000" w:themeColor="text1"/>
          <w:lang w:val="en-US"/>
        </w:rPr>
        <w:t xml:space="preserve">inference </w:t>
      </w:r>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become invalid and the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 xml:space="preserve">values </w:t>
      </w:r>
      <w:r w:rsidR="00663284">
        <w:rPr>
          <w:rFonts w:ascii="Calibri" w:hAnsi="Calibri" w:cs="Arial"/>
          <w:color w:val="000000" w:themeColor="text1"/>
          <w:lang w:val="en-US"/>
        </w:rPr>
        <w:t xml:space="preserve">would have </w:t>
      </w:r>
      <w:r w:rsidR="00AD103E" w:rsidRPr="00204A45">
        <w:rPr>
          <w:rFonts w:ascii="Calibri" w:hAnsi="Calibri" w:cs="Arial"/>
          <w:color w:val="000000" w:themeColor="text1"/>
          <w:lang w:val="en-US"/>
        </w:rPr>
        <w:t xml:space="preserve">become optimistically biased </w:t>
      </w:r>
      <w:r w:rsidR="00AD103E"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4" w:tooltip="Berk, 2013 #6004" w:history="1">
        <w:r w:rsidR="00E36DE5">
          <w:rPr>
            <w:rFonts w:ascii="Calibri" w:hAnsi="Calibri" w:cs="Arial"/>
            <w:noProof/>
            <w:color w:val="000000" w:themeColor="text1"/>
            <w:lang w:val="en-US"/>
          </w:rPr>
          <w:t>34</w:t>
        </w:r>
      </w:hyperlink>
      <w:r w:rsidR="00F974E9">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10BCDB2" w14:textId="1B0DC124" w:rsidR="004F03BF" w:rsidRPr="00904D8D" w:rsidRDefault="004F03BF" w:rsidP="00904D8D">
      <w:pPr>
        <w:shd w:val="clear" w:color="auto" w:fill="FFFFFF"/>
        <w:ind w:firstLine="700"/>
        <w:jc w:val="both"/>
        <w:rPr>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often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F974E9">
        <w:rPr>
          <w:rFonts w:ascii="Calibri" w:eastAsia="Times New Roman" w:hAnsi="Calibri" w:cs="Calibri"/>
          <w:color w:val="222222"/>
          <w:lang w:val="en-US"/>
        </w:rPr>
        <w:instrText xml:space="preserve"> ADDIN EN.CITE &lt;EndNote&gt;&lt;Cite&gt;&lt;Author&gt;Efron&lt;/Author&gt;&lt;Year&gt;2016&lt;/Year&gt;&lt;RecNum&gt;6362&lt;/RecNum&gt;&lt;DisplayText&gt;(8, 31)&lt;/DisplayText&gt;&lt;record&gt;&lt;rec-number&gt;6362&lt;/rec-number&gt;&lt;foreign-keys&gt;&lt;key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r w:rsidR="00F974E9">
        <w:rPr>
          <w:rFonts w:ascii="Calibri" w:eastAsia="Times New Roman" w:hAnsi="Calibri" w:cs="Calibri"/>
          <w:noProof/>
          <w:color w:val="222222"/>
          <w:lang w:val="en-US"/>
        </w:rPr>
        <w:t>(</w:t>
      </w:r>
      <w:hyperlink w:anchor="_ENREF_8" w:tooltip="Efron, 2016 #6362" w:history="1">
        <w:r w:rsidR="00E36DE5">
          <w:rPr>
            <w:rFonts w:ascii="Calibri" w:eastAsia="Times New Roman" w:hAnsi="Calibri" w:cs="Calibri"/>
            <w:noProof/>
            <w:color w:val="222222"/>
            <w:lang w:val="en-US"/>
          </w:rPr>
          <w:t>8</w:t>
        </w:r>
      </w:hyperlink>
      <w:r w:rsidR="00F974E9">
        <w:rPr>
          <w:rFonts w:ascii="Calibri" w:eastAsia="Times New Roman" w:hAnsi="Calibri" w:cs="Calibri"/>
          <w:noProof/>
          <w:color w:val="222222"/>
          <w:lang w:val="en-US"/>
        </w:rPr>
        <w:t xml:space="preserve">, </w:t>
      </w:r>
      <w:hyperlink w:anchor="_ENREF_31" w:tooltip="Shalev-Shwartz, 2014 #6721" w:history="1">
        <w:r w:rsidR="00E36DE5">
          <w:rPr>
            <w:rFonts w:ascii="Calibri" w:eastAsia="Times New Roman" w:hAnsi="Calibri" w:cs="Calibri"/>
            <w:noProof/>
            <w:color w:val="222222"/>
            <w:lang w:val="en-US"/>
          </w:rPr>
          <w:t>31</w:t>
        </w:r>
      </w:hyperlink>
      <w:r w:rsidR="00F974E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controlled </w:t>
      </w:r>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r w:rsidR="002140FE">
        <w:rPr>
          <w:rFonts w:ascii="Calibri" w:eastAsia="Times New Roman" w:hAnsi="Calibri" w:cs="Calibri"/>
          <w:color w:val="222222"/>
          <w:lang w:val="en-US"/>
        </w:rPr>
        <w:fldChar w:fldCharType="begin"/>
      </w:r>
      <w:r w:rsidR="002140FE">
        <w:rPr>
          <w:rFonts w:ascii="Calibri" w:eastAsia="Times New Roman" w:hAnsi="Calibri" w:cs="Calibri"/>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2140FE">
        <w:rPr>
          <w:rFonts w:ascii="Calibri" w:eastAsia="Times New Roman" w:hAnsi="Calibri" w:cs="Calibri"/>
          <w:noProof/>
          <w:color w:val="222222"/>
          <w:lang w:val="en-US"/>
        </w:rPr>
        <w:t>(</w:t>
      </w:r>
      <w:hyperlink w:anchor="_ENREF_29" w:tooltip="Gelman, 2007 #7004" w:history="1">
        <w:r w:rsidR="00E36DE5">
          <w:rPr>
            <w:rFonts w:ascii="Calibri" w:eastAsia="Times New Roman" w:hAnsi="Calibri" w:cs="Calibri"/>
            <w:noProof/>
            <w:color w:val="222222"/>
            <w:lang w:val="en-US"/>
          </w:rPr>
          <w:t>29</w:t>
        </w:r>
      </w:hyperlink>
      <w:r w:rsidR="002140FE">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r w:rsidR="00904D8D">
        <w:rPr>
          <w:rFonts w:ascii="Calibri" w:eastAsia="Times New Roman" w:hAnsi="Calibri" w:cs="Calibri"/>
          <w:color w:val="222222"/>
          <w:lang w:val="en-US"/>
        </w:rPr>
        <w:t xml:space="preserve">explicitly </w:t>
      </w:r>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r w:rsidR="00904D8D">
        <w:rPr>
          <w:rFonts w:ascii="Calibri" w:eastAsia="Times New Roman" w:hAnsi="Calibri" w:cs="Calibri"/>
          <w:color w:val="222222"/>
          <w:lang w:val="en-US"/>
        </w:rPr>
        <w:t>W</w:t>
      </w:r>
      <w:r w:rsidRPr="00904D8D">
        <w:rPr>
          <w:rFonts w:ascii="Calibri" w:eastAsia="Times New Roman" w:hAnsi="Calibri" w:cs="Calibri"/>
          <w:color w:val="222222"/>
          <w:lang w:val="en-US"/>
        </w:rPr>
        <w:t xml:space="preserve">e generated </w:t>
      </w:r>
      <w:r w:rsidR="00904D8D">
        <w:rPr>
          <w:rFonts w:ascii="Calibri" w:eastAsia="Times New Roman" w:hAnsi="Calibri" w:cs="Calibri"/>
          <w:color w:val="222222"/>
          <w:lang w:val="en-US"/>
        </w:rPr>
        <w:t xml:space="preserve">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based on </w:t>
      </w:r>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th</w:t>
      </w:r>
      <w:r w:rsidR="007910F5">
        <w:rPr>
          <w:rFonts w:ascii="Calibri" w:eastAsia="Times New Roman" w:hAnsi="Calibri" w:cs="Calibri"/>
          <w:color w:val="222222"/>
          <w:lang w:val="en-US"/>
        </w:rPr>
        <w:t>e</w:t>
      </w:r>
      <w:r w:rsid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X is a </w:t>
      </w:r>
      <w:r w:rsidR="009425EB" w:rsidRPr="00904D8D">
        <w:rPr>
          <w:rFonts w:ascii="Calibri" w:eastAsia="Times New Roman" w:hAnsi="Calibri" w:cs="Calibri"/>
          <w:color w:val="222222"/>
          <w:lang w:val="en-US"/>
        </w:rPr>
        <w:t xml:space="preserve">matrix </w:t>
      </w:r>
      <w:r w:rsidR="00D95CD9">
        <w:rPr>
          <w:rFonts w:ascii="Calibri" w:eastAsia="Times New Roman" w:hAnsi="Calibri" w:cs="Calibri"/>
          <w:color w:val="222222"/>
          <w:lang w:val="en-US"/>
        </w:rPr>
        <w:t xml:space="preserve">with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m:t>
            </m:r>
            <w:proofErr w:type="gramStart"/>
            <m:r>
              <w:rPr>
                <w:rFonts w:ascii="Cambria Math" w:eastAsia="Times New Roman" w:hAnsi="Cambria Math" w:cs="Calibri"/>
                <w:color w:val="222222"/>
                <w:lang w:val="en-US"/>
              </w:rPr>
              <m:t>0,  σ</m:t>
            </m:r>
            <w:proofErr w:type="gramEnd"/>
            <m:r>
              <w:rPr>
                <w:rFonts w:ascii="Cambria Math" w:eastAsia="Times New Roman" w:hAnsi="Cambria Math" w:cs="Calibri"/>
                <w:color w:val="222222"/>
                <w:lang w:val="en-US"/>
              </w:rPr>
              <m:t>=1)</m:t>
            </m:r>
          </m:sub>
        </m:sSub>
      </m:oMath>
      <w:r w:rsidR="00904D8D">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linear models (cf. above) 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r w:rsidRPr="00904D8D">
        <w:rPr>
          <w:rFonts w:ascii="Calibri" w:eastAsia="Times New Roman" w:hAnsi="Calibri" w:cs="Calibri"/>
          <w:color w:val="222222"/>
          <w:lang w:val="en-US"/>
        </w:rPr>
        <w:t xml:space="preserve">. 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approaches</w:t>
      </w:r>
      <w:r w:rsidR="001809D8">
        <w:rPr>
          <w:rFonts w:ascii="Calibri" w:eastAsia="Times New Roman" w:hAnsi="Calibri" w:cs="Calibri"/>
          <w:color w:val="222222"/>
          <w:lang w:val="en-US"/>
        </w:rPr>
        <w:t xml:space="preserve"> 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r w:rsidRPr="00904D8D">
        <w:rPr>
          <w:rFonts w:ascii="Calibri" w:eastAsia="Times New Roman" w:hAnsi="Calibri" w:cs="Calibri"/>
          <w:color w:val="222222"/>
          <w:lang w:val="en-US"/>
        </w:rPr>
        <w:t>.</w:t>
      </w:r>
    </w:p>
    <w:p w14:paraId="571DD3A2" w14:textId="7CB9AF85" w:rsidR="004A4C6D" w:rsidRPr="00617311" w:rsidRDefault="00ED5EC8"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Model violations</w:t>
      </w:r>
      <w:r w:rsidR="004A4C6D"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sidR="002140FE">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sidR="00157802">
        <w:rPr>
          <w:rFonts w:ascii="Calibri" w:eastAsia="Times New Roman" w:hAnsi="Calibri" w:cs="Calibri"/>
          <w:color w:val="222222"/>
          <w:sz w:val="24"/>
          <w:szCs w:val="24"/>
        </w:rPr>
        <w:t>behave</w:t>
      </w:r>
      <w:r w:rsidR="00157802" w:rsidRPr="00617311">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when the </w:t>
      </w:r>
      <w:r w:rsidR="00157802">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sidR="00157802">
        <w:rPr>
          <w:rFonts w:ascii="Calibri" w:eastAsia="Times New Roman" w:hAnsi="Calibri" w:cs="Calibri"/>
          <w:color w:val="222222"/>
          <w:sz w:val="24"/>
          <w:szCs w:val="24"/>
        </w:rPr>
        <w:t xml:space="preserve"> </w:t>
      </w:r>
      <w:r w:rsidR="009F5442">
        <w:rPr>
          <w:rFonts w:ascii="Calibri" w:eastAsia="Times New Roman" w:hAnsi="Calibri" w:cs="Calibri"/>
          <w:color w:val="222222"/>
          <w:sz w:val="24"/>
          <w:szCs w:val="24"/>
        </w:rPr>
        <w:t>is known not to</w:t>
      </w:r>
      <w:r w:rsidR="00157802">
        <w:rPr>
          <w:rFonts w:ascii="Calibri" w:eastAsia="Times New Roman" w:hAnsi="Calibri" w:cs="Calibri"/>
          <w:color w:val="222222"/>
          <w:sz w:val="24"/>
          <w:szCs w:val="24"/>
        </w:rPr>
        <w:t xml:space="preserve"> capture how the data came about</w:t>
      </w:r>
      <w:r w:rsidRPr="00617311">
        <w:rPr>
          <w:rFonts w:ascii="Calibri" w:eastAsia="Times New Roman" w:hAnsi="Calibri" w:cs="Calibri"/>
          <w:color w:val="222222"/>
          <w:sz w:val="24"/>
          <w:szCs w:val="24"/>
        </w:rPr>
        <w:t>, we introduced pathological transformations on 50</w:t>
      </w:r>
      <w:r w:rsidR="009F5442">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sidR="00157802">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sidR="00157802">
        <w:rPr>
          <w:rFonts w:ascii="Calibri" w:eastAsia="Times New Roman" w:hAnsi="Calibri" w:cs="Calibri"/>
          <w:color w:val="222222"/>
          <w:sz w:val="24"/>
          <w:szCs w:val="24"/>
        </w:rPr>
        <w:t xml:space="preserve"> </w:t>
      </w:r>
      <w:r w:rsidR="009F5442">
        <w:rPr>
          <w:rFonts w:ascii="Calibri" w:eastAsia="Times New Roman" w:hAnsi="Calibri" w:cs="Calibri"/>
          <w:color w:val="222222"/>
          <w:sz w:val="24"/>
          <w:szCs w:val="24"/>
        </w:rPr>
        <w:t>In addition to</w:t>
      </w:r>
      <w:r w:rsidR="005E72BE">
        <w:rPr>
          <w:rFonts w:ascii="Calibri" w:eastAsia="Times New Roman" w:hAnsi="Calibri" w:cs="Calibri"/>
          <w:color w:val="222222"/>
          <w:sz w:val="24"/>
          <w:szCs w:val="24"/>
        </w:rPr>
        <w:t xml:space="preserve"> datasets with exclusive</w:t>
      </w:r>
      <w:r w:rsidR="009F5442">
        <w:rPr>
          <w:rFonts w:ascii="Calibri" w:eastAsia="Times New Roman" w:hAnsi="Calibri" w:cs="Calibri"/>
          <w:color w:val="222222"/>
          <w:sz w:val="24"/>
          <w:szCs w:val="24"/>
        </w:rPr>
        <w:t>ly</w:t>
      </w:r>
      <w:r w:rsidR="005E72BE">
        <w:rPr>
          <w:rFonts w:ascii="Calibri" w:eastAsia="Times New Roman" w:hAnsi="Calibri" w:cs="Calibri"/>
          <w:color w:val="222222"/>
          <w:sz w:val="24"/>
          <w:szCs w:val="24"/>
        </w:rPr>
        <w:t xml:space="preserve"> linear effects, d</w:t>
      </w:r>
      <w:r w:rsidR="00157802">
        <w:rPr>
          <w:rFonts w:ascii="Calibri" w:eastAsia="Times New Roman" w:hAnsi="Calibri" w:cs="Calibri"/>
          <w:color w:val="222222"/>
          <w:sz w:val="24"/>
          <w:szCs w:val="24"/>
        </w:rPr>
        <w:t xml:space="preserve">eviations between </w:t>
      </w:r>
      <w:r w:rsidR="00D547C5">
        <w:rPr>
          <w:rFonts w:ascii="Calibri" w:eastAsia="Times New Roman" w:hAnsi="Calibri" w:cs="Calibri"/>
          <w:color w:val="222222"/>
          <w:sz w:val="24"/>
          <w:szCs w:val="24"/>
        </w:rPr>
        <w:t xml:space="preserve">the </w:t>
      </w:r>
      <w:r w:rsidR="00157802">
        <w:rPr>
          <w:rFonts w:ascii="Calibri" w:eastAsia="Times New Roman" w:hAnsi="Calibri" w:cs="Calibri"/>
          <w:color w:val="222222"/>
          <w:sz w:val="24"/>
          <w:szCs w:val="24"/>
        </w:rPr>
        <w:t xml:space="preserve">generating and fitting model were </w:t>
      </w:r>
      <w:del w:id="75" w:author="Danilo Bzdok" w:date="2018-05-07T18:18:00Z">
        <w:r w:rsidR="00157802" w:rsidDel="00D17FBF">
          <w:rPr>
            <w:rFonts w:ascii="Calibri" w:eastAsia="Times New Roman" w:hAnsi="Calibri" w:cs="Calibri"/>
            <w:color w:val="222222"/>
            <w:sz w:val="24"/>
            <w:szCs w:val="24"/>
          </w:rPr>
          <w:delText>incurring</w:delText>
        </w:r>
        <w:r w:rsidRPr="00617311" w:rsidDel="00D17FBF">
          <w:rPr>
            <w:rFonts w:ascii="Calibri" w:eastAsia="Times New Roman" w:hAnsi="Calibri" w:cs="Calibri"/>
            <w:color w:val="222222"/>
            <w:sz w:val="24"/>
            <w:szCs w:val="24"/>
          </w:rPr>
          <w:delText xml:space="preserve"> </w:delText>
        </w:r>
      </w:del>
      <w:ins w:id="76" w:author="Danilo Bzdok" w:date="2018-05-07T18:18:00Z">
        <w:r w:rsidR="00D17FBF">
          <w:rPr>
            <w:rFonts w:ascii="Calibri" w:eastAsia="Times New Roman" w:hAnsi="Calibri" w:cs="Calibri"/>
            <w:color w:val="222222"/>
            <w:sz w:val="24"/>
            <w:szCs w:val="24"/>
          </w:rPr>
          <w:t>introduced</w:t>
        </w:r>
        <w:r w:rsidR="00D17FBF" w:rsidRPr="00617311">
          <w:rPr>
            <w:rFonts w:ascii="Calibri" w:eastAsia="Times New Roman" w:hAnsi="Calibri" w:cs="Calibri"/>
            <w:color w:val="222222"/>
            <w:sz w:val="24"/>
            <w:szCs w:val="24"/>
          </w:rPr>
          <w:t xml:space="preserve"> </w:t>
        </w:r>
      </w:ins>
      <w:r w:rsidR="00157802">
        <w:rPr>
          <w:rFonts w:ascii="Calibri" w:eastAsia="Times New Roman" w:hAnsi="Calibri" w:cs="Calibri"/>
          <w:color w:val="222222"/>
          <w:sz w:val="24"/>
          <w:szCs w:val="24"/>
        </w:rPr>
        <w:t xml:space="preserve">by </w:t>
      </w:r>
      <w:r w:rsidRPr="00617311">
        <w:rPr>
          <w:rFonts w:ascii="Calibri" w:eastAsia="Times New Roman" w:hAnsi="Calibri" w:cs="Calibri"/>
          <w:color w:val="222222"/>
          <w:sz w:val="24"/>
          <w:szCs w:val="24"/>
        </w:rPr>
        <w:t>taking the absolute value, the natural logarithm, the exponential, the square root, the multiplicative inverse</w:t>
      </w:r>
      <w:r w:rsidR="00157802">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as well as polynomials of degree 2-5. </w:t>
      </w:r>
    </w:p>
    <w:p w14:paraId="21474CC9" w14:textId="24E90E47"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P</w:t>
      </w:r>
      <w:r w:rsidR="004F03BF" w:rsidRPr="00617311">
        <w:rPr>
          <w:rFonts w:ascii="Calibri" w:eastAsia="Times New Roman" w:hAnsi="Calibri" w:cs="Calibri"/>
          <w:color w:val="222222"/>
          <w:sz w:val="24"/>
          <w:szCs w:val="24"/>
          <w:u w:val="single"/>
        </w:rPr>
        <w:t>roportion of informative variables</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To study how the </w:t>
      </w:r>
      <w:r w:rsidR="005E72BE">
        <w:rPr>
          <w:rFonts w:ascii="Calibri" w:eastAsia="Times New Roman" w:hAnsi="Calibri" w:cs="Calibri"/>
          <w:color w:val="222222"/>
          <w:sz w:val="24"/>
          <w:szCs w:val="24"/>
        </w:rPr>
        <w:t>fraction</w:t>
      </w:r>
      <w:r w:rsidR="005E72BE"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of informative </w:t>
      </w:r>
      <w:r w:rsidR="005E72BE">
        <w:rPr>
          <w:rFonts w:ascii="Calibri" w:eastAsia="Times New Roman" w:hAnsi="Calibri" w:cs="Calibri"/>
          <w:color w:val="222222"/>
          <w:sz w:val="24"/>
          <w:szCs w:val="24"/>
        </w:rPr>
        <w:t xml:space="preserve">versus </w:t>
      </w:r>
      <w:r w:rsidR="007910F5">
        <w:rPr>
          <w:rFonts w:ascii="Calibri" w:eastAsia="Times New Roman" w:hAnsi="Calibri" w:cs="Calibri"/>
          <w:color w:val="222222"/>
          <w:sz w:val="24"/>
          <w:szCs w:val="24"/>
        </w:rPr>
        <w:t>unrelated</w:t>
      </w:r>
      <w:r w:rsidR="005E72BE">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variables </w:t>
      </w:r>
      <w:r w:rsidR="005E72BE">
        <w:rPr>
          <w:rFonts w:ascii="Calibri" w:eastAsia="Times New Roman" w:hAnsi="Calibri" w:cs="Calibri"/>
          <w:color w:val="222222"/>
          <w:sz w:val="24"/>
          <w:szCs w:val="24"/>
        </w:rPr>
        <w:t>modulate the inferential and predictive processes</w:t>
      </w:r>
      <w:r w:rsidR="004F03BF"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sidR="00306066">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coefficients in the model</w:t>
      </w:r>
      <w:r w:rsidR="00306066">
        <w:rPr>
          <w:rFonts w:ascii="Calibri" w:eastAsia="Times New Roman" w:hAnsi="Calibri" w:cs="Calibri"/>
          <w:color w:val="222222"/>
          <w:sz w:val="24"/>
          <w:szCs w:val="24"/>
        </w:rPr>
        <w:t xml:space="preserve"> for generating </w:t>
      </w:r>
      <m:oMath>
        <m:r>
          <w:rPr>
            <w:rFonts w:ascii="Cambria Math" w:eastAsia="Times New Roman" w:hAnsi="Cambria Math" w:cs="Calibri"/>
            <w:color w:val="222222"/>
            <w:sz w:val="24"/>
            <w:szCs w:val="24"/>
          </w:rPr>
          <m:t>X</m:t>
        </m:r>
      </m:oMath>
      <w:r w:rsidR="004F03BF" w:rsidRPr="00617311">
        <w:rPr>
          <w:rFonts w:ascii="Calibri" w:eastAsia="Times New Roman" w:hAnsi="Calibri" w:cs="Calibri"/>
          <w:color w:val="222222"/>
          <w:sz w:val="24"/>
          <w:szCs w:val="24"/>
        </w:rPr>
        <w:t xml:space="preserve">. We considered 14 proportions </w:t>
      </w:r>
      <w:r w:rsidR="00306066">
        <w:rPr>
          <w:rFonts w:ascii="Calibri" w:eastAsia="Times New Roman" w:hAnsi="Calibri" w:cs="Calibri"/>
          <w:color w:val="222222"/>
          <w:sz w:val="24"/>
          <w:szCs w:val="24"/>
        </w:rPr>
        <w:t xml:space="preserve">ranging </w:t>
      </w:r>
      <w:r w:rsidR="004F03BF" w:rsidRPr="00617311">
        <w:rPr>
          <w:rFonts w:ascii="Calibri" w:eastAsia="Times New Roman" w:hAnsi="Calibri" w:cs="Calibri"/>
          <w:color w:val="222222"/>
          <w:sz w:val="24"/>
          <w:szCs w:val="24"/>
        </w:rPr>
        <w:t xml:space="preserve">from </w:t>
      </w:r>
      <w:r w:rsidR="007910F5">
        <w:rPr>
          <w:rFonts w:ascii="Calibri" w:eastAsia="Times New Roman" w:hAnsi="Calibri" w:cs="Calibri"/>
          <w:color w:val="222222"/>
          <w:sz w:val="24"/>
          <w:szCs w:val="24"/>
        </w:rPr>
        <w:t xml:space="preserve">only </w:t>
      </w:r>
      <w:r w:rsidR="00306066">
        <w:rPr>
          <w:rFonts w:ascii="Calibri" w:eastAsia="Times New Roman" w:hAnsi="Calibri" w:cs="Calibri"/>
          <w:color w:val="222222"/>
          <w:sz w:val="24"/>
          <w:szCs w:val="24"/>
        </w:rPr>
        <w:t>one</w:t>
      </w:r>
      <w:r w:rsidR="004F03BF" w:rsidRPr="00617311">
        <w:rPr>
          <w:rFonts w:ascii="Calibri" w:eastAsia="Times New Roman" w:hAnsi="Calibri" w:cs="Calibri"/>
          <w:color w:val="222222"/>
          <w:sz w:val="24"/>
          <w:szCs w:val="24"/>
        </w:rPr>
        <w:t xml:space="preserve"> to</w:t>
      </w:r>
      <w:r w:rsidR="00306066">
        <w:rPr>
          <w:rFonts w:ascii="Calibri" w:eastAsia="Times New Roman" w:hAnsi="Calibri" w:cs="Calibri"/>
          <w:color w:val="222222"/>
          <w:sz w:val="24"/>
          <w:szCs w:val="24"/>
        </w:rPr>
        <w:t xml:space="preserve"> all</w:t>
      </w:r>
      <w:r w:rsidR="004F03BF" w:rsidRPr="00617311">
        <w:rPr>
          <w:rFonts w:ascii="Calibri" w:eastAsia="Times New Roman" w:hAnsi="Calibri" w:cs="Calibri"/>
          <w:color w:val="222222"/>
          <w:sz w:val="24"/>
          <w:szCs w:val="24"/>
        </w:rPr>
        <w:t xml:space="preserve"> </w:t>
      </w:r>
      <w:r w:rsidR="00306066">
        <w:rPr>
          <w:rFonts w:ascii="Calibri" w:eastAsia="Times New Roman" w:hAnsi="Calibri" w:cs="Calibri"/>
          <w:color w:val="222222"/>
          <w:sz w:val="24"/>
          <w:szCs w:val="24"/>
        </w:rPr>
        <w:t xml:space="preserve">input </w:t>
      </w:r>
      <w:r w:rsidR="004F03BF" w:rsidRPr="00617311">
        <w:rPr>
          <w:rFonts w:ascii="Calibri" w:eastAsia="Times New Roman" w:hAnsi="Calibri" w:cs="Calibri"/>
          <w:color w:val="222222"/>
          <w:sz w:val="24"/>
          <w:szCs w:val="24"/>
        </w:rPr>
        <w:t xml:space="preserve">variables </w:t>
      </w:r>
      <w:r w:rsidR="00306066">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004F03BF" w:rsidRPr="00617311">
        <w:rPr>
          <w:rFonts w:ascii="Calibri" w:eastAsia="Times New Roman" w:hAnsi="Calibri" w:cs="Calibri"/>
          <w:color w:val="222222"/>
          <w:sz w:val="24"/>
          <w:szCs w:val="24"/>
        </w:rPr>
        <w:t>.</w:t>
      </w:r>
    </w:p>
    <w:p w14:paraId="13B533C9" w14:textId="6399EF48"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w:t>
      </w:r>
      <w:proofErr w:type="gramStart"/>
      <w:r w:rsidR="004F03BF" w:rsidRPr="00617311">
        <w:rPr>
          <w:rFonts w:ascii="Calibri" w:eastAsia="Times New Roman" w:hAnsi="Calibri" w:cs="Calibri"/>
          <w:color w:val="222222"/>
          <w:sz w:val="24"/>
          <w:szCs w:val="24"/>
        </w:rPr>
        <w:t xml:space="preserve">samples </w:t>
      </w:r>
      <m:oMath>
        <m:r>
          <w:rPr>
            <w:rFonts w:ascii="Cambria Math" w:eastAsia="Times New Roman" w:hAnsi="Cambria Math" w:cs="Arial"/>
            <w:color w:val="222222"/>
          </w:rPr>
          <m:t xml:space="preserve"> n</m:t>
        </m:r>
      </m:oMath>
      <w:proofErr w:type="gramEnd"/>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proofErr w:type="gramStart"/>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majority of</w:t>
      </w:r>
      <w:proofErr w:type="gramEnd"/>
      <w:r w:rsidR="004F03BF" w:rsidRPr="00617311">
        <w:rPr>
          <w:rFonts w:ascii="Calibri" w:eastAsia="Times New Roman" w:hAnsi="Calibri" w:cs="Calibri"/>
          <w:color w:val="222222"/>
          <w:sz w:val="24"/>
          <w:szCs w:val="24"/>
        </w:rPr>
        <w:t xml:space="preserve"> medical and neuroscientific studies.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617311">
        <w:rPr>
          <w:rFonts w:ascii="Calibri" w:eastAsia="Times New Roman" w:hAnsi="Calibri" w:cs="Calibri"/>
          <w:color w:val="FF0000"/>
          <w:sz w:val="24"/>
          <w:szCs w:val="24"/>
        </w:rPr>
        <w:t>and 100</w:t>
      </w:r>
      <w:r w:rsidR="008335F7">
        <w:rPr>
          <w:rFonts w:ascii="Calibri" w:eastAsia="Times New Roman" w:hAnsi="Calibri" w:cs="Calibri"/>
          <w:color w:val="FF0000"/>
          <w:sz w:val="24"/>
          <w:szCs w:val="24"/>
        </w:rPr>
        <w:t>,</w:t>
      </w:r>
      <w:r w:rsidR="004F03BF" w:rsidRPr="00617311">
        <w:rPr>
          <w:rFonts w:ascii="Calibri" w:eastAsia="Times New Roman" w:hAnsi="Calibri" w:cs="Calibri"/>
          <w:color w:val="FF0000"/>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564F56">
        <w:rPr>
          <w:rFonts w:ascii="Calibri" w:eastAsia="Times New Roman" w:hAnsi="Calibri" w:cs="Calibri"/>
          <w:color w:val="222222"/>
          <w:sz w:val="24"/>
          <w:szCs w:val="24"/>
        </w:rPr>
        <w:t>cover</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Biobank.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6571EE89" w14:textId="389BD148"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ignal-to-noise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b/>
          <w:i/>
          <w:color w:val="222222"/>
          <w:sz w:val="24"/>
          <w:szCs w:val="24"/>
        </w:rPr>
        <w:t xml:space="preserve"> </w:t>
      </w:r>
      <w:r w:rsidR="004F03BF" w:rsidRPr="00617311">
        <w:rPr>
          <w:rFonts w:ascii="Calibri" w:eastAsia="Times New Roman" w:hAnsi="Calibri" w:cs="Calibri"/>
          <w:color w:val="222222"/>
          <w:sz w:val="24"/>
          <w:szCs w:val="24"/>
        </w:rPr>
        <w:t xml:space="preserve">To explore the </w:t>
      </w:r>
      <w:r w:rsidR="00F047B6">
        <w:rPr>
          <w:rFonts w:ascii="Calibri" w:eastAsia="Times New Roman" w:hAnsi="Calibri" w:cs="Calibri"/>
          <w:color w:val="222222"/>
          <w:sz w:val="24"/>
          <w:szCs w:val="24"/>
        </w:rPr>
        <w:t>role</w:t>
      </w:r>
      <w:r w:rsidR="00F047B6"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of </w:t>
      </w:r>
      <w:r w:rsidR="003F54F6">
        <w:rPr>
          <w:rFonts w:ascii="Calibri" w:eastAsia="Times New Roman" w:hAnsi="Calibri" w:cs="Calibri"/>
          <w:color w:val="222222"/>
          <w:sz w:val="24"/>
          <w:szCs w:val="24"/>
        </w:rPr>
        <w:t>nuisance</w:t>
      </w:r>
      <w:r w:rsidR="00F047B6">
        <w:rPr>
          <w:rFonts w:ascii="Calibri" w:eastAsia="Times New Roman" w:hAnsi="Calibri" w:cs="Calibri"/>
          <w:color w:val="222222"/>
          <w:sz w:val="24"/>
          <w:szCs w:val="24"/>
        </w:rPr>
        <w:t xml:space="preserve"> variation in the data</w:t>
      </w:r>
      <w:r w:rsidR="004F03BF" w:rsidRPr="00617311">
        <w:rPr>
          <w:rFonts w:ascii="Calibri" w:eastAsia="Times New Roman" w:hAnsi="Calibri" w:cs="Calibri"/>
          <w:color w:val="222222"/>
          <w:sz w:val="24"/>
          <w:szCs w:val="24"/>
        </w:rPr>
        <w:t xml:space="preserve">, </w:t>
      </w:r>
      <w:r w:rsidR="003F54F6">
        <w:rPr>
          <w:rFonts w:ascii="Calibri" w:eastAsia="Times New Roman" w:hAnsi="Calibri" w:cs="Calibri"/>
          <w:color w:val="222222"/>
          <w:sz w:val="24"/>
          <w:szCs w:val="24"/>
        </w:rPr>
        <w:t xml:space="preserve">such as induced by imperfect measurement techniques, </w:t>
      </w:r>
      <w:r w:rsidR="004F03BF" w:rsidRPr="00617311">
        <w:rPr>
          <w:rFonts w:ascii="Calibri" w:eastAsia="Times New Roman" w:hAnsi="Calibri" w:cs="Calibri"/>
          <w:color w:val="222222"/>
          <w:sz w:val="24"/>
          <w:szCs w:val="24"/>
        </w:rPr>
        <w:t>we systematically increased the noise</w:t>
      </w:r>
      <w:r w:rsidR="00F047B6">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004F03BF" w:rsidRPr="00617311">
        <w:rPr>
          <w:rFonts w:ascii="Calibri" w:eastAsia="Times New Roman" w:hAnsi="Calibri" w:cs="Calibri"/>
          <w:color w:val="222222"/>
          <w:sz w:val="24"/>
          <w:szCs w:val="24"/>
        </w:rPr>
        <w:t xml:space="preserve"> in </w:t>
      </w:r>
      <w:r w:rsidR="00F047B6">
        <w:rPr>
          <w:rFonts w:ascii="Calibri" w:eastAsia="Times New Roman" w:hAnsi="Calibri" w:cs="Calibri"/>
          <w:color w:val="222222"/>
          <w:sz w:val="24"/>
          <w:szCs w:val="24"/>
        </w:rPr>
        <w:t>how the</w:t>
      </w:r>
      <w:r w:rsidR="00F047B6"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ground-truth </w:t>
      </w:r>
      <w:r w:rsidR="004F03BF" w:rsidRPr="00617311">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004F03BF" w:rsidRPr="00617311">
        <w:rPr>
          <w:rFonts w:ascii="Calibri" w:eastAsia="Times New Roman" w:hAnsi="Calibri" w:cs="Calibri"/>
          <w:color w:val="222222"/>
          <w:sz w:val="24"/>
          <w:szCs w:val="24"/>
        </w:rPr>
        <w:t>.</w:t>
      </w:r>
      <w:r w:rsidR="004F03BF" w:rsidRPr="00617311" w:rsidDel="006A3E6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The noise terms </w:t>
      </w:r>
      <w:proofErr w:type="gramStart"/>
      <w:r w:rsidR="00F047B6">
        <w:rPr>
          <w:rFonts w:ascii="Calibri" w:eastAsia="Times New Roman" w:hAnsi="Calibri" w:cs="Calibri"/>
          <w:color w:val="222222"/>
          <w:sz w:val="24"/>
          <w:szCs w:val="24"/>
        </w:rPr>
        <w:t>was</w:t>
      </w:r>
      <w:proofErr w:type="gramEnd"/>
      <w:r w:rsidR="00F047B6">
        <w:rPr>
          <w:rFonts w:ascii="Calibri" w:eastAsia="Times New Roman" w:hAnsi="Calibri" w:cs="Calibri"/>
          <w:color w:val="222222"/>
          <w:sz w:val="24"/>
          <w:szCs w:val="24"/>
        </w:rPr>
        <w:t xml:space="preserve"> therefore multiplied by</w:t>
      </w:r>
      <w:r w:rsidR="004F03BF" w:rsidRPr="00617311">
        <w:rPr>
          <w:rFonts w:ascii="Calibri" w:eastAsia="Times New Roman" w:hAnsi="Calibri" w:cs="Calibri"/>
          <w:color w:val="222222"/>
          <w:sz w:val="24"/>
          <w:szCs w:val="24"/>
        </w:rPr>
        <w:t xml:space="preserve"> 0</w:t>
      </w:r>
      <w:r w:rsidR="007B2E00">
        <w:rPr>
          <w:rFonts w:ascii="Calibri" w:eastAsia="Times New Roman" w:hAnsi="Calibri" w:cs="Calibri"/>
          <w:color w:val="222222"/>
          <w:sz w:val="24"/>
          <w:szCs w:val="24"/>
        </w:rPr>
        <w:t xml:space="preserve"> (i.e., canceling out any noise)</w:t>
      </w:r>
      <w:r w:rsidR="004F03BF"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0.</w:t>
      </w:r>
      <w:r w:rsidR="004F03BF" w:rsidRPr="00617311">
        <w:rPr>
          <w:rFonts w:ascii="Calibri" w:eastAsia="Times New Roman" w:hAnsi="Calibri" w:cs="Calibri"/>
          <w:color w:val="222222"/>
          <w:sz w:val="24"/>
          <w:szCs w:val="24"/>
        </w:rPr>
        <w:t xml:space="preserve">5, 1, 2, </w:t>
      </w:r>
      <w:r w:rsidR="00F047B6">
        <w:rPr>
          <w:rFonts w:ascii="Calibri" w:eastAsia="Times New Roman" w:hAnsi="Calibri" w:cs="Calibri"/>
          <w:color w:val="222222"/>
          <w:sz w:val="24"/>
          <w:szCs w:val="24"/>
        </w:rPr>
        <w:t>5</w:t>
      </w:r>
      <w:r w:rsidR="004F03BF"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or </w:t>
      </w:r>
      <w:r w:rsidR="004F03BF" w:rsidRPr="00617311">
        <w:rPr>
          <w:rFonts w:ascii="Calibri" w:eastAsia="Times New Roman" w:hAnsi="Calibri" w:cs="Calibri"/>
          <w:color w:val="222222"/>
          <w:sz w:val="24"/>
          <w:szCs w:val="24"/>
        </w:rPr>
        <w:t>10.</w:t>
      </w:r>
    </w:p>
    <w:p w14:paraId="7B3D381D" w14:textId="75B005AC" w:rsidR="004F03BF" w:rsidRPr="00617311" w:rsidRDefault="004F03BF"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lastRenderedPageBreak/>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covariation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r w:rsidR="00F20496" w:rsidRPr="001652DC">
        <w:rPr>
          <w:rFonts w:ascii="Calibri" w:eastAsia="Times New Roman" w:hAnsi="Calibri" w:cs="Calibri"/>
          <w:color w:val="222222"/>
          <w:sz w:val="24"/>
          <w:szCs w:val="24"/>
        </w:rPr>
        <w:t>multicollinearity</w:t>
      </w:r>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w:t>
      </w:r>
      <w:del w:id="77" w:author="Danilo Bzdok" w:date="2018-05-07T18:19:00Z">
        <w:r w:rsidR="00F047B6" w:rsidDel="00D17FBF">
          <w:rPr>
            <w:rFonts w:ascii="Calibri" w:eastAsia="Times New Roman" w:hAnsi="Calibri" w:cs="Calibri"/>
            <w:color w:val="222222"/>
            <w:sz w:val="24"/>
            <w:szCs w:val="24"/>
          </w:rPr>
          <w:delText xml:space="preserve"> Besides datasets containing exclusively independent variables (i.e., 0% covariation),</w:delText>
        </w:r>
      </w:del>
      <w:r w:rsidR="00F047B6">
        <w:rPr>
          <w:rFonts w:ascii="Calibri" w:eastAsia="Times New Roman" w:hAnsi="Calibri" w:cs="Calibri"/>
          <w:color w:val="222222"/>
          <w:sz w:val="24"/>
          <w:szCs w:val="24"/>
        </w:rPr>
        <w:t xml:space="preserve"> </w:t>
      </w:r>
      <w:ins w:id="78" w:author="Danilo Bzdok" w:date="2018-05-07T18:19:00Z">
        <w:r w:rsidR="00D17FBF">
          <w:rPr>
            <w:rFonts w:ascii="Calibri" w:eastAsia="Times New Roman" w:hAnsi="Calibri" w:cs="Calibri"/>
            <w:color w:val="222222"/>
            <w:sz w:val="24"/>
            <w:szCs w:val="24"/>
          </w:rPr>
          <w:t>G</w:t>
        </w:r>
      </w:ins>
      <w:del w:id="79" w:author="Danilo Bzdok" w:date="2018-05-07T18:19:00Z">
        <w:r w:rsidR="005A4925" w:rsidDel="00D17FBF">
          <w:rPr>
            <w:rFonts w:ascii="Calibri" w:eastAsia="Times New Roman" w:hAnsi="Calibri" w:cs="Calibri"/>
            <w:color w:val="222222"/>
            <w:sz w:val="24"/>
            <w:szCs w:val="24"/>
          </w:rPr>
          <w:delText>g</w:delText>
        </w:r>
      </w:del>
      <w:r w:rsidR="005A4925">
        <w:rPr>
          <w:rFonts w:ascii="Calibri" w:eastAsia="Times New Roman" w:hAnsi="Calibri" w:cs="Calibri"/>
          <w:color w:val="222222"/>
          <w:sz w:val="24"/>
          <w:szCs w:val="24"/>
        </w:rPr>
        <w:t xml:space="preserve">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ins w:id="80" w:author="Danilo Bzdok" w:date="2018-05-07T18:19:00Z">
        <w:r w:rsidR="00D17FBF">
          <w:rPr>
            <w:rFonts w:ascii="Calibri" w:eastAsia="Times New Roman" w:hAnsi="Calibri" w:cs="Calibri"/>
            <w:color w:val="222222"/>
            <w:sz w:val="24"/>
            <w:szCs w:val="24"/>
          </w:rPr>
          <w:t>, b</w:t>
        </w:r>
        <w:r w:rsidR="00D17FBF">
          <w:rPr>
            <w:rFonts w:ascii="Calibri" w:eastAsia="Times New Roman" w:hAnsi="Calibri" w:cs="Calibri"/>
            <w:color w:val="222222"/>
            <w:sz w:val="24"/>
            <w:szCs w:val="24"/>
          </w:rPr>
          <w:t>esides datasets containing only</w:t>
        </w:r>
        <w:r w:rsidR="00D17FBF">
          <w:rPr>
            <w:rFonts w:ascii="Calibri" w:eastAsia="Times New Roman" w:hAnsi="Calibri" w:cs="Calibri"/>
            <w:color w:val="222222"/>
            <w:sz w:val="24"/>
            <w:szCs w:val="24"/>
          </w:rPr>
          <w:t xml:space="preserve"> </w:t>
        </w:r>
        <w:r w:rsidR="00D17FBF">
          <w:rPr>
            <w:rFonts w:ascii="Calibri" w:eastAsia="Times New Roman" w:hAnsi="Calibri" w:cs="Calibri"/>
            <w:color w:val="222222"/>
            <w:sz w:val="24"/>
            <w:szCs w:val="24"/>
          </w:rPr>
          <w:t>independent variables (i.e., 0% covariation)</w:t>
        </w:r>
      </w:ins>
      <w:ins w:id="81" w:author="Danilo Bzdok" w:date="2018-05-07T18:20:00Z">
        <w:r w:rsidR="00D17FBF">
          <w:rPr>
            <w:rFonts w:ascii="Calibri" w:eastAsia="Times New Roman" w:hAnsi="Calibri" w:cs="Calibri"/>
            <w:color w:val="222222"/>
            <w:sz w:val="24"/>
            <w:szCs w:val="24"/>
          </w:rPr>
          <w:t>.</w:t>
        </w:r>
      </w:ins>
      <w:del w:id="82" w:author="Danilo Bzdok" w:date="2018-05-07T18:19:00Z">
        <w:r w:rsidRPr="00617311" w:rsidDel="00D17FBF">
          <w:rPr>
            <w:rFonts w:ascii="Calibri" w:eastAsia="Times New Roman" w:hAnsi="Calibri" w:cs="Calibri"/>
            <w:color w:val="222222"/>
            <w:sz w:val="24"/>
            <w:szCs w:val="24"/>
          </w:rPr>
          <w:delText>.</w:delText>
        </w:r>
      </w:del>
    </w:p>
    <w:p w14:paraId="7382ECF6" w14:textId="6F40E011"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amounted to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data-analysis settings</w:t>
      </w:r>
      <w:r w:rsidR="004F03BF" w:rsidRPr="00904D8D">
        <w:rPr>
          <w:rFonts w:ascii="Calibri" w:eastAsia="Times New Roman" w:hAnsi="Calibri" w:cs="Calibri"/>
          <w:color w:val="222222"/>
          <w:lang w:val="en-US"/>
        </w:rPr>
        <w:t xml:space="preserve">. For each of them, we </w:t>
      </w:r>
      <w:r w:rsidR="007B2E00">
        <w:rPr>
          <w:rFonts w:ascii="Calibri" w:eastAsia="Times New Roman" w:hAnsi="Calibri" w:cs="Calibri"/>
          <w:color w:val="222222"/>
          <w:lang w:val="en-US"/>
        </w:rPr>
        <w:t>focused on</w:t>
      </w:r>
      <w:r w:rsidR="007B2E00" w:rsidRPr="00904D8D">
        <w:rPr>
          <w:rFonts w:ascii="Calibri" w:eastAsia="Times New Roman" w:hAnsi="Calibri" w:cs="Calibri"/>
          <w:color w:val="222222"/>
          <w:lang w:val="en-US"/>
        </w:rPr>
        <w:t xml:space="preserve"> </w:t>
      </w:r>
      <w:r w:rsidR="00530713" w:rsidRPr="00904D8D">
        <w:rPr>
          <w:rFonts w:ascii="Calibri" w:eastAsia="Times New Roman" w:hAnsi="Calibri" w:cs="Calibri"/>
          <w:color w:val="222222"/>
          <w:lang w:val="en-US"/>
        </w:rPr>
        <w:t xml:space="preserve">the </w:t>
      </w:r>
      <w:r w:rsidR="00530713">
        <w:rPr>
          <w:rFonts w:ascii="Calibri" w:eastAsia="Times New Roman" w:hAnsi="Calibri" w:cs="Calibri"/>
          <w:color w:val="222222"/>
          <w:lang w:val="en-US"/>
        </w:rPr>
        <w:t>best (</w:t>
      </w:r>
      <w:r w:rsidR="00530713" w:rsidRPr="00904D8D">
        <w:rPr>
          <w:rFonts w:ascii="Calibri" w:eastAsia="Times New Roman" w:hAnsi="Calibri" w:cs="Calibri"/>
          <w:color w:val="222222"/>
          <w:lang w:val="en-US"/>
        </w:rPr>
        <w:t>smallest</w:t>
      </w:r>
      <w:r w:rsidR="00530713">
        <w:rPr>
          <w:rFonts w:ascii="Calibri" w:eastAsia="Times New Roman" w:hAnsi="Calibri" w:cs="Calibri"/>
          <w:color w:val="222222"/>
          <w:lang w:val="en-US"/>
        </w:rPr>
        <w:t>)</w:t>
      </w:r>
      <w:r w:rsidR="00530713" w:rsidRPr="00904D8D">
        <w:rPr>
          <w:rFonts w:ascii="Calibri" w:eastAsia="Times New Roman" w:hAnsi="Calibri" w:cs="Calibri"/>
          <w:color w:val="222222"/>
          <w:lang w:val="en-US"/>
        </w:rPr>
        <w:t xml:space="preserve"> p-value </w:t>
      </w:r>
      <w:r w:rsidR="00530713">
        <w:rPr>
          <w:rFonts w:ascii="Calibri" w:eastAsia="Times New Roman" w:hAnsi="Calibri" w:cs="Calibri"/>
          <w:color w:val="222222"/>
          <w:lang w:val="en-US"/>
        </w:rPr>
        <w:t xml:space="preserve">from the </w:t>
      </w:r>
      <w:r w:rsidR="00530713" w:rsidRPr="00904D8D">
        <w:rPr>
          <w:rFonts w:ascii="Calibri" w:eastAsia="Times New Roman" w:hAnsi="Calibri" w:cs="Calibri"/>
          <w:color w:val="222222"/>
          <w:lang w:val="en-US"/>
        </w:rPr>
        <w:t xml:space="preserve">coefficient </w:t>
      </w:r>
      <w:r w:rsidR="00530713">
        <w:rPr>
          <w:rFonts w:ascii="Calibri" w:eastAsia="Times New Roman" w:hAnsi="Calibri" w:cs="Calibri"/>
          <w:color w:val="222222"/>
          <w:lang w:val="en-US"/>
        </w:rPr>
        <w:t xml:space="preserve">and </w:t>
      </w:r>
      <w:r w:rsidR="004F03BF" w:rsidRPr="00904D8D">
        <w:rPr>
          <w:rFonts w:ascii="Calibri" w:eastAsia="Times New Roman" w:hAnsi="Calibri" w:cs="Calibri"/>
          <w:color w:val="222222"/>
          <w:lang w:val="en-US"/>
        </w:rPr>
        <w:t xml:space="preserve">the highest out-of-sample </w:t>
      </w:r>
      <w:r w:rsidR="00530713">
        <w:rPr>
          <w:rFonts w:ascii="Calibri" w:eastAsia="Times New Roman" w:hAnsi="Calibri" w:cs="Calibri"/>
          <w:color w:val="222222"/>
          <w:lang w:val="en-US"/>
        </w:rPr>
        <w:t xml:space="preserve">prediction </w:t>
      </w:r>
      <w:r w:rsidR="004F03BF" w:rsidRPr="00904D8D">
        <w:rPr>
          <w:rFonts w:ascii="Calibri" w:eastAsia="Times New Roman" w:hAnsi="Calibri" w:cs="Calibri"/>
          <w:color w:val="222222"/>
          <w:lang w:val="en-US"/>
        </w:rPr>
        <w:t>performance as quantified by the</w:t>
      </w:r>
      <w:r w:rsidR="004F03BF" w:rsidRPr="007D7E5B">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7D7E5B">
        <w:rPr>
          <w:rFonts w:ascii="Calibri" w:eastAsia="Times New Roman" w:hAnsi="Calibri" w:cs="Calibri"/>
          <w:color w:val="222222"/>
          <w:lang w:val="en-US"/>
        </w:rPr>
        <w:t xml:space="preserve"> </w:t>
      </w:r>
      <w:r w:rsidR="0053071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The simulations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5071C214"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r w:rsidR="007B330E">
        <w:rPr>
          <w:rFonts w:ascii="Calibri" w:hAnsi="Calibri" w:cs="Helvetica"/>
          <w:color w:val="000000" w:themeColor="text1"/>
          <w:lang w:val="en-US"/>
        </w:rPr>
        <w:t xml:space="preserve">The </w:t>
      </w:r>
      <w:proofErr w:type="spellStart"/>
      <w:r w:rsidR="007B330E">
        <w:rPr>
          <w:rFonts w:ascii="Calibri" w:hAnsi="Calibri" w:cs="Helvetica"/>
          <w:i/>
          <w:color w:val="000000" w:themeColor="text1"/>
          <w:lang w:val="en-US"/>
        </w:rPr>
        <w:t>statsmodels</w:t>
      </w:r>
      <w:proofErr w:type="spellEnd"/>
      <w:r w:rsidR="007B330E">
        <w:rPr>
          <w:rFonts w:ascii="Calibri" w:hAnsi="Calibri" w:cs="Helvetica"/>
          <w:i/>
          <w:color w:val="000000" w:themeColor="text1"/>
          <w:lang w:val="en-US"/>
        </w:rPr>
        <w:t xml:space="preserve"> </w:t>
      </w:r>
      <w:r w:rsidR="007B330E">
        <w:rPr>
          <w:rFonts w:ascii="Calibri" w:hAnsi="Calibri" w:cs="Helvetica"/>
          <w:color w:val="000000" w:themeColor="text1"/>
          <w:lang w:val="en-US"/>
        </w:rPr>
        <w:t xml:space="preserve">package was used to estimate ordinary least squares regression and </w:t>
      </w:r>
      <w:r w:rsidR="003B7731">
        <w:rPr>
          <w:rFonts w:ascii="Calibri" w:hAnsi="Calibri" w:cs="Helvetica"/>
          <w:color w:val="000000" w:themeColor="text1"/>
          <w:lang w:val="en-US"/>
        </w:rPr>
        <w:t>obtain</w:t>
      </w:r>
      <w:r w:rsidR="007B330E">
        <w:rPr>
          <w:rFonts w:ascii="Calibri" w:hAnsi="Calibri" w:cs="Helvetica"/>
          <w:color w:val="000000" w:themeColor="text1"/>
          <w:lang w:val="en-US"/>
        </w:rPr>
        <w:t xml:space="preserve"> p-values (http://statsmodels.github.io). </w:t>
      </w:r>
      <w:r w:rsidRPr="00A505FA">
        <w:rPr>
          <w:rFonts w:ascii="Calibri" w:hAnsi="Calibri" w:cs="Helvetica"/>
          <w:color w:val="000000" w:themeColor="text1"/>
          <w:lang w:val="en-US"/>
        </w:rPr>
        <w:t xml:space="preserve">The </w:t>
      </w:r>
      <w:proofErr w:type="spellStart"/>
      <w:r w:rsidRPr="00A505FA">
        <w:rPr>
          <w:rFonts w:ascii="Calibri" w:hAnsi="Calibri" w:cs="Helvetica"/>
          <w:i/>
          <w:color w:val="000000" w:themeColor="text1"/>
          <w:lang w:val="en-US"/>
        </w:rPr>
        <w:t>scikit</w:t>
      </w:r>
      <w:proofErr w:type="spellEnd"/>
      <w:r w:rsidRPr="00A505FA">
        <w:rPr>
          <w:rFonts w:ascii="Calibri" w:hAnsi="Calibri" w:cs="Helvetica"/>
          <w:i/>
          <w:color w:val="000000" w:themeColor="text1"/>
          <w:lang w:val="en-US"/>
        </w:rPr>
        <w: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r w:rsidR="00F974E9" w:rsidRPr="00617311">
        <w:rPr>
          <w:rFonts w:ascii="Calibri" w:hAnsi="Calibri" w:cs="Helvetica"/>
          <w:color w:val="000000" w:themeColor="text1"/>
          <w:lang w:val="en-US"/>
        </w:rPr>
        <w:instrText xml:space="preserve"> ADDIN EN.CITE &lt;EndNote&gt;&lt;Cite&gt;&lt;Author&gt;Pedregosa&lt;/Author&gt;&lt;Year&gt;2011&lt;/Year&gt;&lt;RecNum&gt;4211&lt;/RecNum&gt;&lt;DisplayText&gt;(35)&lt;/DisplayText&gt;&lt;record&gt;&lt;rec-number&gt;4211&lt;/rec-number&gt;&lt;foreign-keys&gt;&lt;key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Pr="00A505FA">
        <w:rPr>
          <w:rFonts w:ascii="Calibri" w:hAnsi="Calibri" w:cs="Helvetica"/>
          <w:color w:val="000000" w:themeColor="text1"/>
        </w:rPr>
        <w:fldChar w:fldCharType="separate"/>
      </w:r>
      <w:r w:rsidR="00F974E9" w:rsidRPr="00F974E9">
        <w:rPr>
          <w:rFonts w:ascii="Calibri" w:hAnsi="Calibri" w:cs="Helvetica"/>
          <w:noProof/>
          <w:color w:val="000000" w:themeColor="text1"/>
          <w:lang w:val="en-US"/>
        </w:rPr>
        <w:t>(</w:t>
      </w:r>
      <w:hyperlink w:anchor="_ENREF_35" w:tooltip="Pedregosa, 2011 #4211" w:history="1">
        <w:r w:rsidR="00E36DE5" w:rsidRPr="00F974E9">
          <w:rPr>
            <w:rFonts w:ascii="Calibri" w:hAnsi="Calibri" w:cs="Helvetica"/>
            <w:noProof/>
            <w:color w:val="000000" w:themeColor="text1"/>
            <w:lang w:val="en-US"/>
          </w:rPr>
          <w:t>35</w:t>
        </w:r>
      </w:hyperlink>
      <w:r w:rsidR="00F974E9" w:rsidRPr="00F974E9">
        <w:rPr>
          <w:rFonts w:ascii="Calibri" w:hAnsi="Calibri" w:cs="Helvetica"/>
          <w:noProof/>
          <w:color w:val="000000" w:themeColor="text1"/>
          <w:lang w:val="en-US"/>
        </w:rPr>
        <w:t>)</w:t>
      </w:r>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 learning algorithms (</w:t>
      </w:r>
      <w:hyperlink r:id="rId14" w:history="1">
        <w:r w:rsidRPr="00A505FA">
          <w:rPr>
            <w:rStyle w:val="Link"/>
            <w:rFonts w:ascii="Calibri" w:hAnsi="Calibri" w:cs="Helvetica"/>
            <w:color w:val="000000" w:themeColor="text1"/>
            <w:lang w:val="en-US"/>
          </w:rPr>
          <w:t>http://scikit-learn.org</w:t>
        </w:r>
      </w:hyperlink>
      <w:r w:rsidRPr="00A505FA">
        <w:rPr>
          <w:rFonts w:ascii="Calibri" w:hAnsi="Calibri" w:cs="Helvetica"/>
          <w:color w:val="000000" w:themeColor="text1"/>
          <w:lang w:val="en-US"/>
        </w:rPr>
        <w:t xml:space="preserve">). All analysis scripts that reproduce the results of the present study are readily accessible </w:t>
      </w:r>
      <w:del w:id="83" w:author="Danilo Bzdok" w:date="2018-05-07T18:21:00Z">
        <w:r w:rsidRPr="00A505FA" w:rsidDel="00D17FBF">
          <w:rPr>
            <w:rFonts w:ascii="Calibri" w:hAnsi="Calibri" w:cs="Helvetica"/>
            <w:color w:val="000000" w:themeColor="text1"/>
            <w:lang w:val="en-US"/>
          </w:rPr>
          <w:delText xml:space="preserve">to </w:delText>
        </w:r>
      </w:del>
      <w:r w:rsidRPr="00A505FA">
        <w:rPr>
          <w:rFonts w:ascii="Calibri" w:hAnsi="Calibri" w:cs="Helvetica"/>
          <w:color w:val="000000" w:themeColor="text1"/>
          <w:lang w:val="en-US"/>
        </w:rPr>
        <w:t xml:space="preserve">and open for reuse </w:t>
      </w:r>
      <w:del w:id="84" w:author="Danilo Bzdok" w:date="2018-05-07T18:21:00Z">
        <w:r w:rsidRPr="00A505FA" w:rsidDel="00D17FBF">
          <w:rPr>
            <w:rFonts w:ascii="Calibri" w:hAnsi="Calibri" w:cs="Helvetica"/>
            <w:color w:val="000000" w:themeColor="text1"/>
            <w:lang w:val="en-US"/>
          </w:rPr>
          <w:delText xml:space="preserve">by the reader </w:delText>
        </w:r>
      </w:del>
      <w:r w:rsidRPr="00A505FA">
        <w:rPr>
          <w:rFonts w:ascii="Calibri" w:hAnsi="Calibri" w:cs="Helvetica"/>
          <w:color w:val="000000" w:themeColor="text1"/>
          <w:lang w:val="en-US"/>
        </w:rPr>
        <w:t>(</w:t>
      </w:r>
      <w:hyperlink r:id="rId15" w:history="1">
        <w:r w:rsidRPr="00A505FA">
          <w:rPr>
            <w:rStyle w:val="Link"/>
            <w:rFonts w:ascii="Calibri" w:hAnsi="Calibri" w:cs="Helvetica"/>
            <w:color w:val="000000" w:themeColor="text1"/>
            <w:lang w:val="en-US"/>
          </w:rPr>
          <w:t>http://github.com/banilo/to_be_added_later)</w:t>
        </w:r>
      </w:hyperlink>
      <w:r w:rsidRPr="00A505FA">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43E16CFE"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a series of observations </w:t>
      </w:r>
      <w:r w:rsidR="0003734E" w:rsidRPr="0003734E">
        <w:rPr>
          <w:rFonts w:ascii="Calibri" w:hAnsi="Calibri"/>
          <w:color w:val="000000" w:themeColor="text1"/>
          <w:lang w:val="en-US"/>
        </w:rPr>
        <w:t xml:space="preserve">about the characteristic differences that emerge in a direct comparison of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 are.</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incurred worse model fit 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w:t>
      </w:r>
      <w:del w:id="85" w:author="Danilo Bzdok" w:date="2018-05-07T18:23:00Z">
        <w:r w:rsidR="00E20117" w:rsidRPr="0003734E" w:rsidDel="00D17FBF">
          <w:rPr>
            <w:rFonts w:ascii="Calibri" w:hAnsi="Calibri"/>
            <w:color w:val="000000" w:themeColor="text1"/>
            <w:lang w:val="en-US"/>
          </w:rPr>
          <w:delText xml:space="preserve">polynomial </w:delText>
        </w:r>
      </w:del>
      <w:r w:rsidR="00E20117" w:rsidRPr="0003734E">
        <w:rPr>
          <w:rFonts w:ascii="Calibri" w:hAnsi="Calibri"/>
          <w:color w:val="000000" w:themeColor="text1"/>
          <w:lang w:val="en-US"/>
        </w:rPr>
        <w:t>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More adverse effects in the data to be analyzed were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w:t>
      </w:r>
      <w:ins w:id="86" w:author="Danilo Bzdok" w:date="2018-05-07T18:39:00Z">
        <w:r w:rsidR="00C84EDC">
          <w:rPr>
            <w:rFonts w:ascii="Calibri" w:hAnsi="Calibri"/>
            <w:color w:val="000000" w:themeColor="text1"/>
            <w:lang w:val="en-US"/>
          </w:rPr>
          <w:t xml:space="preserve">with variables </w:t>
        </w:r>
      </w:ins>
      <w:r w:rsidR="00DF6616" w:rsidRPr="0003734E">
        <w:rPr>
          <w:rFonts w:ascii="Calibri" w:hAnsi="Calibri"/>
          <w:color w:val="000000" w:themeColor="text1"/>
          <w:lang w:val="en-US"/>
        </w:rPr>
        <w:t>t</w:t>
      </w:r>
      <w:ins w:id="87" w:author="Danilo Bzdok" w:date="2018-05-07T18:39:00Z">
        <w:r w:rsidR="00C84EDC">
          <w:rPr>
            <w:rFonts w:ascii="Calibri" w:hAnsi="Calibri"/>
            <w:color w:val="000000" w:themeColor="text1"/>
            <w:lang w:val="en-US"/>
          </w:rPr>
          <w:t>hat</w:t>
        </w:r>
      </w:ins>
      <w:del w:id="88" w:author="Danilo Bzdok" w:date="2018-05-07T18:39:00Z">
        <w:r w:rsidR="00DF6616" w:rsidRPr="0003734E" w:rsidDel="00C84EDC">
          <w:rPr>
            <w:rFonts w:ascii="Calibri" w:hAnsi="Calibri"/>
            <w:color w:val="000000" w:themeColor="text1"/>
            <w:lang w:val="en-US"/>
          </w:rPr>
          <w:delText>o</w:delText>
        </w:r>
      </w:del>
      <w:r w:rsidR="00DF6616" w:rsidRPr="0003734E">
        <w:rPr>
          <w:rFonts w:ascii="Calibri" w:hAnsi="Calibri"/>
          <w:color w:val="000000" w:themeColor="text1"/>
          <w:lang w:val="en-US"/>
        </w:rPr>
        <w:t xml:space="preserve"> </w:t>
      </w:r>
      <w:r w:rsidR="00D342B0" w:rsidRPr="0003734E">
        <w:rPr>
          <w:rFonts w:ascii="Calibri" w:hAnsi="Calibri"/>
          <w:color w:val="000000" w:themeColor="text1"/>
          <w:lang w:val="en-US"/>
        </w:rPr>
        <w:t>turn</w:t>
      </w:r>
      <w:ins w:id="89" w:author="Danilo Bzdok" w:date="2018-05-07T18:39:00Z">
        <w:r w:rsidR="00C84EDC">
          <w:rPr>
            <w:rFonts w:ascii="Calibri" w:hAnsi="Calibri"/>
            <w:color w:val="000000" w:themeColor="text1"/>
            <w:lang w:val="en-US"/>
          </w:rPr>
          <w:t>ed</w:t>
        </w:r>
      </w:ins>
      <w:r w:rsidR="00D342B0" w:rsidRPr="0003734E">
        <w:rPr>
          <w:rFonts w:ascii="Calibri" w:hAnsi="Calibri"/>
          <w:color w:val="000000" w:themeColor="text1"/>
          <w:lang w:val="en-US"/>
        </w:rPr>
        <w:t xml:space="preserve"> ou</w:t>
      </w:r>
      <w:bookmarkStart w:id="90" w:name="_GoBack"/>
      <w:bookmarkEnd w:id="90"/>
      <w:r w:rsidR="00D342B0" w:rsidRPr="0003734E">
        <w:rPr>
          <w:rFonts w:ascii="Calibri" w:hAnsi="Calibri"/>
          <w:color w:val="000000" w:themeColor="text1"/>
          <w:lang w:val="en-US"/>
        </w:rPr>
        <w:t xml:space="preserve">t statistically </w:t>
      </w:r>
      <w:r w:rsidR="00DF6616" w:rsidRPr="0003734E">
        <w:rPr>
          <w:rFonts w:ascii="Calibri" w:hAnsi="Calibri"/>
          <w:color w:val="000000" w:themeColor="text1"/>
          <w:lang w:val="en-US"/>
        </w:rPr>
        <w:t>significant.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r w:rsidR="00247D8A">
        <w:rPr>
          <w:rFonts w:ascii="Calibri" w:hAnsi="Calibri"/>
          <w:color w:val="000000" w:themeColor="text1"/>
          <w:lang w:val="en-US"/>
        </w:rPr>
        <w:t>due to</w:t>
      </w:r>
      <w:r w:rsidR="00D342B0" w:rsidRPr="0003734E">
        <w:rPr>
          <w:rFonts w:ascii="Calibri" w:hAnsi="Calibri"/>
          <w:color w:val="000000" w:themeColor="text1"/>
          <w:lang w:val="en-US"/>
        </w:rPr>
        <w:t xml:space="preserve"> multi-collinearity,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(smallest) p-values closer to the typical p = 0.05 threshold and seldom extremely low p-values. Concurrently, many data-analysis scenarios that did not yield a single significant relation between an input variable and the response of interest were generated in this high-noise 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xml:space="preserve">, we </w:t>
      </w:r>
      <w:ins w:id="91" w:author="Danilo Bzdok" w:date="2018-05-07T11:30:00Z">
        <w:r w:rsidR="002C49DE">
          <w:rPr>
            <w:rFonts w:ascii="Calibri" w:hAnsi="Calibri"/>
            <w:color w:val="000000" w:themeColor="text1"/>
            <w:lang w:val="en-US"/>
          </w:rPr>
          <w:t xml:space="preserve">gradually </w:t>
        </w:r>
      </w:ins>
      <w:r w:rsidR="00E24A96" w:rsidRPr="0003734E">
        <w:rPr>
          <w:rFonts w:ascii="Calibri" w:hAnsi="Calibri"/>
          <w:color w:val="000000" w:themeColor="text1"/>
          <w:lang w:val="en-US"/>
        </w:rPr>
        <w:t>increased</w:t>
      </w:r>
      <w:r w:rsidRPr="0003734E">
        <w:rPr>
          <w:rFonts w:ascii="Calibri" w:hAnsi="Calibri"/>
          <w:color w:val="000000" w:themeColor="text1"/>
          <w:lang w:val="en-US"/>
        </w:rPr>
        <w:t xml:space="preserve"> the number of available data points </w:t>
      </w:r>
      <w:r w:rsidR="00E24A96" w:rsidRPr="0003734E">
        <w:rPr>
          <w:rFonts w:ascii="Calibri" w:hAnsi="Calibri"/>
          <w:color w:val="000000" w:themeColor="text1"/>
          <w:lang w:val="en-US"/>
        </w:rPr>
        <w:t xml:space="preserve">per generated dataset (Fig. 2E).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 xml:space="preserve">n=10,000, low significance tended to more systematically agree with low predictability and extremely high significance also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almost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del w:id="92" w:author="Danilo Bzdok" w:date="2018-05-07T18:25:00Z">
        <w:r w:rsidR="003A4DC4" w:rsidRPr="0003734E" w:rsidDel="00D17FBF">
          <w:rPr>
            <w:rFonts w:ascii="Calibri" w:hAnsi="Calibri"/>
            <w:color w:val="000000" w:themeColor="text1"/>
            <w:lang w:val="en-US"/>
          </w:rPr>
          <w:delText xml:space="preserve">less </w:delText>
        </w:r>
      </w:del>
      <w:ins w:id="93" w:author="Danilo Bzdok" w:date="2018-05-07T18:25:00Z">
        <w:r w:rsidR="00D17FBF">
          <w:rPr>
            <w:rFonts w:ascii="Calibri" w:hAnsi="Calibri"/>
            <w:color w:val="000000" w:themeColor="text1"/>
            <w:lang w:val="en-US"/>
          </w:rPr>
          <w:t>fewer</w:t>
        </w:r>
        <w:r w:rsidR="00D17FBF" w:rsidRPr="0003734E">
          <w:rPr>
            <w:rFonts w:ascii="Calibri" w:hAnsi="Calibri"/>
            <w:color w:val="000000" w:themeColor="text1"/>
            <w:lang w:val="en-US"/>
          </w:rPr>
          <w:t xml:space="preserve"> </w:t>
        </w:r>
      </w:ins>
      <w:del w:id="94" w:author="Danilo Bzdok" w:date="2018-05-07T18:24:00Z">
        <w:r w:rsidR="007913A0" w:rsidRPr="0003734E" w:rsidDel="00D17FBF">
          <w:rPr>
            <w:rFonts w:ascii="Calibri" w:hAnsi="Calibri"/>
            <w:color w:val="000000" w:themeColor="text1"/>
            <w:lang w:val="en-US"/>
          </w:rPr>
          <w:delText xml:space="preserve">important </w:delText>
        </w:r>
      </w:del>
      <w:ins w:id="95" w:author="Danilo Bzdok" w:date="2018-05-07T18:24:00Z">
        <w:r w:rsidR="00D17FBF">
          <w:rPr>
            <w:rFonts w:ascii="Calibri" w:hAnsi="Calibri"/>
            <w:color w:val="000000" w:themeColor="text1"/>
            <w:lang w:val="en-US"/>
          </w:rPr>
          <w:t>truly relevant</w:t>
        </w:r>
        <w:r w:rsidR="00D17FBF" w:rsidRPr="0003734E">
          <w:rPr>
            <w:rFonts w:ascii="Calibri" w:hAnsi="Calibri"/>
            <w:color w:val="000000" w:themeColor="text1"/>
            <w:lang w:val="en-US"/>
          </w:rPr>
          <w:t xml:space="preserve"> </w:t>
        </w:r>
      </w:ins>
      <w:r w:rsidR="007913A0" w:rsidRPr="0003734E">
        <w:rPr>
          <w:rFonts w:ascii="Calibri" w:hAnsi="Calibri"/>
          <w:color w:val="000000" w:themeColor="text1"/>
          <w:lang w:val="en-US"/>
        </w:rPr>
        <w:t xml:space="preserve">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46DE1296"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 xml:space="preserve">in </w:t>
      </w:r>
      <w:proofErr w:type="gramStart"/>
      <w:r w:rsidRPr="00BC54C2">
        <w:rPr>
          <w:rFonts w:ascii="Calibri" w:hAnsi="Calibri"/>
          <w:color w:val="000000" w:themeColor="text1"/>
          <w:lang w:val="en-US"/>
        </w:rPr>
        <w:t>a common real-world datasets</w:t>
      </w:r>
      <w:proofErr w:type="gramEnd"/>
      <w:r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&lt;EndNote&gt;&lt;Cite&gt;&lt;Author&gt;Hastie&lt;/Author&gt;&lt;Year&gt;2001&lt;/Year&gt;&lt;RecNum&gt;3957&lt;/RecNum&gt;&lt;Prefix&gt;e.g.`, &lt;/Prefix&gt;&lt;DisplayText&gt;(e.g., 22, 28)&lt;/DisplayText&gt;&lt;record&gt;&lt;rec-number&gt;3957&lt;/rec-number&gt;&lt;foreign-keys&gt;&lt;key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F974E9">
        <w:rPr>
          <w:rFonts w:ascii="Calibri" w:hAnsi="Calibri"/>
          <w:noProof/>
          <w:color w:val="000000" w:themeColor="text1"/>
          <w:lang w:val="en-US"/>
        </w:rPr>
        <w:t xml:space="preserve">(e.g., </w:t>
      </w:r>
      <w:hyperlink w:anchor="_ENREF_22" w:tooltip="Hastie, 2001 #3957" w:history="1">
        <w:r w:rsidR="00E36DE5">
          <w:rPr>
            <w:rFonts w:ascii="Calibri" w:hAnsi="Calibri"/>
            <w:noProof/>
            <w:color w:val="000000" w:themeColor="text1"/>
            <w:lang w:val="en-US"/>
          </w:rPr>
          <w:t>22</w:t>
        </w:r>
      </w:hyperlink>
      <w:r w:rsidR="00F974E9">
        <w:rPr>
          <w:rFonts w:ascii="Calibri" w:hAnsi="Calibri"/>
          <w:noProof/>
          <w:color w:val="000000" w:themeColor="text1"/>
          <w:lang w:val="en-US"/>
        </w:rPr>
        <w:t xml:space="preserve">, </w:t>
      </w:r>
      <w:hyperlink w:anchor="_ENREF_28" w:tooltip="Hastie, 2015 #5915" w:history="1">
        <w:r w:rsidR="00E36DE5">
          <w:rPr>
            <w:rFonts w:ascii="Calibri" w:hAnsi="Calibri"/>
            <w:noProof/>
            <w:color w:val="000000" w:themeColor="text1"/>
            <w:lang w:val="en-US"/>
          </w:rPr>
          <w:t>28</w:t>
        </w:r>
      </w:hyperlink>
      <w:r w:rsidR="00F974E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1040EDDE"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r w:rsidR="00E30C3E" w:rsidRPr="00BC54C2">
        <w:rPr>
          <w:rFonts w:ascii="Calibri" w:eastAsia="Times New Roman" w:hAnsi="Calibri"/>
          <w:color w:val="FF0000"/>
          <w:shd w:val="clear" w:color="auto" w:fill="FFFFFF"/>
          <w:lang w:val="en-US"/>
        </w:rPr>
        <w:t>add multi-collinearity?</w:t>
      </w:r>
      <w:r w:rsidR="00E30C3E" w:rsidRPr="00BC54C2">
        <w:rPr>
          <w:rFonts w:ascii="Calibri" w:eastAsia="Times New Roman" w:hAnsi="Calibri"/>
          <w:shd w:val="clear" w:color="auto" w:fill="FFFFFF"/>
          <w:lang w:val="en-US"/>
        </w:rPr>
        <w:t xml:space="preserve">] </w:t>
      </w:r>
      <w:ins w:id="96" w:author="Danilo Bzdok" w:date="2018-05-07T11:41:00Z">
        <w:r w:rsidR="00BA571F">
          <w:rPr>
            <w:rFonts w:ascii="Calibri" w:eastAsia="Times New Roman" w:hAnsi="Calibri"/>
            <w:shd w:val="clear" w:color="auto" w:fill="FFFFFF"/>
            <w:lang w:val="en-US"/>
          </w:rPr>
          <w:t>I</w:t>
        </w:r>
        <w:r w:rsidR="00BA571F">
          <w:rPr>
            <w:rFonts w:ascii="Calibri" w:eastAsia="Times New Roman" w:hAnsi="Calibri"/>
            <w:shd w:val="clear" w:color="auto" w:fill="FFFFFF"/>
            <w:lang w:val="en-US"/>
          </w:rPr>
          <w:t>n the widely used multiple regression approach</w:t>
        </w:r>
        <w:r w:rsidR="00BA571F">
          <w:rPr>
            <w:rFonts w:ascii="Calibri" w:eastAsia="Times New Roman" w:hAnsi="Calibri"/>
            <w:shd w:val="clear" w:color="auto" w:fill="FFFFFF"/>
            <w:lang w:val="en-US"/>
          </w:rPr>
          <w:t>, t</w:t>
        </w:r>
      </w:ins>
      <w:del w:id="97" w:author="Danilo Bzdok" w:date="2018-05-07T11:41:00Z">
        <w:r w:rsidR="004B153C" w:rsidRPr="00BC54C2" w:rsidDel="00BA571F">
          <w:rPr>
            <w:rFonts w:ascii="Calibri" w:eastAsia="Times New Roman" w:hAnsi="Calibri"/>
            <w:shd w:val="clear" w:color="auto" w:fill="FFFFFF"/>
            <w:lang w:val="en-US"/>
          </w:rPr>
          <w:delText>T</w:delText>
        </w:r>
      </w:del>
      <w:r w:rsidR="004B153C" w:rsidRPr="00BC54C2">
        <w:rPr>
          <w:rFonts w:ascii="Calibri" w:eastAsia="Times New Roman" w:hAnsi="Calibri"/>
          <w:shd w:val="clear" w:color="auto" w:fill="FFFFFF"/>
          <w:lang w:val="en-US"/>
        </w:rPr>
        <w:t xml:space="preserve">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xml:space="preserve">. The best estimate of </w:t>
      </w:r>
      <w:r w:rsidR="007F4D3E" w:rsidRPr="00BC54C2">
        <w:rPr>
          <w:rFonts w:ascii="Calibri" w:hAnsi="Calibri"/>
          <w:color w:val="000000" w:themeColor="text1"/>
          <w:lang w:val="en-US"/>
        </w:rPr>
        <w:lastRenderedPageBreak/>
        <w:t>the explained variance expected in other babies from 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w:t>
      </w:r>
      <w:ins w:id="98" w:author="Danilo Bzdok" w:date="2018-05-07T11:32:00Z">
        <w:r w:rsidR="002C49DE">
          <w:rPr>
            <w:rFonts w:ascii="Calibri" w:hAnsi="Calibri"/>
            <w:color w:val="000000" w:themeColor="text1"/>
            <w:lang w:val="en-US"/>
          </w:rPr>
          <w:t xml:space="preserve">LASSO </w:t>
        </w:r>
      </w:ins>
      <w:r w:rsidR="00AF26B5" w:rsidRPr="00BC54C2">
        <w:rPr>
          <w:rFonts w:ascii="Calibri" w:hAnsi="Calibri"/>
          <w:color w:val="000000" w:themeColor="text1"/>
          <w:lang w:val="en-US"/>
        </w:rPr>
        <w:t>automatically silenc</w:t>
      </w:r>
      <w:ins w:id="99" w:author="Danilo Bzdok" w:date="2018-05-07T11:32:00Z">
        <w:r w:rsidR="002C49DE">
          <w:rPr>
            <w:rFonts w:ascii="Calibri" w:hAnsi="Calibri"/>
            <w:color w:val="000000" w:themeColor="text1"/>
            <w:lang w:val="en-US"/>
          </w:rPr>
          <w:t>ed</w:t>
        </w:r>
      </w:ins>
      <w:del w:id="100" w:author="Danilo Bzdok" w:date="2018-05-07T11:32:00Z">
        <w:r w:rsidR="00AF26B5" w:rsidRPr="00BC54C2" w:rsidDel="002C49DE">
          <w:rPr>
            <w:rFonts w:ascii="Calibri" w:hAnsi="Calibri"/>
            <w:color w:val="000000" w:themeColor="text1"/>
            <w:lang w:val="en-US"/>
          </w:rPr>
          <w:delText>ing</w:delText>
        </w:r>
      </w:del>
      <w:r w:rsidR="00AF26B5" w:rsidRPr="00BC54C2">
        <w:rPr>
          <w:rFonts w:ascii="Calibri" w:hAnsi="Calibri"/>
          <w:color w:val="000000" w:themeColor="text1"/>
          <w:lang w:val="en-US"/>
        </w:rPr>
        <w:t xml:space="preserve">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del w:id="101" w:author="Danilo Bzdok" w:date="2018-05-07T18:26:00Z">
        <w:r w:rsidR="00BF2C63" w:rsidRPr="00BC54C2" w:rsidDel="0079701D">
          <w:rPr>
            <w:rFonts w:ascii="Calibri" w:hAnsi="Calibri"/>
            <w:color w:val="000000" w:themeColor="text1"/>
            <w:lang w:val="en-US"/>
          </w:rPr>
          <w:delText xml:space="preserve">identification of </w:delText>
        </w:r>
      </w:del>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w:t>
      </w:r>
      <w:ins w:id="102" w:author="Danilo Bzdok" w:date="2018-05-07T18:26:00Z">
        <w:r w:rsidR="0079701D">
          <w:rPr>
            <w:rFonts w:ascii="Calibri" w:hAnsi="Calibri"/>
            <w:color w:val="000000" w:themeColor="text1"/>
            <w:lang w:val="en-US"/>
          </w:rPr>
          <w:t xml:space="preserve">identified </w:t>
        </w:r>
      </w:ins>
      <w:r w:rsidR="008F32ED" w:rsidRPr="00BC54C2">
        <w:rPr>
          <w:rFonts w:ascii="Calibri" w:hAnsi="Calibri"/>
          <w:color w:val="000000" w:themeColor="text1"/>
          <w:lang w:val="en-US"/>
        </w:rPr>
        <w:t xml:space="preserve">by classical inference and prediction on </w:t>
      </w:r>
      <w:r w:rsidR="002D08DA" w:rsidRPr="00BC54C2">
        <w:rPr>
          <w:rFonts w:ascii="Calibri" w:hAnsi="Calibri"/>
          <w:color w:val="000000" w:themeColor="text1"/>
          <w:lang w:val="en-US"/>
        </w:rPr>
        <w:t xml:space="preserve">the birthweight data, a few </w:t>
      </w:r>
      <w:ins w:id="103" w:author="Danilo Bzdok" w:date="2018-05-07T18:27:00Z">
        <w:r w:rsidR="0079701D">
          <w:rPr>
            <w:rFonts w:ascii="Calibri" w:hAnsi="Calibri"/>
            <w:color w:val="000000" w:themeColor="text1"/>
            <w:lang w:val="en-US"/>
          </w:rPr>
          <w:t xml:space="preserve">input </w:t>
        </w:r>
      </w:ins>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79701D" w:rsidRDefault="001556C0" w:rsidP="00C074F8">
      <w:pPr>
        <w:ind w:firstLine="708"/>
        <w:contextualSpacing/>
        <w:jc w:val="both"/>
        <w:rPr>
          <w:rFonts w:ascii="Calibri" w:hAnsi="Calibri"/>
          <w:color w:val="000000" w:themeColor="text1"/>
          <w:lang w:val="en-US"/>
          <w:rPrChange w:id="104" w:author="Danilo Bzdok" w:date="2018-05-07T18:28:00Z">
            <w:rPr>
              <w:rFonts w:ascii="Calibri" w:hAnsi="Calibri"/>
              <w:color w:val="000000" w:themeColor="text1"/>
              <w:lang w:val="en-US"/>
            </w:rPr>
          </w:rPrChange>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t>
      </w:r>
      <w:proofErr w:type="gramStart"/>
      <w:r w:rsidR="00594EA3" w:rsidRPr="00BC54C2">
        <w:rPr>
          <w:rFonts w:ascii="Calibri" w:hAnsi="Calibri"/>
          <w:color w:val="000000" w:themeColor="text1"/>
          <w:lang w:val="en-US"/>
        </w:rPr>
        <w:t>whether or not</w:t>
      </w:r>
      <w:proofErr w:type="gramEnd"/>
      <w:r w:rsidR="00594EA3" w:rsidRPr="00BC54C2">
        <w:rPr>
          <w:rFonts w:ascii="Calibri" w:hAnsi="Calibri"/>
          <w:color w:val="000000" w:themeColor="text1"/>
          <w:lang w:val="en-US"/>
        </w:rPr>
        <w:t xml:space="preserve">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w:t>
      </w:r>
      <w:proofErr w:type="gramStart"/>
      <w:r w:rsidR="009A08F7" w:rsidRPr="00BC54C2">
        <w:rPr>
          <w:rFonts w:ascii="Calibri" w:hAnsi="Calibri"/>
          <w:color w:val="000000" w:themeColor="text1"/>
          <w:lang w:val="en-US"/>
        </w:rPr>
        <w:t>in a given</w:t>
      </w:r>
      <w:proofErr w:type="gramEnd"/>
      <w:r w:rsidR="009A08F7" w:rsidRPr="00BC54C2">
        <w:rPr>
          <w:rFonts w:ascii="Calibri" w:hAnsi="Calibri"/>
          <w:color w:val="000000" w:themeColor="text1"/>
          <w:lang w:val="en-US"/>
        </w:rPr>
        <w:t xml:space="preserve"> man was the cancer volume with an explained </w:t>
      </w:r>
      <w:r w:rsidR="009A08F7" w:rsidRPr="0079701D">
        <w:rPr>
          <w:rFonts w:ascii="Calibri" w:hAnsi="Calibri"/>
          <w:color w:val="000000" w:themeColor="text1"/>
          <w:lang w:val="en-US"/>
        </w:rPr>
        <w:t xml:space="preserve">population variance of </w:t>
      </w:r>
      <w:r w:rsidR="00DC605F" w:rsidRPr="0079701D">
        <w:rPr>
          <w:rFonts w:ascii="Calibri" w:hAnsi="Calibri"/>
          <w:color w:val="000000" w:themeColor="text1"/>
          <w:lang w:val="en-US"/>
        </w:rPr>
        <w:t>R</w:t>
      </w:r>
      <w:r w:rsidR="00DC605F" w:rsidRPr="0079701D">
        <w:rPr>
          <w:rFonts w:ascii="Calibri" w:hAnsi="Calibri"/>
          <w:color w:val="000000" w:themeColor="text1"/>
          <w:vertAlign w:val="superscript"/>
          <w:lang w:val="en-US"/>
        </w:rPr>
        <w:t>2</w:t>
      </w:r>
      <w:r w:rsidR="00DC605F" w:rsidRPr="0079701D">
        <w:rPr>
          <w:rFonts w:ascii="Calibri" w:hAnsi="Calibri"/>
          <w:color w:val="000000" w:themeColor="text1"/>
          <w:lang w:val="en-US"/>
        </w:rPr>
        <w:t>=0.25 with 1/8 coefficients</w:t>
      </w:r>
      <w:r w:rsidR="000E6B51" w:rsidRPr="0079701D">
        <w:rPr>
          <w:rFonts w:ascii="Calibri" w:hAnsi="Calibri"/>
          <w:color w:val="000000" w:themeColor="text1"/>
          <w:lang w:val="en-US"/>
          <w:rPrChange w:id="105" w:author="Danilo Bzdok" w:date="2018-05-07T18:28:00Z">
            <w:rPr>
              <w:rFonts w:ascii="Calibri" w:hAnsi="Calibri"/>
              <w:color w:val="000000" w:themeColor="text1"/>
              <w:lang w:val="en-US"/>
            </w:rPr>
          </w:rPrChange>
        </w:rPr>
        <w:t xml:space="preserve"> (</w:t>
      </w:r>
      <w:proofErr w:type="spellStart"/>
      <w:r w:rsidR="000E6B51" w:rsidRPr="0079701D">
        <w:rPr>
          <w:rFonts w:ascii="Calibri" w:hAnsi="Calibri"/>
          <w:color w:val="000000" w:themeColor="text1"/>
          <w:lang w:val="en-US"/>
          <w:rPrChange w:id="106" w:author="Danilo Bzdok" w:date="2018-05-07T18:28:00Z">
            <w:rPr>
              <w:rFonts w:ascii="Calibri" w:hAnsi="Calibri"/>
              <w:color w:val="000000" w:themeColor="text1"/>
              <w:lang w:val="en-US"/>
            </w:rPr>
          </w:rPrChange>
        </w:rPr>
        <w:t>lcavol</w:t>
      </w:r>
      <w:proofErr w:type="spellEnd"/>
      <w:r w:rsidR="000E6B51" w:rsidRPr="0079701D">
        <w:rPr>
          <w:rFonts w:ascii="Calibri" w:hAnsi="Calibri"/>
          <w:color w:val="000000" w:themeColor="text1"/>
          <w:lang w:val="en-US"/>
          <w:rPrChange w:id="107" w:author="Danilo Bzdok" w:date="2018-05-07T18:28:00Z">
            <w:rPr>
              <w:rFonts w:ascii="Calibri" w:hAnsi="Calibri"/>
              <w:color w:val="000000" w:themeColor="text1"/>
              <w:lang w:val="en-US"/>
            </w:rPr>
          </w:rPrChange>
        </w:rPr>
        <w:t>)</w:t>
      </w:r>
      <w:r w:rsidR="009A08F7" w:rsidRPr="0079701D">
        <w:rPr>
          <w:rFonts w:ascii="Calibri" w:hAnsi="Calibri"/>
          <w:color w:val="000000" w:themeColor="text1"/>
          <w:lang w:val="en-US"/>
          <w:rPrChange w:id="108" w:author="Danilo Bzdok" w:date="2018-05-07T18:28:00Z">
            <w:rPr>
              <w:rFonts w:ascii="Calibri" w:hAnsi="Calibri"/>
              <w:color w:val="000000" w:themeColor="text1"/>
              <w:lang w:val="en-US"/>
            </w:rPr>
          </w:rPrChange>
        </w:rPr>
        <w:t xml:space="preserve">. That is, despite lacking statistical significance, </w:t>
      </w:r>
      <w:r w:rsidR="00043C4B" w:rsidRPr="0079701D">
        <w:rPr>
          <w:rFonts w:ascii="Calibri" w:hAnsi="Calibri"/>
          <w:color w:val="000000" w:themeColor="text1"/>
          <w:lang w:val="en-US"/>
          <w:rPrChange w:id="109" w:author="Danilo Bzdok" w:date="2018-05-07T18:28:00Z">
            <w:rPr>
              <w:rFonts w:ascii="Calibri" w:hAnsi="Calibri"/>
              <w:color w:val="000000" w:themeColor="text1"/>
              <w:lang w:val="en-US"/>
            </w:rPr>
          </w:rPrChange>
        </w:rPr>
        <w:t xml:space="preserve">there </w:t>
      </w:r>
      <w:r w:rsidR="009A08F7" w:rsidRPr="0079701D">
        <w:rPr>
          <w:rFonts w:ascii="Calibri" w:hAnsi="Calibri"/>
          <w:color w:val="000000" w:themeColor="text1"/>
          <w:lang w:val="en-US"/>
          <w:rPrChange w:id="110" w:author="Danilo Bzdok" w:date="2018-05-07T18:28:00Z">
            <w:rPr>
              <w:rFonts w:ascii="Calibri" w:hAnsi="Calibri"/>
              <w:color w:val="000000" w:themeColor="text1"/>
              <w:lang w:val="en-US"/>
            </w:rPr>
          </w:rPrChange>
        </w:rPr>
        <w:t>were</w:t>
      </w:r>
      <w:r w:rsidR="00043C4B" w:rsidRPr="0079701D">
        <w:rPr>
          <w:rFonts w:ascii="Calibri" w:hAnsi="Calibri"/>
          <w:color w:val="000000" w:themeColor="text1"/>
          <w:lang w:val="en-US"/>
          <w:rPrChange w:id="111" w:author="Danilo Bzdok" w:date="2018-05-07T18:28:00Z">
            <w:rPr>
              <w:rFonts w:ascii="Calibri" w:hAnsi="Calibri"/>
              <w:color w:val="000000" w:themeColor="text1"/>
              <w:lang w:val="en-US"/>
            </w:rPr>
          </w:rPrChange>
        </w:rPr>
        <w:t xml:space="preserve"> coherent </w:t>
      </w:r>
      <w:r w:rsidR="009A08F7" w:rsidRPr="0079701D">
        <w:rPr>
          <w:rFonts w:ascii="Calibri" w:hAnsi="Calibri"/>
          <w:color w:val="000000" w:themeColor="text1"/>
          <w:lang w:val="en-US"/>
          <w:rPrChange w:id="112" w:author="Danilo Bzdok" w:date="2018-05-07T18:28:00Z">
            <w:rPr>
              <w:rFonts w:ascii="Calibri" w:hAnsi="Calibri"/>
              <w:color w:val="000000" w:themeColor="text1"/>
              <w:lang w:val="en-US"/>
            </w:rPr>
          </w:rPrChange>
        </w:rPr>
        <w:t xml:space="preserve">predictive </w:t>
      </w:r>
      <w:r w:rsidR="00043C4B" w:rsidRPr="0079701D">
        <w:rPr>
          <w:rFonts w:ascii="Calibri" w:hAnsi="Calibri"/>
          <w:color w:val="000000" w:themeColor="text1"/>
          <w:lang w:val="en-US"/>
          <w:rPrChange w:id="113" w:author="Danilo Bzdok" w:date="2018-05-07T18:28:00Z">
            <w:rPr>
              <w:rFonts w:ascii="Calibri" w:hAnsi="Calibri"/>
              <w:color w:val="000000" w:themeColor="text1"/>
              <w:lang w:val="en-US"/>
            </w:rPr>
          </w:rPrChange>
        </w:rPr>
        <w:t xml:space="preserve">patterns in the data that </w:t>
      </w:r>
      <w:r w:rsidR="009A08F7" w:rsidRPr="0079701D">
        <w:rPr>
          <w:rFonts w:ascii="Calibri" w:hAnsi="Calibri"/>
          <w:color w:val="000000" w:themeColor="text1"/>
          <w:lang w:val="en-US"/>
          <w:rPrChange w:id="114" w:author="Danilo Bzdok" w:date="2018-05-07T18:28:00Z">
            <w:rPr>
              <w:rFonts w:ascii="Calibri" w:hAnsi="Calibri"/>
              <w:color w:val="000000" w:themeColor="text1"/>
              <w:lang w:val="en-US"/>
            </w:rPr>
          </w:rPrChange>
        </w:rPr>
        <w:t>were</w:t>
      </w:r>
      <w:r w:rsidR="00043C4B" w:rsidRPr="0079701D">
        <w:rPr>
          <w:rFonts w:ascii="Calibri" w:hAnsi="Calibri"/>
          <w:color w:val="000000" w:themeColor="text1"/>
          <w:lang w:val="en-US"/>
          <w:rPrChange w:id="115" w:author="Danilo Bzdok" w:date="2018-05-07T18:28:00Z">
            <w:rPr>
              <w:rFonts w:ascii="Calibri" w:hAnsi="Calibri"/>
              <w:color w:val="000000" w:themeColor="text1"/>
              <w:lang w:val="en-US"/>
            </w:rPr>
          </w:rPrChange>
        </w:rPr>
        <w:t xml:space="preserve"> reliably extracted</w:t>
      </w:r>
      <w:r w:rsidR="009A08F7" w:rsidRPr="0079701D">
        <w:rPr>
          <w:rFonts w:ascii="Calibri" w:hAnsi="Calibri"/>
          <w:color w:val="000000" w:themeColor="text1"/>
          <w:lang w:val="en-US"/>
          <w:rPrChange w:id="116" w:author="Danilo Bzdok" w:date="2018-05-07T18:28:00Z">
            <w:rPr>
              <w:rFonts w:ascii="Calibri" w:hAnsi="Calibri"/>
              <w:color w:val="000000" w:themeColor="text1"/>
              <w:lang w:val="en-US"/>
            </w:rPr>
          </w:rPrChange>
        </w:rPr>
        <w:t xml:space="preserve"> across several input variables.</w:t>
      </w:r>
      <w:r w:rsidR="00043C4B" w:rsidRPr="0079701D">
        <w:rPr>
          <w:rFonts w:ascii="Calibri" w:hAnsi="Calibri"/>
          <w:color w:val="000000" w:themeColor="text1"/>
          <w:lang w:val="en-US"/>
          <w:rPrChange w:id="117" w:author="Danilo Bzdok" w:date="2018-05-07T18:28:00Z">
            <w:rPr>
              <w:rFonts w:ascii="Calibri" w:hAnsi="Calibri"/>
              <w:color w:val="000000" w:themeColor="text1"/>
              <w:lang w:val="en-US"/>
            </w:rPr>
          </w:rPrChange>
        </w:rPr>
        <w:t xml:space="preserve"> </w:t>
      </w:r>
      <w:r w:rsidR="009A08F7" w:rsidRPr="0079701D">
        <w:rPr>
          <w:rFonts w:ascii="Calibri" w:hAnsi="Calibri"/>
          <w:color w:val="000000" w:themeColor="text1"/>
          <w:lang w:val="en-US"/>
          <w:rPrChange w:id="118" w:author="Danilo Bzdok" w:date="2018-05-07T18:28:00Z">
            <w:rPr>
              <w:rFonts w:ascii="Calibri" w:hAnsi="Calibri"/>
              <w:color w:val="000000" w:themeColor="text1"/>
              <w:lang w:val="en-US"/>
            </w:rPr>
          </w:rPrChange>
        </w:rPr>
        <w:t>T</w:t>
      </w:r>
      <w:r w:rsidR="00E05C7C" w:rsidRPr="0079701D">
        <w:rPr>
          <w:rFonts w:ascii="Calibri" w:hAnsi="Calibri"/>
          <w:color w:val="000000" w:themeColor="text1"/>
          <w:lang w:val="en-US"/>
          <w:rPrChange w:id="119" w:author="Danilo Bzdok" w:date="2018-05-07T18:28:00Z">
            <w:rPr>
              <w:rFonts w:ascii="Calibri" w:hAnsi="Calibri"/>
              <w:color w:val="000000" w:themeColor="text1"/>
              <w:lang w:val="en-US"/>
            </w:rPr>
          </w:rPrChange>
        </w:rPr>
        <w:t xml:space="preserve">he </w:t>
      </w:r>
      <w:r w:rsidR="00C31453" w:rsidRPr="0079701D">
        <w:rPr>
          <w:rFonts w:ascii="Calibri" w:hAnsi="Calibri"/>
          <w:color w:val="000000" w:themeColor="text1"/>
          <w:lang w:val="en-US"/>
          <w:rPrChange w:id="120" w:author="Danilo Bzdok" w:date="2018-05-07T18:28:00Z">
            <w:rPr>
              <w:rFonts w:ascii="Calibri" w:hAnsi="Calibri"/>
              <w:color w:val="000000" w:themeColor="text1"/>
              <w:lang w:val="en-US"/>
            </w:rPr>
          </w:rPrChange>
        </w:rPr>
        <w:t>combined</w:t>
      </w:r>
      <w:r w:rsidR="00E05C7C" w:rsidRPr="0079701D">
        <w:rPr>
          <w:rFonts w:ascii="Calibri" w:hAnsi="Calibri"/>
          <w:color w:val="000000" w:themeColor="text1"/>
          <w:lang w:val="en-US"/>
          <w:rPrChange w:id="121" w:author="Danilo Bzdok" w:date="2018-05-07T18:28:00Z">
            <w:rPr>
              <w:rFonts w:ascii="Calibri" w:hAnsi="Calibri"/>
              <w:color w:val="000000" w:themeColor="text1"/>
              <w:lang w:val="en-US"/>
            </w:rPr>
          </w:rPrChange>
        </w:rPr>
        <w:t xml:space="preserve"> input from several variables was required to achieve the </w:t>
      </w:r>
      <w:r w:rsidR="009A08F7" w:rsidRPr="0079701D">
        <w:rPr>
          <w:rFonts w:ascii="Calibri" w:hAnsi="Calibri"/>
          <w:color w:val="000000" w:themeColor="text1"/>
          <w:lang w:val="en-US"/>
          <w:rPrChange w:id="122" w:author="Danilo Bzdok" w:date="2018-05-07T18:28:00Z">
            <w:rPr>
              <w:rFonts w:ascii="Calibri" w:hAnsi="Calibri"/>
              <w:color w:val="000000" w:themeColor="text1"/>
              <w:lang w:val="en-US"/>
            </w:rPr>
          </w:rPrChange>
        </w:rPr>
        <w:t>highest prediction performances.</w:t>
      </w:r>
      <w:r w:rsidR="00E05C7C" w:rsidRPr="0079701D">
        <w:rPr>
          <w:rFonts w:ascii="Calibri" w:hAnsi="Calibri"/>
          <w:color w:val="000000" w:themeColor="text1"/>
          <w:lang w:val="en-US"/>
          <w:rPrChange w:id="123" w:author="Danilo Bzdok" w:date="2018-05-07T18:28:00Z">
            <w:rPr>
              <w:rFonts w:ascii="Calibri" w:hAnsi="Calibri"/>
              <w:color w:val="000000" w:themeColor="text1"/>
              <w:lang w:val="en-US"/>
            </w:rPr>
          </w:rPrChange>
        </w:rPr>
        <w:t xml:space="preserve"> </w:t>
      </w:r>
      <w:r w:rsidR="009A08F7" w:rsidRPr="0079701D">
        <w:rPr>
          <w:rFonts w:ascii="Calibri" w:hAnsi="Calibri"/>
          <w:color w:val="000000" w:themeColor="text1"/>
          <w:lang w:val="en-US"/>
          <w:rPrChange w:id="124" w:author="Danilo Bzdok" w:date="2018-05-07T18:28:00Z">
            <w:rPr>
              <w:rFonts w:ascii="Calibri" w:hAnsi="Calibri"/>
              <w:color w:val="000000" w:themeColor="text1"/>
              <w:lang w:val="en-US"/>
            </w:rPr>
          </w:rPrChange>
        </w:rPr>
        <w:t>T</w:t>
      </w:r>
      <w:r w:rsidR="00D90216" w:rsidRPr="0079701D">
        <w:rPr>
          <w:rFonts w:ascii="Calibri" w:hAnsi="Calibri"/>
          <w:color w:val="000000" w:themeColor="text1"/>
          <w:lang w:val="en-US"/>
          <w:rPrChange w:id="125" w:author="Danilo Bzdok" w:date="2018-05-07T18:28:00Z">
            <w:rPr>
              <w:rFonts w:ascii="Calibri" w:hAnsi="Calibri"/>
              <w:color w:val="000000" w:themeColor="text1"/>
              <w:lang w:val="en-US"/>
            </w:rPr>
          </w:rPrChange>
        </w:rPr>
        <w:t xml:space="preserve">he prediction approach also detailed that </w:t>
      </w:r>
      <w:proofErr w:type="spellStart"/>
      <w:r w:rsidR="00D90216" w:rsidRPr="0079701D">
        <w:rPr>
          <w:rFonts w:ascii="Calibri" w:hAnsi="Calibri"/>
          <w:color w:val="000000" w:themeColor="text1"/>
          <w:lang w:val="en-US"/>
          <w:rPrChange w:id="126" w:author="Danilo Bzdok" w:date="2018-05-07T18:28:00Z">
            <w:rPr>
              <w:rFonts w:ascii="Calibri" w:hAnsi="Calibri"/>
              <w:color w:val="000000" w:themeColor="text1"/>
              <w:lang w:val="en-US"/>
            </w:rPr>
          </w:rPrChange>
        </w:rPr>
        <w:t>lcavol</w:t>
      </w:r>
      <w:proofErr w:type="spellEnd"/>
      <w:r w:rsidR="00D90216" w:rsidRPr="0079701D">
        <w:rPr>
          <w:rFonts w:ascii="Calibri" w:hAnsi="Calibri"/>
          <w:color w:val="000000" w:themeColor="text1"/>
          <w:lang w:val="en-US"/>
          <w:rPrChange w:id="127" w:author="Danilo Bzdok" w:date="2018-05-07T18:28:00Z">
            <w:rPr>
              <w:rFonts w:ascii="Calibri" w:hAnsi="Calibri"/>
              <w:color w:val="000000" w:themeColor="text1"/>
              <w:lang w:val="en-US"/>
            </w:rPr>
          </w:rPrChange>
        </w:rPr>
        <w:t xml:space="preserve"> &gt; </w:t>
      </w:r>
      <w:proofErr w:type="spellStart"/>
      <w:r w:rsidR="00D90216" w:rsidRPr="0079701D">
        <w:rPr>
          <w:rFonts w:ascii="Calibri" w:hAnsi="Calibri"/>
          <w:color w:val="000000" w:themeColor="text1"/>
          <w:lang w:val="en-US"/>
          <w:rPrChange w:id="128" w:author="Danilo Bzdok" w:date="2018-05-07T18:28:00Z">
            <w:rPr>
              <w:rFonts w:ascii="Calibri" w:hAnsi="Calibri"/>
              <w:color w:val="000000" w:themeColor="text1"/>
              <w:lang w:val="en-US"/>
            </w:rPr>
          </w:rPrChange>
        </w:rPr>
        <w:t>svi</w:t>
      </w:r>
      <w:proofErr w:type="spellEnd"/>
      <w:r w:rsidR="00D90216" w:rsidRPr="0079701D">
        <w:rPr>
          <w:rFonts w:ascii="Calibri" w:hAnsi="Calibri"/>
          <w:color w:val="000000" w:themeColor="text1"/>
          <w:lang w:val="en-US"/>
          <w:rPrChange w:id="129" w:author="Danilo Bzdok" w:date="2018-05-07T18:28:00Z">
            <w:rPr>
              <w:rFonts w:ascii="Calibri" w:hAnsi="Calibri"/>
              <w:color w:val="000000" w:themeColor="text1"/>
              <w:lang w:val="en-US"/>
            </w:rPr>
          </w:rPrChange>
        </w:rPr>
        <w:t xml:space="preserve"> &gt; </w:t>
      </w:r>
      <w:proofErr w:type="spellStart"/>
      <w:r w:rsidR="00D90216" w:rsidRPr="0079701D">
        <w:rPr>
          <w:rFonts w:ascii="Calibri" w:hAnsi="Calibri"/>
          <w:color w:val="000000" w:themeColor="text1"/>
          <w:lang w:val="en-US"/>
          <w:rPrChange w:id="130" w:author="Danilo Bzdok" w:date="2018-05-07T18:28:00Z">
            <w:rPr>
              <w:rFonts w:ascii="Calibri" w:hAnsi="Calibri"/>
              <w:color w:val="000000" w:themeColor="text1"/>
              <w:lang w:val="en-US"/>
            </w:rPr>
          </w:rPrChange>
        </w:rPr>
        <w:t>lweight</w:t>
      </w:r>
      <w:proofErr w:type="spellEnd"/>
      <w:r w:rsidR="00E05C7C" w:rsidRPr="0079701D">
        <w:rPr>
          <w:rFonts w:ascii="Calibri" w:hAnsi="Calibri"/>
          <w:color w:val="000000" w:themeColor="text1"/>
          <w:lang w:val="en-US"/>
          <w:rPrChange w:id="131" w:author="Danilo Bzdok" w:date="2018-05-07T18:28:00Z">
            <w:rPr>
              <w:rFonts w:ascii="Calibri" w:hAnsi="Calibri"/>
              <w:color w:val="000000" w:themeColor="text1"/>
              <w:lang w:val="en-US"/>
            </w:rPr>
          </w:rPrChange>
        </w:rPr>
        <w:t xml:space="preserve"> </w:t>
      </w:r>
      <w:r w:rsidR="006C5AD2" w:rsidRPr="0079701D">
        <w:rPr>
          <w:rFonts w:ascii="Calibri" w:hAnsi="Calibri"/>
          <w:color w:val="000000" w:themeColor="text1"/>
          <w:lang w:val="en-US"/>
          <w:rPrChange w:id="132" w:author="Danilo Bzdok" w:date="2018-05-07T18:28:00Z">
            <w:rPr>
              <w:rFonts w:ascii="Calibri" w:hAnsi="Calibri"/>
              <w:color w:val="000000" w:themeColor="text1"/>
              <w:lang w:val="en-US"/>
            </w:rPr>
          </w:rPrChange>
        </w:rPr>
        <w:t>carry the most relevant information to forecast a man’s PSA level.</w:t>
      </w:r>
      <w:r w:rsidR="00E05C7C" w:rsidRPr="0079701D">
        <w:rPr>
          <w:rFonts w:ascii="Calibri" w:hAnsi="Calibri"/>
          <w:color w:val="000000" w:themeColor="text1"/>
          <w:lang w:val="en-US"/>
          <w:rPrChange w:id="133" w:author="Danilo Bzdok" w:date="2018-05-07T18:28:00Z">
            <w:rPr>
              <w:rFonts w:ascii="Calibri" w:hAnsi="Calibri"/>
              <w:color w:val="000000" w:themeColor="text1"/>
              <w:lang w:val="en-US"/>
            </w:rPr>
          </w:rPrChange>
        </w:rPr>
        <w:t xml:space="preserve"> </w:t>
      </w:r>
      <w:r w:rsidR="006C5AD2" w:rsidRPr="0079701D">
        <w:rPr>
          <w:rFonts w:ascii="Calibri" w:hAnsi="Calibri"/>
          <w:color w:val="000000" w:themeColor="text1"/>
          <w:lang w:val="en-US"/>
          <w:rPrChange w:id="134" w:author="Danilo Bzdok" w:date="2018-05-07T18:28:00Z">
            <w:rPr>
              <w:rFonts w:ascii="Calibri" w:hAnsi="Calibri"/>
              <w:color w:val="000000" w:themeColor="text1"/>
              <w:lang w:val="en-US"/>
            </w:rPr>
          </w:rPrChange>
        </w:rPr>
        <w:t xml:space="preserve">The ordered ranking </w:t>
      </w:r>
      <w:r w:rsidR="009A72D1" w:rsidRPr="0079701D">
        <w:rPr>
          <w:rFonts w:ascii="Calibri" w:hAnsi="Calibri"/>
          <w:color w:val="000000" w:themeColor="text1"/>
          <w:lang w:val="en-US"/>
          <w:rPrChange w:id="135" w:author="Danilo Bzdok" w:date="2018-05-07T18:28:00Z">
            <w:rPr>
              <w:rFonts w:ascii="Calibri" w:hAnsi="Calibri"/>
              <w:color w:val="000000" w:themeColor="text1"/>
              <w:lang w:val="en-US"/>
            </w:rPr>
          </w:rPrChange>
        </w:rPr>
        <w:t>coincided with</w:t>
      </w:r>
      <w:r w:rsidR="008C68DC" w:rsidRPr="0079701D">
        <w:rPr>
          <w:rFonts w:ascii="Calibri" w:hAnsi="Calibri"/>
          <w:color w:val="000000" w:themeColor="text1"/>
          <w:lang w:val="en-US"/>
          <w:rPrChange w:id="136" w:author="Danilo Bzdok" w:date="2018-05-07T18:28:00Z">
            <w:rPr>
              <w:rFonts w:ascii="Calibri" w:hAnsi="Calibri"/>
              <w:color w:val="000000" w:themeColor="text1"/>
              <w:lang w:val="en-US"/>
            </w:rPr>
          </w:rPrChange>
        </w:rPr>
        <w:t xml:space="preserve"> the absolute beta coefficients </w:t>
      </w:r>
      <w:r w:rsidR="00C44C1D" w:rsidRPr="0079701D">
        <w:rPr>
          <w:rFonts w:ascii="Calibri" w:hAnsi="Calibri"/>
          <w:color w:val="000000" w:themeColor="text1"/>
          <w:lang w:val="en-US"/>
          <w:rPrChange w:id="137" w:author="Danilo Bzdok" w:date="2018-05-07T18:28:00Z">
            <w:rPr>
              <w:rFonts w:ascii="Calibri" w:hAnsi="Calibri"/>
              <w:color w:val="000000" w:themeColor="text1"/>
              <w:lang w:val="en-US"/>
            </w:rPr>
          </w:rPrChange>
        </w:rPr>
        <w:t>obtained using</w:t>
      </w:r>
      <w:r w:rsidR="008C68DC" w:rsidRPr="0079701D">
        <w:rPr>
          <w:rFonts w:ascii="Calibri" w:hAnsi="Calibri"/>
          <w:color w:val="000000" w:themeColor="text1"/>
          <w:lang w:val="en-US"/>
          <w:rPrChange w:id="138" w:author="Danilo Bzdok" w:date="2018-05-07T18:28:00Z">
            <w:rPr>
              <w:rFonts w:ascii="Calibri" w:hAnsi="Calibri"/>
              <w:color w:val="000000" w:themeColor="text1"/>
              <w:lang w:val="en-US"/>
            </w:rPr>
          </w:rPrChange>
        </w:rPr>
        <w:t xml:space="preserve"> </w:t>
      </w:r>
      <w:r w:rsidR="00C570F2" w:rsidRPr="0079701D">
        <w:rPr>
          <w:rFonts w:ascii="Calibri" w:hAnsi="Calibri"/>
          <w:color w:val="000000" w:themeColor="text1"/>
          <w:lang w:val="en-US"/>
          <w:rPrChange w:id="139" w:author="Danilo Bzdok" w:date="2018-05-07T18:28:00Z">
            <w:rPr>
              <w:rFonts w:ascii="Calibri" w:hAnsi="Calibri"/>
              <w:color w:val="000000" w:themeColor="text1"/>
              <w:lang w:val="en-US"/>
            </w:rPr>
          </w:rPrChange>
        </w:rPr>
        <w:t>linear regression. I</w:t>
      </w:r>
      <w:r w:rsidR="000B6DCB" w:rsidRPr="0079701D">
        <w:rPr>
          <w:rFonts w:ascii="Calibri" w:hAnsi="Calibri"/>
          <w:color w:val="000000" w:themeColor="text1"/>
          <w:lang w:val="en-US"/>
          <w:rPrChange w:id="140" w:author="Danilo Bzdok" w:date="2018-05-07T18:28:00Z">
            <w:rPr>
              <w:rFonts w:ascii="Calibri" w:hAnsi="Calibri"/>
              <w:color w:val="000000" w:themeColor="text1"/>
              <w:lang w:val="en-US"/>
            </w:rPr>
          </w:rPrChange>
        </w:rPr>
        <w:t xml:space="preserve">n </w:t>
      </w:r>
      <w:r w:rsidR="00C570F2" w:rsidRPr="0079701D">
        <w:rPr>
          <w:rFonts w:ascii="Calibri" w:hAnsi="Calibri"/>
          <w:color w:val="000000" w:themeColor="text1"/>
          <w:lang w:val="en-US"/>
          <w:rPrChange w:id="141" w:author="Danilo Bzdok" w:date="2018-05-07T18:28:00Z">
            <w:rPr>
              <w:rFonts w:ascii="Calibri" w:hAnsi="Calibri"/>
              <w:color w:val="000000" w:themeColor="text1"/>
              <w:lang w:val="en-US"/>
            </w:rPr>
          </w:rPrChange>
        </w:rPr>
        <w:t xml:space="preserve">the prostate cancer </w:t>
      </w:r>
      <w:r w:rsidR="000B6DCB" w:rsidRPr="0079701D">
        <w:rPr>
          <w:rFonts w:ascii="Calibri" w:hAnsi="Calibri"/>
          <w:color w:val="000000" w:themeColor="text1"/>
          <w:lang w:val="en-US"/>
          <w:rPrChange w:id="142" w:author="Danilo Bzdok" w:date="2018-05-07T18:28:00Z">
            <w:rPr>
              <w:rFonts w:ascii="Calibri" w:hAnsi="Calibri"/>
              <w:color w:val="000000" w:themeColor="text1"/>
              <w:lang w:val="en-US"/>
            </w:rPr>
          </w:rPrChange>
        </w:rPr>
        <w:t>dataset, in-samp</w:t>
      </w:r>
      <w:r w:rsidR="00BC54C2" w:rsidRPr="0079701D">
        <w:rPr>
          <w:rFonts w:ascii="Calibri" w:hAnsi="Calibri"/>
          <w:color w:val="000000" w:themeColor="text1"/>
          <w:lang w:val="en-US"/>
          <w:rPrChange w:id="143" w:author="Danilo Bzdok" w:date="2018-05-07T18:28:00Z">
            <w:rPr>
              <w:rFonts w:ascii="Calibri" w:hAnsi="Calibri"/>
              <w:color w:val="000000" w:themeColor="text1"/>
              <w:lang w:val="en-US"/>
            </w:rPr>
          </w:rPrChange>
        </w:rPr>
        <w:t>le model estimation reverberated</w:t>
      </w:r>
      <w:r w:rsidR="000B6DCB" w:rsidRPr="0079701D">
        <w:rPr>
          <w:rFonts w:ascii="Calibri" w:hAnsi="Calibri"/>
          <w:color w:val="000000" w:themeColor="text1"/>
          <w:lang w:val="en-US"/>
          <w:rPrChange w:id="144" w:author="Danilo Bzdok" w:date="2018-05-07T18:28:00Z">
            <w:rPr>
              <w:rFonts w:ascii="Calibri" w:hAnsi="Calibri"/>
              <w:color w:val="000000" w:themeColor="text1"/>
              <w:lang w:val="en-US"/>
            </w:rPr>
          </w:rPrChange>
        </w:rPr>
        <w:t xml:space="preserve"> with </w:t>
      </w:r>
      <w:r w:rsidR="00400BE8" w:rsidRPr="0079701D">
        <w:rPr>
          <w:rFonts w:ascii="Calibri" w:hAnsi="Calibri"/>
          <w:color w:val="000000" w:themeColor="text1"/>
          <w:lang w:val="en-US"/>
          <w:rPrChange w:id="145" w:author="Danilo Bzdok" w:date="2018-05-07T18:28:00Z">
            <w:rPr>
              <w:rFonts w:ascii="Calibri" w:hAnsi="Calibri"/>
              <w:color w:val="000000" w:themeColor="text1"/>
              <w:lang w:val="en-US"/>
            </w:rPr>
          </w:rPrChange>
        </w:rPr>
        <w:t xml:space="preserve">(all three positive) </w:t>
      </w:r>
      <w:r w:rsidR="000B6DCB" w:rsidRPr="0079701D">
        <w:rPr>
          <w:rFonts w:ascii="Calibri" w:hAnsi="Calibri"/>
          <w:color w:val="000000" w:themeColor="text1"/>
          <w:lang w:val="en-US"/>
          <w:rPrChange w:id="146" w:author="Danilo Bzdok" w:date="2018-05-07T18:28:00Z">
            <w:rPr>
              <w:rFonts w:ascii="Calibri" w:hAnsi="Calibri"/>
              <w:color w:val="000000" w:themeColor="text1"/>
              <w:lang w:val="en-US"/>
            </w:rPr>
          </w:rPrChange>
        </w:rPr>
        <w:t>variable importance in out-of-samp</w:t>
      </w:r>
      <w:r w:rsidR="00BC54C2" w:rsidRPr="0079701D">
        <w:rPr>
          <w:rFonts w:ascii="Calibri" w:hAnsi="Calibri"/>
          <w:color w:val="000000" w:themeColor="text1"/>
          <w:lang w:val="en-US"/>
          <w:rPrChange w:id="147" w:author="Danilo Bzdok" w:date="2018-05-07T18:28:00Z">
            <w:rPr>
              <w:rFonts w:ascii="Calibri" w:hAnsi="Calibri"/>
              <w:color w:val="000000" w:themeColor="text1"/>
              <w:lang w:val="en-US"/>
            </w:rPr>
          </w:rPrChange>
        </w:rPr>
        <w:t>le prediction performance, but wa</w:t>
      </w:r>
      <w:r w:rsidR="000B6DCB" w:rsidRPr="0079701D">
        <w:rPr>
          <w:rFonts w:ascii="Calibri" w:hAnsi="Calibri"/>
          <w:color w:val="000000" w:themeColor="text1"/>
          <w:lang w:val="en-US"/>
          <w:rPrChange w:id="148" w:author="Danilo Bzdok" w:date="2018-05-07T18:28:00Z">
            <w:rPr>
              <w:rFonts w:ascii="Calibri" w:hAnsi="Calibri"/>
              <w:color w:val="000000" w:themeColor="text1"/>
              <w:lang w:val="en-US"/>
            </w:rPr>
          </w:rPrChange>
        </w:rPr>
        <w:t>s at odds with</w:t>
      </w:r>
      <w:r w:rsidR="00C31DA3" w:rsidRPr="0079701D">
        <w:rPr>
          <w:rFonts w:ascii="Calibri" w:hAnsi="Calibri"/>
          <w:color w:val="000000" w:themeColor="text1"/>
          <w:lang w:val="en-US"/>
          <w:rPrChange w:id="149" w:author="Danilo Bzdok" w:date="2018-05-07T18:28:00Z">
            <w:rPr>
              <w:rFonts w:ascii="Calibri" w:hAnsi="Calibri"/>
              <w:color w:val="000000" w:themeColor="text1"/>
              <w:lang w:val="en-US"/>
            </w:rPr>
          </w:rPrChange>
        </w:rPr>
        <w:t xml:space="preserve"> the obtained</w:t>
      </w:r>
      <w:r w:rsidR="000B6DCB" w:rsidRPr="0079701D">
        <w:rPr>
          <w:rFonts w:ascii="Calibri" w:hAnsi="Calibri"/>
          <w:color w:val="000000" w:themeColor="text1"/>
          <w:lang w:val="en-US"/>
          <w:rPrChange w:id="150" w:author="Danilo Bzdok" w:date="2018-05-07T18:28:00Z">
            <w:rPr>
              <w:rFonts w:ascii="Calibri" w:hAnsi="Calibri"/>
              <w:color w:val="000000" w:themeColor="text1"/>
              <w:lang w:val="en-US"/>
            </w:rPr>
          </w:rPrChange>
        </w:rPr>
        <w:t xml:space="preserve"> </w:t>
      </w:r>
      <w:r w:rsidR="00BC54C2" w:rsidRPr="0079701D">
        <w:rPr>
          <w:rFonts w:ascii="Calibri" w:hAnsi="Calibri"/>
          <w:color w:val="000000" w:themeColor="text1"/>
          <w:lang w:val="en-US"/>
          <w:rPrChange w:id="151" w:author="Danilo Bzdok" w:date="2018-05-07T18:28:00Z">
            <w:rPr>
              <w:rFonts w:ascii="Calibri" w:hAnsi="Calibri"/>
              <w:color w:val="000000" w:themeColor="text1"/>
              <w:lang w:val="en-US"/>
            </w:rPr>
          </w:rPrChange>
        </w:rPr>
        <w:t xml:space="preserve">insignificant </w:t>
      </w:r>
      <w:r w:rsidR="000B6DCB" w:rsidRPr="0079701D">
        <w:rPr>
          <w:rFonts w:ascii="Calibri" w:hAnsi="Calibri"/>
          <w:color w:val="000000" w:themeColor="text1"/>
          <w:lang w:val="en-US"/>
          <w:rPrChange w:id="152" w:author="Danilo Bzdok" w:date="2018-05-07T18:28:00Z">
            <w:rPr>
              <w:rFonts w:ascii="Calibri" w:hAnsi="Calibri"/>
              <w:color w:val="000000" w:themeColor="text1"/>
              <w:lang w:val="en-US"/>
            </w:rPr>
          </w:rPrChange>
        </w:rPr>
        <w:t>p-value</w:t>
      </w:r>
      <w:r w:rsidR="00BC54C2" w:rsidRPr="0079701D">
        <w:rPr>
          <w:rFonts w:ascii="Calibri" w:hAnsi="Calibri"/>
          <w:color w:val="000000" w:themeColor="text1"/>
          <w:lang w:val="en-US"/>
          <w:rPrChange w:id="153" w:author="Danilo Bzdok" w:date="2018-05-07T18:28:00Z">
            <w:rPr>
              <w:rFonts w:ascii="Calibri" w:hAnsi="Calibri"/>
              <w:color w:val="000000" w:themeColor="text1"/>
              <w:lang w:val="en-US"/>
            </w:rPr>
          </w:rPrChange>
        </w:rPr>
        <w:t>s.</w:t>
      </w:r>
    </w:p>
    <w:p w14:paraId="3BD40553" w14:textId="61E7D627" w:rsidR="004D6EDE" w:rsidRPr="00FE3F99" w:rsidRDefault="009B58D4" w:rsidP="00C074F8">
      <w:pPr>
        <w:pStyle w:val="HTMLVorformatiert"/>
        <w:shd w:val="clear" w:color="auto" w:fill="FFFFFF"/>
        <w:jc w:val="both"/>
        <w:textAlignment w:val="baseline"/>
        <w:rPr>
          <w:rFonts w:ascii="Calibri" w:hAnsi="Calibri"/>
          <w:color w:val="000000"/>
          <w:sz w:val="24"/>
          <w:szCs w:val="24"/>
          <w:lang w:val="en-US"/>
        </w:rPr>
      </w:pPr>
      <w:r w:rsidRPr="0079701D">
        <w:rPr>
          <w:rFonts w:ascii="Calibri" w:hAnsi="Calibri"/>
          <w:color w:val="000000" w:themeColor="text1"/>
          <w:sz w:val="24"/>
          <w:szCs w:val="24"/>
          <w:lang w:val="en-US"/>
          <w:rPrChange w:id="154" w:author="Danilo Bzdok" w:date="2018-05-07T18:28:00Z">
            <w:rPr>
              <w:rFonts w:ascii="Calibri" w:hAnsi="Calibri"/>
              <w:color w:val="000000" w:themeColor="text1"/>
              <w:sz w:val="24"/>
              <w:szCs w:val="24"/>
              <w:lang w:val="en-US"/>
            </w:rPr>
          </w:rPrChange>
        </w:rPr>
        <w:tab/>
      </w:r>
      <w:r w:rsidR="00C44C1D" w:rsidRPr="0079701D">
        <w:rPr>
          <w:rFonts w:ascii="Calibri" w:hAnsi="Calibri"/>
          <w:color w:val="000000" w:themeColor="text1"/>
          <w:sz w:val="24"/>
          <w:szCs w:val="24"/>
          <w:lang w:val="en-US"/>
          <w:rPrChange w:id="155" w:author="Danilo Bzdok" w:date="2018-05-07T18:28:00Z">
            <w:rPr>
              <w:rFonts w:ascii="Calibri" w:hAnsi="Calibri"/>
              <w:color w:val="000000" w:themeColor="text1"/>
              <w:sz w:val="24"/>
              <w:szCs w:val="24"/>
              <w:lang w:val="en-US"/>
            </w:rPr>
          </w:rPrChange>
        </w:rPr>
        <w:t>In the</w:t>
      </w:r>
      <w:r w:rsidR="00C44C1D" w:rsidRPr="0079701D">
        <w:rPr>
          <w:rFonts w:ascii="Calibri" w:hAnsi="Calibri"/>
          <w:color w:val="000000" w:themeColor="text1"/>
          <w:sz w:val="24"/>
          <w:szCs w:val="24"/>
          <w:u w:val="single"/>
          <w:lang w:val="en-US"/>
          <w:rPrChange w:id="156" w:author="Danilo Bzdok" w:date="2018-05-07T18:28:00Z">
            <w:rPr>
              <w:rFonts w:ascii="Calibri" w:hAnsi="Calibri"/>
              <w:color w:val="000000" w:themeColor="text1"/>
              <w:sz w:val="24"/>
              <w:szCs w:val="24"/>
              <w:u w:val="single"/>
              <w:lang w:val="en-US"/>
            </w:rPr>
          </w:rPrChange>
        </w:rPr>
        <w:t xml:space="preserve"> d</w:t>
      </w:r>
      <w:r w:rsidR="004D6EDE" w:rsidRPr="0079701D">
        <w:rPr>
          <w:rFonts w:ascii="Calibri" w:hAnsi="Calibri"/>
          <w:color w:val="000000" w:themeColor="text1"/>
          <w:sz w:val="24"/>
          <w:szCs w:val="24"/>
          <w:u w:val="single"/>
          <w:lang w:val="en-US"/>
          <w:rPrChange w:id="157" w:author="Danilo Bzdok" w:date="2018-05-07T18:28:00Z">
            <w:rPr>
              <w:rFonts w:ascii="Calibri" w:hAnsi="Calibri"/>
              <w:color w:val="000000" w:themeColor="text1"/>
              <w:sz w:val="24"/>
              <w:szCs w:val="24"/>
              <w:u w:val="single"/>
              <w:lang w:val="en-US"/>
            </w:rPr>
          </w:rPrChange>
        </w:rPr>
        <w:t>iabetes</w:t>
      </w:r>
      <w:r w:rsidR="00C44C1D" w:rsidRPr="0079701D">
        <w:rPr>
          <w:rFonts w:ascii="Calibri" w:hAnsi="Calibri"/>
          <w:color w:val="000000" w:themeColor="text1"/>
          <w:sz w:val="24"/>
          <w:szCs w:val="24"/>
          <w:u w:val="single"/>
          <w:lang w:val="en-US"/>
          <w:rPrChange w:id="158" w:author="Danilo Bzdok" w:date="2018-05-07T18:28:00Z">
            <w:rPr>
              <w:rFonts w:ascii="Calibri" w:hAnsi="Calibri"/>
              <w:color w:val="000000" w:themeColor="text1"/>
              <w:sz w:val="24"/>
              <w:szCs w:val="24"/>
              <w:u w:val="single"/>
              <w:lang w:val="en-US"/>
            </w:rPr>
          </w:rPrChange>
        </w:rPr>
        <w:t xml:space="preserve"> dataset</w:t>
      </w:r>
      <w:r w:rsidR="00C44C1D" w:rsidRPr="0079701D">
        <w:rPr>
          <w:rFonts w:ascii="Calibri" w:hAnsi="Calibri"/>
          <w:color w:val="000000" w:themeColor="text1"/>
          <w:sz w:val="24"/>
          <w:szCs w:val="24"/>
          <w:lang w:val="en-US"/>
          <w:rPrChange w:id="159" w:author="Danilo Bzdok" w:date="2018-05-07T18:28:00Z">
            <w:rPr>
              <w:rFonts w:ascii="Calibri" w:hAnsi="Calibri"/>
              <w:color w:val="000000" w:themeColor="text1"/>
              <w:sz w:val="24"/>
              <w:szCs w:val="24"/>
              <w:lang w:val="en-US"/>
            </w:rPr>
          </w:rPrChange>
        </w:rPr>
        <w:t>,</w:t>
      </w:r>
      <w:r w:rsidR="004336D3" w:rsidRPr="0079701D">
        <w:rPr>
          <w:rFonts w:ascii="Calibri" w:hAnsi="Calibri"/>
          <w:color w:val="000000" w:themeColor="text1"/>
          <w:sz w:val="24"/>
          <w:szCs w:val="24"/>
          <w:lang w:val="en-US"/>
          <w:rPrChange w:id="160" w:author="Danilo Bzdok" w:date="2018-05-07T18:28:00Z">
            <w:rPr>
              <w:rFonts w:ascii="Calibri" w:hAnsi="Calibri"/>
              <w:color w:val="000000" w:themeColor="text1"/>
              <w:sz w:val="24"/>
              <w:szCs w:val="24"/>
              <w:lang w:val="en-US"/>
            </w:rPr>
          </w:rPrChange>
        </w:rPr>
        <w:t xml:space="preserve"> disease progression after one year</w:t>
      </w:r>
      <w:r w:rsidR="004336D3" w:rsidRPr="0079701D">
        <w:rPr>
          <w:rFonts w:ascii="Calibri" w:hAnsi="Calibri"/>
          <w:b/>
          <w:color w:val="000000" w:themeColor="text1"/>
          <w:sz w:val="24"/>
          <w:szCs w:val="24"/>
          <w:lang w:val="en-US"/>
          <w:rPrChange w:id="161" w:author="Danilo Bzdok" w:date="2018-05-07T18:28:00Z">
            <w:rPr>
              <w:rFonts w:ascii="Calibri" w:hAnsi="Calibri"/>
              <w:b/>
              <w:color w:val="000000" w:themeColor="text1"/>
              <w:sz w:val="24"/>
              <w:szCs w:val="24"/>
              <w:lang w:val="en-US"/>
            </w:rPr>
          </w:rPrChange>
        </w:rPr>
        <w:t xml:space="preserve"> </w:t>
      </w:r>
      <w:r w:rsidR="00980766" w:rsidRPr="0079701D">
        <w:rPr>
          <w:rFonts w:ascii="Calibri" w:hAnsi="Calibri"/>
          <w:color w:val="000000" w:themeColor="text1"/>
          <w:sz w:val="24"/>
          <w:szCs w:val="24"/>
          <w:lang w:val="en-US"/>
          <w:rPrChange w:id="162" w:author="Danilo Bzdok" w:date="2018-05-07T18:28:00Z">
            <w:rPr>
              <w:rFonts w:ascii="Calibri" w:hAnsi="Calibri"/>
              <w:color w:val="000000" w:themeColor="text1"/>
              <w:sz w:val="24"/>
              <w:szCs w:val="24"/>
              <w:lang w:val="en-US"/>
            </w:rPr>
          </w:rPrChange>
        </w:rPr>
        <w:t>was</w:t>
      </w:r>
      <w:r w:rsidR="00980766" w:rsidRPr="0079701D">
        <w:rPr>
          <w:rFonts w:ascii="Calibri" w:hAnsi="Calibri"/>
          <w:b/>
          <w:color w:val="000000" w:themeColor="text1"/>
          <w:sz w:val="24"/>
          <w:szCs w:val="24"/>
          <w:lang w:val="en-US"/>
          <w:rPrChange w:id="163" w:author="Danilo Bzdok" w:date="2018-05-07T18:28:00Z">
            <w:rPr>
              <w:rFonts w:ascii="Calibri" w:hAnsi="Calibri"/>
              <w:b/>
              <w:color w:val="000000" w:themeColor="text1"/>
              <w:sz w:val="24"/>
              <w:szCs w:val="24"/>
              <w:lang w:val="en-US"/>
            </w:rPr>
          </w:rPrChange>
        </w:rPr>
        <w:t xml:space="preserve"> </w:t>
      </w:r>
      <w:r w:rsidR="004336D3" w:rsidRPr="0079701D">
        <w:rPr>
          <w:rFonts w:ascii="Calibri" w:hAnsi="Calibri"/>
          <w:color w:val="000000" w:themeColor="text1"/>
          <w:sz w:val="24"/>
          <w:szCs w:val="24"/>
          <w:lang w:val="en-US"/>
          <w:rPrChange w:id="164" w:author="Danilo Bzdok" w:date="2018-05-07T18:28:00Z">
            <w:rPr>
              <w:rFonts w:ascii="Calibri" w:hAnsi="Calibri"/>
              <w:color w:val="000000" w:themeColor="text1"/>
              <w:sz w:val="24"/>
              <w:szCs w:val="24"/>
              <w:lang w:val="en-US"/>
            </w:rPr>
          </w:rPrChange>
        </w:rPr>
        <w:t>to be derived from 10 measures in</w:t>
      </w:r>
      <w:r w:rsidR="004336D3" w:rsidRPr="0079701D">
        <w:rPr>
          <w:rFonts w:ascii="Calibri" w:hAnsi="Calibri"/>
          <w:b/>
          <w:color w:val="000000" w:themeColor="text1"/>
          <w:sz w:val="24"/>
          <w:szCs w:val="24"/>
          <w:lang w:val="en-US"/>
          <w:rPrChange w:id="165" w:author="Danilo Bzdok" w:date="2018-05-07T18:28:00Z">
            <w:rPr>
              <w:rFonts w:ascii="Calibri" w:hAnsi="Calibri"/>
              <w:b/>
              <w:color w:val="000000" w:themeColor="text1"/>
              <w:sz w:val="24"/>
              <w:szCs w:val="24"/>
              <w:lang w:val="en-US"/>
            </w:rPr>
          </w:rPrChange>
        </w:rPr>
        <w:t xml:space="preserve"> </w:t>
      </w:r>
      <w:r w:rsidR="004336D3" w:rsidRPr="0079701D">
        <w:rPr>
          <w:rFonts w:ascii="Calibri" w:hAnsi="Calibri"/>
          <w:color w:val="000000" w:themeColor="text1"/>
          <w:sz w:val="24"/>
          <w:szCs w:val="24"/>
          <w:lang w:val="en-US"/>
          <w:rPrChange w:id="166" w:author="Danilo Bzdok" w:date="2018-05-07T18:28:00Z">
            <w:rPr>
              <w:rFonts w:ascii="Calibri" w:hAnsi="Calibri"/>
              <w:color w:val="000000" w:themeColor="text1"/>
              <w:sz w:val="24"/>
              <w:szCs w:val="24"/>
              <w:lang w:val="en-US"/>
            </w:rPr>
          </w:rPrChange>
        </w:rPr>
        <w:t>442</w:t>
      </w:r>
      <w:r w:rsidR="004336D3" w:rsidRPr="0079701D">
        <w:rPr>
          <w:rFonts w:ascii="Calibri" w:hAnsi="Calibri"/>
          <w:b/>
          <w:color w:val="000000" w:themeColor="text1"/>
          <w:sz w:val="24"/>
          <w:szCs w:val="24"/>
          <w:lang w:val="en-US"/>
          <w:rPrChange w:id="167" w:author="Danilo Bzdok" w:date="2018-05-07T18:28:00Z">
            <w:rPr>
              <w:rFonts w:ascii="Calibri" w:hAnsi="Calibri"/>
              <w:b/>
              <w:color w:val="000000" w:themeColor="text1"/>
              <w:sz w:val="24"/>
              <w:szCs w:val="24"/>
              <w:lang w:val="en-US"/>
            </w:rPr>
          </w:rPrChange>
        </w:rPr>
        <w:t xml:space="preserve"> </w:t>
      </w:r>
      <w:r w:rsidR="004336D3" w:rsidRPr="0079701D">
        <w:rPr>
          <w:rFonts w:ascii="Calibri" w:hAnsi="Calibri"/>
          <w:color w:val="000000" w:themeColor="text1"/>
          <w:sz w:val="24"/>
          <w:szCs w:val="24"/>
          <w:lang w:val="en-US"/>
          <w:rPrChange w:id="168" w:author="Danilo Bzdok" w:date="2018-05-07T18:28:00Z">
            <w:rPr>
              <w:rFonts w:ascii="Calibri" w:hAnsi="Calibri"/>
              <w:color w:val="000000" w:themeColor="text1"/>
              <w:sz w:val="24"/>
              <w:szCs w:val="24"/>
              <w:lang w:val="en-US"/>
            </w:rPr>
          </w:rPrChange>
        </w:rPr>
        <w:t>patients.</w:t>
      </w:r>
      <w:r w:rsidR="008F38A6" w:rsidRPr="0079701D">
        <w:rPr>
          <w:rFonts w:ascii="Calibri" w:hAnsi="Calibri"/>
          <w:color w:val="000000" w:themeColor="text1"/>
          <w:sz w:val="24"/>
          <w:szCs w:val="24"/>
          <w:lang w:val="en-US"/>
          <w:rPrChange w:id="169" w:author="Danilo Bzdok" w:date="2018-05-07T18:28:00Z">
            <w:rPr>
              <w:rFonts w:ascii="Calibri" w:hAnsi="Calibri"/>
              <w:color w:val="000000" w:themeColor="text1"/>
              <w:sz w:val="24"/>
              <w:szCs w:val="24"/>
              <w:lang w:val="en-US"/>
            </w:rPr>
          </w:rPrChange>
        </w:rPr>
        <w:t xml:space="preserve"> In modeling for inference, </w:t>
      </w:r>
      <w:r w:rsidR="005C444B" w:rsidRPr="0079701D">
        <w:rPr>
          <w:rFonts w:ascii="Calibri" w:hAnsi="Calibri"/>
          <w:color w:val="000000" w:themeColor="text1"/>
          <w:sz w:val="24"/>
          <w:szCs w:val="24"/>
          <w:lang w:val="en-US"/>
          <w:rPrChange w:id="170" w:author="Danilo Bzdok" w:date="2018-05-07T18:28:00Z">
            <w:rPr>
              <w:rFonts w:ascii="Calibri" w:hAnsi="Calibri"/>
              <w:color w:val="000000" w:themeColor="text1"/>
              <w:sz w:val="24"/>
              <w:szCs w:val="24"/>
              <w:lang w:val="en-US"/>
            </w:rPr>
          </w:rPrChange>
        </w:rPr>
        <w:t xml:space="preserve">only the </w:t>
      </w:r>
      <w:r w:rsidR="00980766" w:rsidRPr="0079701D">
        <w:rPr>
          <w:rFonts w:ascii="Calibri" w:hAnsi="Calibri"/>
          <w:color w:val="000000" w:themeColor="text1"/>
          <w:sz w:val="24"/>
          <w:szCs w:val="24"/>
          <w:lang w:val="en-US"/>
          <w:rPrChange w:id="171" w:author="Danilo Bzdok" w:date="2018-05-07T18:28:00Z">
            <w:rPr>
              <w:rFonts w:ascii="Calibri" w:hAnsi="Calibri"/>
              <w:color w:val="000000" w:themeColor="text1"/>
              <w:sz w:val="24"/>
              <w:szCs w:val="24"/>
              <w:lang w:val="en-US"/>
            </w:rPr>
          </w:rPrChange>
        </w:rPr>
        <w:t>b</w:t>
      </w:r>
      <w:r w:rsidR="005C444B" w:rsidRPr="0079701D">
        <w:rPr>
          <w:rFonts w:ascii="Calibri" w:hAnsi="Calibri"/>
          <w:color w:val="000000" w:themeColor="text1"/>
          <w:sz w:val="24"/>
          <w:szCs w:val="24"/>
          <w:lang w:val="en-US"/>
          <w:rPrChange w:id="172" w:author="Danilo Bzdok" w:date="2018-05-07T18:28:00Z">
            <w:rPr>
              <w:rFonts w:ascii="Calibri" w:hAnsi="Calibri"/>
              <w:color w:val="000000" w:themeColor="text1"/>
              <w:sz w:val="24"/>
              <w:szCs w:val="24"/>
              <w:lang w:val="en-US"/>
            </w:rPr>
          </w:rPrChange>
        </w:rPr>
        <w:t>ody mass index (</w:t>
      </w:r>
      <w:proofErr w:type="spellStart"/>
      <w:r w:rsidR="005C444B" w:rsidRPr="0079701D">
        <w:rPr>
          <w:rFonts w:ascii="Calibri" w:hAnsi="Calibri"/>
          <w:color w:val="000000" w:themeColor="text1"/>
          <w:sz w:val="24"/>
          <w:szCs w:val="24"/>
          <w:lang w:val="en-US"/>
          <w:rPrChange w:id="173" w:author="Danilo Bzdok" w:date="2018-05-07T18:28:00Z">
            <w:rPr>
              <w:rFonts w:ascii="Calibri" w:hAnsi="Calibri"/>
              <w:color w:val="000000" w:themeColor="text1"/>
              <w:sz w:val="24"/>
              <w:szCs w:val="24"/>
              <w:lang w:val="en-US"/>
            </w:rPr>
          </w:rPrChange>
        </w:rPr>
        <w:t>bmi</w:t>
      </w:r>
      <w:proofErr w:type="spellEnd"/>
      <w:r w:rsidR="005C444B" w:rsidRPr="0079701D">
        <w:rPr>
          <w:rFonts w:ascii="Calibri" w:hAnsi="Calibri"/>
          <w:color w:val="000000" w:themeColor="text1"/>
          <w:sz w:val="24"/>
          <w:szCs w:val="24"/>
          <w:lang w:val="en-US"/>
          <w:rPrChange w:id="174" w:author="Danilo Bzdok" w:date="2018-05-07T18:28:00Z">
            <w:rPr>
              <w:rFonts w:ascii="Calibri" w:hAnsi="Calibri"/>
              <w:color w:val="000000" w:themeColor="text1"/>
              <w:sz w:val="24"/>
              <w:szCs w:val="24"/>
              <w:lang w:val="en-US"/>
            </w:rPr>
          </w:rPrChange>
        </w:rPr>
        <w:t>) was deemed significant at p=0.01 among all input variables.</w:t>
      </w:r>
      <w:r w:rsidR="00A52067" w:rsidRPr="0079701D">
        <w:rPr>
          <w:rFonts w:ascii="Calibri" w:hAnsi="Calibri"/>
          <w:color w:val="000000" w:themeColor="text1"/>
          <w:sz w:val="24"/>
          <w:szCs w:val="24"/>
          <w:lang w:val="en-US"/>
          <w:rPrChange w:id="175" w:author="Danilo Bzdok" w:date="2018-05-07T18:28:00Z">
            <w:rPr>
              <w:rFonts w:ascii="Calibri" w:hAnsi="Calibri"/>
              <w:color w:val="000000" w:themeColor="text1"/>
              <w:sz w:val="24"/>
              <w:szCs w:val="24"/>
              <w:lang w:val="en-US"/>
            </w:rPr>
          </w:rPrChange>
        </w:rPr>
        <w:t xml:space="preserve"> This single measure, however, only accounted for 3% of explained disease progression in the population in modeling for prediction. Adding the second most predictive variable</w:t>
      </w:r>
      <w:r w:rsidR="00443F50" w:rsidRPr="0079701D">
        <w:rPr>
          <w:rFonts w:ascii="Calibri" w:hAnsi="Calibri"/>
          <w:color w:val="000000" w:themeColor="text1"/>
          <w:sz w:val="24"/>
          <w:szCs w:val="24"/>
          <w:lang w:val="en-US"/>
          <w:rPrChange w:id="176" w:author="Danilo Bzdok" w:date="2018-05-07T18:28:00Z">
            <w:rPr>
              <w:rFonts w:ascii="Calibri" w:hAnsi="Calibri"/>
              <w:color w:val="000000" w:themeColor="text1"/>
              <w:sz w:val="24"/>
              <w:szCs w:val="24"/>
              <w:lang w:val="en-US"/>
            </w:rPr>
          </w:rPrChange>
        </w:rPr>
        <w:t xml:space="preserve"> - s5 - to the linear model with </w:t>
      </w:r>
      <w:proofErr w:type="spellStart"/>
      <w:r w:rsidR="00443F50" w:rsidRPr="0079701D">
        <w:rPr>
          <w:rFonts w:ascii="Calibri" w:hAnsi="Calibri"/>
          <w:color w:val="000000" w:themeColor="text1"/>
          <w:sz w:val="24"/>
          <w:szCs w:val="24"/>
          <w:lang w:val="en-US"/>
          <w:rPrChange w:id="177" w:author="Danilo Bzdok" w:date="2018-05-07T18:28:00Z">
            <w:rPr>
              <w:rFonts w:ascii="Calibri" w:hAnsi="Calibri"/>
              <w:color w:val="000000" w:themeColor="text1"/>
              <w:sz w:val="24"/>
              <w:szCs w:val="24"/>
              <w:lang w:val="en-US"/>
            </w:rPr>
          </w:rPrChange>
        </w:rPr>
        <w:t>bmi</w:t>
      </w:r>
      <w:proofErr w:type="spellEnd"/>
      <w:r w:rsidR="00443F50" w:rsidRPr="0079701D">
        <w:rPr>
          <w:rFonts w:ascii="Calibri" w:hAnsi="Calibri"/>
          <w:color w:val="000000" w:themeColor="text1"/>
          <w:sz w:val="24"/>
          <w:szCs w:val="24"/>
          <w:lang w:val="en-US"/>
          <w:rPrChange w:id="178" w:author="Danilo Bzdok" w:date="2018-05-07T18:28:00Z">
            <w:rPr>
              <w:rFonts w:ascii="Calibri" w:hAnsi="Calibri"/>
              <w:color w:val="000000" w:themeColor="text1"/>
              <w:sz w:val="24"/>
              <w:szCs w:val="24"/>
              <w:lang w:val="en-US"/>
            </w:rPr>
          </w:rPrChange>
        </w:rPr>
        <w:t xml:space="preserve">, </w:t>
      </w:r>
      <w:r w:rsidR="003D452C" w:rsidRPr="0079701D">
        <w:rPr>
          <w:rFonts w:ascii="Calibri" w:hAnsi="Calibri"/>
          <w:color w:val="000000" w:themeColor="text1"/>
          <w:sz w:val="24"/>
          <w:szCs w:val="24"/>
          <w:lang w:val="en-US"/>
          <w:rPrChange w:id="179" w:author="Danilo Bzdok" w:date="2018-05-07T18:28:00Z">
            <w:rPr>
              <w:rFonts w:ascii="Calibri" w:hAnsi="Calibri"/>
              <w:color w:val="000000" w:themeColor="text1"/>
              <w:sz w:val="24"/>
              <w:szCs w:val="24"/>
              <w:lang w:val="en-US"/>
            </w:rPr>
          </w:rPrChange>
        </w:rPr>
        <w:t xml:space="preserve">boosted the prediction accuracy to </w:t>
      </w:r>
      <w:r w:rsidR="003D452C" w:rsidRPr="0079701D">
        <w:rPr>
          <w:rFonts w:ascii="Calibri" w:hAnsi="Calibri"/>
          <w:color w:val="000000"/>
          <w:sz w:val="24"/>
          <w:szCs w:val="24"/>
          <w:lang w:val="en-US"/>
          <w:rPrChange w:id="180" w:author="Danilo Bzdok" w:date="2018-05-07T18:28:00Z">
            <w:rPr>
              <w:rFonts w:ascii="Calibri" w:hAnsi="Calibri"/>
              <w:color w:val="000000"/>
              <w:sz w:val="24"/>
              <w:szCs w:val="24"/>
              <w:lang w:val="en-US"/>
            </w:rPr>
          </w:rPrChange>
        </w:rPr>
        <w:t>R</w:t>
      </w:r>
      <w:r w:rsidR="003D452C" w:rsidRPr="0079701D">
        <w:rPr>
          <w:rFonts w:ascii="Calibri" w:hAnsi="Calibri"/>
          <w:color w:val="000000"/>
          <w:sz w:val="24"/>
          <w:szCs w:val="24"/>
          <w:vertAlign w:val="superscript"/>
          <w:lang w:val="en-US"/>
          <w:rPrChange w:id="181" w:author="Danilo Bzdok" w:date="2018-05-07T18:28:00Z">
            <w:rPr>
              <w:rFonts w:ascii="Calibri" w:hAnsi="Calibri"/>
              <w:color w:val="000000"/>
              <w:sz w:val="24"/>
              <w:szCs w:val="24"/>
              <w:vertAlign w:val="superscript"/>
              <w:lang w:val="en-US"/>
            </w:rPr>
          </w:rPrChange>
        </w:rPr>
        <w:t>2</w:t>
      </w:r>
      <w:r w:rsidR="003D452C" w:rsidRPr="0079701D">
        <w:rPr>
          <w:rFonts w:ascii="Calibri" w:hAnsi="Calibri"/>
          <w:color w:val="000000"/>
          <w:sz w:val="24"/>
          <w:szCs w:val="24"/>
          <w:lang w:val="en-US"/>
          <w:rPrChange w:id="182" w:author="Danilo Bzdok" w:date="2018-05-07T18:28:00Z">
            <w:rPr>
              <w:rFonts w:ascii="Calibri" w:hAnsi="Calibri"/>
              <w:color w:val="000000"/>
              <w:sz w:val="24"/>
              <w:szCs w:val="24"/>
              <w:lang w:val="en-US"/>
            </w:rPr>
          </w:rPrChange>
        </w:rPr>
        <w:t>=0.42.</w:t>
      </w:r>
      <w:r w:rsidR="006B43CE" w:rsidRPr="0079701D">
        <w:rPr>
          <w:rFonts w:ascii="Calibri" w:hAnsi="Calibri"/>
          <w:color w:val="000000" w:themeColor="text1"/>
          <w:sz w:val="24"/>
          <w:szCs w:val="24"/>
          <w:lang w:val="en-US"/>
          <w:rPrChange w:id="183" w:author="Danilo Bzdok" w:date="2018-05-07T18:28:00Z">
            <w:rPr>
              <w:rFonts w:ascii="Calibri" w:hAnsi="Calibri"/>
              <w:color w:val="000000" w:themeColor="text1"/>
              <w:sz w:val="24"/>
              <w:szCs w:val="24"/>
              <w:lang w:val="en-US"/>
            </w:rPr>
          </w:rPrChange>
        </w:rPr>
        <w:t xml:space="preserve"> Adding more and ultimately all input variables into the model led to small additional improvements in prediction performance (R</w:t>
      </w:r>
      <w:r w:rsidR="006B43CE" w:rsidRPr="0079701D">
        <w:rPr>
          <w:rFonts w:ascii="Calibri" w:hAnsi="Calibri"/>
          <w:color w:val="000000" w:themeColor="text1"/>
          <w:sz w:val="24"/>
          <w:szCs w:val="24"/>
          <w:vertAlign w:val="superscript"/>
          <w:lang w:val="en-US"/>
          <w:rPrChange w:id="184" w:author="Danilo Bzdok" w:date="2018-05-07T18:28:00Z">
            <w:rPr>
              <w:rFonts w:ascii="Calibri" w:hAnsi="Calibri"/>
              <w:color w:val="000000" w:themeColor="text1"/>
              <w:sz w:val="24"/>
              <w:szCs w:val="24"/>
              <w:vertAlign w:val="superscript"/>
              <w:lang w:val="en-US"/>
            </w:rPr>
          </w:rPrChange>
        </w:rPr>
        <w:t>2</w:t>
      </w:r>
      <w:r w:rsidR="006B43CE" w:rsidRPr="0079701D">
        <w:rPr>
          <w:rFonts w:ascii="Calibri" w:hAnsi="Calibri"/>
          <w:color w:val="000000" w:themeColor="text1"/>
          <w:sz w:val="24"/>
          <w:szCs w:val="24"/>
          <w:lang w:val="en-US"/>
          <w:rPrChange w:id="185" w:author="Danilo Bzdok" w:date="2018-05-07T18:28:00Z">
            <w:rPr>
              <w:rFonts w:ascii="Calibri" w:hAnsi="Calibri"/>
              <w:color w:val="000000" w:themeColor="text1"/>
              <w:sz w:val="24"/>
              <w:szCs w:val="24"/>
              <w:lang w:val="en-US"/>
            </w:rPr>
          </w:rPrChange>
        </w:rPr>
        <w:t>=</w:t>
      </w:r>
      <w:r w:rsidR="006B43CE" w:rsidRPr="0079701D">
        <w:rPr>
          <w:rFonts w:ascii="Calibri" w:hAnsi="Calibri"/>
          <w:color w:val="000000"/>
          <w:sz w:val="24"/>
          <w:szCs w:val="24"/>
          <w:lang w:val="en-US"/>
          <w:rPrChange w:id="186" w:author="Danilo Bzdok" w:date="2018-05-07T18:28:00Z">
            <w:rPr>
              <w:rFonts w:ascii="Calibri" w:hAnsi="Calibri"/>
              <w:color w:val="000000"/>
              <w:sz w:val="24"/>
              <w:szCs w:val="24"/>
              <w:lang w:val="en-US"/>
            </w:rPr>
          </w:rPrChange>
        </w:rPr>
        <w:t>0.46)</w:t>
      </w:r>
      <w:r w:rsidR="004E7F3C" w:rsidRPr="0079701D">
        <w:rPr>
          <w:rFonts w:ascii="Calibri" w:hAnsi="Calibri"/>
          <w:color w:val="000000"/>
          <w:sz w:val="24"/>
          <w:szCs w:val="24"/>
          <w:lang w:val="en-US"/>
          <w:rPrChange w:id="187" w:author="Danilo Bzdok" w:date="2018-05-07T18:28:00Z">
            <w:rPr>
              <w:rFonts w:ascii="Calibri" w:hAnsi="Calibri"/>
              <w:color w:val="000000"/>
              <w:sz w:val="24"/>
              <w:szCs w:val="24"/>
              <w:lang w:val="en-US"/>
            </w:rPr>
          </w:rPrChange>
        </w:rPr>
        <w:t xml:space="preserve">. In fact, s5 showed the highest positive beta coefficient (at the beginning of the regularization path, where small sparsity was imposed) but </w:t>
      </w:r>
      <w:r w:rsidR="00CE5FE7" w:rsidRPr="0079701D">
        <w:rPr>
          <w:rFonts w:ascii="Calibri" w:hAnsi="Calibri"/>
          <w:color w:val="000000"/>
          <w:sz w:val="24"/>
          <w:szCs w:val="24"/>
          <w:lang w:val="en-US"/>
          <w:rPrChange w:id="188" w:author="Danilo Bzdok" w:date="2018-05-07T18:28:00Z">
            <w:rPr>
              <w:rFonts w:ascii="Calibri" w:hAnsi="Calibri"/>
              <w:color w:val="000000"/>
              <w:sz w:val="24"/>
              <w:szCs w:val="24"/>
              <w:lang w:val="en-US"/>
            </w:rPr>
          </w:rPrChange>
        </w:rPr>
        <w:t>did</w:t>
      </w:r>
      <w:r w:rsidR="004E7F3C" w:rsidRPr="0079701D">
        <w:rPr>
          <w:rFonts w:ascii="Calibri" w:hAnsi="Calibri"/>
          <w:color w:val="000000"/>
          <w:sz w:val="24"/>
          <w:szCs w:val="24"/>
          <w:lang w:val="en-US"/>
          <w:rPrChange w:id="189" w:author="Danilo Bzdok" w:date="2018-05-07T18:28:00Z">
            <w:rPr>
              <w:rFonts w:ascii="Calibri" w:hAnsi="Calibri"/>
              <w:color w:val="000000"/>
              <w:sz w:val="24"/>
              <w:szCs w:val="24"/>
              <w:lang w:val="en-US"/>
            </w:rPr>
          </w:rPrChange>
        </w:rPr>
        <w:t xml:space="preserve"> not turn out as the final variable remaining in the model.</w:t>
      </w:r>
      <w:r w:rsidR="00006323" w:rsidRPr="0079701D">
        <w:rPr>
          <w:rFonts w:ascii="Calibri" w:hAnsi="Calibri"/>
          <w:color w:val="000000"/>
          <w:sz w:val="24"/>
          <w:szCs w:val="24"/>
          <w:lang w:val="en-US"/>
          <w:rPrChange w:id="190" w:author="Danilo Bzdok" w:date="2018-05-07T18:28:00Z">
            <w:rPr>
              <w:rFonts w:ascii="Calibri" w:hAnsi="Calibri"/>
              <w:color w:val="000000"/>
              <w:sz w:val="24"/>
              <w:szCs w:val="24"/>
              <w:lang w:val="en-US"/>
            </w:rPr>
          </w:rPrChange>
        </w:rPr>
        <w:t xml:space="preserve"> </w:t>
      </w:r>
      <w:r w:rsidR="00C074F8" w:rsidRPr="0079701D">
        <w:rPr>
          <w:rFonts w:ascii="Calibri" w:hAnsi="Calibri"/>
          <w:color w:val="000000"/>
          <w:sz w:val="24"/>
          <w:szCs w:val="24"/>
          <w:lang w:val="en-US"/>
          <w:rPrChange w:id="191" w:author="Danilo Bzdok" w:date="2018-05-07T18:28:00Z">
            <w:rPr>
              <w:rFonts w:ascii="Calibri" w:hAnsi="Calibri"/>
              <w:color w:val="000000"/>
              <w:sz w:val="24"/>
              <w:szCs w:val="24"/>
              <w:lang w:val="en-US"/>
            </w:rPr>
          </w:rPrChange>
        </w:rPr>
        <w:t xml:space="preserve">In fact, the coefficient for the s1 measure showed a high absolute weight in the beginning of the path, but is automatically silenced in the middle of it. </w:t>
      </w:r>
      <w:r w:rsidR="00006323" w:rsidRPr="0079701D">
        <w:rPr>
          <w:rFonts w:ascii="Calibri" w:hAnsi="Calibri"/>
          <w:color w:val="000000"/>
          <w:sz w:val="24"/>
          <w:szCs w:val="24"/>
          <w:lang w:val="en-US"/>
          <w:rPrChange w:id="192" w:author="Danilo Bzdok" w:date="2018-05-07T18:28:00Z">
            <w:rPr>
              <w:rFonts w:ascii="Calibri" w:hAnsi="Calibri"/>
              <w:color w:val="000000"/>
              <w:sz w:val="24"/>
              <w:szCs w:val="24"/>
              <w:lang w:val="en-US"/>
            </w:rPr>
          </w:rPrChange>
        </w:rPr>
        <w:t xml:space="preserve">Summing up the results on the diabetes data, </w:t>
      </w:r>
      <w:r w:rsidRPr="0079701D">
        <w:rPr>
          <w:rFonts w:ascii="Calibri" w:hAnsi="Calibri"/>
          <w:color w:val="000000" w:themeColor="text1"/>
          <w:sz w:val="24"/>
          <w:szCs w:val="24"/>
          <w:lang w:val="en-US"/>
          <w:rPrChange w:id="193" w:author="Danilo Bzdok" w:date="2018-05-07T18:28:00Z">
            <w:rPr>
              <w:rFonts w:ascii="Calibri" w:hAnsi="Calibri"/>
              <w:color w:val="000000" w:themeColor="text1"/>
              <w:sz w:val="24"/>
              <w:szCs w:val="24"/>
              <w:lang w:val="en-US"/>
            </w:rPr>
          </w:rPrChange>
        </w:rPr>
        <w:t>the single significant variable carries neg</w:t>
      </w:r>
      <w:r w:rsidR="00980766" w:rsidRPr="0079701D">
        <w:rPr>
          <w:rFonts w:ascii="Calibri" w:hAnsi="Calibri"/>
          <w:color w:val="000000" w:themeColor="text1"/>
          <w:sz w:val="24"/>
          <w:szCs w:val="24"/>
          <w:lang w:val="en-US"/>
          <w:rPrChange w:id="194" w:author="Danilo Bzdok" w:date="2018-05-07T18:28:00Z">
            <w:rPr>
              <w:rFonts w:ascii="Calibri" w:hAnsi="Calibri"/>
              <w:color w:val="000000" w:themeColor="text1"/>
              <w:sz w:val="24"/>
              <w:szCs w:val="24"/>
              <w:lang w:val="en-US"/>
            </w:rPr>
          </w:rPrChange>
        </w:rPr>
        <w:t>l</w:t>
      </w:r>
      <w:r w:rsidRPr="0079701D">
        <w:rPr>
          <w:rFonts w:ascii="Calibri" w:hAnsi="Calibri"/>
          <w:color w:val="000000" w:themeColor="text1"/>
          <w:sz w:val="24"/>
          <w:szCs w:val="24"/>
          <w:lang w:val="en-US"/>
          <w:rPrChange w:id="195" w:author="Danilo Bzdok" w:date="2018-05-07T18:28:00Z">
            <w:rPr>
              <w:rFonts w:ascii="Calibri" w:hAnsi="Calibri"/>
              <w:color w:val="000000" w:themeColor="text1"/>
              <w:sz w:val="24"/>
              <w:szCs w:val="24"/>
              <w:lang w:val="en-US"/>
            </w:rPr>
          </w:rPrChange>
        </w:rPr>
        <w:t>igible information to achieve reliable prediction in new data; only when s5 is incorporated in the predictive model, w</w:t>
      </w:r>
      <w:del w:id="196" w:author="Danilo Bzdok" w:date="2018-05-07T11:39:00Z">
        <w:r w:rsidRPr="0079701D" w:rsidDel="00BA571F">
          <w:rPr>
            <w:rFonts w:ascii="Calibri" w:hAnsi="Calibri"/>
            <w:color w:val="000000" w:themeColor="text1"/>
            <w:sz w:val="24"/>
            <w:szCs w:val="24"/>
            <w:lang w:val="en-US"/>
            <w:rPrChange w:id="197" w:author="Danilo Bzdok" w:date="2018-05-07T18:28:00Z">
              <w:rPr>
                <w:rFonts w:ascii="Calibri" w:hAnsi="Calibri"/>
                <w:color w:val="000000" w:themeColor="text1"/>
                <w:sz w:val="24"/>
                <w:szCs w:val="24"/>
                <w:lang w:val="en-US"/>
              </w:rPr>
            </w:rPrChange>
          </w:rPr>
          <w:delText>h</w:delText>
        </w:r>
      </w:del>
      <w:r w:rsidRPr="0079701D">
        <w:rPr>
          <w:rFonts w:ascii="Calibri" w:hAnsi="Calibri"/>
          <w:color w:val="000000" w:themeColor="text1"/>
          <w:sz w:val="24"/>
          <w:szCs w:val="24"/>
          <w:lang w:val="en-US"/>
          <w:rPrChange w:id="198" w:author="Danilo Bzdok" w:date="2018-05-07T18:28:00Z">
            <w:rPr>
              <w:rFonts w:ascii="Calibri" w:hAnsi="Calibri"/>
              <w:color w:val="000000" w:themeColor="text1"/>
              <w:sz w:val="24"/>
              <w:szCs w:val="24"/>
              <w:lang w:val="en-US"/>
            </w:rPr>
          </w:rPrChange>
        </w:rPr>
        <w:t>e</w:t>
      </w:r>
      <w:del w:id="199" w:author="Danilo Bzdok" w:date="2018-05-07T11:39:00Z">
        <w:r w:rsidRPr="0079701D" w:rsidDel="00BA571F">
          <w:rPr>
            <w:rFonts w:ascii="Calibri" w:hAnsi="Calibri"/>
            <w:color w:val="000000" w:themeColor="text1"/>
            <w:sz w:val="24"/>
            <w:szCs w:val="24"/>
            <w:lang w:val="en-US"/>
            <w:rPrChange w:id="200" w:author="Danilo Bzdok" w:date="2018-05-07T18:28:00Z">
              <w:rPr>
                <w:rFonts w:ascii="Calibri" w:hAnsi="Calibri"/>
                <w:color w:val="000000" w:themeColor="text1"/>
                <w:sz w:val="24"/>
                <w:szCs w:val="24"/>
                <w:lang w:val="en-US"/>
              </w:rPr>
            </w:rPrChange>
          </w:rPr>
          <w:delText>n</w:delText>
        </w:r>
      </w:del>
      <w:r w:rsidRPr="0079701D">
        <w:rPr>
          <w:rFonts w:ascii="Calibri" w:hAnsi="Calibri"/>
          <w:color w:val="000000" w:themeColor="text1"/>
          <w:sz w:val="24"/>
          <w:szCs w:val="24"/>
          <w:lang w:val="en-US"/>
          <w:rPrChange w:id="201" w:author="Danilo Bzdok" w:date="2018-05-07T18:28:00Z">
            <w:rPr>
              <w:rFonts w:ascii="Calibri" w:hAnsi="Calibri"/>
              <w:color w:val="000000" w:themeColor="text1"/>
              <w:sz w:val="24"/>
              <w:szCs w:val="24"/>
              <w:lang w:val="en-US"/>
            </w:rPr>
          </w:rPrChange>
        </w:rPr>
        <w:t xml:space="preserve"> suddenly achieve</w:t>
      </w:r>
      <w:ins w:id="202" w:author="Danilo Bzdok" w:date="2018-05-07T11:39:00Z">
        <w:r w:rsidR="00BA571F" w:rsidRPr="0079701D">
          <w:rPr>
            <w:rFonts w:ascii="Calibri" w:hAnsi="Calibri"/>
            <w:color w:val="000000" w:themeColor="text1"/>
            <w:sz w:val="24"/>
            <w:szCs w:val="24"/>
            <w:lang w:val="en-US"/>
            <w:rPrChange w:id="203" w:author="Danilo Bzdok" w:date="2018-05-07T18:28:00Z">
              <w:rPr>
                <w:rFonts w:ascii="Calibri" w:hAnsi="Calibri"/>
                <w:color w:val="000000" w:themeColor="text1"/>
                <w:sz w:val="24"/>
                <w:szCs w:val="24"/>
                <w:lang w:val="en-US"/>
              </w:rPr>
            </w:rPrChange>
          </w:rPr>
          <w:t>d</w:t>
        </w:r>
      </w:ins>
      <w:r w:rsidRPr="0079701D">
        <w:rPr>
          <w:rFonts w:ascii="Calibri" w:hAnsi="Calibri"/>
          <w:color w:val="000000" w:themeColor="text1"/>
          <w:sz w:val="24"/>
          <w:szCs w:val="24"/>
          <w:lang w:val="en-US"/>
          <w:rPrChange w:id="204" w:author="Danilo Bzdok" w:date="2018-05-07T18:28:00Z">
            <w:rPr>
              <w:rFonts w:ascii="Calibri" w:hAnsi="Calibri"/>
              <w:color w:val="000000" w:themeColor="text1"/>
              <w:sz w:val="24"/>
              <w:szCs w:val="24"/>
              <w:lang w:val="en-US"/>
            </w:rPr>
          </w:rPrChange>
        </w:rPr>
        <w:t xml:space="preserve"> very good predictions</w:t>
      </w:r>
      <w:r w:rsidRPr="0079701D">
        <w:rPr>
          <w:rFonts w:ascii="Calibri" w:hAnsi="Calibri"/>
          <w:color w:val="000000"/>
          <w:sz w:val="24"/>
          <w:szCs w:val="24"/>
          <w:lang w:val="en-US"/>
          <w:rPrChange w:id="205" w:author="Danilo Bzdok" w:date="2018-05-07T18:28:00Z">
            <w:rPr>
              <w:rFonts w:ascii="Calibri" w:hAnsi="Calibri"/>
              <w:color w:val="000000"/>
              <w:sz w:val="24"/>
              <w:szCs w:val="24"/>
              <w:lang w:val="en-US"/>
            </w:rPr>
          </w:rPrChange>
        </w:rPr>
        <w:t xml:space="preserve"> in new patients not seen </w:t>
      </w:r>
      <w:ins w:id="206" w:author="Danilo Bzdok" w:date="2018-05-07T18:35:00Z">
        <w:r w:rsidR="00FE3F99">
          <w:rPr>
            <w:rFonts w:ascii="Calibri" w:hAnsi="Calibri"/>
            <w:color w:val="000000"/>
            <w:sz w:val="24"/>
            <w:szCs w:val="24"/>
            <w:lang w:val="en-US"/>
          </w:rPr>
          <w:t xml:space="preserve">by </w:t>
        </w:r>
      </w:ins>
      <w:r w:rsidRPr="00FE3F99">
        <w:rPr>
          <w:rFonts w:ascii="Calibri" w:hAnsi="Calibri"/>
          <w:color w:val="000000"/>
          <w:sz w:val="24"/>
          <w:szCs w:val="24"/>
          <w:lang w:val="en-US"/>
        </w:rPr>
        <w:t>the model.</w:t>
      </w:r>
    </w:p>
    <w:p w14:paraId="4F171EC2" w14:textId="50A4E006" w:rsidR="00E62A88" w:rsidRPr="0079701D" w:rsidRDefault="00C074F8" w:rsidP="00400FEF">
      <w:pPr>
        <w:contextualSpacing/>
        <w:jc w:val="both"/>
        <w:rPr>
          <w:rFonts w:ascii="Calibri" w:hAnsi="Calibri"/>
          <w:color w:val="000000" w:themeColor="text1"/>
          <w:lang w:val="en-US"/>
          <w:rPrChange w:id="207" w:author="Danilo Bzdok" w:date="2018-05-07T18:28:00Z">
            <w:rPr>
              <w:rFonts w:ascii="Calibri" w:hAnsi="Calibri"/>
              <w:color w:val="000000" w:themeColor="text1"/>
              <w:lang w:val="en-US"/>
            </w:rPr>
          </w:rPrChange>
        </w:rPr>
      </w:pPr>
      <w:r w:rsidRPr="00FE3F99">
        <w:rPr>
          <w:rFonts w:ascii="Calibri" w:hAnsi="Calibri"/>
          <w:color w:val="000000" w:themeColor="text1"/>
          <w:lang w:val="en-US"/>
        </w:rPr>
        <w:tab/>
        <w:t xml:space="preserve">Finally, in the </w:t>
      </w:r>
      <w:r w:rsidR="00A513F7" w:rsidRPr="00C84EDC">
        <w:rPr>
          <w:rFonts w:ascii="Calibri" w:hAnsi="Calibri"/>
          <w:color w:val="000000" w:themeColor="text1"/>
          <w:u w:val="single"/>
          <w:lang w:val="en-US"/>
        </w:rPr>
        <w:t>FEV</w:t>
      </w:r>
      <w:r w:rsidRPr="00C84EDC">
        <w:rPr>
          <w:rFonts w:ascii="Calibri" w:hAnsi="Calibri"/>
          <w:color w:val="000000" w:themeColor="text1"/>
          <w:u w:val="single"/>
          <w:lang w:val="en-US"/>
        </w:rPr>
        <w:t xml:space="preserve"> dataset</w:t>
      </w:r>
      <w:r w:rsidRPr="0079701D">
        <w:rPr>
          <w:rFonts w:ascii="Calibri" w:hAnsi="Calibri"/>
          <w:color w:val="000000" w:themeColor="text1"/>
          <w:lang w:val="en-US"/>
          <w:rPrChange w:id="208" w:author="Danilo Bzdok" w:date="2018-05-07T18:28:00Z">
            <w:rPr>
              <w:rFonts w:ascii="Calibri" w:hAnsi="Calibri"/>
              <w:color w:val="000000" w:themeColor="text1"/>
              <w:lang w:val="en-US"/>
            </w:rPr>
          </w:rPrChange>
        </w:rPr>
        <w:t xml:space="preserve">, the lung capacity captured as </w:t>
      </w:r>
      <w:r w:rsidR="009905F4" w:rsidRPr="0079701D">
        <w:rPr>
          <w:rFonts w:ascii="Calibri" w:hAnsi="Calibri"/>
          <w:color w:val="000000" w:themeColor="text1"/>
          <w:lang w:val="en-US"/>
          <w:rPrChange w:id="209" w:author="Danilo Bzdok" w:date="2018-05-07T18:28:00Z">
            <w:rPr>
              <w:rFonts w:ascii="Calibri" w:hAnsi="Calibri"/>
              <w:color w:val="000000" w:themeColor="text1"/>
              <w:sz w:val="22"/>
              <w:szCs w:val="22"/>
              <w:lang w:val="en-US"/>
            </w:rPr>
          </w:rPrChange>
        </w:rPr>
        <w:t>forced expiratory volume (FEV) wa</w:t>
      </w:r>
      <w:r w:rsidRPr="0079701D">
        <w:rPr>
          <w:rFonts w:ascii="Calibri" w:hAnsi="Calibri"/>
          <w:color w:val="000000" w:themeColor="text1"/>
          <w:lang w:val="en-US"/>
          <w:rPrChange w:id="210" w:author="Danilo Bzdok" w:date="2018-05-07T18:28:00Z">
            <w:rPr>
              <w:rFonts w:ascii="Calibri" w:hAnsi="Calibri"/>
              <w:color w:val="000000" w:themeColor="text1"/>
              <w:sz w:val="22"/>
              <w:szCs w:val="22"/>
              <w:lang w:val="en-US"/>
            </w:rPr>
          </w:rPrChange>
        </w:rPr>
        <w:t>s to be derived from 4 measures</w:t>
      </w:r>
      <w:r w:rsidRPr="0079701D">
        <w:rPr>
          <w:rFonts w:ascii="Calibri" w:hAnsi="Calibri"/>
          <w:b/>
          <w:color w:val="000000" w:themeColor="text1"/>
          <w:lang w:val="en-US"/>
          <w:rPrChange w:id="211" w:author="Danilo Bzdok" w:date="2018-05-07T18:28:00Z">
            <w:rPr>
              <w:rFonts w:ascii="Calibri" w:hAnsi="Calibri"/>
              <w:b/>
              <w:color w:val="000000" w:themeColor="text1"/>
              <w:sz w:val="22"/>
              <w:szCs w:val="22"/>
              <w:lang w:val="en-US"/>
            </w:rPr>
          </w:rPrChange>
        </w:rPr>
        <w:t xml:space="preserve"> </w:t>
      </w:r>
      <w:r w:rsidRPr="0079701D">
        <w:rPr>
          <w:rFonts w:ascii="Calibri" w:hAnsi="Calibri"/>
          <w:color w:val="000000" w:themeColor="text1"/>
          <w:lang w:val="en-US"/>
          <w:rPrChange w:id="212" w:author="Danilo Bzdok" w:date="2018-05-07T18:28:00Z">
            <w:rPr>
              <w:rFonts w:ascii="Calibri" w:hAnsi="Calibri"/>
              <w:color w:val="000000" w:themeColor="text1"/>
              <w:sz w:val="22"/>
              <w:szCs w:val="22"/>
              <w:lang w:val="en-US"/>
            </w:rPr>
          </w:rPrChange>
        </w:rPr>
        <w:t xml:space="preserve">in 654 healthy individuals. All </w:t>
      </w:r>
      <w:r w:rsidR="009905F4" w:rsidRPr="0079701D">
        <w:rPr>
          <w:rFonts w:ascii="Calibri" w:hAnsi="Calibri"/>
          <w:color w:val="000000" w:themeColor="text1"/>
          <w:lang w:val="en-US"/>
          <w:rPrChange w:id="213" w:author="Danilo Bzdok" w:date="2018-05-07T18:28:00Z">
            <w:rPr>
              <w:rFonts w:ascii="Calibri" w:hAnsi="Calibri"/>
              <w:color w:val="000000" w:themeColor="text1"/>
              <w:sz w:val="22"/>
              <w:szCs w:val="22"/>
              <w:lang w:val="en-US"/>
            </w:rPr>
          </w:rPrChange>
        </w:rPr>
        <w:t xml:space="preserve">input variables </w:t>
      </w:r>
      <w:r w:rsidRPr="0079701D">
        <w:rPr>
          <w:rFonts w:ascii="Calibri" w:hAnsi="Calibri"/>
          <w:color w:val="000000" w:themeColor="text1"/>
          <w:lang w:val="en-US"/>
          <w:rPrChange w:id="214" w:author="Danilo Bzdok" w:date="2018-05-07T18:28:00Z">
            <w:rPr>
              <w:rFonts w:ascii="Calibri" w:hAnsi="Calibri"/>
              <w:color w:val="000000" w:themeColor="text1"/>
              <w:sz w:val="22"/>
              <w:szCs w:val="22"/>
              <w:lang w:val="en-US"/>
            </w:rPr>
          </w:rPrChange>
        </w:rPr>
        <w:t xml:space="preserve">easily </w:t>
      </w:r>
      <w:r w:rsidR="009905F4" w:rsidRPr="0079701D">
        <w:rPr>
          <w:rFonts w:ascii="Calibri" w:hAnsi="Calibri"/>
          <w:color w:val="000000" w:themeColor="text1"/>
          <w:lang w:val="en-US"/>
          <w:rPrChange w:id="215" w:author="Danilo Bzdok" w:date="2018-05-07T18:28:00Z">
            <w:rPr>
              <w:rFonts w:ascii="Calibri" w:hAnsi="Calibri"/>
              <w:color w:val="000000" w:themeColor="text1"/>
              <w:sz w:val="22"/>
              <w:szCs w:val="22"/>
              <w:lang w:val="en-US"/>
            </w:rPr>
          </w:rPrChange>
        </w:rPr>
        <w:t xml:space="preserve">successfully </w:t>
      </w:r>
      <w:r w:rsidRPr="0079701D">
        <w:rPr>
          <w:rFonts w:ascii="Calibri" w:hAnsi="Calibri"/>
          <w:color w:val="000000" w:themeColor="text1"/>
          <w:lang w:val="en-US"/>
          <w:rPrChange w:id="216" w:author="Danilo Bzdok" w:date="2018-05-07T18:28:00Z">
            <w:rPr>
              <w:rFonts w:ascii="Calibri" w:hAnsi="Calibri"/>
              <w:color w:val="000000" w:themeColor="text1"/>
              <w:sz w:val="22"/>
              <w:szCs w:val="22"/>
              <w:lang w:val="en-US"/>
            </w:rPr>
          </w:rPrChange>
        </w:rPr>
        <w:t>exceed</w:t>
      </w:r>
      <w:r w:rsidR="009905F4" w:rsidRPr="0079701D">
        <w:rPr>
          <w:rFonts w:ascii="Calibri" w:hAnsi="Calibri"/>
          <w:color w:val="000000" w:themeColor="text1"/>
          <w:lang w:val="en-US"/>
          <w:rPrChange w:id="217" w:author="Danilo Bzdok" w:date="2018-05-07T18:28:00Z">
            <w:rPr>
              <w:rFonts w:ascii="Calibri" w:hAnsi="Calibri"/>
              <w:color w:val="000000" w:themeColor="text1"/>
              <w:sz w:val="22"/>
              <w:szCs w:val="22"/>
              <w:lang w:val="en-US"/>
            </w:rPr>
          </w:rPrChange>
        </w:rPr>
        <w:t>ed</w:t>
      </w:r>
      <w:r w:rsidRPr="0079701D">
        <w:rPr>
          <w:rFonts w:ascii="Calibri" w:hAnsi="Calibri"/>
          <w:color w:val="000000" w:themeColor="text1"/>
          <w:lang w:val="en-US"/>
          <w:rPrChange w:id="218" w:author="Danilo Bzdok" w:date="2018-05-07T18:28:00Z">
            <w:rPr>
              <w:rFonts w:ascii="Calibri" w:hAnsi="Calibri"/>
              <w:color w:val="000000" w:themeColor="text1"/>
              <w:sz w:val="22"/>
              <w:szCs w:val="22"/>
              <w:lang w:val="en-US"/>
            </w:rPr>
          </w:rPrChange>
        </w:rPr>
        <w:t xml:space="preserve"> the statistical significance threshold. </w:t>
      </w:r>
      <w:r w:rsidR="009905F4" w:rsidRPr="0079701D">
        <w:rPr>
          <w:rFonts w:ascii="Calibri" w:hAnsi="Calibri"/>
          <w:color w:val="000000" w:themeColor="text1"/>
          <w:lang w:val="en-US"/>
          <w:rPrChange w:id="219" w:author="Danilo Bzdok" w:date="2018-05-07T18:28:00Z">
            <w:rPr>
              <w:rFonts w:ascii="Calibri" w:hAnsi="Calibri"/>
              <w:color w:val="000000" w:themeColor="text1"/>
              <w:sz w:val="22"/>
              <w:szCs w:val="22"/>
              <w:lang w:val="en-US"/>
            </w:rPr>
          </w:rPrChange>
        </w:rPr>
        <w:t>Yet</w:t>
      </w:r>
      <w:r w:rsidRPr="0079701D">
        <w:rPr>
          <w:rFonts w:ascii="Calibri" w:hAnsi="Calibri"/>
          <w:color w:val="000000" w:themeColor="text1"/>
          <w:lang w:val="en-US"/>
          <w:rPrChange w:id="220" w:author="Danilo Bzdok" w:date="2018-05-07T18:28:00Z">
            <w:rPr>
              <w:rFonts w:ascii="Calibri" w:hAnsi="Calibri"/>
              <w:color w:val="000000" w:themeColor="text1"/>
              <w:sz w:val="22"/>
              <w:szCs w:val="22"/>
              <w:lang w:val="en-US"/>
            </w:rPr>
          </w:rPrChange>
        </w:rPr>
        <w:t xml:space="preserve">, a predictive model </w:t>
      </w:r>
      <w:r w:rsidR="009905F4" w:rsidRPr="0079701D">
        <w:rPr>
          <w:rFonts w:ascii="Calibri" w:hAnsi="Calibri"/>
          <w:color w:val="000000" w:themeColor="text1"/>
          <w:lang w:val="en-US"/>
          <w:rPrChange w:id="221" w:author="Danilo Bzdok" w:date="2018-05-07T18:28:00Z">
            <w:rPr>
              <w:rFonts w:ascii="Calibri" w:hAnsi="Calibri"/>
              <w:color w:val="000000" w:themeColor="text1"/>
              <w:sz w:val="22"/>
              <w:szCs w:val="22"/>
              <w:lang w:val="en-US"/>
            </w:rPr>
          </w:rPrChange>
        </w:rPr>
        <w:t xml:space="preserve">built on the same data revealed that considering </w:t>
      </w:r>
      <w:r w:rsidRPr="0079701D">
        <w:rPr>
          <w:rFonts w:ascii="Calibri" w:hAnsi="Calibri"/>
          <w:color w:val="000000" w:themeColor="text1"/>
          <w:lang w:val="en-US"/>
          <w:rPrChange w:id="222" w:author="Danilo Bzdok" w:date="2018-05-07T18:28:00Z">
            <w:rPr>
              <w:rFonts w:ascii="Calibri" w:hAnsi="Calibri"/>
              <w:color w:val="000000" w:themeColor="text1"/>
              <w:sz w:val="22"/>
              <w:szCs w:val="22"/>
              <w:lang w:val="en-US"/>
            </w:rPr>
          </w:rPrChange>
        </w:rPr>
        <w:t>body height alone perfo</w:t>
      </w:r>
      <w:r w:rsidR="009905F4" w:rsidRPr="0079701D">
        <w:rPr>
          <w:rFonts w:ascii="Calibri" w:hAnsi="Calibri"/>
          <w:color w:val="000000" w:themeColor="text1"/>
          <w:lang w:val="en-US"/>
          <w:rPrChange w:id="223" w:author="Danilo Bzdok" w:date="2018-05-07T18:28:00Z">
            <w:rPr>
              <w:rFonts w:ascii="Calibri" w:hAnsi="Calibri"/>
              <w:color w:val="000000" w:themeColor="text1"/>
              <w:sz w:val="22"/>
              <w:szCs w:val="22"/>
              <w:lang w:val="en-US"/>
            </w:rPr>
          </w:rPrChange>
        </w:rPr>
        <w:t>rmed</w:t>
      </w:r>
      <w:r w:rsidRPr="0079701D">
        <w:rPr>
          <w:rFonts w:ascii="Calibri" w:hAnsi="Calibri"/>
          <w:color w:val="000000" w:themeColor="text1"/>
          <w:lang w:val="en-US"/>
          <w:rPrChange w:id="224" w:author="Danilo Bzdok" w:date="2018-05-07T18:28:00Z">
            <w:rPr>
              <w:rFonts w:ascii="Calibri" w:hAnsi="Calibri"/>
              <w:color w:val="000000" w:themeColor="text1"/>
              <w:sz w:val="22"/>
              <w:szCs w:val="22"/>
              <w:lang w:val="en-US"/>
            </w:rPr>
          </w:rPrChange>
        </w:rPr>
        <w:t xml:space="preserve"> virtually on par with predictions based on all 4 coefficients (R</w:t>
      </w:r>
      <w:r w:rsidRPr="0079701D">
        <w:rPr>
          <w:rFonts w:ascii="Calibri" w:hAnsi="Calibri"/>
          <w:color w:val="000000" w:themeColor="text1"/>
          <w:vertAlign w:val="superscript"/>
          <w:lang w:val="en-US"/>
          <w:rPrChange w:id="225" w:author="Danilo Bzdok" w:date="2018-05-07T18:28:00Z">
            <w:rPr>
              <w:rFonts w:ascii="Calibri" w:hAnsi="Calibri"/>
              <w:color w:val="000000" w:themeColor="text1"/>
              <w:sz w:val="22"/>
              <w:szCs w:val="22"/>
              <w:vertAlign w:val="superscript"/>
              <w:lang w:val="en-US"/>
            </w:rPr>
          </w:rPrChange>
        </w:rPr>
        <w:t>2</w:t>
      </w:r>
      <w:r w:rsidRPr="0079701D">
        <w:rPr>
          <w:rFonts w:ascii="Calibri" w:hAnsi="Calibri"/>
          <w:color w:val="000000" w:themeColor="text1"/>
          <w:lang w:val="en-US"/>
          <w:rPrChange w:id="226" w:author="Danilo Bzdok" w:date="2018-05-07T18:28:00Z">
            <w:rPr>
              <w:rFonts w:ascii="Calibri" w:hAnsi="Calibri"/>
              <w:color w:val="000000" w:themeColor="text1"/>
              <w:sz w:val="22"/>
              <w:szCs w:val="22"/>
              <w:lang w:val="en-US"/>
            </w:rPr>
          </w:rPrChange>
        </w:rPr>
        <w:t>=0.74 versus R</w:t>
      </w:r>
      <w:r w:rsidRPr="0079701D">
        <w:rPr>
          <w:rFonts w:ascii="Calibri" w:hAnsi="Calibri"/>
          <w:color w:val="000000" w:themeColor="text1"/>
          <w:vertAlign w:val="superscript"/>
          <w:lang w:val="en-US"/>
          <w:rPrChange w:id="227" w:author="Danilo Bzdok" w:date="2018-05-07T18:28:00Z">
            <w:rPr>
              <w:rFonts w:ascii="Calibri" w:hAnsi="Calibri"/>
              <w:color w:val="000000" w:themeColor="text1"/>
              <w:sz w:val="22"/>
              <w:szCs w:val="22"/>
              <w:vertAlign w:val="superscript"/>
              <w:lang w:val="en-US"/>
            </w:rPr>
          </w:rPrChange>
        </w:rPr>
        <w:t>2</w:t>
      </w:r>
      <w:r w:rsidRPr="0079701D">
        <w:rPr>
          <w:rFonts w:ascii="Calibri" w:hAnsi="Calibri"/>
          <w:color w:val="000000" w:themeColor="text1"/>
          <w:lang w:val="en-US"/>
          <w:rPrChange w:id="228" w:author="Danilo Bzdok" w:date="2018-05-07T18:28:00Z">
            <w:rPr>
              <w:rFonts w:ascii="Calibri" w:hAnsi="Calibri"/>
              <w:color w:val="000000" w:themeColor="text1"/>
              <w:sz w:val="22"/>
              <w:szCs w:val="22"/>
              <w:lang w:val="en-US"/>
            </w:rPr>
          </w:rPrChange>
        </w:rPr>
        <w:t>=0.76).</w:t>
      </w:r>
      <w:r w:rsidR="009905F4" w:rsidRPr="0079701D">
        <w:rPr>
          <w:rFonts w:ascii="Calibri" w:hAnsi="Calibri"/>
          <w:color w:val="000000" w:themeColor="text1"/>
          <w:lang w:val="en-US"/>
          <w:rPrChange w:id="229" w:author="Danilo Bzdok" w:date="2018-05-07T18:28:00Z">
            <w:rPr>
              <w:rFonts w:ascii="Calibri" w:hAnsi="Calibri"/>
              <w:color w:val="000000" w:themeColor="text1"/>
              <w:sz w:val="22"/>
              <w:szCs w:val="22"/>
              <w:lang w:val="en-US"/>
            </w:rPr>
          </w:rPrChange>
        </w:rPr>
        <w:t xml:space="preserve"> That is, </w:t>
      </w:r>
      <w:r w:rsidR="002B77D9" w:rsidRPr="0079701D">
        <w:rPr>
          <w:rFonts w:ascii="Calibri" w:hAnsi="Calibri"/>
          <w:color w:val="000000" w:themeColor="text1"/>
          <w:lang w:val="en-US"/>
        </w:rPr>
        <w:t xml:space="preserve">age, gender and </w:t>
      </w:r>
      <w:r w:rsidR="009905F4" w:rsidRPr="0079701D">
        <w:rPr>
          <w:rFonts w:ascii="Calibri" w:hAnsi="Calibri"/>
          <w:color w:val="000000" w:themeColor="text1"/>
          <w:lang w:val="en-US"/>
          <w:rPrChange w:id="230" w:author="Danilo Bzdok" w:date="2018-05-07T18:28:00Z">
            <w:rPr>
              <w:rFonts w:ascii="Calibri" w:hAnsi="Calibri"/>
              <w:color w:val="000000" w:themeColor="text1"/>
              <w:lang w:val="en-US"/>
            </w:rPr>
          </w:rPrChange>
        </w:rPr>
        <w:t>smoking habits</w:t>
      </w:r>
      <w:r w:rsidR="002B77D9" w:rsidRPr="0079701D">
        <w:rPr>
          <w:rFonts w:ascii="Calibri" w:hAnsi="Calibri"/>
          <w:color w:val="000000" w:themeColor="text1"/>
          <w:lang w:val="en-US"/>
          <w:rPrChange w:id="231" w:author="Danilo Bzdok" w:date="2018-05-07T18:28:00Z">
            <w:rPr>
              <w:rFonts w:ascii="Calibri" w:hAnsi="Calibri"/>
              <w:color w:val="000000" w:themeColor="text1"/>
              <w:lang w:val="en-US"/>
            </w:rPr>
          </w:rPrChange>
        </w:rPr>
        <w:t xml:space="preserve"> all easily </w:t>
      </w:r>
      <w:r w:rsidR="009905F4" w:rsidRPr="0079701D">
        <w:rPr>
          <w:rFonts w:ascii="Calibri" w:hAnsi="Calibri"/>
          <w:color w:val="000000" w:themeColor="text1"/>
          <w:lang w:val="en-US"/>
          <w:rPrChange w:id="232" w:author="Danilo Bzdok" w:date="2018-05-07T18:28:00Z">
            <w:rPr>
              <w:rFonts w:ascii="Calibri" w:hAnsi="Calibri"/>
              <w:color w:val="000000" w:themeColor="text1"/>
              <w:lang w:val="en-US"/>
            </w:rPr>
          </w:rPrChange>
        </w:rPr>
        <w:t>reached statistical</w:t>
      </w:r>
      <w:r w:rsidR="002B77D9" w:rsidRPr="0079701D">
        <w:rPr>
          <w:rFonts w:ascii="Calibri" w:hAnsi="Calibri"/>
          <w:color w:val="000000" w:themeColor="text1"/>
          <w:lang w:val="en-US"/>
          <w:rPrChange w:id="233" w:author="Danilo Bzdok" w:date="2018-05-07T18:28:00Z">
            <w:rPr>
              <w:rFonts w:ascii="Calibri" w:hAnsi="Calibri"/>
              <w:color w:val="000000" w:themeColor="text1"/>
              <w:lang w:val="en-US"/>
            </w:rPr>
          </w:rPrChange>
        </w:rPr>
        <w:t xml:space="preserve"> significan</w:t>
      </w:r>
      <w:r w:rsidR="009905F4" w:rsidRPr="0079701D">
        <w:rPr>
          <w:rFonts w:ascii="Calibri" w:hAnsi="Calibri"/>
          <w:color w:val="000000" w:themeColor="text1"/>
          <w:lang w:val="en-US"/>
          <w:rPrChange w:id="234" w:author="Danilo Bzdok" w:date="2018-05-07T18:28:00Z">
            <w:rPr>
              <w:rFonts w:ascii="Calibri" w:hAnsi="Calibri"/>
              <w:color w:val="000000" w:themeColor="text1"/>
              <w:lang w:val="en-US"/>
            </w:rPr>
          </w:rPrChange>
        </w:rPr>
        <w:t xml:space="preserve">ce, but offered little value </w:t>
      </w:r>
      <w:proofErr w:type="gramStart"/>
      <w:r w:rsidR="009905F4" w:rsidRPr="0079701D">
        <w:rPr>
          <w:rFonts w:ascii="Calibri" w:hAnsi="Calibri"/>
          <w:color w:val="000000" w:themeColor="text1"/>
          <w:lang w:val="en-US"/>
          <w:rPrChange w:id="235" w:author="Danilo Bzdok" w:date="2018-05-07T18:28:00Z">
            <w:rPr>
              <w:rFonts w:ascii="Calibri" w:hAnsi="Calibri"/>
              <w:color w:val="000000" w:themeColor="text1"/>
              <w:lang w:val="en-US"/>
            </w:rPr>
          </w:rPrChange>
        </w:rPr>
        <w:t>for the purpose of</w:t>
      </w:r>
      <w:proofErr w:type="gramEnd"/>
      <w:r w:rsidR="009905F4" w:rsidRPr="0079701D">
        <w:rPr>
          <w:rFonts w:ascii="Calibri" w:hAnsi="Calibri"/>
          <w:color w:val="000000" w:themeColor="text1"/>
          <w:lang w:val="en-US"/>
          <w:rPrChange w:id="236" w:author="Danilo Bzdok" w:date="2018-05-07T18:28:00Z">
            <w:rPr>
              <w:rFonts w:ascii="Calibri" w:hAnsi="Calibri"/>
              <w:color w:val="000000" w:themeColor="text1"/>
              <w:lang w:val="en-US"/>
            </w:rPr>
          </w:rPrChange>
        </w:rPr>
        <w:t xml:space="preserve"> prediction.</w:t>
      </w:r>
      <w:r w:rsidR="003963E8" w:rsidRPr="0079701D">
        <w:rPr>
          <w:rFonts w:ascii="Calibri" w:hAnsi="Calibri"/>
          <w:color w:val="000000" w:themeColor="text1"/>
          <w:lang w:val="en-US"/>
          <w:rPrChange w:id="237" w:author="Danilo Bzdok" w:date="2018-05-07T18:28:00Z">
            <w:rPr>
              <w:rFonts w:ascii="Calibri" w:hAnsi="Calibri"/>
              <w:color w:val="000000" w:themeColor="text1"/>
              <w:lang w:val="en-US"/>
            </w:rPr>
          </w:rPrChange>
        </w:rPr>
        <w:t xml:space="preserve"> </w:t>
      </w:r>
      <w:r w:rsidR="003963E8" w:rsidRPr="0079701D">
        <w:rPr>
          <w:rFonts w:ascii="Calibri" w:hAnsi="Calibri"/>
          <w:color w:val="000000"/>
          <w:lang w:val="en-US"/>
          <w:rPrChange w:id="238" w:author="Danilo Bzdok" w:date="2018-05-07T18:28:00Z">
            <w:rPr>
              <w:rFonts w:ascii="Calibri" w:hAnsi="Calibri"/>
              <w:color w:val="000000"/>
              <w:lang w:val="en-US"/>
            </w:rPr>
          </w:rPrChange>
        </w:rPr>
        <w:t>In the</w:t>
      </w:r>
      <w:r w:rsidR="009129D9" w:rsidRPr="0079701D">
        <w:rPr>
          <w:rFonts w:ascii="Calibri" w:hAnsi="Calibri"/>
          <w:color w:val="000000"/>
          <w:lang w:val="en-US"/>
          <w:rPrChange w:id="239" w:author="Danilo Bzdok" w:date="2018-05-07T18:28:00Z">
            <w:rPr>
              <w:rFonts w:ascii="Calibri" w:hAnsi="Calibri"/>
              <w:color w:val="000000"/>
              <w:lang w:val="en-US"/>
            </w:rPr>
          </w:rPrChange>
        </w:rPr>
        <w:t xml:space="preserve"> case</w:t>
      </w:r>
      <w:r w:rsidR="003963E8" w:rsidRPr="0079701D">
        <w:rPr>
          <w:rFonts w:ascii="Calibri" w:hAnsi="Calibri"/>
          <w:color w:val="000000"/>
          <w:lang w:val="en-US"/>
          <w:rPrChange w:id="240" w:author="Danilo Bzdok" w:date="2018-05-07T18:28:00Z">
            <w:rPr>
              <w:rFonts w:ascii="Calibri" w:hAnsi="Calibri"/>
              <w:color w:val="000000"/>
              <w:lang w:val="en-US"/>
            </w:rPr>
          </w:rPrChange>
        </w:rPr>
        <w:t xml:space="preserve"> of lung capacity prediction</w:t>
      </w:r>
      <w:r w:rsidR="009129D9" w:rsidRPr="0079701D">
        <w:rPr>
          <w:rFonts w:ascii="Calibri" w:hAnsi="Calibri"/>
          <w:color w:val="000000"/>
          <w:lang w:val="en-US"/>
          <w:rPrChange w:id="241" w:author="Danilo Bzdok" w:date="2018-05-07T18:28:00Z">
            <w:rPr>
              <w:rFonts w:ascii="Calibri" w:hAnsi="Calibri"/>
              <w:color w:val="000000"/>
              <w:lang w:val="en-US"/>
            </w:rPr>
          </w:rPrChange>
        </w:rPr>
        <w:t xml:space="preserve">, the predictive variable </w:t>
      </w:r>
      <w:r w:rsidR="009129D9" w:rsidRPr="0079701D">
        <w:rPr>
          <w:rFonts w:ascii="Calibri" w:hAnsi="Calibri"/>
          <w:color w:val="000000"/>
          <w:lang w:val="en-US"/>
          <w:rPrChange w:id="242" w:author="Danilo Bzdok" w:date="2018-05-07T18:28:00Z">
            <w:rPr>
              <w:rFonts w:ascii="Calibri" w:hAnsi="Calibri"/>
              <w:color w:val="000000"/>
              <w:lang w:val="en-US"/>
            </w:rPr>
          </w:rPrChange>
        </w:rPr>
        <w:lastRenderedPageBreak/>
        <w:t>se</w:t>
      </w:r>
      <w:r w:rsidR="003963E8" w:rsidRPr="0079701D">
        <w:rPr>
          <w:rFonts w:ascii="Calibri" w:hAnsi="Calibri"/>
          <w:color w:val="000000"/>
          <w:lang w:val="en-US"/>
          <w:rPrChange w:id="243" w:author="Danilo Bzdok" w:date="2018-05-07T18:28:00Z">
            <w:rPr>
              <w:rFonts w:ascii="Calibri" w:hAnsi="Calibri"/>
              <w:color w:val="000000"/>
              <w:lang w:val="en-US"/>
            </w:rPr>
          </w:rPrChange>
        </w:rPr>
        <w:t xml:space="preserve">lection concurred with </w:t>
      </w:r>
      <w:ins w:id="244" w:author="Danilo Bzdok" w:date="2018-05-07T18:28:00Z">
        <w:r w:rsidR="0079701D">
          <w:rPr>
            <w:rFonts w:ascii="Calibri" w:hAnsi="Calibri"/>
            <w:color w:val="000000"/>
            <w:lang w:val="en-US"/>
          </w:rPr>
          <w:t xml:space="preserve">the </w:t>
        </w:r>
      </w:ins>
      <w:r w:rsidR="003963E8" w:rsidRPr="0079701D">
        <w:rPr>
          <w:rFonts w:ascii="Calibri" w:hAnsi="Calibri"/>
          <w:color w:val="000000"/>
          <w:lang w:val="en-US"/>
        </w:rPr>
        <w:t>highest</w:t>
      </w:r>
      <w:r w:rsidR="009129D9" w:rsidRPr="0079701D">
        <w:rPr>
          <w:rFonts w:ascii="Calibri" w:hAnsi="Calibri"/>
          <w:color w:val="000000"/>
          <w:lang w:val="en-US"/>
        </w:rPr>
        <w:t xml:space="preserve"> absolute coefficient in both approaches to determined importance</w:t>
      </w:r>
      <w:r w:rsidR="003963E8" w:rsidRPr="0079701D">
        <w:rPr>
          <w:rFonts w:ascii="Calibri" w:hAnsi="Calibri"/>
          <w:color w:val="000000"/>
          <w:lang w:val="en-US"/>
          <w:rPrChange w:id="245" w:author="Danilo Bzdok" w:date="2018-05-07T18:28:00Z">
            <w:rPr>
              <w:rFonts w:ascii="Calibri" w:hAnsi="Calibri"/>
              <w:color w:val="000000"/>
              <w:lang w:val="en-US"/>
            </w:rPr>
          </w:rPrChange>
        </w:rPr>
        <w:t>.</w:t>
      </w:r>
      <w:r w:rsidR="00D076FA" w:rsidRPr="0079701D">
        <w:rPr>
          <w:rFonts w:ascii="Calibri" w:hAnsi="Calibri"/>
          <w:color w:val="000000"/>
          <w:lang w:val="en-US"/>
          <w:rPrChange w:id="246" w:author="Danilo Bzdok" w:date="2018-05-07T18:28:00Z">
            <w:rPr>
              <w:rFonts w:ascii="Calibri" w:hAnsi="Calibri"/>
              <w:color w:val="000000"/>
              <w:lang w:val="en-US"/>
            </w:rPr>
          </w:rPrChange>
        </w:rPr>
        <w:t xml:space="preserve"> </w:t>
      </w:r>
      <w:r w:rsidR="003963E8" w:rsidRPr="0079701D">
        <w:rPr>
          <w:rFonts w:ascii="Calibri" w:eastAsia="Times New Roman" w:hAnsi="Calibri"/>
          <w:color w:val="000000"/>
          <w:lang w:val="en-US"/>
          <w:rPrChange w:id="247" w:author="Danilo Bzdok" w:date="2018-05-07T18:28:00Z">
            <w:rPr>
              <w:rFonts w:ascii="Calibri" w:eastAsia="Times New Roman" w:hAnsi="Calibri"/>
              <w:color w:val="000000"/>
              <w:lang w:val="en-US"/>
            </w:rPr>
          </w:rPrChange>
        </w:rPr>
        <w:t>T</w:t>
      </w:r>
      <w:r w:rsidR="00D076FA" w:rsidRPr="0079701D">
        <w:rPr>
          <w:rFonts w:ascii="Calibri" w:eastAsia="Times New Roman" w:hAnsi="Calibri"/>
          <w:color w:val="000000"/>
          <w:lang w:val="en-US"/>
          <w:rPrChange w:id="248" w:author="Danilo Bzdok" w:date="2018-05-07T18:28:00Z">
            <w:rPr>
              <w:rFonts w:ascii="Calibri" w:eastAsia="Times New Roman" w:hAnsi="Calibri"/>
              <w:color w:val="000000"/>
              <w:lang w:val="en-US"/>
            </w:rPr>
          </w:rPrChange>
        </w:rPr>
        <w:t xml:space="preserve">he prediction regime may </w:t>
      </w:r>
      <w:r w:rsidR="003963E8" w:rsidRPr="0079701D">
        <w:rPr>
          <w:rFonts w:ascii="Calibri" w:eastAsia="Times New Roman" w:hAnsi="Calibri"/>
          <w:color w:val="000000"/>
          <w:lang w:val="en-US"/>
          <w:rPrChange w:id="249" w:author="Danilo Bzdok" w:date="2018-05-07T18:28:00Z">
            <w:rPr>
              <w:rFonts w:ascii="Calibri" w:eastAsia="Times New Roman" w:hAnsi="Calibri"/>
              <w:color w:val="000000"/>
              <w:lang w:val="en-US"/>
            </w:rPr>
          </w:rPrChange>
        </w:rPr>
        <w:t xml:space="preserve">here </w:t>
      </w:r>
      <w:r w:rsidR="00D076FA" w:rsidRPr="0079701D">
        <w:rPr>
          <w:rFonts w:ascii="Calibri" w:eastAsia="Times New Roman" w:hAnsi="Calibri"/>
          <w:color w:val="000000"/>
          <w:lang w:val="en-US"/>
          <w:rPrChange w:id="250" w:author="Danilo Bzdok" w:date="2018-05-07T18:28:00Z">
            <w:rPr>
              <w:rFonts w:ascii="Calibri" w:eastAsia="Times New Roman" w:hAnsi="Calibri"/>
              <w:color w:val="000000"/>
              <w:lang w:val="en-US"/>
            </w:rPr>
          </w:rPrChange>
        </w:rPr>
        <w:t xml:space="preserve">miss the </w:t>
      </w:r>
      <w:r w:rsidR="003963E8" w:rsidRPr="0079701D">
        <w:rPr>
          <w:rFonts w:ascii="Calibri" w:eastAsia="Times New Roman" w:hAnsi="Calibri"/>
          <w:color w:val="000000"/>
          <w:lang w:val="en-US"/>
          <w:rPrChange w:id="251" w:author="Danilo Bzdok" w:date="2018-05-07T18:28:00Z">
            <w:rPr>
              <w:rFonts w:ascii="Calibri" w:eastAsia="Times New Roman" w:hAnsi="Calibri"/>
              <w:color w:val="000000"/>
              <w:lang w:val="en-US"/>
            </w:rPr>
          </w:rPrChange>
        </w:rPr>
        <w:t xml:space="preserve">potentially </w:t>
      </w:r>
      <w:r w:rsidR="00D076FA" w:rsidRPr="0079701D">
        <w:rPr>
          <w:rFonts w:ascii="Calibri" w:eastAsia="Times New Roman" w:hAnsi="Calibri"/>
          <w:color w:val="000000"/>
          <w:lang w:val="en-US"/>
          <w:rPrChange w:id="252" w:author="Danilo Bzdok" w:date="2018-05-07T18:28:00Z">
            <w:rPr>
              <w:rFonts w:ascii="Calibri" w:eastAsia="Times New Roman" w:hAnsi="Calibri"/>
              <w:color w:val="000000"/>
              <w:lang w:val="en-US"/>
            </w:rPr>
          </w:rPrChange>
        </w:rPr>
        <w:t>mechanistic</w:t>
      </w:r>
      <w:r w:rsidR="003963E8" w:rsidRPr="0079701D">
        <w:rPr>
          <w:rFonts w:ascii="Calibri" w:eastAsia="Times New Roman" w:hAnsi="Calibri"/>
          <w:color w:val="000000"/>
          <w:lang w:val="en-US"/>
          <w:rPrChange w:id="253" w:author="Danilo Bzdok" w:date="2018-05-07T18:28:00Z">
            <w:rPr>
              <w:rFonts w:ascii="Calibri" w:eastAsia="Times New Roman" w:hAnsi="Calibri"/>
              <w:color w:val="000000"/>
              <w:lang w:val="en-US"/>
            </w:rPr>
          </w:rPrChange>
        </w:rPr>
        <w:t>ally relevant</w:t>
      </w:r>
      <w:r w:rsidR="00D076FA" w:rsidRPr="0079701D">
        <w:rPr>
          <w:rFonts w:ascii="Calibri" w:eastAsia="Times New Roman" w:hAnsi="Calibri"/>
          <w:color w:val="000000"/>
          <w:lang w:val="en-US"/>
          <w:rPrChange w:id="254" w:author="Danilo Bzdok" w:date="2018-05-07T18:28:00Z">
            <w:rPr>
              <w:rFonts w:ascii="Calibri" w:eastAsia="Times New Roman" w:hAnsi="Calibri"/>
              <w:color w:val="000000"/>
              <w:lang w:val="en-US"/>
            </w:rPr>
          </w:rPrChange>
        </w:rPr>
        <w:t xml:space="preserve"> of </w:t>
      </w:r>
      <w:r w:rsidR="003963E8" w:rsidRPr="0079701D">
        <w:rPr>
          <w:rFonts w:ascii="Calibri" w:eastAsia="Times New Roman" w:hAnsi="Calibri"/>
          <w:color w:val="000000"/>
          <w:lang w:val="en-US"/>
          <w:rPrChange w:id="255" w:author="Danilo Bzdok" w:date="2018-05-07T18:28:00Z">
            <w:rPr>
              <w:rFonts w:ascii="Calibri" w:eastAsia="Times New Roman" w:hAnsi="Calibri"/>
              <w:color w:val="000000"/>
              <w:lang w:val="en-US"/>
            </w:rPr>
          </w:rPrChange>
        </w:rPr>
        <w:t xml:space="preserve">influence of </w:t>
      </w:r>
      <w:r w:rsidR="00D076FA" w:rsidRPr="0079701D">
        <w:rPr>
          <w:rFonts w:ascii="Calibri" w:eastAsia="Times New Roman" w:hAnsi="Calibri"/>
          <w:color w:val="000000"/>
          <w:lang w:val="en-US"/>
          <w:rPrChange w:id="256" w:author="Danilo Bzdok" w:date="2018-05-07T18:28:00Z">
            <w:rPr>
              <w:rFonts w:ascii="Calibri" w:eastAsia="Times New Roman" w:hAnsi="Calibri"/>
              <w:color w:val="000000"/>
              <w:lang w:val="en-US"/>
            </w:rPr>
          </w:rPrChange>
        </w:rPr>
        <w:t xml:space="preserve">smoking </w:t>
      </w:r>
      <w:r w:rsidR="003963E8" w:rsidRPr="0079701D">
        <w:rPr>
          <w:rFonts w:ascii="Calibri" w:eastAsia="Times New Roman" w:hAnsi="Calibri"/>
          <w:color w:val="000000"/>
          <w:lang w:val="en-US"/>
          <w:rPrChange w:id="257" w:author="Danilo Bzdok" w:date="2018-05-07T18:28:00Z">
            <w:rPr>
              <w:rFonts w:ascii="Calibri" w:eastAsia="Times New Roman" w:hAnsi="Calibri"/>
              <w:color w:val="000000"/>
              <w:lang w:val="en-US"/>
            </w:rPr>
          </w:rPrChange>
        </w:rPr>
        <w:t>by being much more</w:t>
      </w:r>
      <w:r w:rsidR="00D076FA" w:rsidRPr="0079701D">
        <w:rPr>
          <w:rFonts w:ascii="Calibri" w:eastAsia="Times New Roman" w:hAnsi="Calibri"/>
          <w:color w:val="000000"/>
          <w:lang w:val="en-US"/>
          <w:rPrChange w:id="258" w:author="Danilo Bzdok" w:date="2018-05-07T18:28:00Z">
            <w:rPr>
              <w:rFonts w:ascii="Calibri" w:eastAsia="Times New Roman" w:hAnsi="Calibri"/>
              <w:color w:val="000000"/>
              <w:lang w:val="en-US"/>
            </w:rPr>
          </w:rPrChange>
        </w:rPr>
        <w:t xml:space="preserve"> pragmatic</w:t>
      </w:r>
      <w:r w:rsidR="003963E8" w:rsidRPr="0079701D">
        <w:rPr>
          <w:rFonts w:ascii="Calibri" w:eastAsia="Times New Roman" w:hAnsi="Calibri"/>
          <w:color w:val="000000"/>
          <w:lang w:val="en-US"/>
          <w:rPrChange w:id="259" w:author="Danilo Bzdok" w:date="2018-05-07T18:28:00Z">
            <w:rPr>
              <w:rFonts w:ascii="Calibri" w:eastAsia="Times New Roman" w:hAnsi="Calibri"/>
              <w:color w:val="000000"/>
              <w:lang w:val="en-US"/>
            </w:rPr>
          </w:rPrChange>
        </w:rPr>
        <w:t>.</w:t>
      </w:r>
      <w:r w:rsidR="00AC217A" w:rsidRPr="0079701D">
        <w:rPr>
          <w:rFonts w:ascii="Calibri" w:eastAsia="Times New Roman" w:hAnsi="Calibri"/>
          <w:color w:val="000000"/>
          <w:lang w:val="en-US"/>
          <w:rPrChange w:id="260" w:author="Danilo Bzdok" w:date="2018-05-07T18:28:00Z">
            <w:rPr>
              <w:rFonts w:ascii="Calibri" w:eastAsia="Times New Roman" w:hAnsi="Calibri"/>
              <w:color w:val="000000"/>
              <w:lang w:val="en-US"/>
            </w:rPr>
          </w:rPrChange>
        </w:rPr>
        <w:t xml:space="preserve"> The </w:t>
      </w:r>
      <w:r w:rsidR="00D076FA" w:rsidRPr="0079701D">
        <w:rPr>
          <w:rFonts w:ascii="Calibri" w:eastAsia="Times New Roman" w:hAnsi="Calibri"/>
          <w:color w:val="000000"/>
          <w:lang w:val="en-US"/>
          <w:rPrChange w:id="261" w:author="Danilo Bzdok" w:date="2018-05-07T18:28:00Z">
            <w:rPr>
              <w:rFonts w:ascii="Calibri" w:eastAsia="Times New Roman" w:hAnsi="Calibri"/>
              <w:color w:val="000000"/>
              <w:lang w:val="en-US"/>
            </w:rPr>
          </w:rPrChange>
        </w:rPr>
        <w:t>high signif</w:t>
      </w:r>
      <w:r w:rsidR="00AC217A" w:rsidRPr="0079701D">
        <w:rPr>
          <w:rFonts w:ascii="Calibri" w:eastAsia="Times New Roman" w:hAnsi="Calibri"/>
          <w:color w:val="000000"/>
          <w:lang w:val="en-US"/>
          <w:rPrChange w:id="262" w:author="Danilo Bzdok" w:date="2018-05-07T18:28:00Z">
            <w:rPr>
              <w:rFonts w:ascii="Calibri" w:eastAsia="Times New Roman" w:hAnsi="Calibri"/>
              <w:color w:val="000000"/>
              <w:lang w:val="en-US"/>
            </w:rPr>
          </w:rPrChange>
        </w:rPr>
        <w:t>icance of all input variables may</w:t>
      </w:r>
      <w:r w:rsidR="00D076FA" w:rsidRPr="0079701D">
        <w:rPr>
          <w:rFonts w:ascii="Calibri" w:eastAsia="Times New Roman" w:hAnsi="Calibri"/>
          <w:color w:val="000000"/>
          <w:lang w:val="en-US"/>
          <w:rPrChange w:id="263" w:author="Danilo Bzdok" w:date="2018-05-07T18:28:00Z">
            <w:rPr>
              <w:rFonts w:ascii="Calibri" w:eastAsia="Times New Roman" w:hAnsi="Calibri"/>
              <w:color w:val="000000"/>
              <w:lang w:val="en-US"/>
            </w:rPr>
          </w:rPrChange>
        </w:rPr>
        <w:t xml:space="preserve"> </w:t>
      </w:r>
      <w:r w:rsidR="00AC217A" w:rsidRPr="0079701D">
        <w:rPr>
          <w:rFonts w:ascii="Calibri" w:eastAsia="Times New Roman" w:hAnsi="Calibri"/>
          <w:color w:val="000000"/>
          <w:lang w:val="en-US"/>
          <w:rPrChange w:id="264" w:author="Danilo Bzdok" w:date="2018-05-07T18:28:00Z">
            <w:rPr>
              <w:rFonts w:ascii="Calibri" w:eastAsia="Times New Roman" w:hAnsi="Calibri"/>
              <w:color w:val="000000"/>
              <w:lang w:val="en-US"/>
            </w:rPr>
          </w:rPrChange>
        </w:rPr>
        <w:t>have been facilitated by the</w:t>
      </w:r>
      <w:r w:rsidR="00D076FA" w:rsidRPr="0079701D">
        <w:rPr>
          <w:rFonts w:ascii="Calibri" w:eastAsia="Times New Roman" w:hAnsi="Calibri"/>
          <w:color w:val="000000"/>
          <w:lang w:val="en-US"/>
          <w:rPrChange w:id="265" w:author="Danilo Bzdok" w:date="2018-05-07T18:28:00Z">
            <w:rPr>
              <w:rFonts w:ascii="Calibri" w:eastAsia="Times New Roman" w:hAnsi="Calibri"/>
              <w:color w:val="000000"/>
              <w:lang w:val="en-US"/>
            </w:rPr>
          </w:rPrChange>
        </w:rPr>
        <w:t xml:space="preserve"> comparably high sample sizes</w:t>
      </w:r>
      <w:r w:rsidR="00AC217A" w:rsidRPr="0079701D">
        <w:rPr>
          <w:rFonts w:ascii="Calibri" w:eastAsia="Times New Roman" w:hAnsi="Calibri"/>
          <w:color w:val="000000"/>
          <w:lang w:val="en-US"/>
          <w:rPrChange w:id="266" w:author="Danilo Bzdok" w:date="2018-05-07T18:28:00Z">
            <w:rPr>
              <w:rFonts w:ascii="Calibri" w:eastAsia="Times New Roman" w:hAnsi="Calibri"/>
              <w:color w:val="000000"/>
              <w:lang w:val="en-US"/>
            </w:rPr>
          </w:rPrChange>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0333930B" w14:textId="47DDF0A1" w:rsidR="000F478A" w:rsidRPr="00C76687" w:rsidRDefault="0042006E"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Analyzing </w:t>
      </w:r>
      <w:r w:rsidR="00247D8A">
        <w:rPr>
          <w:rFonts w:ascii="Calibri" w:hAnsi="Calibri"/>
          <w:color w:val="000000" w:themeColor="text1"/>
          <w:lang w:val="en-US"/>
        </w:rPr>
        <w:t xml:space="preserve">more than </w:t>
      </w:r>
      <w:r w:rsidR="000F478A" w:rsidRPr="00C76687">
        <w:rPr>
          <w:rFonts w:ascii="Calibri" w:hAnsi="Calibri"/>
          <w:color w:val="000000" w:themeColor="text1"/>
          <w:lang w:val="en-US"/>
        </w:rPr>
        <w:t xml:space="preserve">100,000 </w:t>
      </w:r>
      <w:r w:rsidR="0020405A">
        <w:rPr>
          <w:rFonts w:ascii="Calibri" w:hAnsi="Calibri"/>
          <w:color w:val="000000" w:themeColor="text1"/>
          <w:lang w:val="en-US"/>
        </w:rPr>
        <w:t>empirical simulations</w:t>
      </w:r>
      <w:r>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some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w:t>
      </w:r>
      <w:r w:rsidR="003D033D">
        <w:rPr>
          <w:rFonts w:ascii="Calibri" w:hAnsi="Calibri"/>
          <w:color w:val="000000" w:themeColor="text1"/>
          <w:lang w:val="en-US"/>
        </w:rPr>
        <w:t>effects are established in modeling prediction and mode</w:t>
      </w:r>
      <w:r w:rsidR="0004126D" w:rsidRPr="00C76687">
        <w:rPr>
          <w:rFonts w:ascii="Calibri" w:hAnsi="Calibri"/>
          <w:color w:val="000000" w:themeColor="text1"/>
          <w:lang w:val="en-US"/>
        </w:rPr>
        <w:t xml:space="preserve">ling for inference. </w:t>
      </w:r>
      <w:r w:rsidR="003C69F6">
        <w:rPr>
          <w:rFonts w:ascii="Calibri" w:hAnsi="Calibri"/>
          <w:color w:val="000000" w:themeColor="text1"/>
          <w:lang w:val="en-US"/>
        </w:rPr>
        <w:t>Charting</w:t>
      </w:r>
      <w:r w:rsidR="003C69F6" w:rsidRPr="00C76687">
        <w:rPr>
          <w:rFonts w:ascii="Calibri" w:hAnsi="Calibri"/>
          <w:color w:val="000000" w:themeColor="text1"/>
          <w:lang w:val="en-US"/>
        </w:rPr>
        <w:t xml:space="preserve"> </w:t>
      </w:r>
      <w:r w:rsidR="008F04C6" w:rsidRPr="00C76687">
        <w:rPr>
          <w:rFonts w:ascii="Calibri" w:hAnsi="Calibri"/>
          <w:color w:val="000000" w:themeColor="text1"/>
          <w:lang w:val="en-US"/>
        </w:rPr>
        <w:t>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5C130D08" w:rsidR="00332360" w:rsidRPr="00F207D7" w:rsidRDefault="000A2CE7" w:rsidP="001A112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proofErr w:type="gramStart"/>
      <w:r w:rsidR="0060599A">
        <w:rPr>
          <w:rFonts w:ascii="Calibri" w:hAnsi="Calibri"/>
          <w:color w:val="000000" w:themeColor="text1"/>
          <w:lang w:val="en-US"/>
        </w:rPr>
        <w:t xml:space="preserve">actually </w:t>
      </w:r>
      <w:r w:rsidR="0042596B">
        <w:rPr>
          <w:rFonts w:ascii="Calibri" w:hAnsi="Calibri"/>
          <w:color w:val="000000" w:themeColor="text1"/>
          <w:lang w:val="en-US"/>
        </w:rPr>
        <w:t>obtained</w:t>
      </w:r>
      <w:proofErr w:type="gramEnd"/>
      <w:r w:rsidR="0042596B">
        <w:rPr>
          <w:rFonts w:ascii="Calibri" w:hAnsi="Calibri"/>
          <w:color w:val="000000" w:themeColor="text1"/>
          <w:lang w:val="en-US"/>
        </w:rPr>
        <w:t xml:space="preserve"> value </w:t>
      </w:r>
      <w:del w:id="267" w:author="Danilo Bzdok" w:date="2018-05-07T18:31:00Z">
        <w:r w:rsidR="001172A2" w:rsidDel="00FE3F99">
          <w:rPr>
            <w:rFonts w:ascii="Calibri" w:hAnsi="Calibri"/>
            <w:color w:val="000000" w:themeColor="text1"/>
            <w:lang w:val="en-US"/>
          </w:rPr>
          <w:delText xml:space="preserve">at least </w:delText>
        </w:r>
      </w:del>
      <w:ins w:id="268" w:author="Danilo Bzdok" w:date="2018-05-07T18:31:00Z">
        <w:r w:rsidR="00FE3F99">
          <w:rPr>
            <w:rFonts w:ascii="Calibri" w:hAnsi="Calibri"/>
            <w:color w:val="000000" w:themeColor="text1"/>
            <w:lang w:val="en-US"/>
          </w:rPr>
          <w:t xml:space="preserve">at most </w:t>
        </w:r>
      </w:ins>
      <w:r w:rsidR="0042596B">
        <w:rPr>
          <w:rFonts w:ascii="Calibri" w:hAnsi="Calibri"/>
          <w:color w:val="000000" w:themeColor="text1"/>
          <w:lang w:val="en-US"/>
        </w:rPr>
        <w:t>1</w:t>
      </w:r>
      <w:del w:id="269" w:author="Danilo Bzdok" w:date="2018-05-07T18:31:00Z">
        <w:r w:rsidR="0042596B" w:rsidDel="00FE3F99">
          <w:rPr>
            <w:rFonts w:ascii="Calibri" w:hAnsi="Calibri"/>
            <w:color w:val="000000" w:themeColor="text1"/>
            <w:lang w:val="en-US"/>
          </w:rPr>
          <w:delText>9</w:delText>
        </w:r>
      </w:del>
      <w:r w:rsidR="0042596B">
        <w:rPr>
          <w:rFonts w:ascii="Calibri" w:hAnsi="Calibri"/>
          <w:color w:val="000000" w:themeColor="text1"/>
          <w:lang w:val="en-US"/>
        </w:rPr>
        <w:t xml:space="preserve"> </w:t>
      </w:r>
      <w:del w:id="270" w:author="Danilo Bzdok" w:date="2018-05-07T18:31:00Z">
        <w:r w:rsidR="0042596B" w:rsidDel="00FE3F99">
          <w:rPr>
            <w:rFonts w:ascii="Calibri" w:hAnsi="Calibri"/>
            <w:color w:val="000000" w:themeColor="text1"/>
            <w:lang w:val="en-US"/>
          </w:rPr>
          <w:delText xml:space="preserve">out of </w:delText>
        </w:r>
      </w:del>
      <w:ins w:id="271" w:author="Danilo Bzdok" w:date="2018-05-07T18:31:00Z">
        <w:r w:rsidR="00FE3F99">
          <w:rPr>
            <w:rFonts w:ascii="Calibri" w:hAnsi="Calibri"/>
            <w:color w:val="000000" w:themeColor="text1"/>
            <w:lang w:val="en-US"/>
          </w:rPr>
          <w:t xml:space="preserve">in </w:t>
        </w:r>
      </w:ins>
      <w:r w:rsidR="0042596B">
        <w:rPr>
          <w:rFonts w:ascii="Calibri" w:hAnsi="Calibri"/>
          <w:color w:val="000000" w:themeColor="text1"/>
          <w:lang w:val="en-US"/>
        </w:rPr>
        <w:t>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E36DE5">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 </w:instrText>
      </w:r>
      <w:r w:rsidR="00F974E9">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EN.CITE.DATA </w:instrText>
      </w:r>
      <w:r w:rsidR="00F974E9">
        <w:rPr>
          <w:rFonts w:ascii="Calibri" w:eastAsia="Times New Roman" w:hAnsi="Calibri" w:cs="Arial"/>
          <w:bCs/>
          <w:color w:val="000000" w:themeColor="text1"/>
          <w:shd w:val="clear" w:color="auto" w:fill="FFFFFF"/>
          <w:lang w:val="en-US"/>
        </w:rPr>
      </w:r>
      <w:r w:rsidR="00F974E9">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hyperlink w:anchor="_ENREF_36" w:tooltip="Collaboration, 2015 #7032" w:history="1">
        <w:r w:rsidR="00E36DE5">
          <w:rPr>
            <w:rFonts w:ascii="Calibri" w:eastAsia="Times New Roman" w:hAnsi="Calibri" w:cs="Arial"/>
            <w:bCs/>
            <w:noProof/>
            <w:color w:val="000000" w:themeColor="text1"/>
            <w:shd w:val="clear" w:color="auto" w:fill="FFFFFF"/>
            <w:lang w:val="en-US"/>
          </w:rPr>
          <w:t>36-39</w:t>
        </w:r>
      </w:hyperlink>
      <w:r w:rsidR="00F974E9">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E36DE5">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247D8A">
        <w:rPr>
          <w:rFonts w:ascii="Calibri" w:eastAsia="Times New Roman" w:hAnsi="Calibri" w:cs="Arial"/>
          <w:bCs/>
          <w:color w:val="000000" w:themeColor="text1"/>
          <w:shd w:val="clear" w:color="auto" w:fill="FFFFFF"/>
          <w:lang w:val="en-US"/>
        </w:rPr>
        <w:t xml:space="preserve"> practices</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F974E9">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&lt;EndNote&gt;&lt;Cite&gt;&lt;Author&gt;Donoho&lt;/Author&gt;&lt;Year&gt;2017&lt;/Year&gt;&lt;RecNum&gt;7030&lt;/RecNum&gt;&lt;DisplayText&gt;(40)&lt;/DisplayText&gt;&lt;record&gt;&lt;rec-number&gt;7030&lt;/rec-number&gt;&lt;foreign-keys&gt;&lt;key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hyperlink w:anchor="_ENREF_40" w:tooltip="Donoho, 2017 #7030" w:history="1">
        <w:r w:rsidR="00E36DE5">
          <w:rPr>
            <w:rFonts w:ascii="Calibri" w:eastAsia="Times New Roman" w:hAnsi="Calibri" w:cs="Arial"/>
            <w:bCs/>
            <w:noProof/>
            <w:color w:val="000000" w:themeColor="text1"/>
            <w:shd w:val="clear" w:color="auto" w:fill="FFFFFF"/>
            <w:lang w:val="en-US"/>
          </w:rPr>
          <w:t>40</w:t>
        </w:r>
      </w:hyperlink>
      <w:r w:rsidR="00F974E9">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54E7A756" w14:textId="2581708E"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E36DE5"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3C69F6">
        <w:rPr>
          <w:rFonts w:ascii="Calibri" w:hAnsi="Calibri"/>
          <w:color w:val="000000" w:themeColor="text1"/>
          <w:lang w:val="en-US"/>
        </w:rPr>
        <w:t xml:space="preserve">A statistical method that produces automatic importance judgments still requires informed judgment how far the conclusions can be trusted - the initial choice of method may </w:t>
      </w:r>
      <w:proofErr w:type="gramStart"/>
      <w:r w:rsidR="003C69F6">
        <w:rPr>
          <w:rFonts w:ascii="Calibri" w:hAnsi="Calibri"/>
          <w:color w:val="000000" w:themeColor="text1"/>
          <w:lang w:val="en-US"/>
        </w:rPr>
        <w:t>be more or less</w:t>
      </w:r>
      <w:proofErr w:type="gramEnd"/>
      <w:r w:rsidR="003C69F6">
        <w:rPr>
          <w:rFonts w:ascii="Calibri" w:hAnsi="Calibri"/>
          <w:color w:val="000000" w:themeColor="text1"/>
          <w:lang w:val="en-US"/>
        </w:rPr>
        <w:t xml:space="preserve"> optimal for the underlying research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E302D0">
        <w:rPr>
          <w:rFonts w:ascii="Calibri" w:hAnsi="Calibri"/>
          <w:color w:val="000000" w:themeColor="text1"/>
          <w:lang w:val="en-US"/>
        </w:rPr>
        <w:t>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&lt;EndNote&gt;&lt;Cite&gt;&lt;Author&gt;Wu&lt;/Author&gt;&lt;Year&gt;2009&lt;/Year&gt;&lt;RecNum&gt;5997&lt;/RecNum&gt;&lt;DisplayText&gt;(26,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26" w:tooltip="Wu, 2009 #5997" w:history="1">
        <w:r w:rsidR="00E36DE5">
          <w:rPr>
            <w:rFonts w:ascii="Calibri" w:hAnsi="Calibri"/>
            <w:noProof/>
            <w:color w:val="000000" w:themeColor="text1"/>
            <w:lang w:val="en-US"/>
          </w:rPr>
          <w:t>26</w:t>
        </w:r>
      </w:hyperlink>
      <w:r w:rsidR="00F974E9">
        <w:rPr>
          <w:rFonts w:ascii="Calibri" w:hAnsi="Calibri"/>
          <w:noProof/>
          <w:color w:val="000000" w:themeColor="text1"/>
          <w:lang w:val="en-US"/>
        </w:rPr>
        <w:t xml:space="preserve">, </w:t>
      </w:r>
      <w:hyperlink w:anchor="_ENREF_28" w:tooltip="Hastie, 2015 #5915" w:history="1">
        <w:r w:rsidR="00E36DE5">
          <w:rPr>
            <w:rFonts w:ascii="Calibri" w:hAnsi="Calibri"/>
            <w:noProof/>
            <w:color w:val="000000" w:themeColor="text1"/>
            <w:lang w:val="en-US"/>
          </w:rPr>
          <w:t>28</w:t>
        </w:r>
      </w:hyperlink>
      <w:r w:rsidR="00F974E9">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E36DE5"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F974E9" w:rsidRPr="00617311">
        <w:rPr>
          <w:rFonts w:ascii="Calibri" w:hAnsi="Calibri"/>
          <w:color w:val="000000" w:themeColor="text1"/>
          <w:lang w:val="en-US"/>
        </w:rPr>
        <w:instrText xml:space="preserve"> ADDIN EN.CITE &lt;EndNote&gt;&lt;Cite&gt;&lt;Author&gt;Cohen&lt;/Author&gt;&lt;Year&gt;1990&lt;/Year&gt;&lt;RecNum&gt;5949&lt;/RecNum&gt;&lt;DisplayText&gt;(41, 42)&lt;/DisplayText&gt;&lt;record&gt;&lt;rec-number&gt;5949&lt;/rec-number&gt;&lt;foreign-keys&gt;&lt;key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hyperlink w:anchor="_ENREF_41" w:tooltip="Cohen, 1990 #5949" w:history="1">
        <w:r w:rsidR="00E36DE5" w:rsidRPr="00F974E9">
          <w:rPr>
            <w:rFonts w:ascii="Calibri" w:hAnsi="Calibri"/>
            <w:noProof/>
            <w:color w:val="000000" w:themeColor="text1"/>
            <w:lang w:val="en-US"/>
          </w:rPr>
          <w:t>41</w:t>
        </w:r>
      </w:hyperlink>
      <w:r w:rsidR="00F974E9" w:rsidRPr="00F974E9">
        <w:rPr>
          <w:rFonts w:ascii="Calibri" w:hAnsi="Calibri"/>
          <w:noProof/>
          <w:color w:val="000000" w:themeColor="text1"/>
          <w:lang w:val="en-US"/>
        </w:rPr>
        <w:t xml:space="preserve">, </w:t>
      </w:r>
      <w:hyperlink w:anchor="_ENREF_42" w:tooltip="Gigerenzer, 1987 #6345" w:history="1">
        <w:r w:rsidR="00E36DE5" w:rsidRPr="00F974E9">
          <w:rPr>
            <w:rFonts w:ascii="Calibri" w:hAnsi="Calibri"/>
            <w:noProof/>
            <w:color w:val="000000" w:themeColor="text1"/>
            <w:lang w:val="en-US"/>
          </w:rPr>
          <w:t>42</w:t>
        </w:r>
      </w:hyperlink>
      <w:r w:rsidR="00F974E9" w:rsidRPr="00F974E9">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r w:rsidR="003C69F6">
        <w:rPr>
          <w:rFonts w:ascii="Calibri" w:hAnsi="Calibri"/>
          <w:color w:val="000000" w:themeColor="text1"/>
          <w:lang w:val="en-US"/>
        </w:rPr>
        <w:t xml:space="preserve">stressed </w:t>
      </w:r>
      <w:proofErr w:type="spellStart"/>
      <w:r w:rsidR="00834D68" w:rsidRPr="004074D8">
        <w:rPr>
          <w:rFonts w:ascii="Calibri" w:hAnsi="Calibri"/>
          <w:color w:val="000000" w:themeColor="text1"/>
          <w:lang w:val="en-US"/>
        </w:rPr>
        <w:t>monocultural</w:t>
      </w:r>
      <w:proofErr w:type="spellEnd"/>
      <w:r w:rsidR="00834D68" w:rsidRPr="004074D8">
        <w:rPr>
          <w:rFonts w:ascii="Calibri" w:hAnsi="Calibri"/>
          <w:color w:val="000000" w:themeColor="text1"/>
          <w:lang w:val="en-US"/>
        </w:rPr>
        <w:t xml:space="preserve">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w:t>
      </w:r>
      <w:r w:rsidR="003C69F6">
        <w:rPr>
          <w:rFonts w:ascii="Calibri" w:hAnsi="Calibri"/>
          <w:color w:val="000000" w:themeColor="text1"/>
          <w:lang w:val="en-US"/>
        </w:rPr>
        <w:t xml:space="preserve">statistical methods </w:t>
      </w:r>
      <w:r w:rsidR="00834D68" w:rsidRPr="00F207D7">
        <w:rPr>
          <w:rFonts w:ascii="Calibri" w:hAnsi="Calibri"/>
          <w:color w:val="000000" w:themeColor="text1"/>
        </w:rPr>
        <w:fldChar w:fldCharType="begin"/>
      </w:r>
      <w:r w:rsidR="00F974E9" w:rsidRPr="00617311">
        <w:rPr>
          <w:rFonts w:ascii="Calibri" w:hAnsi="Calibri"/>
          <w:color w:val="000000" w:themeColor="text1"/>
          <w:lang w:val="en-US"/>
        </w:rPr>
        <w:instrText xml:space="preserve"> ADDIN EN.CITE &lt;EndNote&gt;&lt;Cite&gt;&lt;Author&gt;Szucs&lt;/Author&gt;&lt;Year&gt;2017&lt;/Year&gt;&lt;RecNum&gt;7029&lt;/RecNum&gt;&lt;DisplayText&gt;(43)&lt;/DisplayText&gt;&lt;record&gt;&lt;rec-number&gt;7029&lt;/rec-number&gt;&lt;foreign-keys&gt;&lt;key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hyperlink w:anchor="_ENREF_43" w:tooltip="Szucs, 2017 #7029" w:history="1">
        <w:r w:rsidR="00E36DE5" w:rsidRPr="00F974E9">
          <w:rPr>
            <w:rFonts w:ascii="Calibri" w:hAnsi="Calibri"/>
            <w:noProof/>
            <w:color w:val="000000" w:themeColor="text1"/>
            <w:lang w:val="en-US"/>
          </w:rPr>
          <w:t>43</w:t>
        </w:r>
      </w:hyperlink>
      <w:r w:rsidR="00F974E9" w:rsidRPr="00F974E9">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t>Conclusion</w:t>
      </w:r>
    </w:p>
    <w:p w14:paraId="59F5AD5A" w14:textId="580DC37A" w:rsidR="00F74CB4" w:rsidRPr="00617311" w:rsidRDefault="00CE75A2" w:rsidP="00145798">
      <w:pPr>
        <w:ind w:firstLine="708"/>
        <w:contextualSpacing/>
        <w:jc w:val="both"/>
        <w:rPr>
          <w:rFonts w:ascii="Calibri" w:eastAsia="Times New Roman" w:hAnsi="Calibri" w:cs="Arial"/>
          <w:color w:val="222222"/>
          <w:shd w:val="clear" w:color="auto" w:fill="FFFFFF"/>
          <w:lang w:val="en-US"/>
        </w:rPr>
      </w:pPr>
      <w:r w:rsidRPr="00C76687">
        <w:rPr>
          <w:rFonts w:ascii="Calibri" w:eastAsia="Times New Roman" w:hAnsi="Calibri" w:cs="Arial"/>
          <w:color w:val="222222"/>
          <w:shd w:val="clear" w:color="auto" w:fill="FFFFFF"/>
          <w:lang w:val="en-US"/>
        </w:rPr>
        <w:t xml:space="preserve">The present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Pr="00C76687">
        <w:rPr>
          <w:rFonts w:ascii="Calibri" w:eastAsia="Times New Roman" w:hAnsi="Calibri" w:cs="Arial"/>
          <w:color w:val="222222"/>
          <w:shd w:val="clear" w:color="auto" w:fill="FFFFFF"/>
          <w:lang w:val="en-US"/>
        </w:rPr>
        <w:t>investigation</w:t>
      </w:r>
      <w:r w:rsidR="00394EF3">
        <w:rPr>
          <w:rFonts w:ascii="Calibri" w:eastAsia="Times New Roman" w:hAnsi="Calibri" w:cs="Arial"/>
          <w:color w:val="222222"/>
          <w:shd w:val="clear" w:color="auto" w:fill="FFFFFF"/>
          <w:lang w:val="en-US"/>
        </w:rPr>
        <w:t>s</w:t>
      </w:r>
      <w:r w:rsidRPr="00C76687">
        <w:rPr>
          <w:rFonts w:ascii="Calibri" w:eastAsia="Times New Roman" w:hAnsi="Calibri" w:cs="Arial"/>
          <w:color w:val="222222"/>
          <w:shd w:val="clear" w:color="auto" w:fill="FFFFFF"/>
          <w:lang w:val="en-US"/>
        </w:rPr>
        <w:t xml:space="preserve"> </w:t>
      </w:r>
      <w:r w:rsidR="00224846" w:rsidRPr="00C76687">
        <w:rPr>
          <w:rFonts w:ascii="Calibri" w:eastAsia="Times New Roman" w:hAnsi="Calibri" w:cs="Arial"/>
          <w:color w:val="222222"/>
          <w:shd w:val="clear" w:color="auto" w:fill="FFFFFF"/>
          <w:lang w:val="en-US"/>
        </w:rPr>
        <w:t xml:space="preserve">exposed how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394EF3">
        <w:rPr>
          <w:rFonts w:ascii="Calibri" w:eastAsia="Times New Roman" w:hAnsi="Calibri" w:cs="Arial"/>
          <w:color w:val="222222"/>
          <w:shd w:val="clear" w:color="auto" w:fill="FFFFFF"/>
          <w:lang w:val="en-US"/>
        </w:rPr>
        <w:t xml:space="preserve">for </w:t>
      </w:r>
      <w:r w:rsidR="00224846" w:rsidRPr="00C76687">
        <w:rPr>
          <w:rFonts w:ascii="Calibri" w:eastAsia="Times New Roman" w:hAnsi="Calibri" w:cs="Arial"/>
          <w:color w:val="222222"/>
          <w:shd w:val="clear" w:color="auto" w:fill="FFFFFF"/>
          <w:lang w:val="en-US"/>
        </w:rPr>
        <w:t>lin</w:t>
      </w:r>
      <w:r w:rsidR="00500D73" w:rsidRPr="00C76687">
        <w:rPr>
          <w:rFonts w:ascii="Calibri" w:eastAsia="Times New Roman" w:hAnsi="Calibri" w:cs="Arial"/>
          <w:color w:val="222222"/>
          <w:shd w:val="clear" w:color="auto" w:fill="FFFFFF"/>
          <w:lang w:val="en-US"/>
        </w:rPr>
        <w:t>ear</w:t>
      </w:r>
      <w:r w:rsidR="00394EF3">
        <w:rPr>
          <w:rFonts w:ascii="Calibri" w:eastAsia="Times New Roman" w:hAnsi="Calibri" w:cs="Arial"/>
          <w:color w:val="222222"/>
          <w:shd w:val="clear" w:color="auto" w:fill="FFFFFF"/>
          <w:lang w:val="en-US"/>
        </w:rPr>
        <w:t xml:space="preserve"> </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 a workhorse in many areas of</w:t>
      </w:r>
      <w:r w:rsidR="00224846" w:rsidRPr="00C76687">
        <w:rPr>
          <w:rFonts w:ascii="Calibri" w:eastAsia="Times New Roman" w:hAnsi="Calibri" w:cs="Arial"/>
          <w:color w:val="222222"/>
          <w:shd w:val="clear" w:color="auto" w:fill="FFFFFF"/>
          <w:lang w:val="en-US"/>
        </w:rPr>
        <w:t xml:space="preserve"> empirical </w:t>
      </w:r>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 xml:space="preserve">l processes may </w:t>
      </w:r>
      <w:r w:rsidR="00145798">
        <w:rPr>
          <w:rFonts w:ascii="Calibri" w:eastAsia="Times New Roman" w:hAnsi="Calibri" w:cs="Arial"/>
          <w:color w:val="222222"/>
          <w:shd w:val="clear" w:color="auto" w:fill="FFFFFF"/>
          <w:lang w:val="en-US"/>
        </w:rPr>
        <w:t>be supplemented</w:t>
      </w:r>
      <w:r w:rsidR="00C76687"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r w:rsidR="00FB5677">
        <w:rPr>
          <w:rFonts w:ascii="Calibri" w:eastAsia="Times New Roman" w:hAnsi="Calibri" w:cs="Arial"/>
          <w:color w:val="222222"/>
          <w:shd w:val="clear" w:color="auto" w:fill="FFFFFF"/>
          <w:lang w:val="en-US"/>
        </w:rPr>
        <w:t>analysis</w:t>
      </w:r>
      <w:r w:rsidR="00FB5677"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tools should be defined by the </w:t>
      </w:r>
      <w:r w:rsidR="00C637FA">
        <w:rPr>
          <w:rFonts w:ascii="Calibri" w:eastAsia="Times New Roman" w:hAnsi="Calibri" w:cs="Arial"/>
          <w:color w:val="222222"/>
          <w:shd w:val="clear" w:color="auto" w:fill="FFFFFF"/>
          <w:lang w:val="en-US"/>
        </w:rPr>
        <w:t xml:space="preserve">modeling </w:t>
      </w:r>
      <w:r w:rsidR="00C637FA">
        <w:rPr>
          <w:rFonts w:ascii="Calibri" w:eastAsia="Times New Roman" w:hAnsi="Calibri" w:cs="Arial"/>
          <w:color w:val="222222"/>
          <w:shd w:val="clear" w:color="auto" w:fill="FFFFFF"/>
          <w:lang w:val="en-US"/>
        </w:rPr>
        <w:lastRenderedPageBreak/>
        <w:t>goals</w:t>
      </w:r>
      <w:r w:rsidR="00C637FA"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w:t>
      </w:r>
      <w:r w:rsidR="00C637FA">
        <w:rPr>
          <w:rFonts w:ascii="Calibri" w:eastAsia="Times New Roman" w:hAnsi="Calibri" w:cs="Arial"/>
          <w:color w:val="222222"/>
          <w:shd w:val="clear" w:color="auto" w:fill="FFFFFF"/>
          <w:lang w:val="en-US"/>
        </w:rPr>
        <w:t>achieve</w:t>
      </w:r>
      <w:r w:rsidR="00AF2C46" w:rsidRPr="00C76687">
        <w:rPr>
          <w:rFonts w:ascii="Calibri" w:eastAsia="Times New Roman" w:hAnsi="Calibri" w:cs="Arial"/>
          <w:color w:val="222222"/>
          <w:shd w:val="clear" w:color="auto" w:fill="FFFFFF"/>
          <w:lang w:val="en-US"/>
        </w:rPr>
        <w:t>, rather than cataloguing methods under umbrella terms</w:t>
      </w:r>
      <w:r w:rsidR="00513D82">
        <w:rPr>
          <w:rFonts w:ascii="Calibri" w:eastAsia="Times New Roman" w:hAnsi="Calibri" w:cs="Arial"/>
          <w:color w:val="222222"/>
          <w:shd w:val="clear" w:color="auto" w:fill="FFFFFF"/>
          <w:lang w:val="en-US"/>
        </w:rPr>
        <w:t xml:space="preserve">, such as </w:t>
      </w:r>
      <w:r w:rsidR="00C637FA">
        <w:rPr>
          <w:rFonts w:ascii="Calibri" w:eastAsia="Times New Roman" w:hAnsi="Calibri" w:cs="Arial"/>
          <w:color w:val="222222"/>
          <w:shd w:val="clear" w:color="auto" w:fill="FFFFFF"/>
          <w:lang w:val="en-US"/>
        </w:rPr>
        <w:t>‘</w:t>
      </w:r>
      <w:r w:rsidR="00E36DE5">
        <w:rPr>
          <w:rFonts w:ascii="Calibri" w:eastAsia="Times New Roman" w:hAnsi="Calibri" w:cs="Arial"/>
          <w:color w:val="222222"/>
          <w:shd w:val="clear" w:color="auto" w:fill="FFFFFF"/>
          <w:lang w:val="en-US"/>
        </w:rPr>
        <w:t>exploratory</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vs. </w:t>
      </w:r>
      <w:r w:rsidR="00C637FA">
        <w:rPr>
          <w:rFonts w:ascii="Calibri" w:eastAsia="Times New Roman" w:hAnsi="Calibri" w:cs="Arial"/>
          <w:color w:val="222222"/>
          <w:shd w:val="clear" w:color="auto" w:fill="FFFFFF"/>
          <w:lang w:val="en-US"/>
        </w:rPr>
        <w:t>‘</w:t>
      </w:r>
      <w:r w:rsidR="00E36DE5">
        <w:rPr>
          <w:rFonts w:ascii="Calibri" w:eastAsia="Times New Roman" w:hAnsi="Calibri" w:cs="Arial"/>
          <w:color w:val="222222"/>
          <w:shd w:val="clear" w:color="auto" w:fill="FFFFFF"/>
          <w:lang w:val="en-US"/>
        </w:rPr>
        <w:t>confirmatory</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or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vs.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data science</w:t>
      </w:r>
      <w:r w:rsidR="00C637FA">
        <w:rPr>
          <w:rFonts w:ascii="Calibri" w:eastAsia="Times New Roman" w:hAnsi="Calibri" w:cs="Arial"/>
          <w:color w:val="222222"/>
          <w:shd w:val="clear" w:color="auto" w:fill="FFFFFF"/>
          <w:lang w:val="en-US"/>
        </w:rPr>
        <w:t>’</w:t>
      </w:r>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E36DE5">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&lt;EndNote&gt;&lt;Cite&gt;&lt;Author&gt;Friedman&lt;/Author&gt;&lt;Year&gt;2001&lt;/Year&gt;&lt;RecNum&gt;5937&lt;/RecNum&gt;&lt;DisplayText&gt;(40, 44)&lt;/DisplayText&gt;&lt;record&gt;&lt;rec-number&gt;5937&lt;/rec-number&gt;&lt;foreign-keys&gt;&lt;key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E36DE5">
        <w:rPr>
          <w:rFonts w:ascii="Calibri" w:eastAsia="Times New Roman" w:hAnsi="Calibri" w:cs="Arial"/>
          <w:noProof/>
          <w:color w:val="222222"/>
          <w:shd w:val="clear" w:color="auto" w:fill="FFFFFF"/>
          <w:lang w:val="en-US"/>
        </w:rPr>
        <w:t>(</w:t>
      </w:r>
      <w:hyperlink w:anchor="_ENREF_40" w:tooltip="Donoho, 2017 #7030" w:history="1">
        <w:r w:rsidR="00E36DE5">
          <w:rPr>
            <w:rFonts w:ascii="Calibri" w:eastAsia="Times New Roman" w:hAnsi="Calibri" w:cs="Arial"/>
            <w:noProof/>
            <w:color w:val="222222"/>
            <w:shd w:val="clear" w:color="auto" w:fill="FFFFFF"/>
            <w:lang w:val="en-US"/>
          </w:rPr>
          <w:t>40</w:t>
        </w:r>
      </w:hyperlink>
      <w:r w:rsidR="00E36DE5">
        <w:rPr>
          <w:rFonts w:ascii="Calibri" w:eastAsia="Times New Roman" w:hAnsi="Calibri" w:cs="Arial"/>
          <w:noProof/>
          <w:color w:val="222222"/>
          <w:shd w:val="clear" w:color="auto" w:fill="FFFFFF"/>
          <w:lang w:val="en-US"/>
        </w:rPr>
        <w:t xml:space="preserve">, </w:t>
      </w:r>
      <w:hyperlink w:anchor="_ENREF_44" w:tooltip="Friedman, 2001 #5937" w:history="1">
        <w:r w:rsidR="00E36DE5">
          <w:rPr>
            <w:rFonts w:ascii="Calibri" w:eastAsia="Times New Roman" w:hAnsi="Calibri" w:cs="Arial"/>
            <w:noProof/>
            <w:color w:val="222222"/>
            <w:shd w:val="clear" w:color="auto" w:fill="FFFFFF"/>
            <w:lang w:val="en-US"/>
          </w:rPr>
          <w:t>44</w:t>
        </w:r>
      </w:hyperlink>
      <w:r w:rsidR="00E36DE5">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partly diverging modeling </w:t>
      </w:r>
      <w:r w:rsidR="00C637FA">
        <w:rPr>
          <w:rFonts w:ascii="Calibri" w:hAnsi="Calibri"/>
          <w:lang w:val="en-US"/>
        </w:rPr>
        <w:t>agendas</w:t>
      </w:r>
      <w:r w:rsidR="00C637FA" w:rsidRPr="00C76687">
        <w:rPr>
          <w:rFonts w:ascii="Calibri" w:hAnsi="Calibri"/>
          <w:lang w:val="en-US"/>
        </w:rPr>
        <w:t xml:space="preserve"> </w:t>
      </w:r>
      <w:r w:rsidR="00F317EE" w:rsidRPr="00C76687">
        <w:rPr>
          <w:rFonts w:ascii="Calibri" w:hAnsi="Calibri"/>
          <w:lang w:val="en-US"/>
        </w:rPr>
        <w:t xml:space="preserve">and </w:t>
      </w:r>
      <w:r w:rsidR="00C637FA">
        <w:rPr>
          <w:rFonts w:ascii="Calibri" w:hAnsi="Calibri"/>
          <w:lang w:val="en-US"/>
        </w:rPr>
        <w:t xml:space="preserve">ensuing </w:t>
      </w:r>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F974E9">
        <w:rPr>
          <w:rFonts w:ascii="Calibri" w:hAnsi="Calibri"/>
          <w:lang w:val="en-US"/>
        </w:rPr>
        <w:instrText xml:space="preserve"> ADDIN EN.CITE &lt;EndNote&gt;&lt;Cite&gt;&lt;Author&gt;Bzdok&lt;/Author&gt;&lt;Year&gt;2017&lt;/Year&gt;&lt;RecNum&gt;6436&lt;/RecNum&gt;&lt;DisplayText&gt;(2, 45)&lt;/DisplayText&gt;&lt;record&gt;&lt;rec-number&gt;6436&lt;/rec-number&gt;&lt;foreign-keys&gt;&lt;key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F974E9">
        <w:rPr>
          <w:rFonts w:ascii="Calibri" w:hAnsi="Calibri"/>
          <w:noProof/>
          <w:lang w:val="en-US"/>
        </w:rPr>
        <w:t>(</w:t>
      </w:r>
      <w:hyperlink w:anchor="_ENREF_2" w:tooltip="Breiman, 2001 #4148" w:history="1">
        <w:r w:rsidR="00E36DE5">
          <w:rPr>
            <w:rFonts w:ascii="Calibri" w:hAnsi="Calibri"/>
            <w:noProof/>
            <w:lang w:val="en-US"/>
          </w:rPr>
          <w:t>2</w:t>
        </w:r>
      </w:hyperlink>
      <w:r w:rsidR="00F974E9">
        <w:rPr>
          <w:rFonts w:ascii="Calibri" w:hAnsi="Calibri"/>
          <w:noProof/>
          <w:lang w:val="en-US"/>
        </w:rPr>
        <w:t xml:space="preserve">, </w:t>
      </w:r>
      <w:hyperlink w:anchor="_ENREF_45" w:tooltip="Bzdok, 2017 #6436" w:history="1">
        <w:r w:rsidR="00E36DE5">
          <w:rPr>
            <w:rFonts w:ascii="Calibri" w:hAnsi="Calibri"/>
            <w:noProof/>
            <w:lang w:val="en-US"/>
          </w:rPr>
          <w:t>45</w:t>
        </w:r>
      </w:hyperlink>
      <w:r w:rsidR="00F974E9">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2DEFCCAD"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&lt;EndNote&gt;&lt;Cite&gt;&lt;Author&gt;Bernard&lt;/Author&gt;&lt;Year&gt;1957&lt;/Year&gt;&lt;RecNum&gt;7028&lt;/RecNum&gt;&lt;DisplayText&gt;(46)&lt;/DisplayText&gt;&lt;record&gt;&lt;rec-number&gt;7028&lt;/rec-number&gt;&lt;foreign-keys&gt;&lt;key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46" w:tooltip="Bernard, 1957 #7028" w:history="1">
        <w:r w:rsidR="00E36DE5">
          <w:rPr>
            <w:rFonts w:ascii="Calibri" w:hAnsi="Calibri"/>
            <w:noProof/>
            <w:color w:val="000000" w:themeColor="text1"/>
            <w:lang w:val="en-US"/>
          </w:rPr>
          <w:t>46</w:t>
        </w:r>
      </w:hyperlink>
      <w:r w:rsidR="00F974E9">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1A6A14F8"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n transitioning towards a future of precision medicine, i</w:t>
      </w:r>
      <w:r>
        <w:rPr>
          <w:rFonts w:ascii="Calibri" w:eastAsia="Times New Roman" w:hAnsi="Calibri" w:cs="Arial"/>
          <w:color w:val="222222"/>
          <w:shd w:val="clear" w:color="auto" w:fill="FFFFFF"/>
          <w:lang w:val="en-US"/>
        </w:rPr>
        <w:t xml:space="preserve">t </w:t>
      </w:r>
      <w:del w:id="272" w:author="Danilo Bzdok" w:date="2018-05-07T12:52:00Z">
        <w:r w:rsidDel="004F1F26">
          <w:rPr>
            <w:rFonts w:ascii="Calibri" w:eastAsia="Times New Roman" w:hAnsi="Calibri" w:cs="Arial"/>
            <w:color w:val="222222"/>
            <w:shd w:val="clear" w:color="auto" w:fill="FFFFFF"/>
            <w:lang w:val="en-US"/>
          </w:rPr>
          <w:delText xml:space="preserve">may </w:delText>
        </w:r>
        <w:r w:rsidR="0041020D" w:rsidDel="004F1F26">
          <w:rPr>
            <w:rFonts w:ascii="Calibri" w:eastAsia="Times New Roman" w:hAnsi="Calibri" w:cs="Arial"/>
            <w:color w:val="222222"/>
            <w:shd w:val="clear" w:color="auto" w:fill="FFFFFF"/>
            <w:lang w:val="en-US"/>
          </w:rPr>
          <w:delText>become</w:delText>
        </w:r>
      </w:del>
      <w:ins w:id="273" w:author="Danilo Bzdok" w:date="2018-05-07T12:52:00Z">
        <w:r w:rsidR="004F1F26">
          <w:rPr>
            <w:rFonts w:ascii="Calibri" w:eastAsia="Times New Roman" w:hAnsi="Calibri" w:cs="Arial"/>
            <w:color w:val="222222"/>
            <w:shd w:val="clear" w:color="auto" w:fill="FFFFFF"/>
            <w:lang w:val="en-US"/>
          </w:rPr>
          <w:t>is</w:t>
        </w:r>
      </w:ins>
      <w:r w:rsidR="0041020D">
        <w:rPr>
          <w:rFonts w:ascii="Calibri" w:eastAsia="Times New Roman" w:hAnsi="Calibri" w:cs="Arial"/>
          <w:color w:val="222222"/>
          <w:shd w:val="clear" w:color="auto" w:fill="FFFFFF"/>
          <w:lang w:val="en-US"/>
        </w:rPr>
        <w:t xml:space="preserve"> </w:t>
      </w:r>
      <w:r>
        <w:rPr>
          <w:rFonts w:ascii="Calibri" w:eastAsia="Times New Roman" w:hAnsi="Calibri" w:cs="Arial"/>
          <w:color w:val="222222"/>
          <w:shd w:val="clear" w:color="auto" w:fill="FFFFFF"/>
          <w:lang w:val="en-US"/>
        </w:rPr>
        <w:t xml:space="preserve">increasingly </w:t>
      </w:r>
      <w:r w:rsidR="0041020D">
        <w:rPr>
          <w:rFonts w:ascii="Calibri" w:eastAsia="Times New Roman" w:hAnsi="Calibri" w:cs="Arial"/>
          <w:color w:val="222222"/>
          <w:shd w:val="clear" w:color="auto" w:fill="FFFFFF"/>
          <w:lang w:val="en-US"/>
        </w:rPr>
        <w:t xml:space="preserve">critical that </w:t>
      </w:r>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and machine learning</w:t>
      </w:r>
      <w:r w:rsidR="002C4D5B" w:rsidRPr="00C76687">
        <w:rPr>
          <w:rFonts w:ascii="Calibri" w:eastAsia="Times New Roman" w:hAnsi="Calibri" w:cs="Arial"/>
          <w:color w:val="222222"/>
          <w:shd w:val="clear" w:color="auto" w:fill="FFFFFF"/>
          <w:lang w:val="en-US"/>
        </w:rPr>
        <w:t xml:space="preserve"> </w:t>
      </w:r>
      <w:r w:rsidR="0041020D">
        <w:rPr>
          <w:rFonts w:ascii="Calibri" w:eastAsia="Times New Roman" w:hAnsi="Calibri" w:cs="Arial"/>
          <w:color w:val="222222"/>
          <w:shd w:val="clear" w:color="auto" w:fill="FFFFFF"/>
          <w:lang w:val="en-US"/>
        </w:rPr>
        <w:t xml:space="preserve">are </w:t>
      </w:r>
      <w:r w:rsidR="002C4D5B" w:rsidRPr="00C76687">
        <w:rPr>
          <w:rFonts w:ascii="Calibri" w:eastAsia="Times New Roman" w:hAnsi="Calibri" w:cs="Arial"/>
          <w:color w:val="222222"/>
          <w:shd w:val="clear" w:color="auto" w:fill="FFFFFF"/>
          <w:lang w:val="en-US"/>
        </w:rPr>
        <w:t xml:space="preserve">related but </w:t>
      </w:r>
      <w:r w:rsidR="00463A1A">
        <w:rPr>
          <w:rFonts w:ascii="Calibri" w:eastAsia="Times New Roman" w:hAnsi="Calibri" w:cs="Arial"/>
          <w:color w:val="222222"/>
          <w:shd w:val="clear" w:color="auto" w:fill="FFFFFF"/>
          <w:lang w:val="en-US"/>
        </w:rPr>
        <w:t>different</w:t>
      </w:r>
      <w:r w:rsidR="0041020D">
        <w:rPr>
          <w:rFonts w:ascii="Calibri" w:eastAsia="Times New Roman" w:hAnsi="Calibri" w:cs="Arial"/>
          <w:color w:val="222222"/>
          <w:shd w:val="clear" w:color="auto" w:fill="FFFFFF"/>
          <w:lang w:val="en-US"/>
        </w:rPr>
        <w:t>, even when the data are the same and widespread linear models are used</w:t>
      </w:r>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E36DE5">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7D90969C" w14:textId="536A9034" w:rsidR="00BA571F" w:rsidRDefault="00BA571F" w:rsidP="00C51D95">
      <w:pPr>
        <w:widowControl w:val="0"/>
        <w:autoSpaceDE w:val="0"/>
        <w:autoSpaceDN w:val="0"/>
        <w:adjustRightInd w:val="0"/>
        <w:spacing w:after="240" w:line="200" w:lineRule="atLeast"/>
        <w:jc w:val="both"/>
        <w:rPr>
          <w:ins w:id="274" w:author="Danilo Bzdok" w:date="2018-05-07T11:42:00Z"/>
          <w:rFonts w:ascii="Calibri" w:hAnsi="Calibri" w:cs="Times"/>
          <w:color w:val="000000" w:themeColor="text1"/>
          <w:lang w:val="en-US"/>
        </w:rPr>
      </w:pPr>
      <w:ins w:id="275" w:author="Danilo Bzdok" w:date="2018-05-07T11:42:00Z">
        <w:r>
          <w:rPr>
            <w:rFonts w:ascii="Calibri" w:hAnsi="Calibri" w:cs="Times"/>
            <w:color w:val="000000" w:themeColor="text1"/>
            <w:lang w:val="en-US"/>
          </w:rPr>
          <w:t>We thank several investigators for insightful comments on a previous version of the manuscript: B.T. Thomas Yeo</w:t>
        </w:r>
      </w:ins>
      <w:ins w:id="276" w:author="Danilo Bzdok" w:date="2018-05-07T11:43:00Z">
        <w:r>
          <w:rPr>
            <w:rFonts w:ascii="Calibri" w:hAnsi="Calibri" w:cs="Times"/>
            <w:color w:val="000000" w:themeColor="text1"/>
            <w:lang w:val="en-US"/>
          </w:rPr>
          <w:t xml:space="preserve"> (</w:t>
        </w:r>
      </w:ins>
      <w:ins w:id="277" w:author="Danilo Bzdok" w:date="2018-05-07T11:44:00Z">
        <w:r>
          <w:rPr>
            <w:rFonts w:ascii="Calibri" w:hAnsi="Calibri" w:cs="Times"/>
            <w:color w:val="000000" w:themeColor="text1"/>
            <w:lang w:val="en-US"/>
          </w:rPr>
          <w:t>National University of Singapore</w:t>
        </w:r>
      </w:ins>
      <w:ins w:id="278" w:author="Danilo Bzdok" w:date="2018-05-07T11:43:00Z">
        <w:r>
          <w:rPr>
            <w:rFonts w:ascii="Calibri" w:hAnsi="Calibri" w:cs="Times"/>
            <w:color w:val="000000" w:themeColor="text1"/>
            <w:lang w:val="en-US"/>
          </w:rPr>
          <w:t>)</w:t>
        </w:r>
      </w:ins>
      <w:ins w:id="279" w:author="Danilo Bzdok" w:date="2018-05-07T11:42:00Z">
        <w:r>
          <w:rPr>
            <w:rFonts w:ascii="Calibri" w:hAnsi="Calibri" w:cs="Times"/>
            <w:color w:val="000000" w:themeColor="text1"/>
            <w:lang w:val="en-US"/>
          </w:rPr>
          <w:t xml:space="preserve">, </w:t>
        </w:r>
        <w:proofErr w:type="spellStart"/>
        <w:r>
          <w:rPr>
            <w:rFonts w:ascii="Calibri" w:hAnsi="Calibri" w:cs="Times"/>
            <w:color w:val="000000" w:themeColor="text1"/>
            <w:lang w:val="en-US"/>
          </w:rPr>
          <w:t>Nikolaus</w:t>
        </w:r>
        <w:proofErr w:type="spellEnd"/>
        <w:r>
          <w:rPr>
            <w:rFonts w:ascii="Calibri" w:hAnsi="Calibri" w:cs="Times"/>
            <w:color w:val="000000" w:themeColor="text1"/>
            <w:lang w:val="en-US"/>
          </w:rPr>
          <w:t xml:space="preserve"> </w:t>
        </w:r>
        <w:proofErr w:type="spellStart"/>
        <w:r>
          <w:rPr>
            <w:rFonts w:ascii="Calibri" w:hAnsi="Calibri" w:cs="Times"/>
            <w:color w:val="000000" w:themeColor="text1"/>
            <w:lang w:val="en-US"/>
          </w:rPr>
          <w:t>Kriegeskorte</w:t>
        </w:r>
      </w:ins>
      <w:proofErr w:type="spellEnd"/>
      <w:ins w:id="280" w:author="Danilo Bzdok" w:date="2018-05-07T11:44:00Z">
        <w:r>
          <w:rPr>
            <w:rFonts w:ascii="Calibri" w:hAnsi="Calibri" w:cs="Times"/>
            <w:color w:val="000000" w:themeColor="text1"/>
            <w:lang w:val="en-US"/>
          </w:rPr>
          <w:t xml:space="preserve"> (Columbia University)</w:t>
        </w:r>
      </w:ins>
      <w:ins w:id="281" w:author="Danilo Bzdok" w:date="2018-05-07T11:42:00Z">
        <w:r>
          <w:rPr>
            <w:rFonts w:ascii="Calibri" w:hAnsi="Calibri" w:cs="Times"/>
            <w:color w:val="000000" w:themeColor="text1"/>
            <w:lang w:val="en-US"/>
          </w:rPr>
          <w:t xml:space="preserve">, </w:t>
        </w:r>
      </w:ins>
      <w:ins w:id="282" w:author="Danilo Bzdok" w:date="2018-05-07T18:08:00Z">
        <w:r w:rsidR="00D40F70">
          <w:rPr>
            <w:rFonts w:ascii="Calibri" w:hAnsi="Calibri" w:cs="Times"/>
            <w:color w:val="000000" w:themeColor="text1"/>
            <w:lang w:val="en-US"/>
          </w:rPr>
          <w:t>Benjamin de Haas (</w:t>
        </w:r>
      </w:ins>
      <w:ins w:id="283" w:author="Danilo Bzdok" w:date="2018-05-07T18:09:00Z">
        <w:r w:rsidR="00884F31">
          <w:rPr>
            <w:rFonts w:ascii="Calibri" w:hAnsi="Calibri" w:cs="Times"/>
            <w:color w:val="000000" w:themeColor="text1"/>
            <w:lang w:val="en-US"/>
          </w:rPr>
          <w:t>University of Giessen</w:t>
        </w:r>
      </w:ins>
      <w:ins w:id="284" w:author="Danilo Bzdok" w:date="2018-05-07T18:08:00Z">
        <w:r w:rsidR="00D40F70">
          <w:rPr>
            <w:rFonts w:ascii="Calibri" w:hAnsi="Calibri" w:cs="Times"/>
            <w:color w:val="000000" w:themeColor="text1"/>
            <w:lang w:val="en-US"/>
          </w:rPr>
          <w:t xml:space="preserve">), </w:t>
        </w:r>
      </w:ins>
      <w:ins w:id="285" w:author="Danilo Bzdok" w:date="2018-05-07T11:42:00Z">
        <w:r>
          <w:rPr>
            <w:rFonts w:ascii="Calibri" w:hAnsi="Calibri" w:cs="Times"/>
            <w:color w:val="000000" w:themeColor="text1"/>
            <w:lang w:val="en-US"/>
          </w:rPr>
          <w:t xml:space="preserve">and </w:t>
        </w:r>
      </w:ins>
      <w:proofErr w:type="spellStart"/>
      <w:ins w:id="286" w:author="Danilo Bzdok" w:date="2018-05-07T11:43:00Z">
        <w:r>
          <w:rPr>
            <w:rFonts w:ascii="Calibri" w:hAnsi="Calibri" w:cs="Times"/>
            <w:color w:val="000000" w:themeColor="text1"/>
            <w:lang w:val="en-US"/>
          </w:rPr>
          <w:t>João</w:t>
        </w:r>
        <w:proofErr w:type="spellEnd"/>
        <w:r>
          <w:rPr>
            <w:rFonts w:ascii="Calibri" w:hAnsi="Calibri" w:cs="Times"/>
            <w:color w:val="000000" w:themeColor="text1"/>
            <w:lang w:val="en-US"/>
          </w:rPr>
          <w:t xml:space="preserve"> Sato</w:t>
        </w:r>
      </w:ins>
      <w:ins w:id="287" w:author="Danilo Bzdok" w:date="2018-05-07T11:44:00Z">
        <w:r>
          <w:rPr>
            <w:rFonts w:ascii="Calibri" w:hAnsi="Calibri" w:cs="Times"/>
            <w:color w:val="000000" w:themeColor="text1"/>
            <w:lang w:val="en-US"/>
          </w:rPr>
          <w:t xml:space="preserve"> (</w:t>
        </w:r>
      </w:ins>
      <w:proofErr w:type="spellStart"/>
      <w:ins w:id="288" w:author="Danilo Bzdok" w:date="2018-05-07T11:45:00Z">
        <w:r>
          <w:rPr>
            <w:rFonts w:ascii="Calibri" w:hAnsi="Calibri" w:cs="Times"/>
            <w:color w:val="000000" w:themeColor="text1"/>
            <w:lang w:val="en-US"/>
          </w:rPr>
          <w:t>Universidade</w:t>
        </w:r>
        <w:proofErr w:type="spellEnd"/>
        <w:r>
          <w:rPr>
            <w:rFonts w:ascii="Calibri" w:hAnsi="Calibri" w:cs="Times"/>
            <w:color w:val="000000" w:themeColor="text1"/>
            <w:lang w:val="en-US"/>
          </w:rPr>
          <w:t xml:space="preserve"> Federal do ABC</w:t>
        </w:r>
      </w:ins>
      <w:ins w:id="289" w:author="Danilo Bzdok" w:date="2018-05-07T11:44:00Z">
        <w:r>
          <w:rPr>
            <w:rFonts w:ascii="Calibri" w:hAnsi="Calibri" w:cs="Times"/>
            <w:color w:val="000000" w:themeColor="text1"/>
            <w:lang w:val="en-US"/>
          </w:rPr>
          <w:t>)</w:t>
        </w:r>
      </w:ins>
      <w:ins w:id="290" w:author="Danilo Bzdok" w:date="2018-05-07T11:43:00Z">
        <w:r>
          <w:rPr>
            <w:rFonts w:ascii="Calibri" w:hAnsi="Calibri" w:cs="Times"/>
            <w:color w:val="000000" w:themeColor="text1"/>
            <w:lang w:val="en-US"/>
          </w:rPr>
          <w:t>.</w:t>
        </w:r>
      </w:ins>
    </w:p>
    <w:p w14:paraId="53AD7565" w14:textId="1BA3BB7E"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rPr>
      </w:pPr>
      <w:r>
        <w:rPr>
          <w:rFonts w:ascii="Calibri" w:hAnsi="Calibri" w:cs="Times"/>
          <w:color w:val="000000" w:themeColor="text1"/>
          <w:lang w:val="en-US"/>
        </w:rPr>
        <w:t xml:space="preserve">DB was funded by the Deutsche </w:t>
      </w:r>
      <w:proofErr w:type="spellStart"/>
      <w:r>
        <w:rPr>
          <w:rFonts w:ascii="Calibri" w:hAnsi="Calibri" w:cs="Times"/>
          <w:color w:val="000000" w:themeColor="text1"/>
          <w:lang w:val="en-US"/>
        </w:rPr>
        <w:t>Forschungsgemeinschaft</w:t>
      </w:r>
      <w:proofErr w:type="spellEnd"/>
      <w:r>
        <w:rPr>
          <w:rFonts w:ascii="Calibri" w:hAnsi="Calibri" w:cs="Times"/>
          <w:color w:val="000000" w:themeColor="text1"/>
          <w:lang w:val="en-US"/>
        </w:rPr>
        <w:t xml:space="preserve"> (DFG, BZ2/2-1, BZ2/3-1, and BZ2/4-1; International Research Training Group IRTG2150), Amazon AWS Research Grant (2016 and 2017), the German National Merit Foundation, as well as the START-Program of the Faculty of Medicine (126/16) and Exploratory Research Space (</w:t>
      </w:r>
      <w:r>
        <w:rPr>
          <w:rFonts w:ascii="Calibri" w:eastAsia="Times New Roman" w:hAnsi="Calibri" w:cs="Arial"/>
          <w:color w:val="000000" w:themeColor="text1"/>
          <w:shd w:val="clear" w:color="auto" w:fill="FFFFFF"/>
          <w:lang w:val="en-US"/>
        </w:rPr>
        <w:t>OPSF449</w:t>
      </w:r>
      <w:r>
        <w:rPr>
          <w:rFonts w:ascii="Calibri" w:hAnsi="Calibri" w:cs="Times"/>
          <w:color w:val="000000" w:themeColor="text1"/>
          <w:lang w:val="en-US"/>
        </w:rPr>
        <w:t>), RWTH Aachen. DE acknowledges support by the Amazon AWS Research Grant (2015), the German National Merit Foundation, as well as the French National Institute for Informatics and Automation (INRIA) (Starting Researcher Position SRP 2016).</w:t>
      </w:r>
      <w:r>
        <w:rPr>
          <w:rFonts w:ascii="Calibri" w:eastAsia="Times New Roman" w:hAnsi="Calibri" w:cs="Arial"/>
          <w:color w:val="000000" w:themeColor="text1"/>
          <w:shd w:val="clear" w:color="auto" w:fill="FFFFFF"/>
          <w:lang w:val="en-US"/>
        </w:rPr>
        <w:t xml:space="preserve"> The authors declare no competing interests.</w:t>
      </w:r>
    </w:p>
    <w:p w14:paraId="407D81CD" w14:textId="77777777"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29E974B5" w14:textId="77777777" w:rsidR="00C51D95" w:rsidRDefault="00C51D95" w:rsidP="00C51D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0360BD0D" w:rsidR="0049741A" w:rsidRPr="00617311" w:rsidRDefault="008858EA" w:rsidP="00646C0A">
      <w:pPr>
        <w:jc w:val="both"/>
        <w:rPr>
          <w:rFonts w:ascii="Calibri" w:eastAsia="Times New Roman" w:hAnsi="Calibri"/>
          <w:sz w:val="22"/>
          <w:szCs w:val="22"/>
          <w:lang w:val="en-US"/>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sus significance in simulated</w:t>
      </w:r>
      <w:r w:rsidRPr="00463A1A">
        <w:rPr>
          <w:rFonts w:ascii="Calibri" w:hAnsi="Calibri"/>
          <w:b/>
          <w:color w:val="000000" w:themeColor="text1"/>
          <w:sz w:val="22"/>
          <w:szCs w:val="22"/>
          <w:lang w:val="en-US"/>
        </w:rPr>
        <w:t xml:space="preserve"> datasets. </w:t>
      </w:r>
      <w:r w:rsidR="00463A1A" w:rsidRPr="00463A1A">
        <w:rPr>
          <w:rFonts w:ascii="Calibri" w:hAnsi="Calibri"/>
          <w:color w:val="000000" w:themeColor="text1"/>
          <w:sz w:val="22"/>
          <w:szCs w:val="22"/>
          <w:lang w:val="en-US"/>
        </w:rPr>
        <w:t>Based on</w:t>
      </w:r>
      <w:r w:rsidR="001701AA" w:rsidRPr="00463A1A">
        <w:rPr>
          <w:rFonts w:ascii="Calibri" w:hAnsi="Calibri"/>
          <w:color w:val="000000" w:themeColor="text1"/>
          <w:sz w:val="22"/>
          <w:szCs w:val="22"/>
          <w:lang w:val="en-US"/>
        </w:rPr>
        <w:t xml:space="preserve"> </w:t>
      </w:r>
      <w:r w:rsidR="001701AA" w:rsidRPr="00617311">
        <w:rPr>
          <w:rFonts w:ascii="Calibri" w:eastAsia="Times New Roman" w:hAnsi="Calibri"/>
          <w:color w:val="263238"/>
          <w:sz w:val="22"/>
          <w:szCs w:val="22"/>
          <w:lang w:val="en-US"/>
        </w:rPr>
        <w:t>113,400 different simulations,</w:t>
      </w:r>
      <w:r w:rsidR="001701AA" w:rsidRPr="00463A1A">
        <w:rPr>
          <w:rFonts w:ascii="Calibri" w:hAnsi="Calibri"/>
          <w:color w:val="000000" w:themeColor="text1"/>
          <w:sz w:val="22"/>
          <w:szCs w:val="22"/>
          <w:lang w:val="en-US"/>
        </w:rPr>
        <w:t xml:space="preserve"> the discrepancy between explanatory and predictive modeling was quantified in a wide range of possible data-analysis settings</w:t>
      </w:r>
      <w:r w:rsidR="0049741A" w:rsidRPr="00617311">
        <w:rPr>
          <w:rFonts w:ascii="Calibri" w:eastAsia="Times New Roman" w:hAnsi="Calibri"/>
          <w:color w:val="263238"/>
          <w:sz w:val="22"/>
          <w:szCs w:val="22"/>
          <w:lang w:val="en-US"/>
        </w:rPr>
        <w:t>.</w:t>
      </w:r>
      <w:r w:rsidR="00646C0A" w:rsidRPr="00617311">
        <w:rPr>
          <w:rFonts w:ascii="Calibri" w:eastAsia="Times New Roman" w:hAnsi="Calibri"/>
          <w:color w:val="263238"/>
          <w:sz w:val="22"/>
          <w:szCs w:val="22"/>
          <w:lang w:val="en-US"/>
        </w:rPr>
        <w:t xml:space="preserve"> The generated </w:t>
      </w:r>
      <w:r w:rsidR="00C72A8A" w:rsidRPr="00617311">
        <w:rPr>
          <w:rFonts w:ascii="Calibri" w:eastAsia="Times New Roman" w:hAnsi="Calibri"/>
          <w:color w:val="263238"/>
          <w:sz w:val="22"/>
          <w:szCs w:val="22"/>
          <w:lang w:val="en-US"/>
        </w:rPr>
        <w:t>variables and outcome</w:t>
      </w:r>
      <w:r w:rsidR="003A487D" w:rsidRPr="00617311">
        <w:rPr>
          <w:rFonts w:ascii="Calibri" w:eastAsia="Times New Roman" w:hAnsi="Calibri"/>
          <w:color w:val="263238"/>
          <w:sz w:val="22"/>
          <w:szCs w:val="22"/>
          <w:lang w:val="en-US"/>
        </w:rPr>
        <w:t xml:space="preserve"> were fed into linear models </w:t>
      </w:r>
      <w:r w:rsidR="00A15BF0" w:rsidRPr="00617311">
        <w:rPr>
          <w:rFonts w:ascii="Calibri" w:eastAsia="Times New Roman" w:hAnsi="Calibri"/>
          <w:color w:val="263238"/>
          <w:sz w:val="22"/>
          <w:szCs w:val="22"/>
          <w:lang w:val="en-US"/>
        </w:rPr>
        <w:t xml:space="preserve">with the goal </w:t>
      </w:r>
      <w:r w:rsidR="003A487D" w:rsidRPr="00617311">
        <w:rPr>
          <w:rFonts w:ascii="Calibri" w:eastAsia="Times New Roman" w:hAnsi="Calibri"/>
          <w:color w:val="263238"/>
          <w:sz w:val="22"/>
          <w:szCs w:val="22"/>
          <w:lang w:val="en-US"/>
        </w:rPr>
        <w:t xml:space="preserve">to draw classical </w:t>
      </w:r>
      <w:r w:rsidR="007715ED" w:rsidRPr="00617311">
        <w:rPr>
          <w:rFonts w:ascii="Calibri" w:eastAsia="Times New Roman" w:hAnsi="Calibri"/>
          <w:color w:val="263238"/>
          <w:sz w:val="22"/>
          <w:szCs w:val="22"/>
          <w:lang w:val="en-US"/>
        </w:rPr>
        <w:t>inference (</w:t>
      </w:r>
      <w:r w:rsidR="004C6511" w:rsidRPr="00617311">
        <w:rPr>
          <w:rFonts w:ascii="Calibri" w:eastAsia="Times New Roman" w:hAnsi="Calibri"/>
          <w:color w:val="263238"/>
          <w:sz w:val="22"/>
          <w:szCs w:val="22"/>
          <w:lang w:val="en-US"/>
        </w:rPr>
        <w:t>smallest p-value among all model coefficients</w:t>
      </w:r>
      <w:r w:rsidR="007715ED"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 xml:space="preserve">x </w:t>
      </w:r>
      <w:r w:rsidR="003A487D" w:rsidRPr="00617311">
        <w:rPr>
          <w:rFonts w:ascii="Calibri" w:eastAsia="Times New Roman" w:hAnsi="Calibri"/>
          <w:color w:val="263238"/>
          <w:sz w:val="22"/>
          <w:szCs w:val="22"/>
          <w:lang w:val="en-US"/>
        </w:rPr>
        <w:t>axis) and to evaluate</w:t>
      </w:r>
      <w:r w:rsidR="007715ED" w:rsidRPr="00617311">
        <w:rPr>
          <w:rFonts w:ascii="Calibri" w:eastAsia="Times New Roman" w:hAnsi="Calibri"/>
          <w:color w:val="263238"/>
          <w:sz w:val="22"/>
          <w:szCs w:val="22"/>
          <w:lang w:val="en-US"/>
        </w:rPr>
        <w:t xml:space="preserve"> model </w:t>
      </w:r>
      <w:r w:rsidR="009E7052" w:rsidRPr="00617311">
        <w:rPr>
          <w:rFonts w:ascii="Calibri" w:eastAsia="Times New Roman" w:hAnsi="Calibri"/>
          <w:color w:val="263238"/>
          <w:sz w:val="22"/>
          <w:szCs w:val="22"/>
          <w:lang w:val="en-US"/>
        </w:rPr>
        <w:t xml:space="preserve">forecasting </w:t>
      </w:r>
      <w:r w:rsidR="007715ED" w:rsidRPr="00617311">
        <w:rPr>
          <w:rFonts w:ascii="Calibri" w:eastAsia="Times New Roman" w:hAnsi="Calibri"/>
          <w:color w:val="263238"/>
          <w:sz w:val="22"/>
          <w:szCs w:val="22"/>
          <w:lang w:val="en-US"/>
        </w:rPr>
        <w:t>performance on never seen data (out-of-sample R</w:t>
      </w:r>
      <w:r w:rsidR="007715ED" w:rsidRPr="00617311">
        <w:rPr>
          <w:rFonts w:ascii="Calibri" w:eastAsia="Times New Roman" w:hAnsi="Calibri"/>
          <w:color w:val="263238"/>
          <w:sz w:val="22"/>
          <w:szCs w:val="22"/>
          <w:vertAlign w:val="superscript"/>
          <w:lang w:val="en-US"/>
        </w:rPr>
        <w:t>2</w:t>
      </w:r>
      <w:r w:rsidR="007715ED" w:rsidRPr="00617311">
        <w:rPr>
          <w:rFonts w:ascii="Calibri" w:eastAsia="Times New Roman" w:hAnsi="Calibri"/>
          <w:color w:val="263238"/>
          <w:sz w:val="22"/>
          <w:szCs w:val="22"/>
          <w:lang w:val="en-US"/>
        </w:rPr>
        <w:t xml:space="preserve"> score</w:t>
      </w:r>
      <w:r w:rsidR="004C6511" w:rsidRPr="00617311">
        <w:rPr>
          <w:rFonts w:ascii="Calibri" w:eastAsia="Times New Roman" w:hAnsi="Calibri"/>
          <w:color w:val="263238"/>
          <w:sz w:val="22"/>
          <w:szCs w:val="22"/>
          <w:lang w:val="en-US"/>
        </w:rPr>
        <w:t xml:space="preserve"> of </w:t>
      </w:r>
      <w:r w:rsidR="00CF140F" w:rsidRPr="00617311">
        <w:rPr>
          <w:rFonts w:ascii="Calibri" w:eastAsia="Times New Roman" w:hAnsi="Calibri"/>
          <w:color w:val="263238"/>
          <w:sz w:val="22"/>
          <w:szCs w:val="22"/>
          <w:lang w:val="en-US"/>
        </w:rPr>
        <w:t xml:space="preserve">the </w:t>
      </w:r>
      <w:r w:rsidR="004C6511" w:rsidRPr="00617311">
        <w:rPr>
          <w:rFonts w:ascii="Calibri" w:eastAsia="Times New Roman" w:hAnsi="Calibri"/>
          <w:color w:val="263238"/>
          <w:sz w:val="22"/>
          <w:szCs w:val="22"/>
          <w:lang w:val="en-US"/>
        </w:rPr>
        <w:t>model</w:t>
      </w:r>
      <w:r w:rsidR="007715ED" w:rsidRPr="00617311">
        <w:rPr>
          <w:rFonts w:ascii="Calibri" w:eastAsia="Times New Roman" w:hAnsi="Calibri"/>
          <w:color w:val="263238"/>
          <w:sz w:val="22"/>
          <w:szCs w:val="22"/>
          <w:lang w:val="en-US"/>
        </w:rPr>
        <w:t>, y axis).</w:t>
      </w:r>
      <w:r w:rsidR="00A15BF0"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A)</w:t>
      </w:r>
      <w:r w:rsidR="00A15BF0" w:rsidRPr="00617311">
        <w:rPr>
          <w:rFonts w:ascii="Calibri" w:eastAsia="Times New Roman" w:hAnsi="Calibri"/>
          <w:i/>
          <w:color w:val="263238"/>
          <w:sz w:val="22"/>
          <w:szCs w:val="22"/>
          <w:lang w:val="en-US"/>
        </w:rPr>
        <w:t xml:space="preserve"> </w:t>
      </w:r>
      <w:r w:rsidR="00121F78" w:rsidRPr="00617311">
        <w:rPr>
          <w:rFonts w:ascii="Calibri" w:eastAsia="Times New Roman" w:hAnsi="Calibri"/>
          <w:color w:val="263238"/>
          <w:sz w:val="22"/>
          <w:szCs w:val="22"/>
          <w:lang w:val="en-US"/>
        </w:rPr>
        <w:t xml:space="preserve">Hexagonal binning </w:t>
      </w:r>
      <w:r w:rsidR="00D643C8" w:rsidRPr="00617311">
        <w:rPr>
          <w:rFonts w:ascii="Calibri" w:eastAsia="Times New Roman" w:hAnsi="Calibri"/>
          <w:color w:val="263238"/>
          <w:sz w:val="22"/>
          <w:szCs w:val="22"/>
          <w:lang w:val="en-US"/>
        </w:rPr>
        <w:t>summarizes</w:t>
      </w:r>
      <w:r w:rsidR="00526A83" w:rsidRPr="00617311">
        <w:rPr>
          <w:rFonts w:ascii="Calibri" w:eastAsia="Times New Roman" w:hAnsi="Calibri"/>
          <w:color w:val="263238"/>
          <w:sz w:val="22"/>
          <w:szCs w:val="22"/>
          <w:lang w:val="en-US"/>
        </w:rPr>
        <w:t xml:space="preserve"> how many simulations led to a </w:t>
      </w:r>
      <w:proofErr w:type="gramStart"/>
      <w:r w:rsidR="00E55D0B" w:rsidRPr="00617311">
        <w:rPr>
          <w:rFonts w:ascii="Calibri" w:eastAsia="Times New Roman" w:hAnsi="Calibri"/>
          <w:color w:val="263238"/>
          <w:sz w:val="22"/>
          <w:szCs w:val="22"/>
          <w:lang w:val="en-US"/>
        </w:rPr>
        <w:t xml:space="preserve">particular </w:t>
      </w:r>
      <w:r w:rsidR="00526A83" w:rsidRPr="00617311">
        <w:rPr>
          <w:rFonts w:ascii="Calibri" w:eastAsia="Times New Roman" w:hAnsi="Calibri"/>
          <w:color w:val="263238"/>
          <w:sz w:val="22"/>
          <w:szCs w:val="22"/>
          <w:lang w:val="en-US"/>
        </w:rPr>
        <w:t>prediction-inference</w:t>
      </w:r>
      <w:proofErr w:type="gramEnd"/>
      <w:r w:rsidR="00526A83" w:rsidRPr="00617311">
        <w:rPr>
          <w:rFonts w:ascii="Calibri" w:eastAsia="Times New Roman" w:hAnsi="Calibri"/>
          <w:color w:val="263238"/>
          <w:sz w:val="22"/>
          <w:szCs w:val="22"/>
          <w:lang w:val="en-US"/>
        </w:rPr>
        <w:t xml:space="preserve"> relation</w:t>
      </w:r>
      <w:ins w:id="291" w:author="Danilo Bzdok" w:date="2018-05-07T13:05:00Z">
        <w:r w:rsidR="00BF0500">
          <w:rPr>
            <w:rFonts w:ascii="Calibri" w:eastAsia="Times New Roman" w:hAnsi="Calibri"/>
            <w:color w:val="263238"/>
            <w:sz w:val="22"/>
            <w:szCs w:val="22"/>
            <w:lang w:val="en-US"/>
          </w:rPr>
          <w:t xml:space="preserve"> area-by-area</w:t>
        </w:r>
      </w:ins>
      <w:r w:rsidR="00526A83" w:rsidRPr="00617311">
        <w:rPr>
          <w:rFonts w:ascii="Calibri" w:eastAsia="Times New Roman" w:hAnsi="Calibri"/>
          <w:color w:val="263238"/>
          <w:sz w:val="22"/>
          <w:szCs w:val="22"/>
          <w:lang w:val="en-US"/>
        </w:rPr>
        <w:t xml:space="preserve"> </w:t>
      </w:r>
      <w:del w:id="292" w:author="Danilo Bzdok" w:date="2018-05-07T12:55:00Z">
        <w:r w:rsidR="00F0163D" w:rsidRPr="00617311" w:rsidDel="004F1F26">
          <w:rPr>
            <w:rFonts w:ascii="Calibri" w:eastAsia="Times New Roman" w:hAnsi="Calibri"/>
            <w:color w:val="263238"/>
            <w:sz w:val="22"/>
            <w:szCs w:val="22"/>
            <w:lang w:val="en-US"/>
          </w:rPr>
          <w:delText>area-by-</w:delText>
        </w:r>
        <w:r w:rsidR="00526A83" w:rsidRPr="00617311" w:rsidDel="004F1F26">
          <w:rPr>
            <w:rFonts w:ascii="Calibri" w:eastAsia="Times New Roman" w:hAnsi="Calibri"/>
            <w:color w:val="263238"/>
            <w:sz w:val="22"/>
            <w:szCs w:val="22"/>
            <w:lang w:val="en-US"/>
          </w:rPr>
          <w:delText>area</w:delText>
        </w:r>
      </w:del>
      <w:ins w:id="293" w:author="Danilo Bzdok" w:date="2018-05-07T12:55:00Z">
        <w:r w:rsidR="004F1F26">
          <w:rPr>
            <w:rFonts w:ascii="Calibri" w:eastAsia="Times New Roman" w:hAnsi="Calibri"/>
            <w:color w:val="263238"/>
            <w:sz w:val="22"/>
            <w:szCs w:val="22"/>
            <w:lang w:val="en-US"/>
          </w:rPr>
          <w:t>in a 2D histogram</w:t>
        </w:r>
      </w:ins>
      <w:r w:rsidR="00526A83" w:rsidRPr="00617311">
        <w:rPr>
          <w:rFonts w:ascii="Calibri" w:eastAsia="Times New Roman" w:hAnsi="Calibri"/>
          <w:color w:val="263238"/>
          <w:sz w:val="22"/>
          <w:szCs w:val="22"/>
          <w:lang w:val="en-US"/>
        </w:rPr>
        <w:t>.</w:t>
      </w:r>
      <w:r w:rsidR="00E55D0B" w:rsidRPr="00617311">
        <w:rPr>
          <w:rFonts w:ascii="Calibri" w:eastAsia="Times New Roman" w:hAnsi="Calibri"/>
          <w:color w:val="263238"/>
          <w:sz w:val="22"/>
          <w:szCs w:val="22"/>
          <w:lang w:val="en-US"/>
        </w:rPr>
        <w:t xml:space="preserve"> This visualization technique was proposed for </w:t>
      </w:r>
      <w:r w:rsidR="008A4A7F" w:rsidRPr="00617311">
        <w:rPr>
          <w:rFonts w:ascii="Calibri" w:eastAsia="Times New Roman" w:hAnsi="Calibri"/>
          <w:color w:val="263238"/>
          <w:sz w:val="22"/>
          <w:szCs w:val="22"/>
          <w:lang w:val="en-US"/>
        </w:rPr>
        <w:t xml:space="preserve">aggregating </w:t>
      </w:r>
      <w:r w:rsidR="00E55D0B" w:rsidRPr="00617311">
        <w:rPr>
          <w:rFonts w:ascii="Calibri" w:eastAsia="Times New Roman" w:hAnsi="Calibri"/>
          <w:color w:val="263238"/>
          <w:sz w:val="22"/>
          <w:szCs w:val="22"/>
          <w:lang w:val="en-US"/>
        </w:rPr>
        <w:t xml:space="preserve">data with </w:t>
      </w:r>
      <w:r w:rsidR="00D16667" w:rsidRPr="00617311">
        <w:rPr>
          <w:rFonts w:ascii="Calibri" w:eastAsia="Times New Roman" w:hAnsi="Calibri"/>
          <w:color w:val="263238"/>
          <w:sz w:val="22"/>
          <w:szCs w:val="22"/>
          <w:lang w:val="en-US"/>
        </w:rPr>
        <w:t>a high number of</w:t>
      </w:r>
      <w:r w:rsidR="00E55D0B" w:rsidRPr="00617311">
        <w:rPr>
          <w:rFonts w:ascii="Calibri" w:eastAsia="Times New Roman" w:hAnsi="Calibri"/>
          <w:color w:val="263238"/>
          <w:sz w:val="22"/>
          <w:szCs w:val="22"/>
          <w:lang w:val="en-US"/>
        </w:rPr>
        <w:t xml:space="preserve"> observations </w:t>
      </w:r>
      <w:r w:rsidR="005F5AF1" w:rsidRPr="00617311">
        <w:rPr>
          <w:rFonts w:ascii="Calibri" w:eastAsia="Times New Roman" w:hAnsi="Calibri"/>
          <w:color w:val="263238"/>
          <w:sz w:val="22"/>
          <w:szCs w:val="22"/>
          <w:lang w:val="en-US"/>
        </w:rPr>
        <w:fldChar w:fldCharType="begin"/>
      </w:r>
      <w:r w:rsidR="00F974E9" w:rsidRPr="00617311">
        <w:rPr>
          <w:rFonts w:ascii="Calibri" w:eastAsia="Times New Roman" w:hAnsi="Calibri"/>
          <w:color w:val="263238"/>
          <w:sz w:val="22"/>
          <w:szCs w:val="22"/>
          <w:lang w:val="en-US"/>
        </w:rPr>
        <w:instrText xml:space="preserve"> ADDIN EN.CITE &lt;EndNote&gt;&lt;Cite&gt;&lt;Author&gt;Carr&lt;/Author&gt;&lt;Year&gt;1987&lt;/Year&gt;&lt;RecNum&gt;7038&lt;/RecNum&gt;&lt;DisplayText&gt;(47)&lt;/DisplayText&gt;&lt;record&gt;&lt;rec-number&gt;7038&lt;/rec-number&gt;&lt;foreign-keys&gt;&lt;key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617311">
        <w:rPr>
          <w:rFonts w:ascii="Calibri" w:eastAsia="Times New Roman" w:hAnsi="Calibri"/>
          <w:color w:val="263238"/>
          <w:sz w:val="22"/>
          <w:szCs w:val="22"/>
          <w:lang w:val="en-US"/>
        </w:rPr>
        <w:fldChar w:fldCharType="separate"/>
      </w:r>
      <w:r w:rsidR="00F974E9" w:rsidRPr="00617311">
        <w:rPr>
          <w:rFonts w:ascii="Calibri" w:eastAsia="Times New Roman" w:hAnsi="Calibri"/>
          <w:noProof/>
          <w:color w:val="263238"/>
          <w:sz w:val="22"/>
          <w:szCs w:val="22"/>
          <w:lang w:val="en-US"/>
        </w:rPr>
        <w:t>(</w:t>
      </w:r>
      <w:hyperlink w:anchor="_ENREF_47" w:tooltip="Carr, 1987 #7038" w:history="1">
        <w:r w:rsidR="00E36DE5" w:rsidRPr="00617311">
          <w:rPr>
            <w:rFonts w:ascii="Calibri" w:eastAsia="Times New Roman" w:hAnsi="Calibri"/>
            <w:noProof/>
            <w:color w:val="263238"/>
            <w:sz w:val="22"/>
            <w:szCs w:val="22"/>
            <w:lang w:val="en-US"/>
          </w:rPr>
          <w:t>47</w:t>
        </w:r>
      </w:hyperlink>
      <w:r w:rsidR="00F974E9" w:rsidRPr="00617311">
        <w:rPr>
          <w:rFonts w:ascii="Calibri" w:eastAsia="Times New Roman" w:hAnsi="Calibri"/>
          <w:noProof/>
          <w:color w:val="263238"/>
          <w:sz w:val="22"/>
          <w:szCs w:val="22"/>
          <w:lang w:val="en-US"/>
        </w:rPr>
        <w:t>)</w:t>
      </w:r>
      <w:r w:rsidR="005F5AF1" w:rsidRPr="00617311">
        <w:rPr>
          <w:rFonts w:ascii="Calibri" w:eastAsia="Times New Roman" w:hAnsi="Calibri"/>
          <w:color w:val="263238"/>
          <w:sz w:val="22"/>
          <w:szCs w:val="22"/>
          <w:lang w:val="en-US"/>
        </w:rPr>
        <w:fldChar w:fldCharType="end"/>
      </w:r>
      <w:r w:rsidR="00E55D0B" w:rsidRPr="00617311">
        <w:rPr>
          <w:rFonts w:ascii="Calibri" w:eastAsia="Times New Roman" w:hAnsi="Calibri"/>
          <w:color w:val="263238"/>
          <w:sz w:val="22"/>
          <w:szCs w:val="22"/>
          <w:lang w:val="en-US"/>
        </w:rPr>
        <w:t>.</w:t>
      </w:r>
      <w:r w:rsidR="00ED0308"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B)</w:t>
      </w:r>
      <w:r w:rsidR="00ED0308" w:rsidRPr="00617311">
        <w:rPr>
          <w:rFonts w:ascii="Calibri" w:eastAsia="Times New Roman" w:hAnsi="Calibri"/>
          <w:i/>
          <w:color w:val="263238"/>
          <w:sz w:val="22"/>
          <w:szCs w:val="22"/>
          <w:lang w:val="en-US"/>
        </w:rPr>
        <w:t xml:space="preserve"> </w:t>
      </w:r>
      <w:r w:rsidR="005B52AC" w:rsidRPr="00617311">
        <w:rPr>
          <w:rFonts w:ascii="Calibri" w:eastAsia="Times New Roman" w:hAnsi="Calibri"/>
          <w:color w:val="263238"/>
          <w:sz w:val="22"/>
          <w:szCs w:val="22"/>
          <w:lang w:val="en-US"/>
        </w:rPr>
        <w:t>S</w:t>
      </w:r>
      <w:r w:rsidR="000E40CD" w:rsidRPr="00617311">
        <w:rPr>
          <w:rFonts w:ascii="Calibri" w:eastAsia="Times New Roman" w:hAnsi="Calibri"/>
          <w:color w:val="263238"/>
          <w:sz w:val="22"/>
          <w:szCs w:val="22"/>
          <w:lang w:val="en-US"/>
        </w:rPr>
        <w:t xml:space="preserve">tatistical significance </w:t>
      </w:r>
      <w:r w:rsidR="005B52AC" w:rsidRPr="00617311">
        <w:rPr>
          <w:rFonts w:ascii="Calibri" w:eastAsia="Times New Roman" w:hAnsi="Calibri"/>
          <w:color w:val="263238"/>
          <w:sz w:val="22"/>
          <w:szCs w:val="22"/>
          <w:lang w:val="en-US"/>
        </w:rPr>
        <w:t xml:space="preserve">and prediction accuracy </w:t>
      </w:r>
      <w:r w:rsidR="00F0163D" w:rsidRPr="00617311">
        <w:rPr>
          <w:rFonts w:ascii="Calibri" w:eastAsia="Times New Roman" w:hAnsi="Calibri"/>
          <w:color w:val="263238"/>
          <w:sz w:val="22"/>
          <w:szCs w:val="22"/>
          <w:lang w:val="en-US"/>
        </w:rPr>
        <w:t xml:space="preserve">are </w:t>
      </w:r>
      <w:r w:rsidR="005B52AC" w:rsidRPr="00617311">
        <w:rPr>
          <w:rFonts w:ascii="Calibri" w:eastAsia="Times New Roman" w:hAnsi="Calibri"/>
          <w:color w:val="263238"/>
          <w:sz w:val="22"/>
          <w:szCs w:val="22"/>
          <w:lang w:val="en-US"/>
        </w:rPr>
        <w:t>juxtaposed, exposing</w:t>
      </w:r>
      <w:r w:rsidR="000E40CD" w:rsidRPr="00617311">
        <w:rPr>
          <w:rFonts w:ascii="Calibri" w:eastAsia="Times New Roman" w:hAnsi="Calibri"/>
          <w:color w:val="263238"/>
          <w:sz w:val="22"/>
          <w:szCs w:val="22"/>
          <w:lang w:val="en-US"/>
        </w:rPr>
        <w:t xml:space="preserve"> relation to the common</w:t>
      </w:r>
      <w:r w:rsidR="00F0163D" w:rsidRPr="00617311">
        <w:rPr>
          <w:rFonts w:ascii="Calibri" w:eastAsia="Times New Roman" w:hAnsi="Calibri"/>
          <w:color w:val="263238"/>
          <w:sz w:val="22"/>
          <w:szCs w:val="22"/>
          <w:lang w:val="en-US"/>
        </w:rPr>
        <w:t>ly applied</w:t>
      </w:r>
      <w:r w:rsidR="000E40CD" w:rsidRPr="00617311">
        <w:rPr>
          <w:rFonts w:ascii="Calibri" w:eastAsia="Times New Roman" w:hAnsi="Calibri"/>
          <w:color w:val="263238"/>
          <w:sz w:val="22"/>
          <w:szCs w:val="22"/>
          <w:lang w:val="en-US"/>
        </w:rPr>
        <w:t xml:space="preserve"> p &lt; 0.05, p &lt; 0.01, and p &lt; 0.001 thresholds (bigger grey circle means bigger sample size).</w:t>
      </w:r>
      <w:r w:rsidR="0042640C" w:rsidRPr="00617311">
        <w:rPr>
          <w:rFonts w:ascii="Calibri" w:eastAsia="Times New Roman" w:hAnsi="Calibri"/>
          <w:color w:val="263238"/>
          <w:sz w:val="22"/>
          <w:szCs w:val="22"/>
          <w:lang w:val="en-US"/>
        </w:rPr>
        <w:t xml:space="preserve"> In the large majority of conducted data analyses, at least one input variable was significantly related to the response variable at p &lt; 0.05 (red dashed vertical line). However, based </w:t>
      </w:r>
      <w:r w:rsidR="000E40CD" w:rsidRPr="00617311">
        <w:rPr>
          <w:rFonts w:ascii="Calibri" w:eastAsia="Times New Roman" w:hAnsi="Calibri"/>
          <w:color w:val="263238"/>
          <w:sz w:val="22"/>
          <w:szCs w:val="22"/>
          <w:lang w:val="en-US"/>
        </w:rPr>
        <w:t xml:space="preserve">on the same data, </w:t>
      </w:r>
      <w:r w:rsidR="00CD1EB2" w:rsidRPr="00617311">
        <w:rPr>
          <w:rFonts w:ascii="Calibri" w:eastAsia="Times New Roman" w:hAnsi="Calibri"/>
          <w:color w:val="263238"/>
          <w:sz w:val="22"/>
          <w:szCs w:val="22"/>
          <w:lang w:val="en-US"/>
        </w:rPr>
        <w:t>we observed</w:t>
      </w:r>
      <w:r w:rsidR="000E40CD" w:rsidRPr="00617311">
        <w:rPr>
          <w:rFonts w:ascii="Calibri" w:eastAsia="Times New Roman" w:hAnsi="Calibri"/>
          <w:color w:val="263238"/>
          <w:sz w:val="22"/>
          <w:szCs w:val="22"/>
          <w:lang w:val="en-US"/>
        </w:rPr>
        <w:t xml:space="preserve"> considerable dispersion in how well significant models </w:t>
      </w:r>
      <w:proofErr w:type="gramStart"/>
      <w:r w:rsidR="000E40CD" w:rsidRPr="00617311">
        <w:rPr>
          <w:rFonts w:ascii="Calibri" w:eastAsia="Times New Roman" w:hAnsi="Calibri"/>
          <w:color w:val="263238"/>
          <w:sz w:val="22"/>
          <w:szCs w:val="22"/>
          <w:lang w:val="en-US"/>
        </w:rPr>
        <w:t>were able to</w:t>
      </w:r>
      <w:proofErr w:type="gramEnd"/>
      <w:r w:rsidR="000E40CD" w:rsidRPr="00617311">
        <w:rPr>
          <w:rFonts w:ascii="Calibri" w:eastAsia="Times New Roman" w:hAnsi="Calibri"/>
          <w:color w:val="263238"/>
          <w:sz w:val="22"/>
          <w:szCs w:val="22"/>
          <w:lang w:val="en-US"/>
        </w:rPr>
        <w:t xml:space="preserve"> make useful predictions on </w:t>
      </w:r>
      <w:r w:rsidR="000C60AE" w:rsidRPr="00617311">
        <w:rPr>
          <w:rFonts w:ascii="Calibri" w:eastAsia="Times New Roman" w:hAnsi="Calibri"/>
          <w:color w:val="263238"/>
          <w:sz w:val="22"/>
          <w:szCs w:val="22"/>
          <w:lang w:val="en-US"/>
        </w:rPr>
        <w:t>fresh</w:t>
      </w:r>
      <w:r w:rsidR="000E40CD" w:rsidRPr="00617311">
        <w:rPr>
          <w:rFonts w:ascii="Calibri" w:eastAsia="Times New Roman" w:hAnsi="Calibri"/>
          <w:color w:val="263238"/>
          <w:sz w:val="22"/>
          <w:szCs w:val="22"/>
          <w:lang w:val="en-US"/>
        </w:rPr>
        <w:t xml:space="preserve"> data points.</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22FCB652" w:rsidR="008858EA" w:rsidRDefault="00617311"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72367C8A" wp14:editId="154213C2">
            <wp:extent cx="5757545" cy="3223895"/>
            <wp:effectExtent l="0" t="0" r="8255" b="1905"/>
            <wp:docPr id="2" name="Bild 2"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by_aspec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7545" cy="3223895"/>
                    </a:xfrm>
                    <a:prstGeom prst="rect">
                      <a:avLst/>
                    </a:prstGeom>
                    <a:noFill/>
                    <a:ln>
                      <a:noFill/>
                    </a:ln>
                  </pic:spPr>
                </pic:pic>
              </a:graphicData>
            </a:graphic>
          </wp:inline>
        </w:drawing>
      </w:r>
    </w:p>
    <w:p w14:paraId="6288548C" w14:textId="0EBBB4C7"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A</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Pathological </w:t>
      </w:r>
      <w:r w:rsidR="00577E6E">
        <w:rPr>
          <w:rFonts w:ascii="Calibri" w:hAnsi="Calibri"/>
          <w:color w:val="000000" w:themeColor="text1"/>
          <w:sz w:val="22"/>
          <w:szCs w:val="22"/>
          <w:lang w:val="en-US"/>
        </w:rPr>
        <w:t>settings</w:t>
      </w:r>
      <w:r w:rsidR="00900F40">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 xml:space="preserve">where the chosen model does </w:t>
      </w:r>
      <w:r w:rsidR="00900F40">
        <w:rPr>
          <w:rFonts w:ascii="Calibri" w:hAnsi="Calibri"/>
          <w:color w:val="000000" w:themeColor="text1"/>
          <w:sz w:val="22"/>
          <w:szCs w:val="22"/>
          <w:lang w:val="en-US"/>
        </w:rPr>
        <w:t xml:space="preserve">not correspond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yield </w:t>
      </w:r>
      <w:r w:rsidR="004558CC" w:rsidRPr="00D665F4">
        <w:rPr>
          <w:rFonts w:ascii="Calibri" w:hAnsi="Calibri"/>
          <w:color w:val="000000" w:themeColor="text1"/>
          <w:sz w:val="22"/>
          <w:szCs w:val="22"/>
          <w:lang w:val="en-US"/>
        </w:rPr>
        <w:t xml:space="preserve">better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B</w:t>
      </w:r>
      <w:r w:rsidR="00DE3CDE">
        <w:rPr>
          <w:rFonts w:ascii="Calibri" w:hAnsi="Calibri"/>
          <w:b/>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C</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E</w:t>
      </w:r>
      <w:r w:rsidR="007D70CE" w:rsidRPr="007D70CE">
        <w:rPr>
          <w:rFonts w:ascii="Calibri" w:hAnsi="Calibri"/>
          <w:b/>
          <w:color w:val="000000" w:themeColor="text1"/>
          <w:sz w:val="22"/>
          <w:szCs w:val="22"/>
          <w:lang w:val="en-US"/>
        </w:rPr>
        <w:t>)</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occurrences of strong significance and prediction.</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F</w:t>
      </w:r>
      <w:r w:rsidR="007D70CE" w:rsidRPr="007D70C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 xml:space="preserve">Small numbers of relevant predictors allowed for </w:t>
      </w:r>
      <w:r w:rsidR="007D70CE">
        <w:rPr>
          <w:rFonts w:ascii="Calibri" w:hAnsi="Calibri"/>
          <w:color w:val="000000" w:themeColor="text1"/>
          <w:sz w:val="22"/>
          <w:szCs w:val="22"/>
          <w:lang w:val="en-US"/>
        </w:rPr>
        <w:t xml:space="preserve">scenarios with </w:t>
      </w:r>
      <w:r w:rsidR="008E5B50">
        <w:rPr>
          <w:rFonts w:ascii="Calibri" w:hAnsi="Calibri"/>
          <w:color w:val="000000" w:themeColor="text1"/>
          <w:sz w:val="22"/>
          <w:szCs w:val="22"/>
          <w:lang w:val="en-US"/>
        </w:rPr>
        <w:t xml:space="preserve">highly significant p-values in </w:t>
      </w:r>
      <w:r w:rsidR="007D70CE">
        <w:rPr>
          <w:rFonts w:ascii="Calibri" w:hAnsi="Calibri"/>
          <w:color w:val="000000" w:themeColor="text1"/>
          <w:sz w:val="22"/>
          <w:szCs w:val="22"/>
          <w:lang w:val="en-US"/>
        </w:rPr>
        <w:t>combination with</w:t>
      </w:r>
      <w:r w:rsidR="008E5B50">
        <w:rPr>
          <w:rFonts w:ascii="Calibri" w:hAnsi="Calibri"/>
          <w:color w:val="000000" w:themeColor="text1"/>
          <w:sz w:val="22"/>
          <w:szCs w:val="22"/>
          <w:lang w:val="en-US"/>
        </w:rPr>
        <w:t xml:space="preserve">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10ADD9CE"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pathologies 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013242">
        <w:rPr>
          <w:rFonts w:ascii="Calibri" w:hAnsi="Calibri"/>
          <w:color w:val="000000" w:themeColor="text1"/>
          <w:sz w:val="22"/>
          <w:szCs w:val="22"/>
          <w:lang w:val="en-US"/>
        </w:rPr>
        <w:t>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that contain non-linear 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1456055"/>
                    </a:xfrm>
                    <a:prstGeom prst="rect">
                      <a:avLst/>
                    </a:prstGeom>
                  </pic:spPr>
                </pic:pic>
              </a:graphicData>
            </a:graphic>
          </wp:inline>
        </w:drawing>
      </w:r>
    </w:p>
    <w:p w14:paraId="415577CF" w14:textId="0E0C58B3"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every-day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12BF8F5C" w14:textId="77777777" w:rsidR="00E36DE5" w:rsidRPr="00E36DE5" w:rsidRDefault="004C6FB4" w:rsidP="00E36DE5">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294" w:name="_ENREF_1"/>
      <w:r w:rsidR="00E36DE5" w:rsidRPr="00E36DE5">
        <w:rPr>
          <w:noProof/>
        </w:rPr>
        <w:t>1.</w:t>
      </w:r>
      <w:r w:rsidR="00E36DE5" w:rsidRPr="00E36DE5">
        <w:rPr>
          <w:noProof/>
        </w:rPr>
        <w:tab/>
        <w:t>Bzdok D, Altman N, Krzywinski M. Statistics versus machine learning. Nature Methods. 2018;15:233–4.</w:t>
      </w:r>
      <w:bookmarkEnd w:id="294"/>
    </w:p>
    <w:p w14:paraId="3C1BCF18" w14:textId="77777777" w:rsidR="00E36DE5" w:rsidRPr="00E36DE5" w:rsidRDefault="00E36DE5" w:rsidP="00E36DE5">
      <w:pPr>
        <w:pStyle w:val="EndNoteBibliography"/>
        <w:spacing w:after="240"/>
        <w:rPr>
          <w:noProof/>
        </w:rPr>
      </w:pPr>
      <w:bookmarkStart w:id="295" w:name="_ENREF_2"/>
      <w:r w:rsidRPr="00E36DE5">
        <w:rPr>
          <w:noProof/>
        </w:rPr>
        <w:t>2.</w:t>
      </w:r>
      <w:r w:rsidRPr="00E36DE5">
        <w:rPr>
          <w:noProof/>
        </w:rPr>
        <w:tab/>
        <w:t>Breiman L. Statistical Modeling: The Two Cultures. Statistical Science. 2001;16(3):199-231.</w:t>
      </w:r>
      <w:bookmarkEnd w:id="295"/>
    </w:p>
    <w:p w14:paraId="4C95CF40" w14:textId="77777777" w:rsidR="00E36DE5" w:rsidRPr="00E36DE5" w:rsidRDefault="00E36DE5" w:rsidP="00E36DE5">
      <w:pPr>
        <w:pStyle w:val="EndNoteBibliography"/>
        <w:spacing w:after="240"/>
        <w:rPr>
          <w:noProof/>
        </w:rPr>
      </w:pPr>
      <w:bookmarkStart w:id="296" w:name="_ENREF_3"/>
      <w:r w:rsidRPr="00E36DE5">
        <w:rPr>
          <w:noProof/>
        </w:rPr>
        <w:t>3.</w:t>
      </w:r>
      <w:r w:rsidRPr="00E36DE5">
        <w:rPr>
          <w:noProof/>
        </w:rPr>
        <w:tab/>
        <w:t>White AR. Inference. The Philosophical Quarterly (1950-). 1971;21(85):289-302.</w:t>
      </w:r>
      <w:bookmarkEnd w:id="296"/>
    </w:p>
    <w:p w14:paraId="7483CB9C" w14:textId="77777777" w:rsidR="00E36DE5" w:rsidRPr="00E36DE5" w:rsidRDefault="00E36DE5" w:rsidP="00E36DE5">
      <w:pPr>
        <w:pStyle w:val="EndNoteBibliography"/>
        <w:spacing w:after="240"/>
        <w:rPr>
          <w:noProof/>
        </w:rPr>
      </w:pPr>
      <w:bookmarkStart w:id="297" w:name="_ENREF_4"/>
      <w:r w:rsidRPr="00E36DE5">
        <w:rPr>
          <w:noProof/>
        </w:rPr>
        <w:t>4.</w:t>
      </w:r>
      <w:r w:rsidRPr="00E36DE5">
        <w:rPr>
          <w:noProof/>
        </w:rPr>
        <w:tab/>
        <w:t>Cowles M, Davis C. On the Origins of the .05 Level of Statistical Significance. American Psychologist. 1982;37(5):553-8.</w:t>
      </w:r>
      <w:bookmarkEnd w:id="297"/>
    </w:p>
    <w:p w14:paraId="19217B98" w14:textId="77777777" w:rsidR="00E36DE5" w:rsidRPr="00E36DE5" w:rsidRDefault="00E36DE5" w:rsidP="00E36DE5">
      <w:pPr>
        <w:pStyle w:val="EndNoteBibliography"/>
        <w:spacing w:after="240"/>
        <w:rPr>
          <w:noProof/>
        </w:rPr>
      </w:pPr>
      <w:bookmarkStart w:id="298" w:name="_ENREF_5"/>
      <w:r w:rsidRPr="00E36DE5">
        <w:rPr>
          <w:noProof/>
        </w:rPr>
        <w:t>5.</w:t>
      </w:r>
      <w:r w:rsidRPr="00E36DE5">
        <w:rPr>
          <w:noProof/>
        </w:rPr>
        <w:tab/>
        <w:t>Cox DR. Principles of statistical inference: Cambridge university press; 2006.</w:t>
      </w:r>
      <w:bookmarkEnd w:id="298"/>
    </w:p>
    <w:p w14:paraId="3E5F876A" w14:textId="77777777" w:rsidR="00E36DE5" w:rsidRPr="00E36DE5" w:rsidRDefault="00E36DE5" w:rsidP="00E36DE5">
      <w:pPr>
        <w:pStyle w:val="EndNoteBibliography"/>
        <w:spacing w:after="240"/>
        <w:rPr>
          <w:noProof/>
        </w:rPr>
      </w:pPr>
      <w:bookmarkStart w:id="299" w:name="_ENREF_6"/>
      <w:r w:rsidRPr="00E36DE5">
        <w:rPr>
          <w:noProof/>
        </w:rPr>
        <w:t>6.</w:t>
      </w:r>
      <w:r w:rsidRPr="00E36DE5">
        <w:rPr>
          <w:noProof/>
        </w:rPr>
        <w:tab/>
        <w:t>Gigerenzer G. The superego, the ego, and the id in statistical reasoning. A handbook for data analysis in the behavioral sciences: Methodological issues. 1993:311-39.</w:t>
      </w:r>
      <w:bookmarkEnd w:id="299"/>
    </w:p>
    <w:p w14:paraId="6F8085A0" w14:textId="77777777" w:rsidR="00E36DE5" w:rsidRPr="00E36DE5" w:rsidRDefault="00E36DE5" w:rsidP="00E36DE5">
      <w:pPr>
        <w:pStyle w:val="EndNoteBibliography"/>
        <w:spacing w:after="240"/>
        <w:rPr>
          <w:noProof/>
        </w:rPr>
      </w:pPr>
      <w:bookmarkStart w:id="300" w:name="_ENREF_7"/>
      <w:r w:rsidRPr="00E36DE5">
        <w:rPr>
          <w:noProof/>
        </w:rPr>
        <w:t>7.</w:t>
      </w:r>
      <w:r w:rsidRPr="00E36DE5">
        <w:rPr>
          <w:noProof/>
        </w:rPr>
        <w:tab/>
        <w:t>Efron B, Tibshirani RJ. Statistical data analysis in the computer age. Science. 1991;253(5018):390-5.</w:t>
      </w:r>
      <w:bookmarkEnd w:id="300"/>
    </w:p>
    <w:p w14:paraId="2BDC6BE0" w14:textId="77777777" w:rsidR="00E36DE5" w:rsidRPr="00E36DE5" w:rsidRDefault="00E36DE5" w:rsidP="00E36DE5">
      <w:pPr>
        <w:pStyle w:val="EndNoteBibliography"/>
        <w:spacing w:after="240"/>
        <w:rPr>
          <w:noProof/>
        </w:rPr>
      </w:pPr>
      <w:bookmarkStart w:id="301" w:name="_ENREF_8"/>
      <w:r w:rsidRPr="00E36DE5">
        <w:rPr>
          <w:noProof/>
        </w:rPr>
        <w:t>8.</w:t>
      </w:r>
      <w:r w:rsidRPr="00E36DE5">
        <w:rPr>
          <w:noProof/>
        </w:rPr>
        <w:tab/>
        <w:t>Efron B, Hastie T. Computer-Age Statistical Inference: Cambridge University Press; 2016.</w:t>
      </w:r>
      <w:bookmarkEnd w:id="301"/>
    </w:p>
    <w:p w14:paraId="5E47B8A2" w14:textId="77777777" w:rsidR="00E36DE5" w:rsidRPr="00E36DE5" w:rsidRDefault="00E36DE5" w:rsidP="00E36DE5">
      <w:pPr>
        <w:pStyle w:val="EndNoteBibliography"/>
        <w:spacing w:after="240"/>
        <w:rPr>
          <w:noProof/>
        </w:rPr>
      </w:pPr>
      <w:bookmarkStart w:id="302" w:name="_ENREF_9"/>
      <w:r w:rsidRPr="00E36DE5">
        <w:rPr>
          <w:noProof/>
        </w:rPr>
        <w:t>9.</w:t>
      </w:r>
      <w:r w:rsidRPr="00E36DE5">
        <w:rPr>
          <w:noProof/>
        </w:rPr>
        <w:tab/>
        <w:t>Efron B. Large-scale inference: empirical Bayes methods for estimation, testing, and prediction: Cambridge University Press; 2012.</w:t>
      </w:r>
      <w:bookmarkEnd w:id="302"/>
    </w:p>
    <w:p w14:paraId="767298AC" w14:textId="77777777" w:rsidR="00E36DE5" w:rsidRPr="00E36DE5" w:rsidRDefault="00E36DE5" w:rsidP="00E36DE5">
      <w:pPr>
        <w:pStyle w:val="EndNoteBibliography"/>
        <w:spacing w:after="240"/>
        <w:rPr>
          <w:noProof/>
        </w:rPr>
      </w:pPr>
      <w:bookmarkStart w:id="303" w:name="_ENREF_10"/>
      <w:r w:rsidRPr="00E36DE5">
        <w:rPr>
          <w:noProof/>
        </w:rPr>
        <w:t>10.</w:t>
      </w:r>
      <w:r w:rsidRPr="00E36DE5">
        <w:rPr>
          <w:noProof/>
        </w:rPr>
        <w:tab/>
        <w:t>Wasserstein RL, Lazar NA. The ASA's statement on p-values: context, process, and purpose. Am Stat. 2016;70(2):129-33.</w:t>
      </w:r>
      <w:bookmarkEnd w:id="303"/>
    </w:p>
    <w:p w14:paraId="3B7C3B91" w14:textId="77777777" w:rsidR="00E36DE5" w:rsidRPr="00E36DE5" w:rsidRDefault="00E36DE5" w:rsidP="00E36DE5">
      <w:pPr>
        <w:pStyle w:val="EndNoteBibliography"/>
        <w:spacing w:after="240"/>
        <w:rPr>
          <w:noProof/>
        </w:rPr>
      </w:pPr>
      <w:bookmarkStart w:id="304" w:name="_ENREF_11"/>
      <w:r w:rsidRPr="00E36DE5">
        <w:rPr>
          <w:noProof/>
        </w:rPr>
        <w:t>11.</w:t>
      </w:r>
      <w:r w:rsidRPr="00E36DE5">
        <w:rPr>
          <w:noProof/>
        </w:rPr>
        <w:tab/>
        <w:t>Ioannidis JP. The Proposal to Lower P Value Thresholds to. 005. JAMA : the journal of the American Medical Association. 2018.</w:t>
      </w:r>
      <w:bookmarkEnd w:id="304"/>
    </w:p>
    <w:p w14:paraId="6F171F84" w14:textId="77777777" w:rsidR="00E36DE5" w:rsidRPr="00E36DE5" w:rsidRDefault="00E36DE5" w:rsidP="00E36DE5">
      <w:pPr>
        <w:pStyle w:val="EndNoteBibliography"/>
        <w:spacing w:after="240"/>
        <w:rPr>
          <w:noProof/>
        </w:rPr>
      </w:pPr>
      <w:bookmarkStart w:id="305" w:name="_ENREF_12"/>
      <w:r w:rsidRPr="00E36DE5">
        <w:rPr>
          <w:noProof/>
        </w:rPr>
        <w:t>12.</w:t>
      </w:r>
      <w:r w:rsidRPr="00E36DE5">
        <w:rPr>
          <w:noProof/>
        </w:rPr>
        <w:tab/>
        <w:t>Blei DM, Smyth P. Science and data science. Proceedings of the National Academy of Sciences. 2017;114(33):8689-92.</w:t>
      </w:r>
      <w:bookmarkEnd w:id="305"/>
    </w:p>
    <w:p w14:paraId="3DC1A5C8" w14:textId="77777777" w:rsidR="00E36DE5" w:rsidRPr="00E36DE5" w:rsidRDefault="00E36DE5" w:rsidP="00E36DE5">
      <w:pPr>
        <w:pStyle w:val="EndNoteBibliography"/>
        <w:spacing w:after="240"/>
        <w:rPr>
          <w:noProof/>
        </w:rPr>
      </w:pPr>
      <w:bookmarkStart w:id="306" w:name="_ENREF_13"/>
      <w:r w:rsidRPr="00E36DE5">
        <w:rPr>
          <w:noProof/>
        </w:rPr>
        <w:t>13.</w:t>
      </w:r>
      <w:r w:rsidRPr="00E36DE5">
        <w:rPr>
          <w:noProof/>
        </w:rPr>
        <w:tab/>
        <w:t>Leonelli S. Data-centric biology: a philosophical study: University of Chicago Press; 2016.</w:t>
      </w:r>
      <w:bookmarkEnd w:id="306"/>
    </w:p>
    <w:p w14:paraId="36C5705A" w14:textId="77777777" w:rsidR="00E36DE5" w:rsidRPr="00E36DE5" w:rsidRDefault="00E36DE5" w:rsidP="00E36DE5">
      <w:pPr>
        <w:pStyle w:val="EndNoteBibliography"/>
        <w:spacing w:after="240"/>
        <w:rPr>
          <w:noProof/>
        </w:rPr>
      </w:pPr>
      <w:bookmarkStart w:id="307" w:name="_ENREF_14"/>
      <w:r w:rsidRPr="00E36DE5">
        <w:rPr>
          <w:noProof/>
        </w:rPr>
        <w:t>14.</w:t>
      </w:r>
      <w:r w:rsidRPr="00E36DE5">
        <w:rPr>
          <w:noProof/>
        </w:rPr>
        <w:tab/>
        <w:t>Manyika J, Chui M, Brown B, Bughin J, Dobbs R, Roxburgh C, et al. Big data: The next frontier for innovation, competition, and productivity. Technical report, McKinsey Global Institute. 2011.</w:t>
      </w:r>
      <w:bookmarkEnd w:id="307"/>
    </w:p>
    <w:p w14:paraId="3131472F" w14:textId="77777777" w:rsidR="00E36DE5" w:rsidRPr="00E36DE5" w:rsidRDefault="00E36DE5" w:rsidP="00E36DE5">
      <w:pPr>
        <w:pStyle w:val="EndNoteBibliography"/>
        <w:spacing w:after="240"/>
        <w:rPr>
          <w:noProof/>
        </w:rPr>
      </w:pPr>
      <w:bookmarkStart w:id="308" w:name="_ENREF_15"/>
      <w:r w:rsidRPr="00E36DE5">
        <w:rPr>
          <w:noProof/>
        </w:rPr>
        <w:t>15.</w:t>
      </w:r>
      <w:r w:rsidRPr="00E36DE5">
        <w:rPr>
          <w:noProof/>
        </w:rPr>
        <w:tab/>
        <w:t>Goodfellow IJ, Bengio Y, Courville A. Deep learning. USA: MIT Press; 2016.</w:t>
      </w:r>
      <w:bookmarkEnd w:id="308"/>
    </w:p>
    <w:p w14:paraId="27907249" w14:textId="77777777" w:rsidR="00E36DE5" w:rsidRPr="00E36DE5" w:rsidRDefault="00E36DE5" w:rsidP="00E36DE5">
      <w:pPr>
        <w:pStyle w:val="EndNoteBibliography"/>
        <w:spacing w:after="240"/>
        <w:rPr>
          <w:noProof/>
        </w:rPr>
      </w:pPr>
      <w:bookmarkStart w:id="309" w:name="_ENREF_16"/>
      <w:r w:rsidRPr="00E36DE5">
        <w:rPr>
          <w:noProof/>
        </w:rPr>
        <w:t>16.</w:t>
      </w:r>
      <w:r w:rsidRPr="00E36DE5">
        <w:rPr>
          <w:noProof/>
        </w:rPr>
        <w:tab/>
        <w:t>Shmueli G. To explain or to predict? Statistical science. 2010:289-310.</w:t>
      </w:r>
      <w:bookmarkEnd w:id="309"/>
    </w:p>
    <w:p w14:paraId="3ACD7BEF" w14:textId="77777777" w:rsidR="00E36DE5" w:rsidRPr="00E36DE5" w:rsidRDefault="00E36DE5" w:rsidP="00E36DE5">
      <w:pPr>
        <w:pStyle w:val="EndNoteBibliography"/>
        <w:spacing w:after="240"/>
        <w:rPr>
          <w:noProof/>
        </w:rPr>
      </w:pPr>
      <w:bookmarkStart w:id="310" w:name="_ENREF_17"/>
      <w:r w:rsidRPr="00E36DE5">
        <w:rPr>
          <w:noProof/>
        </w:rPr>
        <w:t>17.</w:t>
      </w:r>
      <w:r w:rsidRPr="00E36DE5">
        <w:rPr>
          <w:noProof/>
        </w:rPr>
        <w:tab/>
        <w:t>Hinton GE, Salakhutdinov RR. Reducing the dimensionality of data with neural networks. Science. 2006;313(5786):504-7.</w:t>
      </w:r>
      <w:bookmarkEnd w:id="310"/>
    </w:p>
    <w:p w14:paraId="4347E090" w14:textId="77777777" w:rsidR="00E36DE5" w:rsidRPr="00E36DE5" w:rsidRDefault="00E36DE5" w:rsidP="00E36DE5">
      <w:pPr>
        <w:pStyle w:val="EndNoteBibliography"/>
        <w:spacing w:after="240"/>
        <w:rPr>
          <w:noProof/>
        </w:rPr>
      </w:pPr>
      <w:bookmarkStart w:id="311" w:name="_ENREF_18"/>
      <w:r w:rsidRPr="00E36DE5">
        <w:rPr>
          <w:noProof/>
        </w:rPr>
        <w:t>18.</w:t>
      </w:r>
      <w:r w:rsidRPr="00E36DE5">
        <w:rPr>
          <w:noProof/>
        </w:rPr>
        <w:tab/>
        <w:t>Poplin R, Varadarajan AV, Blumer K, Liu Y, McConnell MV, Corrado GS, et al. Prediction of cardiovascular risk factors from retinal fundus photographs via deep learning. Nature Biomedical Engineering. 2018;2(3):158.</w:t>
      </w:r>
      <w:bookmarkEnd w:id="311"/>
    </w:p>
    <w:p w14:paraId="24B51E6A" w14:textId="77777777" w:rsidR="00E36DE5" w:rsidRPr="00E36DE5" w:rsidRDefault="00E36DE5" w:rsidP="00E36DE5">
      <w:pPr>
        <w:pStyle w:val="EndNoteBibliography"/>
        <w:spacing w:after="240"/>
        <w:rPr>
          <w:noProof/>
        </w:rPr>
      </w:pPr>
      <w:bookmarkStart w:id="312" w:name="_ENREF_19"/>
      <w:r w:rsidRPr="00E36DE5">
        <w:rPr>
          <w:noProof/>
        </w:rPr>
        <w:t>19.</w:t>
      </w:r>
      <w:r w:rsidRPr="00E36DE5">
        <w:rPr>
          <w:noProof/>
        </w:rPr>
        <w:tab/>
        <w:t>Rajpurkar P, Hannun AY, Haghpanahi M, Bourn C, Ng AY. Cardiologist-level arrhythmia detection with convolutional neural networks. arXiv preprint arXiv:170701836. 2017.</w:t>
      </w:r>
      <w:bookmarkEnd w:id="312"/>
    </w:p>
    <w:p w14:paraId="21B09A52" w14:textId="77777777" w:rsidR="00E36DE5" w:rsidRPr="00E36DE5" w:rsidRDefault="00E36DE5" w:rsidP="00E36DE5">
      <w:pPr>
        <w:pStyle w:val="EndNoteBibliography"/>
        <w:spacing w:after="240"/>
        <w:rPr>
          <w:noProof/>
        </w:rPr>
      </w:pPr>
      <w:bookmarkStart w:id="313" w:name="_ENREF_20"/>
      <w:r w:rsidRPr="00E36DE5">
        <w:rPr>
          <w:noProof/>
        </w:rPr>
        <w:t>20.</w:t>
      </w:r>
      <w:r w:rsidRPr="00E36DE5">
        <w:rPr>
          <w:noProof/>
        </w:rPr>
        <w:tab/>
        <w:t>Esteva A, Kuprel B, Novoa RA, Ko J, Swetter SM, Blau HM, et al. Dermatologist-level classification of skin cancer with deep neural networks. Nature. 2017;542(7639):115-8.</w:t>
      </w:r>
      <w:bookmarkEnd w:id="313"/>
    </w:p>
    <w:p w14:paraId="65C87EFC" w14:textId="77777777" w:rsidR="00E36DE5" w:rsidRPr="00E36DE5" w:rsidRDefault="00E36DE5" w:rsidP="00E36DE5">
      <w:pPr>
        <w:pStyle w:val="EndNoteBibliography"/>
        <w:spacing w:after="240"/>
        <w:rPr>
          <w:noProof/>
        </w:rPr>
      </w:pPr>
      <w:bookmarkStart w:id="314" w:name="_ENREF_21"/>
      <w:r w:rsidRPr="00E36DE5">
        <w:rPr>
          <w:noProof/>
        </w:rPr>
        <w:t>21.</w:t>
      </w:r>
      <w:r w:rsidRPr="00E36DE5">
        <w:rPr>
          <w:noProof/>
        </w:rPr>
        <w:tab/>
        <w:t>Casella G, Berger RL. Statistical inference: Duxbury Pacific Grove, CA; 2002.</w:t>
      </w:r>
      <w:bookmarkEnd w:id="314"/>
    </w:p>
    <w:p w14:paraId="74C715E5" w14:textId="77777777" w:rsidR="00E36DE5" w:rsidRPr="00E36DE5" w:rsidRDefault="00E36DE5" w:rsidP="00E36DE5">
      <w:pPr>
        <w:pStyle w:val="EndNoteBibliography"/>
        <w:spacing w:after="240"/>
        <w:rPr>
          <w:noProof/>
        </w:rPr>
      </w:pPr>
      <w:bookmarkStart w:id="315" w:name="_ENREF_22"/>
      <w:r w:rsidRPr="00E36DE5">
        <w:rPr>
          <w:noProof/>
        </w:rPr>
        <w:t>22.</w:t>
      </w:r>
      <w:r w:rsidRPr="00E36DE5">
        <w:rPr>
          <w:noProof/>
        </w:rPr>
        <w:tab/>
        <w:t>Hastie T, Tibshirani R, Friedman J. The Elements of Statistical Learning. Heidelberg, Germany: Springer Series in Statistics; 2001.</w:t>
      </w:r>
      <w:bookmarkEnd w:id="315"/>
    </w:p>
    <w:p w14:paraId="1AE748C2" w14:textId="77777777" w:rsidR="00E36DE5" w:rsidRPr="00E36DE5" w:rsidRDefault="00E36DE5" w:rsidP="00E36DE5">
      <w:pPr>
        <w:pStyle w:val="EndNoteBibliography"/>
        <w:spacing w:after="240"/>
        <w:rPr>
          <w:noProof/>
        </w:rPr>
      </w:pPr>
      <w:bookmarkStart w:id="316" w:name="_ENREF_23"/>
      <w:r w:rsidRPr="00E36DE5">
        <w:rPr>
          <w:noProof/>
        </w:rPr>
        <w:lastRenderedPageBreak/>
        <w:t>23.</w:t>
      </w:r>
      <w:r w:rsidRPr="00E36DE5">
        <w:rPr>
          <w:noProof/>
        </w:rPr>
        <w:tab/>
        <w:t>Jordan MI, Mitchell TM. Machine learning: Trends, perspectives, and prospects. Science. 2015;349(6245):255-60.</w:t>
      </w:r>
      <w:bookmarkEnd w:id="316"/>
    </w:p>
    <w:p w14:paraId="46F09D91" w14:textId="77777777" w:rsidR="00E36DE5" w:rsidRPr="00E36DE5" w:rsidRDefault="00E36DE5" w:rsidP="00E36DE5">
      <w:pPr>
        <w:pStyle w:val="EndNoteBibliography"/>
        <w:spacing w:after="240"/>
        <w:rPr>
          <w:noProof/>
        </w:rPr>
      </w:pPr>
      <w:bookmarkStart w:id="317" w:name="_ENREF_24"/>
      <w:r w:rsidRPr="00E36DE5">
        <w:rPr>
          <w:noProof/>
        </w:rPr>
        <w:t>24.</w:t>
      </w:r>
      <w:r w:rsidRPr="00E36DE5">
        <w:rPr>
          <w:noProof/>
        </w:rPr>
        <w:tab/>
        <w:t>Bzdok D, Karrer T. Single-Subject Prediction: A Statistical Paradigm for Precision Psychiatry.  Brain Network Dysfunction in Neuropsychiatric Illness: Methods, Applications and Implications. New York: Springer; 2018.</w:t>
      </w:r>
      <w:bookmarkEnd w:id="317"/>
    </w:p>
    <w:p w14:paraId="5A133DC5" w14:textId="77777777" w:rsidR="00E36DE5" w:rsidRPr="00E36DE5" w:rsidRDefault="00E36DE5" w:rsidP="00E36DE5">
      <w:pPr>
        <w:pStyle w:val="EndNoteBibliography"/>
        <w:spacing w:after="240"/>
        <w:rPr>
          <w:noProof/>
        </w:rPr>
      </w:pPr>
      <w:bookmarkStart w:id="318" w:name="_ENREF_25"/>
      <w:r w:rsidRPr="00E36DE5">
        <w:rPr>
          <w:noProof/>
        </w:rPr>
        <w:t>25.</w:t>
      </w:r>
      <w:r w:rsidRPr="00E36DE5">
        <w:rPr>
          <w:noProof/>
        </w:rPr>
        <w:tab/>
        <w:t>Henke N, Bughin J, Chui M, Manyika J, Saleh T, Wiseman B, et al. The age of analytics: Competing in a data-driven world. Technical report, McKinsey Global Institute. 2016.</w:t>
      </w:r>
      <w:bookmarkEnd w:id="318"/>
    </w:p>
    <w:p w14:paraId="0EBD5ABD" w14:textId="77777777" w:rsidR="00E36DE5" w:rsidRPr="00E36DE5" w:rsidRDefault="00E36DE5" w:rsidP="00E36DE5">
      <w:pPr>
        <w:pStyle w:val="EndNoteBibliography"/>
        <w:spacing w:after="240"/>
        <w:rPr>
          <w:noProof/>
        </w:rPr>
      </w:pPr>
      <w:bookmarkStart w:id="319" w:name="_ENREF_26"/>
      <w:r w:rsidRPr="00E36DE5">
        <w:rPr>
          <w:noProof/>
        </w:rPr>
        <w:t>26.</w:t>
      </w:r>
      <w:r w:rsidRPr="00E36DE5">
        <w:rPr>
          <w:noProof/>
        </w:rPr>
        <w:tab/>
        <w:t>Wu TT, Chen YF, Hastie T, Sobel E, Lange K. Genome-wide association analysis by lasso penalized logistic regression. Bioinformatics. 2009;25(6):714-21.</w:t>
      </w:r>
      <w:bookmarkEnd w:id="319"/>
    </w:p>
    <w:p w14:paraId="15371A2A" w14:textId="77777777" w:rsidR="00E36DE5" w:rsidRPr="00E36DE5" w:rsidRDefault="00E36DE5" w:rsidP="00E36DE5">
      <w:pPr>
        <w:pStyle w:val="EndNoteBibliography"/>
        <w:spacing w:after="240"/>
        <w:rPr>
          <w:noProof/>
        </w:rPr>
      </w:pPr>
      <w:bookmarkStart w:id="320" w:name="_ENREF_27"/>
      <w:r w:rsidRPr="00E36DE5">
        <w:rPr>
          <w:noProof/>
        </w:rPr>
        <w:t>27.</w:t>
      </w:r>
      <w:r w:rsidRPr="00E36DE5">
        <w:rPr>
          <w:noProof/>
        </w:rPr>
        <w:tab/>
        <w:t>Freedman DA. A note on screening regression equations. the american statistician. 1983;37(2):152-5.</w:t>
      </w:r>
      <w:bookmarkEnd w:id="320"/>
    </w:p>
    <w:p w14:paraId="24AB4303" w14:textId="77777777" w:rsidR="00E36DE5" w:rsidRPr="00E36DE5" w:rsidRDefault="00E36DE5" w:rsidP="00E36DE5">
      <w:pPr>
        <w:pStyle w:val="EndNoteBibliography"/>
        <w:spacing w:after="240"/>
        <w:rPr>
          <w:noProof/>
        </w:rPr>
      </w:pPr>
      <w:bookmarkStart w:id="321" w:name="_ENREF_28"/>
      <w:r w:rsidRPr="00E36DE5">
        <w:rPr>
          <w:noProof/>
        </w:rPr>
        <w:t>28.</w:t>
      </w:r>
      <w:r w:rsidRPr="00E36DE5">
        <w:rPr>
          <w:noProof/>
        </w:rPr>
        <w:tab/>
        <w:t>Hastie T, Tibshirani R, Wainwright M. Statistical Learning with Sparsity: The Lasso and Generalizations: CRC Press; 2015.</w:t>
      </w:r>
      <w:bookmarkEnd w:id="321"/>
    </w:p>
    <w:p w14:paraId="1FC5E6D3" w14:textId="77777777" w:rsidR="00E36DE5" w:rsidRPr="00E36DE5" w:rsidRDefault="00E36DE5" w:rsidP="00E36DE5">
      <w:pPr>
        <w:pStyle w:val="EndNoteBibliography"/>
        <w:spacing w:after="240"/>
        <w:rPr>
          <w:noProof/>
        </w:rPr>
      </w:pPr>
      <w:bookmarkStart w:id="322" w:name="_ENREF_29"/>
      <w:r w:rsidRPr="00E36DE5">
        <w:rPr>
          <w:noProof/>
        </w:rPr>
        <w:t>29.</w:t>
      </w:r>
      <w:r w:rsidRPr="00E36DE5">
        <w:rPr>
          <w:noProof/>
        </w:rPr>
        <w:tab/>
        <w:t>Gelman A, Hill J. Data analysis using regression and multi-level hierarchical models: Cambridge University Press New York, NY, USA; 2007.</w:t>
      </w:r>
      <w:bookmarkEnd w:id="322"/>
    </w:p>
    <w:p w14:paraId="201E8ECF" w14:textId="77777777" w:rsidR="00E36DE5" w:rsidRPr="00E36DE5" w:rsidRDefault="00E36DE5" w:rsidP="00E36DE5">
      <w:pPr>
        <w:pStyle w:val="EndNoteBibliography"/>
        <w:spacing w:after="240"/>
        <w:rPr>
          <w:noProof/>
        </w:rPr>
      </w:pPr>
      <w:bookmarkStart w:id="323" w:name="_ENREF_30"/>
      <w:r w:rsidRPr="00E36DE5">
        <w:rPr>
          <w:noProof/>
        </w:rPr>
        <w:t>30.</w:t>
      </w:r>
      <w:r w:rsidRPr="00E36DE5">
        <w:rPr>
          <w:noProof/>
        </w:rPr>
        <w:tab/>
        <w:t>Tibshirani R. Regression shrinkage and selection via the lasso. Journal of the Royal Statistical Society Series B (Methodological). 1996:267-88.</w:t>
      </w:r>
      <w:bookmarkEnd w:id="323"/>
    </w:p>
    <w:p w14:paraId="305FD231" w14:textId="77777777" w:rsidR="00E36DE5" w:rsidRPr="00E36DE5" w:rsidRDefault="00E36DE5" w:rsidP="00E36DE5">
      <w:pPr>
        <w:pStyle w:val="EndNoteBibliography"/>
        <w:spacing w:after="240"/>
        <w:rPr>
          <w:noProof/>
        </w:rPr>
      </w:pPr>
      <w:bookmarkStart w:id="324" w:name="_ENREF_31"/>
      <w:r w:rsidRPr="00E36DE5">
        <w:rPr>
          <w:noProof/>
        </w:rPr>
        <w:t>31.</w:t>
      </w:r>
      <w:r w:rsidRPr="00E36DE5">
        <w:rPr>
          <w:noProof/>
        </w:rPr>
        <w:tab/>
        <w:t>Shalev-Shwartz S, Ben-David S. Understanding machine learning: From theory to algorithms: Cambridge University Press; 2014.</w:t>
      </w:r>
      <w:bookmarkEnd w:id="324"/>
    </w:p>
    <w:p w14:paraId="32544994" w14:textId="77777777" w:rsidR="00E36DE5" w:rsidRPr="00E36DE5" w:rsidRDefault="00E36DE5" w:rsidP="00E36DE5">
      <w:pPr>
        <w:pStyle w:val="EndNoteBibliography"/>
        <w:spacing w:after="240"/>
        <w:rPr>
          <w:noProof/>
        </w:rPr>
      </w:pPr>
      <w:bookmarkStart w:id="325" w:name="_ENREF_32"/>
      <w:r w:rsidRPr="00E36DE5">
        <w:rPr>
          <w:noProof/>
        </w:rPr>
        <w:t>32.</w:t>
      </w:r>
      <w:r w:rsidRPr="00E36DE5">
        <w:rPr>
          <w:noProof/>
        </w:rPr>
        <w:tab/>
        <w:t>Taylor J, Tibshirani RJ. Statistical learning and selective inference. Proceedings of the National Academy of Sciences of the United States of America. 2015;112(25):7629-34.</w:t>
      </w:r>
      <w:bookmarkEnd w:id="325"/>
    </w:p>
    <w:p w14:paraId="5ECEC9EB" w14:textId="77777777" w:rsidR="00E36DE5" w:rsidRPr="00E36DE5" w:rsidRDefault="00E36DE5" w:rsidP="00E36DE5">
      <w:pPr>
        <w:pStyle w:val="EndNoteBibliography"/>
        <w:spacing w:after="240"/>
        <w:rPr>
          <w:noProof/>
        </w:rPr>
      </w:pPr>
      <w:bookmarkStart w:id="326" w:name="_ENREF_33"/>
      <w:r w:rsidRPr="00E36DE5">
        <w:rPr>
          <w:noProof/>
        </w:rPr>
        <w:t>33.</w:t>
      </w:r>
      <w:r w:rsidRPr="00E36DE5">
        <w:rPr>
          <w:noProof/>
        </w:rPr>
        <w:tab/>
        <w:t>Loftus JR. Selective inference after cross-validation. arXiv preprint arXiv:151108866. 2015.</w:t>
      </w:r>
      <w:bookmarkEnd w:id="326"/>
    </w:p>
    <w:p w14:paraId="6113D7B4" w14:textId="77777777" w:rsidR="00E36DE5" w:rsidRPr="00E36DE5" w:rsidRDefault="00E36DE5" w:rsidP="00E36DE5">
      <w:pPr>
        <w:pStyle w:val="EndNoteBibliography"/>
        <w:spacing w:after="240"/>
        <w:rPr>
          <w:noProof/>
        </w:rPr>
      </w:pPr>
      <w:bookmarkStart w:id="327" w:name="_ENREF_34"/>
      <w:r w:rsidRPr="00E36DE5">
        <w:rPr>
          <w:noProof/>
        </w:rPr>
        <w:t>34.</w:t>
      </w:r>
      <w:r w:rsidRPr="00E36DE5">
        <w:rPr>
          <w:noProof/>
        </w:rPr>
        <w:tab/>
        <w:t>Berk R, Brown L, Buja A, Zhang K, Zhao L. Valid post-selection inference. The Annals of Statistics. 2013;41(2):802-37.</w:t>
      </w:r>
      <w:bookmarkEnd w:id="327"/>
    </w:p>
    <w:p w14:paraId="43576946" w14:textId="77777777" w:rsidR="00E36DE5" w:rsidRPr="00E36DE5" w:rsidRDefault="00E36DE5" w:rsidP="00E36DE5">
      <w:pPr>
        <w:pStyle w:val="EndNoteBibliography"/>
        <w:spacing w:after="240"/>
        <w:rPr>
          <w:noProof/>
        </w:rPr>
      </w:pPr>
      <w:bookmarkStart w:id="328" w:name="_ENREF_35"/>
      <w:r w:rsidRPr="00E36DE5">
        <w:rPr>
          <w:noProof/>
        </w:rPr>
        <w:t>35.</w:t>
      </w:r>
      <w:r w:rsidRPr="00E36DE5">
        <w:rPr>
          <w:noProof/>
        </w:rPr>
        <w:tab/>
        <w:t>Pedregosa F, Varoquaux G, Gramfort A, Michel V, Thirion B, Grisel O, et al. Scikit-learn: Machine Learning in Python. The Journal of Machine Learning Research. 2011;12:2825-30.</w:t>
      </w:r>
      <w:bookmarkEnd w:id="328"/>
    </w:p>
    <w:p w14:paraId="29A2093B" w14:textId="77777777" w:rsidR="00E36DE5" w:rsidRPr="00E36DE5" w:rsidRDefault="00E36DE5" w:rsidP="00E36DE5">
      <w:pPr>
        <w:pStyle w:val="EndNoteBibliography"/>
        <w:spacing w:after="240"/>
        <w:rPr>
          <w:noProof/>
        </w:rPr>
      </w:pPr>
      <w:bookmarkStart w:id="329" w:name="_ENREF_36"/>
      <w:r w:rsidRPr="00E36DE5">
        <w:rPr>
          <w:noProof/>
        </w:rPr>
        <w:t>36.</w:t>
      </w:r>
      <w:r w:rsidRPr="00E36DE5">
        <w:rPr>
          <w:noProof/>
        </w:rPr>
        <w:tab/>
        <w:t>Collaboration OS. Estimating the reproducibility of psychological science. Science. 2015;349(6251):aac4716.</w:t>
      </w:r>
      <w:bookmarkEnd w:id="329"/>
    </w:p>
    <w:p w14:paraId="2ED272FF" w14:textId="77777777" w:rsidR="00E36DE5" w:rsidRPr="00E36DE5" w:rsidRDefault="00E36DE5" w:rsidP="00E36DE5">
      <w:pPr>
        <w:pStyle w:val="EndNoteBibliography"/>
        <w:spacing w:after="240"/>
        <w:rPr>
          <w:noProof/>
        </w:rPr>
      </w:pPr>
      <w:bookmarkStart w:id="330" w:name="_ENREF_37"/>
      <w:r w:rsidRPr="00E36DE5">
        <w:rPr>
          <w:noProof/>
        </w:rPr>
        <w:t>37.</w:t>
      </w:r>
      <w:r w:rsidRPr="00E36DE5">
        <w:rPr>
          <w:noProof/>
        </w:rPr>
        <w:tab/>
        <w:t>Feynman RP. The Meaning of It All: Thoughts of a Citizen-Scientist. Reading: Addison-Wesley. 1998.</w:t>
      </w:r>
      <w:bookmarkEnd w:id="330"/>
    </w:p>
    <w:p w14:paraId="64A508BB" w14:textId="77777777" w:rsidR="00E36DE5" w:rsidRPr="00E36DE5" w:rsidRDefault="00E36DE5" w:rsidP="00E36DE5">
      <w:pPr>
        <w:pStyle w:val="EndNoteBibliography"/>
        <w:spacing w:after="240"/>
        <w:rPr>
          <w:noProof/>
        </w:rPr>
      </w:pPr>
      <w:bookmarkStart w:id="331" w:name="_ENREF_38"/>
      <w:r w:rsidRPr="00E36DE5">
        <w:rPr>
          <w:noProof/>
        </w:rPr>
        <w:t>38.</w:t>
      </w:r>
      <w:r w:rsidRPr="00E36DE5">
        <w:rPr>
          <w:noProof/>
        </w:rPr>
        <w:tab/>
        <w:t>Halsey LG, Curran-Everett D, Vowler SL, Drummond GB. The fickle P value generates irreproducible results. Nature methods. 2015;12(3):179.</w:t>
      </w:r>
      <w:bookmarkEnd w:id="331"/>
    </w:p>
    <w:p w14:paraId="5EAA07D3" w14:textId="77777777" w:rsidR="00E36DE5" w:rsidRPr="00E36DE5" w:rsidRDefault="00E36DE5" w:rsidP="00E36DE5">
      <w:pPr>
        <w:pStyle w:val="EndNoteBibliography"/>
        <w:spacing w:after="240"/>
        <w:rPr>
          <w:noProof/>
        </w:rPr>
      </w:pPr>
      <w:bookmarkStart w:id="332" w:name="_ENREF_39"/>
      <w:r w:rsidRPr="00E36DE5">
        <w:rPr>
          <w:noProof/>
        </w:rPr>
        <w:t>39.</w:t>
      </w:r>
      <w:r w:rsidRPr="00E36DE5">
        <w:rPr>
          <w:noProof/>
        </w:rPr>
        <w:tab/>
        <w:t>Ioannidis JP, Khoury MJ. Improving validation practices in “omics” research. Science. 2011;334(6060):1230-2.</w:t>
      </w:r>
      <w:bookmarkEnd w:id="332"/>
    </w:p>
    <w:p w14:paraId="20E91D90" w14:textId="77777777" w:rsidR="00E36DE5" w:rsidRPr="00E36DE5" w:rsidRDefault="00E36DE5" w:rsidP="00E36DE5">
      <w:pPr>
        <w:pStyle w:val="EndNoteBibliography"/>
        <w:spacing w:after="240"/>
        <w:rPr>
          <w:noProof/>
        </w:rPr>
      </w:pPr>
      <w:bookmarkStart w:id="333" w:name="_ENREF_40"/>
      <w:r w:rsidRPr="00E36DE5">
        <w:rPr>
          <w:noProof/>
        </w:rPr>
        <w:t>40.</w:t>
      </w:r>
      <w:r w:rsidRPr="00E36DE5">
        <w:rPr>
          <w:noProof/>
        </w:rPr>
        <w:tab/>
        <w:t>Donoho D. 50 Years of Data Science. Journal of Computational and Graphical Statistics. 2017;26(4):745-66.</w:t>
      </w:r>
      <w:bookmarkEnd w:id="333"/>
    </w:p>
    <w:p w14:paraId="23FDEB83" w14:textId="77777777" w:rsidR="00E36DE5" w:rsidRPr="00E36DE5" w:rsidRDefault="00E36DE5" w:rsidP="00E36DE5">
      <w:pPr>
        <w:pStyle w:val="EndNoteBibliography"/>
        <w:spacing w:after="240"/>
        <w:rPr>
          <w:noProof/>
        </w:rPr>
      </w:pPr>
      <w:bookmarkStart w:id="334" w:name="_ENREF_41"/>
      <w:r w:rsidRPr="00E36DE5">
        <w:rPr>
          <w:noProof/>
        </w:rPr>
        <w:t>41.</w:t>
      </w:r>
      <w:r w:rsidRPr="00E36DE5">
        <w:rPr>
          <w:noProof/>
        </w:rPr>
        <w:tab/>
        <w:t>Cohen J. Things I have learned (so far). American psychologist. 1990;45(12):1304.</w:t>
      </w:r>
      <w:bookmarkEnd w:id="334"/>
    </w:p>
    <w:p w14:paraId="43623B35" w14:textId="77777777" w:rsidR="00E36DE5" w:rsidRPr="00E36DE5" w:rsidRDefault="00E36DE5" w:rsidP="00E36DE5">
      <w:pPr>
        <w:pStyle w:val="EndNoteBibliography"/>
        <w:spacing w:after="240"/>
        <w:rPr>
          <w:noProof/>
        </w:rPr>
      </w:pPr>
      <w:bookmarkStart w:id="335" w:name="_ENREF_42"/>
      <w:r w:rsidRPr="00E36DE5">
        <w:rPr>
          <w:noProof/>
        </w:rPr>
        <w:t>42.</w:t>
      </w:r>
      <w:r w:rsidRPr="00E36DE5">
        <w:rPr>
          <w:noProof/>
        </w:rPr>
        <w:tab/>
        <w:t>Gigerenzer G, Murray DJ. Cognition as intuitive statistics. NJ: Erlbaum: Hillsdale; 1987.</w:t>
      </w:r>
      <w:bookmarkEnd w:id="335"/>
    </w:p>
    <w:p w14:paraId="7BC86CDE" w14:textId="77777777" w:rsidR="00E36DE5" w:rsidRPr="00E36DE5" w:rsidRDefault="00E36DE5" w:rsidP="00E36DE5">
      <w:pPr>
        <w:pStyle w:val="EndNoteBibliography"/>
        <w:spacing w:after="240"/>
        <w:rPr>
          <w:noProof/>
        </w:rPr>
      </w:pPr>
      <w:bookmarkStart w:id="336" w:name="_ENREF_43"/>
      <w:r w:rsidRPr="00E36DE5">
        <w:rPr>
          <w:noProof/>
        </w:rPr>
        <w:t>43.</w:t>
      </w:r>
      <w:r w:rsidRPr="00E36DE5">
        <w:rPr>
          <w:noProof/>
        </w:rPr>
        <w:tab/>
        <w:t>Szucs D, Ioannidis JPA. When Null Hypothesis Significance Testing Is Unsuitable for Research: A Reassessment. Frontiers in human neuroscience. 2017;11:390.</w:t>
      </w:r>
      <w:bookmarkEnd w:id="336"/>
    </w:p>
    <w:p w14:paraId="03B13872" w14:textId="77777777" w:rsidR="00E36DE5" w:rsidRPr="00E36DE5" w:rsidRDefault="00E36DE5" w:rsidP="00E36DE5">
      <w:pPr>
        <w:pStyle w:val="EndNoteBibliography"/>
        <w:spacing w:after="240"/>
        <w:rPr>
          <w:noProof/>
        </w:rPr>
      </w:pPr>
      <w:bookmarkStart w:id="337" w:name="_ENREF_44"/>
      <w:r w:rsidRPr="00E36DE5">
        <w:rPr>
          <w:noProof/>
        </w:rPr>
        <w:lastRenderedPageBreak/>
        <w:t>44.</w:t>
      </w:r>
      <w:r w:rsidRPr="00E36DE5">
        <w:rPr>
          <w:noProof/>
        </w:rPr>
        <w:tab/>
        <w:t>Friedman JH. The role of statistics in the data revolution? International Statistical Review/Revue Internationale de Statistique. 2001:5-10.</w:t>
      </w:r>
      <w:bookmarkEnd w:id="337"/>
    </w:p>
    <w:p w14:paraId="65A09753" w14:textId="77777777" w:rsidR="00E36DE5" w:rsidRPr="00E36DE5" w:rsidRDefault="00E36DE5" w:rsidP="00E36DE5">
      <w:pPr>
        <w:pStyle w:val="EndNoteBibliography"/>
        <w:spacing w:after="240"/>
        <w:rPr>
          <w:noProof/>
        </w:rPr>
      </w:pPr>
      <w:bookmarkStart w:id="338" w:name="_ENREF_45"/>
      <w:r w:rsidRPr="00E36DE5">
        <w:rPr>
          <w:noProof/>
        </w:rPr>
        <w:t>45.</w:t>
      </w:r>
      <w:r w:rsidRPr="00E36DE5">
        <w:rPr>
          <w:noProof/>
        </w:rPr>
        <w:tab/>
        <w:t>Bzdok D. Classical Statistics and Statistical Learning in Imaging Neuroscience. Frontiers in neuroscience. 2017.</w:t>
      </w:r>
      <w:bookmarkEnd w:id="338"/>
    </w:p>
    <w:p w14:paraId="574B8B99" w14:textId="77777777" w:rsidR="00E36DE5" w:rsidRPr="00E36DE5" w:rsidRDefault="00E36DE5" w:rsidP="00E36DE5">
      <w:pPr>
        <w:pStyle w:val="EndNoteBibliography"/>
        <w:spacing w:after="240"/>
        <w:rPr>
          <w:noProof/>
        </w:rPr>
      </w:pPr>
      <w:bookmarkStart w:id="339" w:name="_ENREF_46"/>
      <w:r w:rsidRPr="00E36DE5">
        <w:rPr>
          <w:noProof/>
        </w:rPr>
        <w:t>46.</w:t>
      </w:r>
      <w:r w:rsidRPr="00E36DE5">
        <w:rPr>
          <w:noProof/>
        </w:rPr>
        <w:tab/>
        <w:t>Bernard C. An introduction to the study of experimental medicine: Courier Corporation; 1957.</w:t>
      </w:r>
      <w:bookmarkEnd w:id="339"/>
    </w:p>
    <w:p w14:paraId="4C7884B0" w14:textId="77777777" w:rsidR="00E36DE5" w:rsidRPr="00E36DE5" w:rsidRDefault="00E36DE5" w:rsidP="00E36DE5">
      <w:pPr>
        <w:pStyle w:val="EndNoteBibliography"/>
        <w:rPr>
          <w:noProof/>
        </w:rPr>
      </w:pPr>
      <w:bookmarkStart w:id="340" w:name="_ENREF_47"/>
      <w:r w:rsidRPr="00E36DE5">
        <w:rPr>
          <w:noProof/>
        </w:rPr>
        <w:t>47.</w:t>
      </w:r>
      <w:r w:rsidRPr="00E36DE5">
        <w:rPr>
          <w:noProof/>
        </w:rPr>
        <w:tab/>
        <w:t>Carr DB, Littlefield RJ, Nicholson W, Littlefield J. Scatterplot matrix techniques for large N. Journal of the American Statistical Association. 1987;82(398):424-36.</w:t>
      </w:r>
      <w:bookmarkEnd w:id="340"/>
    </w:p>
    <w:p w14:paraId="4FD7C1DC" w14:textId="08374C58"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20"/>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Ben de Haas" w:date="2018-05-06T02:42:00Z" w:initials="Bd">
    <w:p w14:paraId="1DDF14FA" w14:textId="77777777" w:rsidR="00FE3F99" w:rsidRDefault="00FE3F99" w:rsidP="00FE3F99">
      <w:pPr>
        <w:pStyle w:val="Kommentartext"/>
      </w:pPr>
      <w:r>
        <w:rPr>
          <w:rStyle w:val="Kommentarzeichen"/>
        </w:rPr>
        <w:annotationRef/>
      </w:r>
      <w:r>
        <w:t>this should find its way in the abstract!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DDF14F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B237FD" w14:textId="77777777" w:rsidR="003935F5" w:rsidRDefault="003935F5" w:rsidP="00B65FF7">
      <w:r>
        <w:separator/>
      </w:r>
    </w:p>
  </w:endnote>
  <w:endnote w:type="continuationSeparator" w:id="0">
    <w:p w14:paraId="5AAED174" w14:textId="77777777" w:rsidR="003935F5" w:rsidRDefault="003935F5" w:rsidP="00B65FF7">
      <w:r>
        <w:continuationSeparator/>
      </w:r>
    </w:p>
  </w:endnote>
  <w:endnote w:type="continuationNotice" w:id="1">
    <w:p w14:paraId="24879678" w14:textId="77777777" w:rsidR="003935F5" w:rsidRDefault="003935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DA0B40" w:rsidRDefault="00DA0B40"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C84EDC">
          <w:rPr>
            <w:noProof/>
          </w:rPr>
          <w:t>10</w:t>
        </w:r>
        <w:r>
          <w:rPr>
            <w:noProof/>
          </w:rPr>
          <w:fldChar w:fldCharType="end"/>
        </w:r>
      </w:p>
    </w:sdtContent>
  </w:sdt>
  <w:p w14:paraId="0FA0E38E" w14:textId="77777777" w:rsidR="00DA0B40" w:rsidRDefault="00DA0B40">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2AC58F" w14:textId="77777777" w:rsidR="003935F5" w:rsidRDefault="003935F5" w:rsidP="00B65FF7">
      <w:r>
        <w:separator/>
      </w:r>
    </w:p>
  </w:footnote>
  <w:footnote w:type="continuationSeparator" w:id="0">
    <w:p w14:paraId="212F1196" w14:textId="77777777" w:rsidR="003935F5" w:rsidRDefault="003935F5" w:rsidP="00B65FF7">
      <w:r>
        <w:continuationSeparator/>
      </w:r>
    </w:p>
  </w:footnote>
  <w:footnote w:type="continuationNotice" w:id="1">
    <w:p w14:paraId="3002A168" w14:textId="77777777" w:rsidR="003935F5" w:rsidRDefault="003935F5"/>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lo Bzdok">
    <w15:presenceInfo w15:providerId="None" w15:userId="Danilo Bzd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242"/>
    <w:rsid w:val="000133D0"/>
    <w:rsid w:val="00013491"/>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72C"/>
    <w:rsid w:val="000258D2"/>
    <w:rsid w:val="00025941"/>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D00"/>
    <w:rsid w:val="000D5E59"/>
    <w:rsid w:val="000D63DB"/>
    <w:rsid w:val="000D653C"/>
    <w:rsid w:val="000D6967"/>
    <w:rsid w:val="000D6C70"/>
    <w:rsid w:val="000D6C7A"/>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D27"/>
    <w:rsid w:val="00160DEB"/>
    <w:rsid w:val="00160E1A"/>
    <w:rsid w:val="00161043"/>
    <w:rsid w:val="00161114"/>
    <w:rsid w:val="00162241"/>
    <w:rsid w:val="0016228B"/>
    <w:rsid w:val="00162371"/>
    <w:rsid w:val="00162566"/>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0C1"/>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05"/>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9D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742"/>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3E4"/>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BE4"/>
    <w:rsid w:val="00316DE9"/>
    <w:rsid w:val="00317473"/>
    <w:rsid w:val="00317D08"/>
    <w:rsid w:val="00320280"/>
    <w:rsid w:val="003206F4"/>
    <w:rsid w:val="003206F8"/>
    <w:rsid w:val="00320975"/>
    <w:rsid w:val="003209D7"/>
    <w:rsid w:val="00320B3E"/>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888"/>
    <w:rsid w:val="00326D6E"/>
    <w:rsid w:val="00326F6E"/>
    <w:rsid w:val="00326FF5"/>
    <w:rsid w:val="0032716A"/>
    <w:rsid w:val="003274AE"/>
    <w:rsid w:val="00327AE6"/>
    <w:rsid w:val="00327BDE"/>
    <w:rsid w:val="00327C03"/>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4F7C"/>
    <w:rsid w:val="00355348"/>
    <w:rsid w:val="00355408"/>
    <w:rsid w:val="003554D7"/>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5F5"/>
    <w:rsid w:val="003936C3"/>
    <w:rsid w:val="00393E21"/>
    <w:rsid w:val="00394BF5"/>
    <w:rsid w:val="00394DE0"/>
    <w:rsid w:val="00394EF3"/>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14B"/>
    <w:rsid w:val="00407458"/>
    <w:rsid w:val="004074D8"/>
    <w:rsid w:val="004075BD"/>
    <w:rsid w:val="00407660"/>
    <w:rsid w:val="00407A22"/>
    <w:rsid w:val="00407A84"/>
    <w:rsid w:val="0041020D"/>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839"/>
    <w:rsid w:val="00463A1A"/>
    <w:rsid w:val="00463B4C"/>
    <w:rsid w:val="00463B93"/>
    <w:rsid w:val="00463BA8"/>
    <w:rsid w:val="00463F81"/>
    <w:rsid w:val="004645AD"/>
    <w:rsid w:val="004647DF"/>
    <w:rsid w:val="00464820"/>
    <w:rsid w:val="00464B98"/>
    <w:rsid w:val="0046520F"/>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3E2D"/>
    <w:rsid w:val="004C44BA"/>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C5B"/>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1F26"/>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C47"/>
    <w:rsid w:val="0052702D"/>
    <w:rsid w:val="005278A9"/>
    <w:rsid w:val="005279D6"/>
    <w:rsid w:val="00527C08"/>
    <w:rsid w:val="00527DF6"/>
    <w:rsid w:val="00527F8C"/>
    <w:rsid w:val="00530056"/>
    <w:rsid w:val="0053036D"/>
    <w:rsid w:val="00530397"/>
    <w:rsid w:val="00530576"/>
    <w:rsid w:val="00530689"/>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8C9"/>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4"/>
    <w:rsid w:val="0060008D"/>
    <w:rsid w:val="006001E3"/>
    <w:rsid w:val="00600262"/>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172"/>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BF"/>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46D"/>
    <w:rsid w:val="006B55E2"/>
    <w:rsid w:val="006B5730"/>
    <w:rsid w:val="006B5B14"/>
    <w:rsid w:val="006B5E70"/>
    <w:rsid w:val="006B5EB9"/>
    <w:rsid w:val="006B6057"/>
    <w:rsid w:val="006B6060"/>
    <w:rsid w:val="006B64A9"/>
    <w:rsid w:val="006B6522"/>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00F"/>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9E8"/>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0F5"/>
    <w:rsid w:val="007912D5"/>
    <w:rsid w:val="007913A0"/>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01D"/>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A7FAA"/>
    <w:rsid w:val="007B0725"/>
    <w:rsid w:val="007B07A2"/>
    <w:rsid w:val="007B0DFC"/>
    <w:rsid w:val="007B0E18"/>
    <w:rsid w:val="007B0E27"/>
    <w:rsid w:val="007B0E65"/>
    <w:rsid w:val="007B111A"/>
    <w:rsid w:val="007B165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3F3"/>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695"/>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5F7"/>
    <w:rsid w:val="00833E07"/>
    <w:rsid w:val="00833F8F"/>
    <w:rsid w:val="00834319"/>
    <w:rsid w:val="00834B09"/>
    <w:rsid w:val="00834B15"/>
    <w:rsid w:val="00834D68"/>
    <w:rsid w:val="0083591C"/>
    <w:rsid w:val="00835962"/>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E69"/>
    <w:rsid w:val="00852F72"/>
    <w:rsid w:val="0085306C"/>
    <w:rsid w:val="00853169"/>
    <w:rsid w:val="008536CE"/>
    <w:rsid w:val="00853975"/>
    <w:rsid w:val="008539D1"/>
    <w:rsid w:val="00853A4F"/>
    <w:rsid w:val="00853C4C"/>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4F31"/>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871"/>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26"/>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052"/>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A7DBB"/>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2FB9"/>
    <w:rsid w:val="00AB3850"/>
    <w:rsid w:val="00AB392B"/>
    <w:rsid w:val="00AB3C54"/>
    <w:rsid w:val="00AB422E"/>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71F"/>
    <w:rsid w:val="00BA58B1"/>
    <w:rsid w:val="00BA5B83"/>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34A"/>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A82"/>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500"/>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33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1D95"/>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089"/>
    <w:rsid w:val="00C714B3"/>
    <w:rsid w:val="00C71820"/>
    <w:rsid w:val="00C718F2"/>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4EDC"/>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ADE"/>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1B8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17FBF"/>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0F70"/>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45C"/>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B40"/>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CDE"/>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2D"/>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DE5"/>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2F9"/>
    <w:rsid w:val="00EE2354"/>
    <w:rsid w:val="00EE2686"/>
    <w:rsid w:val="00EE2793"/>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701"/>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131"/>
    <w:rsid w:val="00FE335A"/>
    <w:rsid w:val="00FE3641"/>
    <w:rsid w:val="00FE38A9"/>
    <w:rsid w:val="00FE3BBA"/>
    <w:rsid w:val="00FE3E63"/>
    <w:rsid w:val="00FE3F99"/>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741A"/>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46162818">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footer" Target="footer1.xml"/><Relationship Id="rId21" Type="http://schemas.openxmlformats.org/officeDocument/2006/relationships/fontTable" Target="fontTable.xml"/><Relationship Id="rId22" Type="http://schemas.microsoft.com/office/2011/relationships/people" Target="people.xml"/><Relationship Id="rId23"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yperlink" Target="mailto:danilo.bzdok@rwth-aachen.de" TargetMode="External"/><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hyperlink" Target="http://scikit-learn.org/" TargetMode="External"/><Relationship Id="rId15" Type="http://schemas.openxmlformats.org/officeDocument/2006/relationships/hyperlink" Target="http://github.com/banilo/to_be_added_later)"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6D1127-454A-D34B-AFDD-CA701AEB6399}">
  <ds:schemaRefs>
    <ds:schemaRef ds:uri="http://schemas.openxmlformats.org/officeDocument/2006/bibliography"/>
  </ds:schemaRefs>
</ds:datastoreItem>
</file>

<file path=customXml/itemProps2.xml><?xml version="1.0" encoding="utf-8"?>
<ds:datastoreItem xmlns:ds="http://schemas.openxmlformats.org/officeDocument/2006/customXml" ds:itemID="{CD88B5DB-E69F-2049-920D-06D4A26EE703}">
  <ds:schemaRefs>
    <ds:schemaRef ds:uri="http://schemas.openxmlformats.org/officeDocument/2006/bibliography"/>
  </ds:schemaRefs>
</ds:datastoreItem>
</file>

<file path=customXml/itemProps3.xml><?xml version="1.0" encoding="utf-8"?>
<ds:datastoreItem xmlns:ds="http://schemas.openxmlformats.org/officeDocument/2006/customXml" ds:itemID="{88558820-09AC-8541-8A3F-A4555FBF2CC5}">
  <ds:schemaRefs>
    <ds:schemaRef ds:uri="http://schemas.openxmlformats.org/officeDocument/2006/bibliography"/>
  </ds:schemaRefs>
</ds:datastoreItem>
</file>

<file path=customXml/itemProps4.xml><?xml version="1.0" encoding="utf-8"?>
<ds:datastoreItem xmlns:ds="http://schemas.openxmlformats.org/officeDocument/2006/customXml" ds:itemID="{694F7526-1011-5642-A33F-D09FC50DA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14583</Words>
  <Characters>91874</Characters>
  <Application>Microsoft Macintosh Word</Application>
  <DocSecurity>0</DocSecurity>
  <Lines>765</Lines>
  <Paragraphs>212</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106245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9</cp:revision>
  <cp:lastPrinted>2018-02-15T09:05:00Z</cp:lastPrinted>
  <dcterms:created xsi:type="dcterms:W3CDTF">2018-04-29T19:49:00Z</dcterms:created>
  <dcterms:modified xsi:type="dcterms:W3CDTF">2018-05-07T16:41:00Z</dcterms:modified>
</cp:coreProperties>
</file>