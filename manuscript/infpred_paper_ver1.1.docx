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8E41FE" w14:textId="77777777" w:rsidR="00853EFB" w:rsidRPr="00D8534D" w:rsidRDefault="00853EFB" w:rsidP="00853EFB">
      <w:pPr>
        <w:jc w:val="center"/>
        <w:rPr>
          <w:ins w:id="0" w:author="Danilo Bzdok" w:date="2018-05-07T23:12:00Z"/>
          <w:rFonts w:ascii="Calibri" w:hAnsi="Calibri"/>
          <w:b/>
          <w:color w:val="A6A6A6" w:themeColor="background1" w:themeShade="A6"/>
          <w:lang w:val="en-US"/>
        </w:rPr>
      </w:pPr>
      <w:ins w:id="1" w:author="Danilo Bzdok" w:date="2018-05-07T23:12:00Z">
        <w:r w:rsidRPr="00D8534D">
          <w:rPr>
            <w:rFonts w:ascii="Calibri" w:hAnsi="Calibri"/>
            <w:b/>
            <w:color w:val="A6A6A6" w:themeColor="background1" w:themeShade="A6"/>
            <w:lang w:val="en-US"/>
          </w:rPr>
          <w:t>PLOS Call</w:t>
        </w:r>
        <w:r>
          <w:rPr>
            <w:rFonts w:ascii="Calibri" w:hAnsi="Calibri"/>
            <w:b/>
            <w:color w:val="A6A6A6" w:themeColor="background1" w:themeShade="A6"/>
            <w:lang w:val="en-US"/>
          </w:rPr>
          <w:t>: Machine L</w:t>
        </w:r>
        <w:r w:rsidRPr="00D8534D">
          <w:rPr>
            <w:rFonts w:ascii="Calibri" w:hAnsi="Calibri"/>
            <w:b/>
            <w:color w:val="A6A6A6" w:themeColor="background1" w:themeShade="A6"/>
            <w:lang w:val="en-US"/>
          </w:rPr>
          <w:t>earning in Health and Biomedicine</w:t>
        </w:r>
      </w:ins>
    </w:p>
    <w:p w14:paraId="478660D3" w14:textId="77777777" w:rsidR="00853EFB" w:rsidRDefault="00853EFB" w:rsidP="00853EFB">
      <w:pPr>
        <w:jc w:val="center"/>
        <w:rPr>
          <w:ins w:id="2" w:author="Danilo Bzdok" w:date="2018-05-07T23:12:00Z"/>
          <w:rFonts w:ascii="Calibri" w:hAnsi="Calibri"/>
          <w:b/>
          <w:color w:val="000000" w:themeColor="text1"/>
          <w:sz w:val="32"/>
          <w:szCs w:val="32"/>
          <w:lang w:val="en-US"/>
        </w:rPr>
      </w:pPr>
    </w:p>
    <w:p w14:paraId="093D574C" w14:textId="77777777" w:rsidR="00853EFB" w:rsidRDefault="00853EFB" w:rsidP="00853EFB">
      <w:pPr>
        <w:jc w:val="center"/>
        <w:rPr>
          <w:ins w:id="3" w:author="Danilo Bzdok" w:date="2018-05-07T23:12:00Z"/>
          <w:rFonts w:ascii="Calibri" w:hAnsi="Calibri"/>
          <w:b/>
          <w:color w:val="000000" w:themeColor="text1"/>
          <w:sz w:val="32"/>
          <w:szCs w:val="32"/>
          <w:lang w:val="en-US"/>
        </w:rPr>
      </w:pPr>
    </w:p>
    <w:p w14:paraId="114AAD85" w14:textId="77777777" w:rsidR="00853EFB" w:rsidRDefault="00853EFB" w:rsidP="00853EFB">
      <w:pPr>
        <w:jc w:val="center"/>
        <w:rPr>
          <w:ins w:id="4" w:author="Danilo Bzdok" w:date="2018-05-07T23:12:00Z"/>
          <w:rFonts w:ascii="Calibri" w:hAnsi="Calibri"/>
          <w:b/>
          <w:color w:val="000000" w:themeColor="text1"/>
          <w:sz w:val="32"/>
          <w:szCs w:val="32"/>
          <w:lang w:val="en-US"/>
        </w:rPr>
      </w:pPr>
      <w:ins w:id="5" w:author="Danilo Bzdok" w:date="2018-05-07T23:12:00Z">
        <w:r>
          <w:rPr>
            <w:rFonts w:ascii="Calibri" w:hAnsi="Calibri"/>
            <w:b/>
            <w:color w:val="000000" w:themeColor="text1"/>
            <w:sz w:val="32"/>
            <w:szCs w:val="32"/>
            <w:lang w:val="en-US"/>
          </w:rPr>
          <w:t>Prediction and inference diverge in biomedicine:</w:t>
        </w:r>
      </w:ins>
    </w:p>
    <w:p w14:paraId="78EF6F8D" w14:textId="77777777" w:rsidR="00853EFB" w:rsidRPr="00051DC0" w:rsidRDefault="00853EFB" w:rsidP="00853EFB">
      <w:pPr>
        <w:jc w:val="center"/>
        <w:rPr>
          <w:ins w:id="6" w:author="Danilo Bzdok" w:date="2018-05-07T23:12:00Z"/>
          <w:rFonts w:ascii="Calibri" w:hAnsi="Calibri"/>
          <w:b/>
          <w:color w:val="000000" w:themeColor="text1"/>
          <w:sz w:val="32"/>
          <w:szCs w:val="32"/>
          <w:lang w:val="en-US"/>
        </w:rPr>
      </w:pPr>
      <w:ins w:id="7" w:author="Danilo Bzdok" w:date="2018-05-07T23:12:00Z">
        <w:r>
          <w:rPr>
            <w:rFonts w:ascii="Calibri" w:hAnsi="Calibri"/>
            <w:b/>
            <w:color w:val="000000" w:themeColor="text1"/>
            <w:sz w:val="32"/>
            <w:szCs w:val="32"/>
            <w:lang w:val="en-US"/>
          </w:rPr>
          <w:t>Simulations and real-world data</w:t>
        </w:r>
      </w:ins>
    </w:p>
    <w:p w14:paraId="149762D2" w14:textId="77777777" w:rsidR="00853EFB" w:rsidRDefault="00853EFB" w:rsidP="00853EFB">
      <w:pPr>
        <w:jc w:val="center"/>
        <w:rPr>
          <w:ins w:id="8" w:author="Danilo Bzdok" w:date="2018-05-07T23:12:00Z"/>
          <w:rFonts w:ascii="Calibri" w:hAnsi="Calibri"/>
          <w:b/>
          <w:color w:val="000000" w:themeColor="text1"/>
          <w:sz w:val="32"/>
          <w:szCs w:val="32"/>
          <w:lang w:val="en-US"/>
        </w:rPr>
      </w:pPr>
    </w:p>
    <w:p w14:paraId="0EB6C9AA" w14:textId="77777777" w:rsidR="00853EFB" w:rsidRDefault="00853EFB" w:rsidP="00853EFB">
      <w:pPr>
        <w:rPr>
          <w:ins w:id="9" w:author="Danilo Bzdok" w:date="2018-05-07T23:12:00Z"/>
          <w:rFonts w:ascii="Calibri" w:hAnsi="Calibri"/>
          <w:b/>
          <w:color w:val="000000" w:themeColor="text1"/>
          <w:sz w:val="32"/>
          <w:szCs w:val="32"/>
          <w:lang w:val="en-US"/>
        </w:rPr>
      </w:pP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4B618D" w:rsidRDefault="007E55C6" w:rsidP="002D2052">
      <w:pPr>
        <w:tabs>
          <w:tab w:val="left" w:pos="7513"/>
        </w:tabs>
        <w:jc w:val="center"/>
        <w:rPr>
          <w:rFonts w:ascii="Calibri" w:hAnsi="Calibri"/>
          <w:b/>
          <w:color w:val="000000" w:themeColor="text1"/>
          <w:lang w:val="en-US"/>
          <w:rPrChange w:id="10" w:author="Danilo Bzdok" w:date="2018-05-09T23:38:00Z">
            <w:rPr>
              <w:rFonts w:ascii="Calibri" w:hAnsi="Calibri"/>
              <w:b/>
              <w:color w:val="000000" w:themeColor="text1"/>
            </w:rPr>
          </w:rPrChange>
        </w:rPr>
      </w:pPr>
      <w:r w:rsidRPr="004B618D">
        <w:rPr>
          <w:rFonts w:ascii="Calibri" w:hAnsi="Calibri"/>
          <w:color w:val="000000" w:themeColor="text1"/>
          <w:lang w:val="en-US"/>
          <w:rPrChange w:id="11" w:author="Danilo Bzdok" w:date="2018-05-09T23:38:00Z">
            <w:rPr>
              <w:rFonts w:ascii="Calibri" w:hAnsi="Calibri"/>
              <w:color w:val="000000" w:themeColor="text1"/>
            </w:rPr>
          </w:rPrChange>
        </w:rPr>
        <w:t>Danilo Bzdok</w:t>
      </w:r>
      <w:r w:rsidRPr="004B618D">
        <w:rPr>
          <w:rFonts w:ascii="Calibri" w:hAnsi="Calibri"/>
          <w:color w:val="000000" w:themeColor="text1"/>
          <w:vertAlign w:val="superscript"/>
          <w:lang w:val="en-US"/>
          <w:rPrChange w:id="12" w:author="Danilo Bzdok" w:date="2018-05-09T23:38:00Z">
            <w:rPr>
              <w:rFonts w:ascii="Calibri" w:hAnsi="Calibri"/>
              <w:color w:val="000000" w:themeColor="text1"/>
              <w:vertAlign w:val="superscript"/>
            </w:rPr>
          </w:rPrChange>
        </w:rPr>
        <w:t>1,2,</w:t>
      </w:r>
      <w:proofErr w:type="gramStart"/>
      <w:r w:rsidRPr="004B618D">
        <w:rPr>
          <w:rFonts w:ascii="Calibri" w:hAnsi="Calibri"/>
          <w:color w:val="000000" w:themeColor="text1"/>
          <w:vertAlign w:val="superscript"/>
          <w:lang w:val="en-US"/>
          <w:rPrChange w:id="13" w:author="Danilo Bzdok" w:date="2018-05-09T23:38:00Z">
            <w:rPr>
              <w:rFonts w:ascii="Calibri" w:hAnsi="Calibri"/>
              <w:color w:val="000000" w:themeColor="text1"/>
              <w:vertAlign w:val="superscript"/>
            </w:rPr>
          </w:rPrChange>
        </w:rPr>
        <w:t>3,*</w:t>
      </w:r>
      <w:proofErr w:type="gramEnd"/>
      <w:r w:rsidR="00785601" w:rsidRPr="004B618D">
        <w:rPr>
          <w:rFonts w:ascii="Calibri" w:hAnsi="Calibri"/>
          <w:color w:val="000000" w:themeColor="text1"/>
          <w:lang w:val="en-US"/>
          <w:rPrChange w:id="14" w:author="Danilo Bzdok" w:date="2018-05-09T23:38:00Z">
            <w:rPr>
              <w:rFonts w:ascii="Calibri" w:hAnsi="Calibri"/>
              <w:color w:val="000000" w:themeColor="text1"/>
            </w:rPr>
          </w:rPrChange>
        </w:rPr>
        <w:t xml:space="preserve"> Denis Engemann</w:t>
      </w:r>
      <w:r w:rsidR="00785601" w:rsidRPr="004B618D">
        <w:rPr>
          <w:rFonts w:ascii="Calibri" w:hAnsi="Calibri"/>
          <w:color w:val="000000" w:themeColor="text1"/>
          <w:vertAlign w:val="superscript"/>
          <w:lang w:val="en-US"/>
          <w:rPrChange w:id="15" w:author="Danilo Bzdok" w:date="2018-05-09T23:38:00Z">
            <w:rPr>
              <w:rFonts w:ascii="Calibri" w:hAnsi="Calibri"/>
              <w:color w:val="000000" w:themeColor="text1"/>
              <w:vertAlign w:val="superscript"/>
            </w:rPr>
          </w:rPrChange>
        </w:rPr>
        <w:t>3</w:t>
      </w:r>
      <w:r w:rsidR="00785601" w:rsidRPr="004B618D">
        <w:rPr>
          <w:rFonts w:ascii="Calibri" w:hAnsi="Calibri"/>
          <w:color w:val="000000" w:themeColor="text1"/>
          <w:lang w:val="en-US"/>
          <w:rPrChange w:id="16" w:author="Danilo Bzdok" w:date="2018-05-09T23:38:00Z">
            <w:rPr>
              <w:rFonts w:ascii="Calibri" w:hAnsi="Calibri"/>
              <w:color w:val="000000" w:themeColor="text1"/>
            </w:rPr>
          </w:rPrChange>
        </w:rPr>
        <w:t xml:space="preserve">, Olivier </w:t>
      </w:r>
      <w:r w:rsidR="00406FE3" w:rsidRPr="004B618D">
        <w:rPr>
          <w:rFonts w:ascii="Calibri" w:hAnsi="Calibri"/>
          <w:color w:val="000000" w:themeColor="text1"/>
          <w:lang w:val="en-US"/>
          <w:rPrChange w:id="17" w:author="Danilo Bzdok" w:date="2018-05-09T23:38:00Z">
            <w:rPr>
              <w:rFonts w:ascii="Calibri" w:hAnsi="Calibri"/>
              <w:color w:val="000000" w:themeColor="text1"/>
            </w:rPr>
          </w:rPrChange>
        </w:rPr>
        <w:t>Gri</w:t>
      </w:r>
      <w:r w:rsidR="00785601" w:rsidRPr="004B618D">
        <w:rPr>
          <w:rFonts w:ascii="Calibri" w:hAnsi="Calibri"/>
          <w:color w:val="000000" w:themeColor="text1"/>
          <w:lang w:val="en-US"/>
          <w:rPrChange w:id="18" w:author="Danilo Bzdok" w:date="2018-05-09T23:38:00Z">
            <w:rPr>
              <w:rFonts w:ascii="Calibri" w:hAnsi="Calibri"/>
              <w:color w:val="000000" w:themeColor="text1"/>
            </w:rPr>
          </w:rPrChange>
        </w:rPr>
        <w:t>sel</w:t>
      </w:r>
      <w:r w:rsidR="00785601" w:rsidRPr="004B618D">
        <w:rPr>
          <w:rFonts w:ascii="Calibri" w:hAnsi="Calibri"/>
          <w:color w:val="000000" w:themeColor="text1"/>
          <w:vertAlign w:val="superscript"/>
          <w:lang w:val="en-US"/>
          <w:rPrChange w:id="19" w:author="Danilo Bzdok" w:date="2018-05-09T23:38:00Z">
            <w:rPr>
              <w:rFonts w:ascii="Calibri" w:hAnsi="Calibri"/>
              <w:color w:val="000000" w:themeColor="text1"/>
              <w:vertAlign w:val="superscript"/>
            </w:rPr>
          </w:rPrChange>
        </w:rPr>
        <w:t>3</w:t>
      </w:r>
      <w:r w:rsidR="00785601" w:rsidRPr="004B618D">
        <w:rPr>
          <w:rFonts w:ascii="Calibri" w:hAnsi="Calibri"/>
          <w:color w:val="000000" w:themeColor="text1"/>
          <w:lang w:val="en-US"/>
          <w:rPrChange w:id="20" w:author="Danilo Bzdok" w:date="2018-05-09T23:38:00Z">
            <w:rPr>
              <w:rFonts w:ascii="Calibri" w:hAnsi="Calibri"/>
              <w:color w:val="000000" w:themeColor="text1"/>
            </w:rPr>
          </w:rPrChange>
        </w:rPr>
        <w:t xml:space="preserve">, </w:t>
      </w:r>
      <w:proofErr w:type="spellStart"/>
      <w:r w:rsidR="00785601" w:rsidRPr="004B618D">
        <w:rPr>
          <w:rFonts w:ascii="Calibri" w:hAnsi="Calibri"/>
          <w:color w:val="000000" w:themeColor="text1"/>
          <w:lang w:val="en-US"/>
          <w:rPrChange w:id="21" w:author="Danilo Bzdok" w:date="2018-05-09T23:38:00Z">
            <w:rPr>
              <w:rFonts w:ascii="Calibri" w:hAnsi="Calibri"/>
              <w:color w:val="000000" w:themeColor="text1"/>
            </w:rPr>
          </w:rPrChange>
        </w:rPr>
        <w:t>Gaël</w:t>
      </w:r>
      <w:proofErr w:type="spellEnd"/>
      <w:r w:rsidR="00785601" w:rsidRPr="004B618D">
        <w:rPr>
          <w:rFonts w:ascii="Calibri" w:hAnsi="Calibri"/>
          <w:color w:val="000000" w:themeColor="text1"/>
          <w:lang w:val="en-US"/>
          <w:rPrChange w:id="22" w:author="Danilo Bzdok" w:date="2018-05-09T23:38:00Z">
            <w:rPr>
              <w:rFonts w:ascii="Calibri" w:hAnsi="Calibri"/>
              <w:color w:val="000000" w:themeColor="text1"/>
            </w:rPr>
          </w:rPrChange>
        </w:rPr>
        <w:t xml:space="preserve"> Varoquaux</w:t>
      </w:r>
      <w:r w:rsidR="00785601" w:rsidRPr="004B618D">
        <w:rPr>
          <w:rFonts w:ascii="Calibri" w:hAnsi="Calibri"/>
          <w:color w:val="000000" w:themeColor="text1"/>
          <w:vertAlign w:val="superscript"/>
          <w:lang w:val="en-US"/>
          <w:rPrChange w:id="23" w:author="Danilo Bzdok" w:date="2018-05-09T23:38:00Z">
            <w:rPr>
              <w:rFonts w:ascii="Calibri" w:hAnsi="Calibri"/>
              <w:color w:val="000000" w:themeColor="text1"/>
              <w:vertAlign w:val="superscript"/>
            </w:rPr>
          </w:rPrChange>
        </w:rPr>
        <w:t>3</w:t>
      </w:r>
      <w:r w:rsidR="00785601" w:rsidRPr="004B618D">
        <w:rPr>
          <w:rFonts w:ascii="Calibri" w:hAnsi="Calibri"/>
          <w:color w:val="000000" w:themeColor="text1"/>
          <w:lang w:val="en-US"/>
          <w:rPrChange w:id="24" w:author="Danilo Bzdok" w:date="2018-05-09T23:38:00Z">
            <w:rPr>
              <w:rFonts w:ascii="Calibri" w:hAnsi="Calibri"/>
              <w:color w:val="000000" w:themeColor="text1"/>
            </w:rPr>
          </w:rPrChange>
        </w:rPr>
        <w:t>, Bertrand Thirion</w:t>
      </w:r>
      <w:r w:rsidR="00785601" w:rsidRPr="004B618D">
        <w:rPr>
          <w:rFonts w:ascii="Calibri" w:hAnsi="Calibri"/>
          <w:color w:val="000000" w:themeColor="text1"/>
          <w:vertAlign w:val="superscript"/>
          <w:lang w:val="en-US"/>
          <w:rPrChange w:id="25" w:author="Danilo Bzdok" w:date="2018-05-09T23:38:00Z">
            <w:rPr>
              <w:rFonts w:ascii="Calibri" w:hAnsi="Calibri"/>
              <w:color w:val="000000" w:themeColor="text1"/>
              <w:vertAlign w:val="superscript"/>
            </w:rPr>
          </w:rPrChange>
        </w:rPr>
        <w:t>3</w:t>
      </w:r>
    </w:p>
    <w:p w14:paraId="7858B946" w14:textId="77777777" w:rsidR="007E55C6" w:rsidRPr="004B618D" w:rsidRDefault="007E55C6" w:rsidP="007E55C6">
      <w:pPr>
        <w:rPr>
          <w:rFonts w:ascii="Calibri" w:eastAsia="Times New Roman" w:hAnsi="Calibri" w:cs="Arial"/>
          <w:color w:val="000000" w:themeColor="text1"/>
          <w:sz w:val="16"/>
          <w:szCs w:val="16"/>
          <w:lang w:val="en-US"/>
          <w:rPrChange w:id="26" w:author="Danilo Bzdok" w:date="2018-05-09T23:38:00Z">
            <w:rPr>
              <w:rFonts w:ascii="Calibri" w:eastAsia="Times New Roman" w:hAnsi="Calibri" w:cs="Arial"/>
              <w:color w:val="000000" w:themeColor="text1"/>
              <w:sz w:val="16"/>
              <w:szCs w:val="16"/>
            </w:rPr>
          </w:rPrChange>
        </w:rPr>
      </w:pPr>
    </w:p>
    <w:p w14:paraId="7EC8B8C6" w14:textId="77777777" w:rsidR="007E55C6" w:rsidRPr="004B618D" w:rsidRDefault="007E55C6" w:rsidP="007E55C6">
      <w:pPr>
        <w:rPr>
          <w:rFonts w:ascii="Calibri" w:eastAsia="Times New Roman" w:hAnsi="Calibri" w:cs="Arial"/>
          <w:color w:val="000000" w:themeColor="text1"/>
          <w:sz w:val="16"/>
          <w:szCs w:val="16"/>
          <w:lang w:val="en-US"/>
          <w:rPrChange w:id="27" w:author="Danilo Bzdok" w:date="2018-05-09T23:38:00Z">
            <w:rPr>
              <w:rFonts w:ascii="Calibri" w:eastAsia="Times New Roman" w:hAnsi="Calibri" w:cs="Arial"/>
              <w:color w:val="000000" w:themeColor="text1"/>
              <w:sz w:val="16"/>
              <w:szCs w:val="16"/>
            </w:rPr>
          </w:rPrChange>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 xml:space="preserve">2 JARA-BRAIN, </w:t>
      </w:r>
      <w:proofErr w:type="spellStart"/>
      <w:r w:rsidRPr="00051DC0">
        <w:rPr>
          <w:rFonts w:ascii="Calibri" w:eastAsia="Times New Roman" w:hAnsi="Calibri" w:cs="Arial"/>
          <w:color w:val="000000" w:themeColor="text1"/>
          <w:sz w:val="16"/>
          <w:szCs w:val="16"/>
          <w:lang w:val="en-US"/>
        </w:rPr>
        <w:t>Jülich</w:t>
      </w:r>
      <w:proofErr w:type="spellEnd"/>
      <w:r w:rsidRPr="00051DC0">
        <w:rPr>
          <w:rFonts w:ascii="Calibri" w:eastAsia="Times New Roman" w:hAnsi="Calibri" w:cs="Arial"/>
          <w:color w:val="000000" w:themeColor="text1"/>
          <w:sz w:val="16"/>
          <w:szCs w:val="16"/>
          <w:lang w:val="en-US"/>
        </w:rPr>
        <w:t>-Aachen Research Alliance, Germany</w:t>
      </w:r>
      <w:r w:rsidRPr="00051DC0">
        <w:rPr>
          <w:rFonts w:ascii="Calibri" w:eastAsia="Times New Roman" w:hAnsi="Calibri" w:cs="Arial"/>
          <w:color w:val="000000" w:themeColor="text1"/>
          <w:sz w:val="16"/>
          <w:szCs w:val="16"/>
          <w:lang w:val="en-US"/>
        </w:rPr>
        <w:br/>
        <w:t xml:space="preserve">3 Parietal team, INRIA, </w:t>
      </w:r>
      <w:proofErr w:type="spellStart"/>
      <w:r w:rsidRPr="00051DC0">
        <w:rPr>
          <w:rFonts w:ascii="Calibri" w:eastAsia="Times New Roman" w:hAnsi="Calibri" w:cs="Arial"/>
          <w:color w:val="000000" w:themeColor="text1"/>
          <w:sz w:val="16"/>
          <w:szCs w:val="16"/>
          <w:lang w:val="en-US"/>
        </w:rPr>
        <w:t>Neurospin</w:t>
      </w:r>
      <w:proofErr w:type="spellEnd"/>
      <w:r w:rsidRPr="00051DC0">
        <w:rPr>
          <w:rFonts w:ascii="Calibri" w:eastAsia="Times New Roman" w:hAnsi="Calibri" w:cs="Arial"/>
          <w:color w:val="000000" w:themeColor="text1"/>
          <w:sz w:val="16"/>
          <w:szCs w:val="16"/>
          <w:lang w:val="en-US"/>
        </w:rPr>
        <w:t xml:space="preserve">, bat 145, CEA </w:t>
      </w:r>
      <w:proofErr w:type="spellStart"/>
      <w:r w:rsidRPr="00051DC0">
        <w:rPr>
          <w:rFonts w:ascii="Calibri" w:eastAsia="Times New Roman" w:hAnsi="Calibri" w:cs="Arial"/>
          <w:color w:val="000000" w:themeColor="text1"/>
          <w:sz w:val="16"/>
          <w:szCs w:val="16"/>
          <w:lang w:val="en-US"/>
        </w:rPr>
        <w:t>Saclay</w:t>
      </w:r>
      <w:proofErr w:type="spellEnd"/>
      <w:r w:rsidRPr="00051DC0">
        <w:rPr>
          <w:rFonts w:ascii="Calibri" w:eastAsia="Times New Roman" w:hAnsi="Calibri" w:cs="Arial"/>
          <w:color w:val="000000" w:themeColor="text1"/>
          <w:sz w:val="16"/>
          <w:szCs w:val="16"/>
          <w:lang w:val="en-US"/>
        </w:rPr>
        <w:t>,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77777777" w:rsidR="003274AE" w:rsidRDefault="003274AE" w:rsidP="007E55C6">
      <w:pPr>
        <w:pStyle w:val="KeinLeerraum"/>
        <w:outlineLvl w:val="0"/>
        <w:rPr>
          <w:rFonts w:cs="Arial"/>
          <w:color w:val="000000" w:themeColor="text1"/>
          <w:sz w:val="16"/>
          <w:szCs w:val="16"/>
          <w:lang w:val="en-US"/>
        </w:rPr>
      </w:pP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 xml:space="preserve">Prof. Danilo </w:t>
      </w:r>
      <w:proofErr w:type="spellStart"/>
      <w:r w:rsidR="007E55C6" w:rsidRPr="00051DC0">
        <w:rPr>
          <w:rFonts w:ascii="Calibri" w:hAnsi="Calibri"/>
          <w:color w:val="000000" w:themeColor="text1"/>
          <w:lang w:val="en-US"/>
        </w:rPr>
        <w:t>Bzdok</w:t>
      </w:r>
      <w:proofErr w:type="spellEnd"/>
      <w:r w:rsidR="007E55C6" w:rsidRPr="00051DC0">
        <w:rPr>
          <w:rFonts w:ascii="Calibri" w:hAnsi="Calibri"/>
          <w:color w:val="000000" w:themeColor="text1"/>
          <w:lang w:val="en-US"/>
        </w:rPr>
        <w:t>,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r w:rsidR="00853EFB">
        <w:fldChar w:fldCharType="begin"/>
      </w:r>
      <w:r w:rsidR="00853EFB" w:rsidRPr="00853EFB">
        <w:rPr>
          <w:lang w:val="en-US"/>
          <w:rPrChange w:id="28" w:author="Danilo Bzdok" w:date="2018-05-07T23:12:00Z">
            <w:rPr/>
          </w:rPrChange>
        </w:rPr>
        <w:instrText xml:space="preserve"> HYPERLINK "mailto:danilo.bzdok@rwth-aachen.de" </w:instrText>
      </w:r>
      <w:r w:rsidR="00853EFB">
        <w:fldChar w:fldCharType="separate"/>
      </w:r>
      <w:r w:rsidRPr="00051DC0">
        <w:rPr>
          <w:rStyle w:val="Link"/>
          <w:rFonts w:ascii="Calibri" w:hAnsi="Calibri"/>
          <w:color w:val="000000" w:themeColor="text1"/>
          <w:lang w:val="en-US"/>
        </w:rPr>
        <w:t>danilo.bzdok@rwth-aachen.de</w:t>
      </w:r>
      <w:r w:rsidR="00853EFB">
        <w:rPr>
          <w:rStyle w:val="Link"/>
          <w:rFonts w:ascii="Calibri" w:hAnsi="Calibri"/>
          <w:color w:val="000000" w:themeColor="text1"/>
          <w:lang w:val="en-US"/>
        </w:rPr>
        <w:fldChar w:fldCharType="end"/>
      </w:r>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proofErr w:type="spellStart"/>
      <w:r w:rsidRPr="00051DC0">
        <w:rPr>
          <w:rFonts w:ascii="Calibri" w:hAnsi="Calibri"/>
          <w:color w:val="000000" w:themeColor="text1"/>
        </w:rPr>
        <w:t>Pauwelsstr</w:t>
      </w:r>
      <w:proofErr w:type="spellEnd"/>
      <w:r w:rsidRPr="00051DC0">
        <w:rPr>
          <w:rFonts w:ascii="Calibri" w:hAnsi="Calibri"/>
          <w:color w:val="000000" w:themeColor="text1"/>
        </w:rPr>
        <w:t>. 30</w:t>
      </w:r>
    </w:p>
    <w:p w14:paraId="497C1B5E" w14:textId="6137C5AA" w:rsidR="007E55C6" w:rsidRPr="00853EFB" w:rsidRDefault="007E55C6" w:rsidP="007E55C6">
      <w:pPr>
        <w:ind w:left="2124"/>
        <w:rPr>
          <w:rFonts w:ascii="Calibri" w:hAnsi="Calibri"/>
          <w:color w:val="000000" w:themeColor="text1"/>
          <w:rPrChange w:id="29" w:author="Danilo Bzdok" w:date="2018-05-07T23:12:00Z">
            <w:rPr>
              <w:rFonts w:ascii="Calibri" w:hAnsi="Calibri"/>
              <w:color w:val="000000" w:themeColor="text1"/>
              <w:lang w:val="en-US"/>
            </w:rPr>
          </w:rPrChange>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853EFB">
        <w:rPr>
          <w:rFonts w:ascii="Calibri" w:hAnsi="Calibri"/>
          <w:color w:val="000000" w:themeColor="text1"/>
          <w:rPrChange w:id="30" w:author="Danilo Bzdok" w:date="2018-05-07T23:12:00Z">
            <w:rPr>
              <w:rFonts w:ascii="Calibri" w:hAnsi="Calibri"/>
              <w:color w:val="000000" w:themeColor="text1"/>
              <w:lang w:val="en-US"/>
            </w:rPr>
          </w:rPrChange>
        </w:rPr>
        <w:t>52074 Aachen</w:t>
      </w:r>
    </w:p>
    <w:p w14:paraId="3932B480" w14:textId="33A6EEB7" w:rsidR="007E55C6" w:rsidRPr="00853EFB" w:rsidRDefault="007E55C6" w:rsidP="007E55C6">
      <w:pPr>
        <w:ind w:left="2124"/>
        <w:rPr>
          <w:rFonts w:ascii="Calibri" w:hAnsi="Calibri"/>
          <w:color w:val="000000" w:themeColor="text1"/>
          <w:rPrChange w:id="31" w:author="Danilo Bzdok" w:date="2018-05-07T23:12:00Z">
            <w:rPr>
              <w:rFonts w:ascii="Calibri" w:hAnsi="Calibri"/>
              <w:color w:val="000000" w:themeColor="text1"/>
              <w:lang w:val="en-US"/>
            </w:rPr>
          </w:rPrChange>
        </w:rPr>
      </w:pPr>
      <w:r w:rsidRPr="00853EFB">
        <w:rPr>
          <w:rFonts w:ascii="Calibri" w:hAnsi="Calibri"/>
          <w:color w:val="000000" w:themeColor="text1"/>
          <w:rPrChange w:id="32" w:author="Danilo Bzdok" w:date="2018-05-07T23:12:00Z">
            <w:rPr>
              <w:rFonts w:ascii="Calibri" w:hAnsi="Calibri"/>
              <w:color w:val="000000" w:themeColor="text1"/>
              <w:lang w:val="en-US"/>
            </w:rPr>
          </w:rPrChange>
        </w:rPr>
        <w:t xml:space="preserve">    </w:t>
      </w:r>
      <w:r w:rsidR="00BF3A44" w:rsidRPr="00853EFB">
        <w:rPr>
          <w:rFonts w:ascii="Calibri" w:hAnsi="Calibri"/>
          <w:color w:val="000000" w:themeColor="text1"/>
          <w:rPrChange w:id="33" w:author="Danilo Bzdok" w:date="2018-05-07T23:12:00Z">
            <w:rPr>
              <w:rFonts w:ascii="Calibri" w:hAnsi="Calibri"/>
              <w:color w:val="000000" w:themeColor="text1"/>
              <w:lang w:val="en-US"/>
            </w:rPr>
          </w:rPrChange>
        </w:rPr>
        <w:t xml:space="preserve"> </w:t>
      </w:r>
      <w:r w:rsidRPr="00853EFB">
        <w:rPr>
          <w:rFonts w:ascii="Calibri" w:hAnsi="Calibri"/>
          <w:color w:val="000000" w:themeColor="text1"/>
          <w:rPrChange w:id="34" w:author="Danilo Bzdok" w:date="2018-05-07T23:12:00Z">
            <w:rPr>
              <w:rFonts w:ascii="Calibri" w:hAnsi="Calibri"/>
              <w:color w:val="000000" w:themeColor="text1"/>
              <w:lang w:val="en-US"/>
            </w:rPr>
          </w:rPrChange>
        </w:rPr>
        <w:t>GERMANY</w:t>
      </w:r>
    </w:p>
    <w:p w14:paraId="694353AF" w14:textId="77777777" w:rsidR="007E55C6" w:rsidRPr="00853EFB" w:rsidRDefault="007E55C6" w:rsidP="007E55C6">
      <w:pPr>
        <w:rPr>
          <w:rFonts w:ascii="Calibri" w:hAnsi="Calibri"/>
          <w:color w:val="000000" w:themeColor="text1"/>
          <w:rPrChange w:id="35" w:author="Danilo Bzdok" w:date="2018-05-07T23:12:00Z">
            <w:rPr>
              <w:rFonts w:ascii="Calibri" w:hAnsi="Calibri"/>
              <w:color w:val="000000" w:themeColor="text1"/>
              <w:lang w:val="en-US"/>
            </w:rPr>
          </w:rPrChange>
        </w:rPr>
      </w:pPr>
    </w:p>
    <w:p w14:paraId="69439021" w14:textId="77777777" w:rsidR="00500CCC" w:rsidRPr="00853EFB" w:rsidRDefault="00500CCC" w:rsidP="007E55C6">
      <w:pPr>
        <w:rPr>
          <w:rFonts w:ascii="Calibri" w:hAnsi="Calibri"/>
          <w:color w:val="000000" w:themeColor="text1"/>
          <w:rPrChange w:id="36" w:author="Danilo Bzdok" w:date="2018-05-07T23:12:00Z">
            <w:rPr>
              <w:rFonts w:ascii="Calibri" w:hAnsi="Calibri"/>
              <w:color w:val="000000" w:themeColor="text1"/>
              <w:lang w:val="en-US"/>
            </w:rPr>
          </w:rPrChange>
        </w:rPr>
      </w:pPr>
    </w:p>
    <w:p w14:paraId="1159FAB3" w14:textId="77777777" w:rsidR="00500CCC" w:rsidRPr="00853EFB" w:rsidRDefault="00500CCC" w:rsidP="007E55C6">
      <w:pPr>
        <w:rPr>
          <w:rFonts w:ascii="Calibri" w:hAnsi="Calibri"/>
          <w:color w:val="000000" w:themeColor="text1"/>
          <w:rPrChange w:id="37" w:author="Danilo Bzdok" w:date="2018-05-07T23:12:00Z">
            <w:rPr>
              <w:rFonts w:ascii="Calibri" w:hAnsi="Calibri"/>
              <w:color w:val="000000" w:themeColor="text1"/>
              <w:lang w:val="en-US"/>
            </w:rPr>
          </w:rPrChange>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7F6DE6">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33F8A705"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r w:rsidR="00BB5EA7">
        <w:rPr>
          <w:rFonts w:ascii="Calibri" w:hAnsi="Calibri"/>
          <w:color w:val="000000" w:themeColor="text1"/>
          <w:lang w:val="en-US"/>
        </w:rPr>
        <w:t xml:space="preserve">grounded in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del w:id="38" w:author="Danilo Bzdok" w:date="2018-05-08T14:37:00Z">
        <w:r w:rsidR="00CC20B6" w:rsidDel="003E2895">
          <w:rPr>
            <w:rFonts w:ascii="Calibri" w:hAnsi="Calibri"/>
            <w:color w:val="000000" w:themeColor="text1"/>
            <w:lang w:val="en-US"/>
          </w:rPr>
          <w:delText xml:space="preserve">specific </w:delText>
        </w:r>
      </w:del>
      <w:proofErr w:type="gramStart"/>
      <w:ins w:id="39" w:author="Danilo Bzdok" w:date="2018-05-08T14:37:00Z">
        <w:r w:rsidR="003E2895">
          <w:rPr>
            <w:rFonts w:ascii="Calibri" w:hAnsi="Calibri"/>
            <w:color w:val="000000" w:themeColor="text1"/>
            <w:lang w:val="en-US"/>
          </w:rPr>
          <w:t xml:space="preserve">particular </w:t>
        </w:r>
      </w:ins>
      <w:r w:rsidR="00A57647">
        <w:rPr>
          <w:rFonts w:ascii="Calibri" w:hAnsi="Calibri"/>
          <w:color w:val="000000" w:themeColor="text1"/>
          <w:lang w:val="en-US"/>
        </w:rPr>
        <w:t>individuals</w:t>
      </w:r>
      <w:proofErr w:type="gramEnd"/>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 xml:space="preserve"> </w:t>
      </w:r>
      <w:r w:rsidR="00397927">
        <w:rPr>
          <w:rFonts w:ascii="Calibri" w:hAnsi="Calibri"/>
          <w:color w:val="000000" w:themeColor="text1"/>
          <w:lang w:val="en-US"/>
        </w:rPr>
        <w:t>causes</w:t>
      </w:r>
      <w:r w:rsidR="00A1316E">
        <w:rPr>
          <w:rFonts w:ascii="Calibri" w:hAnsi="Calibri"/>
          <w:color w:val="000000" w:themeColor="text1"/>
          <w:lang w:val="en-US"/>
        </w:rPr>
        <w:t xml:space="preserve"> tension between </w:t>
      </w:r>
      <w:r w:rsidR="00CC6A0C">
        <w:rPr>
          <w:rFonts w:ascii="Calibri" w:hAnsi="Calibri"/>
          <w:color w:val="000000" w:themeColor="text1"/>
          <w:lang w:val="en-US"/>
        </w:rPr>
        <w:t>established</w:t>
      </w:r>
      <w:r w:rsidR="00A448F0">
        <w:rPr>
          <w:rFonts w:ascii="Calibri" w:hAnsi="Calibri"/>
          <w:color w:val="000000" w:themeColor="text1"/>
          <w:lang w:val="en-US"/>
        </w:rPr>
        <w:t xml:space="preserve"> </w:t>
      </w:r>
      <w:del w:id="40" w:author="Danilo Bzdok" w:date="2018-05-07T12:16:00Z">
        <w:r w:rsidR="00021C5E" w:rsidDel="00824695">
          <w:rPr>
            <w:rFonts w:ascii="Calibri" w:hAnsi="Calibri"/>
            <w:color w:val="000000" w:themeColor="text1"/>
            <w:lang w:val="en-US"/>
          </w:rPr>
          <w:delText xml:space="preserve">tools </w:delText>
        </w:r>
      </w:del>
      <w:ins w:id="41" w:author="Danilo Bzdok" w:date="2018-05-07T12:16:00Z">
        <w:r w:rsidR="00824695">
          <w:rPr>
            <w:rFonts w:ascii="Calibri" w:hAnsi="Calibri"/>
            <w:color w:val="000000" w:themeColor="text1"/>
            <w:lang w:val="en-US"/>
          </w:rPr>
          <w:t xml:space="preserve">methods </w:t>
        </w:r>
      </w:ins>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ins w:id="42" w:author="Danilo Bzdok" w:date="2018-05-07T12:18:00Z">
        <w:r w:rsidR="00162566">
          <w:rPr>
            <w:rFonts w:ascii="Calibri" w:hAnsi="Calibri"/>
            <w:color w:val="000000" w:themeColor="text1"/>
            <w:lang w:val="en-US"/>
          </w:rPr>
          <w:t xml:space="preserve">statistically </w:t>
        </w:r>
      </w:ins>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w:t>
      </w:r>
      <w:ins w:id="43" w:author="Danilo Bzdok" w:date="2018-05-07T12:17:00Z">
        <w:r w:rsidR="00162566">
          <w:rPr>
            <w:rFonts w:ascii="Calibri" w:hAnsi="Calibri"/>
            <w:color w:val="000000" w:themeColor="text1"/>
            <w:lang w:val="en-US"/>
          </w:rPr>
          <w:t xml:space="preserve">used </w:t>
        </w:r>
      </w:ins>
      <w:r w:rsidR="00021C5E">
        <w:rPr>
          <w:rFonts w:ascii="Calibri" w:hAnsi="Calibri"/>
          <w:color w:val="000000" w:themeColor="text1"/>
          <w:lang w:val="en-US"/>
        </w:rPr>
        <w:t xml:space="preserve">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w:t>
      </w:r>
      <w:r w:rsidR="00AC27EC">
        <w:rPr>
          <w:rFonts w:ascii="Calibri" w:hAnsi="Calibri"/>
          <w:color w:val="000000" w:themeColor="text1"/>
          <w:lang w:val="en-US"/>
        </w:rPr>
        <w:t xml:space="preserve">offer </w:t>
      </w:r>
      <w:r w:rsidR="00CC6A0C">
        <w:rPr>
          <w:rFonts w:ascii="Calibri" w:hAnsi="Calibri"/>
          <w:color w:val="000000" w:themeColor="text1"/>
          <w:lang w:val="en-US"/>
        </w:rPr>
        <w:t xml:space="preserve">a </w:t>
      </w:r>
      <w:r w:rsidR="005560A7">
        <w:rPr>
          <w:rFonts w:ascii="Calibri" w:hAnsi="Calibri"/>
          <w:color w:val="000000" w:themeColor="text1"/>
          <w:lang w:val="en-US"/>
        </w:rPr>
        <w:t>direct</w:t>
      </w:r>
      <w:r w:rsidR="002E020E">
        <w:rPr>
          <w:rFonts w:ascii="Calibri" w:hAnsi="Calibri"/>
          <w:color w:val="000000" w:themeColor="text1"/>
          <w:lang w:val="en-US"/>
        </w:rPr>
        <w:t xml:space="preserve"> </w:t>
      </w:r>
      <w:r w:rsidR="00CE690A">
        <w:rPr>
          <w:rFonts w:ascii="Calibri" w:hAnsi="Calibri"/>
          <w:color w:val="000000" w:themeColor="text1"/>
          <w:lang w:val="en-US"/>
        </w:rPr>
        <w:t xml:space="preserve">comparison </w:t>
      </w:r>
      <w:r w:rsidR="00167F49">
        <w:rPr>
          <w:rFonts w:ascii="Calibri" w:hAnsi="Calibri"/>
          <w:color w:val="000000" w:themeColor="text1"/>
          <w:lang w:val="en-US"/>
        </w:rPr>
        <w:t>of 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significant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del w:id="44" w:author="Danilo Bzdok" w:date="2018-05-08T14:46:00Z">
        <w:r w:rsidR="00CA16BA" w:rsidDel="00D722B4">
          <w:rPr>
            <w:rFonts w:ascii="Calibri" w:hAnsi="Calibri"/>
            <w:color w:val="000000" w:themeColor="text1"/>
            <w:lang w:val="en-US"/>
          </w:rPr>
          <w:delText xml:space="preserve">searching </w:delText>
        </w:r>
      </w:del>
      <w:ins w:id="45" w:author="Danilo Bzdok" w:date="2018-05-08T14:46:00Z">
        <w:r w:rsidR="00D722B4">
          <w:rPr>
            <w:rFonts w:ascii="Calibri" w:hAnsi="Calibri"/>
            <w:color w:val="000000" w:themeColor="text1"/>
            <w:lang w:val="en-US"/>
          </w:rPr>
          <w:t xml:space="preserve">finding </w:t>
        </w:r>
      </w:ins>
      <w:r w:rsidR="001916AC">
        <w:rPr>
          <w:rFonts w:ascii="Calibri" w:hAnsi="Calibri"/>
          <w:color w:val="000000" w:themeColor="text1"/>
          <w:lang w:val="en-US"/>
        </w:rPr>
        <w:t xml:space="preserve">the most </w:t>
      </w:r>
      <w:r w:rsidR="0066475C">
        <w:rPr>
          <w:rFonts w:ascii="Calibri" w:hAnsi="Calibri"/>
          <w:color w:val="000000" w:themeColor="text1"/>
          <w:lang w:val="en-US"/>
        </w:rPr>
        <w:t xml:space="preserve">predictive </w:t>
      </w:r>
      <w:r w:rsidR="001916AC">
        <w:rPr>
          <w:rFonts w:ascii="Calibri" w:hAnsi="Calibri"/>
          <w:color w:val="000000" w:themeColor="text1"/>
          <w:lang w:val="en-US"/>
        </w:rPr>
        <w:t>ones</w:t>
      </w:r>
      <w:r w:rsidR="0066475C">
        <w:rPr>
          <w:rFonts w:ascii="Calibri" w:hAnsi="Calibri"/>
          <w:color w:val="000000" w:themeColor="text1"/>
          <w:lang w:val="en-US"/>
        </w:rPr>
        <w:t>. In artific</w:t>
      </w:r>
      <w:r w:rsidR="00C965F4">
        <w:rPr>
          <w:rFonts w:ascii="Calibri" w:hAnsi="Calibri"/>
          <w:color w:val="000000" w:themeColor="text1"/>
          <w:lang w:val="en-US"/>
        </w:rPr>
        <w:t>i</w:t>
      </w:r>
      <w:r w:rsidR="0066475C">
        <w:rPr>
          <w:rFonts w:ascii="Calibri" w:hAnsi="Calibri"/>
          <w:color w:val="000000" w:themeColor="text1"/>
          <w:lang w:val="en-US"/>
        </w:rPr>
        <w:t xml:space="preserve">al 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w:t>
      </w:r>
      <w:r w:rsidR="00D050C0">
        <w:rPr>
          <w:rFonts w:ascii="Calibri" w:hAnsi="Calibri"/>
          <w:color w:val="000000" w:themeColor="text1"/>
          <w:lang w:val="en-US"/>
        </w:rPr>
        <w:t>elaborated</w:t>
      </w:r>
      <w:r w:rsidR="00C16E7E">
        <w:rPr>
          <w:rFonts w:ascii="Calibri" w:hAnsi="Calibri"/>
          <w:color w:val="000000" w:themeColor="text1"/>
          <w:lang w:val="en-US"/>
        </w:rPr>
        <w:t xml:space="preserve">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C85861">
        <w:rPr>
          <w:rFonts w:ascii="Calibri" w:hAnsi="Calibri"/>
          <w:color w:val="000000" w:themeColor="text1"/>
          <w:lang w:val="en-US"/>
        </w:rPr>
        <w:t>concur</w:t>
      </w:r>
      <w:r w:rsidR="00875ADF">
        <w:rPr>
          <w:rFonts w:ascii="Calibri" w:hAnsi="Calibri"/>
          <w:color w:val="000000" w:themeColor="text1"/>
          <w:lang w:val="en-US"/>
        </w:rPr>
        <w:t xml:space="preserve"> and </w:t>
      </w:r>
      <w:r w:rsidR="00C85861">
        <w:rPr>
          <w:rFonts w:ascii="Calibri" w:hAnsi="Calibri"/>
          <w:color w:val="000000" w:themeColor="text1"/>
          <w:lang w:val="en-US"/>
        </w:rPr>
        <w:t>diverge</w:t>
      </w:r>
      <w:r w:rsidR="00875ADF">
        <w:rPr>
          <w:rFonts w:ascii="Calibri" w:hAnsi="Calibri"/>
          <w:color w:val="000000" w:themeColor="text1"/>
          <w:lang w:val="en-US"/>
        </w:rPr>
        <w:t xml:space="preserve">. </w:t>
      </w:r>
      <w:ins w:id="46" w:author="Danilo Bzdok" w:date="2018-05-07T18:30:00Z">
        <w:r w:rsidR="00FE3F99">
          <w:rPr>
            <w:rFonts w:ascii="Calibri" w:hAnsi="Calibri"/>
            <w:color w:val="000000" w:themeColor="text1"/>
            <w:lang w:val="en-US"/>
          </w:rPr>
          <w:t xml:space="preserve">Across all </w:t>
        </w:r>
      </w:ins>
      <w:ins w:id="47" w:author="Danilo Bzdok" w:date="2018-05-08T14:49:00Z">
        <w:r w:rsidR="00236A3F">
          <w:rPr>
            <w:rFonts w:ascii="Calibri" w:hAnsi="Calibri"/>
            <w:color w:val="000000" w:themeColor="text1"/>
            <w:lang w:val="en-US"/>
          </w:rPr>
          <w:t>scenarios</w:t>
        </w:r>
      </w:ins>
      <w:ins w:id="48" w:author="Danilo Bzdok" w:date="2018-05-07T18:30:00Z">
        <w:r w:rsidR="00FE3F99">
          <w:rPr>
            <w:rFonts w:ascii="Calibri" w:hAnsi="Calibri"/>
            <w:color w:val="000000" w:themeColor="text1"/>
            <w:lang w:val="en-US"/>
          </w:rPr>
          <w:t xml:space="preserve">, </w:t>
        </w:r>
        <w:r w:rsidR="00FE3F99" w:rsidRPr="00C76687">
          <w:rPr>
            <w:rFonts w:ascii="Calibri" w:hAnsi="Calibri"/>
            <w:color w:val="000000" w:themeColor="text1"/>
            <w:lang w:val="en-US"/>
          </w:rPr>
          <w:t xml:space="preserve">even small predictive performances </w:t>
        </w:r>
        <w:r w:rsidR="00FE3F99">
          <w:rPr>
            <w:rFonts w:ascii="Calibri" w:hAnsi="Calibri"/>
            <w:color w:val="000000" w:themeColor="text1"/>
            <w:lang w:val="en-US"/>
          </w:rPr>
          <w:t xml:space="preserve">typically </w:t>
        </w:r>
        <w:r w:rsidR="00FE3F99" w:rsidRPr="00C76687">
          <w:rPr>
            <w:rFonts w:ascii="Calibri" w:hAnsi="Calibri"/>
            <w:color w:val="000000" w:themeColor="text1"/>
            <w:lang w:val="en-US"/>
          </w:rPr>
          <w:t xml:space="preserve">coincided with finding underlying significant statistical relationships. However, even </w:t>
        </w:r>
        <w:r w:rsidR="00FE3F99">
          <w:rPr>
            <w:rFonts w:ascii="Calibri" w:hAnsi="Calibri"/>
            <w:color w:val="000000" w:themeColor="text1"/>
            <w:lang w:val="en-US"/>
          </w:rPr>
          <w:t>statistically strong</w:t>
        </w:r>
        <w:r w:rsidR="00FE3F99" w:rsidRPr="00C76687">
          <w:rPr>
            <w:rFonts w:ascii="Calibri" w:hAnsi="Calibri"/>
            <w:color w:val="000000" w:themeColor="text1"/>
            <w:lang w:val="en-US"/>
          </w:rPr>
          <w:t xml:space="preserve"> </w:t>
        </w:r>
        <w:r w:rsidR="00FE3F99">
          <w:rPr>
            <w:rFonts w:ascii="Calibri" w:hAnsi="Calibri"/>
            <w:color w:val="000000" w:themeColor="text1"/>
            <w:lang w:val="en-US"/>
          </w:rPr>
          <w:t xml:space="preserve">findings </w:t>
        </w:r>
        <w:r w:rsidR="00FE3F99" w:rsidRPr="00C76687">
          <w:rPr>
            <w:rFonts w:ascii="Calibri" w:hAnsi="Calibri"/>
            <w:color w:val="000000" w:themeColor="text1"/>
            <w:lang w:val="en-US"/>
          </w:rPr>
          <w:t xml:space="preserve">with very low p-values shed </w:t>
        </w:r>
      </w:ins>
      <w:ins w:id="49" w:author="Danilo Bzdok" w:date="2018-05-08T14:46:00Z">
        <w:r w:rsidR="00D722B4">
          <w:rPr>
            <w:rFonts w:ascii="Calibri" w:hAnsi="Calibri"/>
            <w:color w:val="000000" w:themeColor="text1"/>
            <w:lang w:val="en-US"/>
          </w:rPr>
          <w:t xml:space="preserve">little </w:t>
        </w:r>
      </w:ins>
      <w:ins w:id="50" w:author="Danilo Bzdok" w:date="2018-05-07T18:30:00Z">
        <w:r w:rsidR="00FE3F99" w:rsidRPr="00C76687">
          <w:rPr>
            <w:rFonts w:ascii="Calibri" w:hAnsi="Calibri"/>
            <w:color w:val="000000" w:themeColor="text1"/>
            <w:lang w:val="en-US"/>
          </w:rPr>
          <w:t xml:space="preserve">light on its value for </w:t>
        </w:r>
      </w:ins>
      <w:ins w:id="51" w:author="Danilo Bzdok" w:date="2018-05-08T14:47:00Z">
        <w:r w:rsidR="00D722B4">
          <w:rPr>
            <w:rFonts w:ascii="Calibri" w:hAnsi="Calibri"/>
            <w:color w:val="000000" w:themeColor="text1"/>
            <w:lang w:val="en-US"/>
          </w:rPr>
          <w:t xml:space="preserve">the </w:t>
        </w:r>
      </w:ins>
      <w:ins w:id="52" w:author="Danilo Bzdok" w:date="2018-05-07T18:30:00Z">
        <w:r w:rsidR="00FE3F99" w:rsidRPr="00C76687">
          <w:rPr>
            <w:rFonts w:ascii="Calibri" w:hAnsi="Calibri"/>
            <w:color w:val="000000" w:themeColor="text1"/>
            <w:lang w:val="en-US"/>
          </w:rPr>
          <w:t>prediction</w:t>
        </w:r>
        <w:r w:rsidR="00FE3F99">
          <w:rPr>
            <w:rFonts w:ascii="Calibri" w:hAnsi="Calibri"/>
            <w:color w:val="000000" w:themeColor="text1"/>
            <w:lang w:val="en-US"/>
          </w:rPr>
          <w:t xml:space="preserve"> </w:t>
        </w:r>
      </w:ins>
      <w:ins w:id="53" w:author="Danilo Bzdok" w:date="2018-05-08T14:47:00Z">
        <w:r w:rsidR="00D722B4">
          <w:rPr>
            <w:rFonts w:ascii="Calibri" w:hAnsi="Calibri"/>
            <w:color w:val="000000" w:themeColor="text1"/>
            <w:lang w:val="en-US"/>
          </w:rPr>
          <w:t xml:space="preserve">goal </w:t>
        </w:r>
      </w:ins>
      <w:ins w:id="54" w:author="Danilo Bzdok" w:date="2018-05-07T18:30:00Z">
        <w:r w:rsidR="00FE3F99">
          <w:rPr>
            <w:rFonts w:ascii="Calibri" w:hAnsi="Calibri"/>
            <w:color w:val="000000" w:themeColor="text1"/>
            <w:lang w:val="en-US"/>
          </w:rPr>
          <w:t>based on the same data</w:t>
        </w:r>
        <w:r w:rsidR="00FE3F99" w:rsidRPr="00C76687">
          <w:rPr>
            <w:rFonts w:ascii="Calibri" w:hAnsi="Calibri"/>
            <w:color w:val="000000" w:themeColor="text1"/>
            <w:lang w:val="en-US"/>
          </w:rPr>
          <w:t>.</w:t>
        </w:r>
        <w:r w:rsidR="00FE3F99">
          <w:rPr>
            <w:rStyle w:val="Kommentarzeichen"/>
            <w:rFonts w:asciiTheme="minorHAnsi" w:hAnsiTheme="minorHAnsi" w:cstheme="minorBidi"/>
            <w:lang w:val="en-US" w:eastAsia="en-US"/>
          </w:rPr>
          <w:commentReference w:id="55"/>
        </w:r>
      </w:ins>
      <w:del w:id="56" w:author="Danilo Bzdok" w:date="2018-05-07T18:30:00Z">
        <w:r w:rsidR="00875ADF" w:rsidDel="00FE3F99">
          <w:rPr>
            <w:rFonts w:ascii="Calibri" w:hAnsi="Calibri"/>
            <w:color w:val="000000" w:themeColor="text1"/>
            <w:lang w:val="en-US"/>
          </w:rPr>
          <w:delText xml:space="preserve">While both </w:delText>
        </w:r>
        <w:r w:rsidR="0034346A" w:rsidDel="00FE3F99">
          <w:rPr>
            <w:rFonts w:ascii="Calibri" w:hAnsi="Calibri"/>
            <w:color w:val="000000" w:themeColor="text1"/>
            <w:lang w:val="en-US"/>
          </w:rPr>
          <w:delText xml:space="preserve">modeling </w:delText>
        </w:r>
        <w:r w:rsidR="00B456B3" w:rsidDel="00FE3F99">
          <w:rPr>
            <w:rFonts w:ascii="Calibri" w:hAnsi="Calibri"/>
            <w:color w:val="000000" w:themeColor="text1"/>
            <w:lang w:val="en-US"/>
          </w:rPr>
          <w:delText>strategies</w:delText>
        </w:r>
        <w:r w:rsidR="00875ADF" w:rsidDel="00FE3F99">
          <w:rPr>
            <w:rFonts w:ascii="Calibri" w:hAnsi="Calibri"/>
            <w:color w:val="000000" w:themeColor="text1"/>
            <w:lang w:val="en-US"/>
          </w:rPr>
          <w:delText xml:space="preserve"> </w:delText>
        </w:r>
        <w:r w:rsidR="00103080" w:rsidDel="00FE3F99">
          <w:rPr>
            <w:rFonts w:ascii="Calibri" w:hAnsi="Calibri"/>
            <w:color w:val="000000" w:themeColor="text1"/>
            <w:lang w:val="en-US"/>
          </w:rPr>
          <w:delText>allowed for</w:delText>
        </w:r>
        <w:r w:rsidR="00875ADF" w:rsidDel="00FE3F99">
          <w:rPr>
            <w:rFonts w:ascii="Calibri" w:hAnsi="Calibri"/>
            <w:color w:val="000000" w:themeColor="text1"/>
            <w:lang w:val="en-US"/>
          </w:rPr>
          <w:delText xml:space="preserve"> </w:delText>
        </w:r>
        <w:r w:rsidR="00B456B3" w:rsidDel="00FE3F99">
          <w:rPr>
            <w:rFonts w:ascii="Calibri" w:hAnsi="Calibri"/>
            <w:color w:val="000000" w:themeColor="text1"/>
            <w:lang w:val="en-US"/>
          </w:rPr>
          <w:delText xml:space="preserve">certain </w:delText>
        </w:r>
        <w:r w:rsidR="00994AA7" w:rsidDel="00FE3F99">
          <w:rPr>
            <w:rFonts w:ascii="Calibri" w:hAnsi="Calibri"/>
            <w:color w:val="000000" w:themeColor="text1"/>
            <w:lang w:val="en-US"/>
          </w:rPr>
          <w:delText xml:space="preserve">rigorous </w:delText>
        </w:r>
        <w:r w:rsidR="00875ADF" w:rsidDel="00FE3F99">
          <w:rPr>
            <w:rFonts w:ascii="Calibri" w:hAnsi="Calibri"/>
            <w:color w:val="000000" w:themeColor="text1"/>
            <w:lang w:val="en-US"/>
          </w:rPr>
          <w:delText xml:space="preserve">conclusions, we </w:delText>
        </w:r>
        <w:r w:rsidR="00D07BD4" w:rsidDel="00FE3F99">
          <w:rPr>
            <w:rFonts w:ascii="Calibri" w:hAnsi="Calibri"/>
            <w:color w:val="000000" w:themeColor="text1"/>
            <w:lang w:val="en-US"/>
          </w:rPr>
          <w:delText xml:space="preserve">report </w:delText>
        </w:r>
        <w:r w:rsidR="00FE3131" w:rsidDel="00FE3F99">
          <w:rPr>
            <w:rFonts w:ascii="Calibri" w:hAnsi="Calibri"/>
            <w:color w:val="000000" w:themeColor="text1"/>
            <w:lang w:val="en-US"/>
          </w:rPr>
          <w:delText xml:space="preserve">partial </w:delText>
        </w:r>
        <w:r w:rsidR="00994AA7" w:rsidDel="00FE3F99">
          <w:rPr>
            <w:rFonts w:ascii="Calibri" w:hAnsi="Calibri"/>
            <w:color w:val="000000" w:themeColor="text1"/>
            <w:lang w:val="en-US"/>
          </w:rPr>
          <w:delText>disagreement</w:delText>
        </w:r>
        <w:r w:rsidR="00A02108" w:rsidDel="00FE3F99">
          <w:rPr>
            <w:rFonts w:ascii="Calibri" w:hAnsi="Calibri"/>
            <w:color w:val="000000" w:themeColor="text1"/>
            <w:lang w:val="en-US"/>
          </w:rPr>
          <w:delText xml:space="preserve"> </w:delText>
        </w:r>
        <w:r w:rsidR="00994AA7" w:rsidDel="00FE3F99">
          <w:rPr>
            <w:rFonts w:ascii="Calibri" w:hAnsi="Calibri"/>
            <w:color w:val="000000" w:themeColor="text1"/>
            <w:lang w:val="en-US"/>
          </w:rPr>
          <w:delText xml:space="preserve">in </w:delText>
        </w:r>
        <w:r w:rsidR="00854B4B" w:rsidDel="00FE3F99">
          <w:rPr>
            <w:rFonts w:ascii="Calibri" w:hAnsi="Calibri"/>
            <w:color w:val="000000" w:themeColor="text1"/>
            <w:lang w:val="en-US"/>
          </w:rPr>
          <w:delText>several</w:delText>
        </w:r>
        <w:r w:rsidR="00A02108" w:rsidDel="00FE3F99">
          <w:rPr>
            <w:rFonts w:ascii="Calibri" w:hAnsi="Calibri"/>
            <w:color w:val="000000" w:themeColor="text1"/>
            <w:lang w:val="en-US"/>
          </w:rPr>
          <w:delText xml:space="preserve"> </w:delText>
        </w:r>
        <w:r w:rsidR="006778DE" w:rsidDel="00FE3F99">
          <w:rPr>
            <w:rFonts w:ascii="Calibri" w:hAnsi="Calibri"/>
            <w:color w:val="000000" w:themeColor="text1"/>
            <w:lang w:val="en-US"/>
          </w:rPr>
          <w:delText xml:space="preserve">linear modeling </w:delText>
        </w:r>
        <w:r w:rsidR="00A02108" w:rsidDel="00FE3F99">
          <w:rPr>
            <w:rFonts w:ascii="Calibri" w:hAnsi="Calibri"/>
            <w:color w:val="000000" w:themeColor="text1"/>
            <w:lang w:val="en-US"/>
          </w:rPr>
          <w:delText>settings</w:delText>
        </w:r>
        <w:r w:rsidR="00C21E5F" w:rsidDel="00FE3F99">
          <w:rPr>
            <w:rFonts w:ascii="Calibri" w:hAnsi="Calibri"/>
            <w:color w:val="000000" w:themeColor="text1"/>
            <w:lang w:val="en-US"/>
          </w:rPr>
          <w:delText xml:space="preserve"> that yielded</w:delText>
        </w:r>
        <w:r w:rsidR="00A02108" w:rsidDel="00FE3F99">
          <w:rPr>
            <w:rFonts w:ascii="Calibri" w:hAnsi="Calibri"/>
            <w:color w:val="000000" w:themeColor="text1"/>
            <w:lang w:val="en-US"/>
          </w:rPr>
          <w:delText xml:space="preserve"> predictive but not significant</w:delText>
        </w:r>
        <w:r w:rsidR="00C21E5F" w:rsidDel="00FE3F99">
          <w:rPr>
            <w:rFonts w:ascii="Calibri" w:hAnsi="Calibri"/>
            <w:color w:val="000000" w:themeColor="text1"/>
            <w:lang w:val="en-US"/>
          </w:rPr>
          <w:delText xml:space="preserve"> </w:delText>
        </w:r>
        <w:r w:rsidR="006778DE" w:rsidDel="00FE3F99">
          <w:rPr>
            <w:rFonts w:ascii="Calibri" w:hAnsi="Calibri"/>
            <w:color w:val="000000" w:themeColor="text1"/>
            <w:lang w:val="en-US"/>
          </w:rPr>
          <w:delText>results</w:delText>
        </w:r>
        <w:r w:rsidR="00A02108" w:rsidDel="00FE3F99">
          <w:rPr>
            <w:rFonts w:ascii="Calibri" w:hAnsi="Calibri"/>
            <w:color w:val="000000" w:themeColor="text1"/>
            <w:lang w:val="en-US"/>
          </w:rPr>
          <w:delText>, or significant but not predictive</w:delText>
        </w:r>
        <w:r w:rsidR="00C21E5F" w:rsidDel="00FE3F99">
          <w:rPr>
            <w:rFonts w:ascii="Calibri" w:hAnsi="Calibri"/>
            <w:color w:val="000000" w:themeColor="text1"/>
            <w:lang w:val="en-US"/>
          </w:rPr>
          <w:delText xml:space="preserve"> ones</w:delText>
        </w:r>
        <w:r w:rsidR="00A02108" w:rsidDel="00FE3F99">
          <w:rPr>
            <w:rFonts w:ascii="Calibri" w:hAnsi="Calibri"/>
            <w:color w:val="000000" w:themeColor="text1"/>
            <w:lang w:val="en-US"/>
          </w:rPr>
          <w:delText>.</w:delText>
        </w:r>
      </w:del>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importance</w:t>
      </w:r>
      <w:r w:rsidR="00A3733C">
        <w:rPr>
          <w:rFonts w:ascii="Calibri" w:hAnsi="Calibri"/>
          <w:color w:val="000000" w:themeColor="text1"/>
          <w:lang w:val="en-US"/>
        </w:rPr>
        <w:t>’</w:t>
      </w:r>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A53F7B">
        <w:rPr>
          <w:rFonts w:ascii="Calibri" w:hAnsi="Calibri"/>
          <w:color w:val="000000" w:themeColor="text1"/>
          <w:lang w:val="en-US"/>
        </w:rPr>
        <w:t xml:space="preserve">reproducible </w:t>
      </w:r>
      <w:r w:rsidR="00424EB9">
        <w:rPr>
          <w:rFonts w:ascii="Calibri" w:hAnsi="Calibri"/>
          <w:color w:val="000000" w:themeColor="text1"/>
          <w:lang w:val="en-US"/>
        </w:rPr>
        <w:t xml:space="preserve">research </w:t>
      </w:r>
      <w:r w:rsidR="0034346A">
        <w:rPr>
          <w:rFonts w:ascii="Calibri" w:hAnsi="Calibri"/>
          <w:color w:val="000000" w:themeColor="text1"/>
          <w:lang w:val="en-US"/>
        </w:rPr>
        <w:t xml:space="preserve">findings that </w:t>
      </w:r>
      <w:r w:rsidR="00A53F7B">
        <w:rPr>
          <w:rFonts w:ascii="Calibri" w:hAnsi="Calibri"/>
          <w:color w:val="000000" w:themeColor="text1"/>
          <w:lang w:val="en-US"/>
        </w:rPr>
        <w:t xml:space="preserve">can be </w:t>
      </w:r>
      <w:r w:rsidR="0063479B">
        <w:rPr>
          <w:rFonts w:ascii="Calibri" w:hAnsi="Calibri"/>
          <w:color w:val="000000" w:themeColor="text1"/>
          <w:lang w:val="en-US"/>
        </w:rPr>
        <w:t>exploitable</w:t>
      </w:r>
      <w:r w:rsidR="00CC445B">
        <w:rPr>
          <w:rFonts w:ascii="Calibri" w:hAnsi="Calibri"/>
          <w:color w:val="000000" w:themeColor="text1"/>
          <w:lang w:val="en-US"/>
        </w:rPr>
        <w:t xml:space="preserve"> for personalizing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4C73F23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del w:id="57" w:author="Danilo Bzdok" w:date="2018-05-08T14:38:00Z">
        <w:r w:rsidR="008478D1" w:rsidDel="000E4BFF">
          <w:rPr>
            <w:rFonts w:ascii="Calibri" w:hAnsi="Calibri"/>
            <w:color w:val="000000" w:themeColor="text1"/>
            <w:lang w:val="en-US"/>
          </w:rPr>
          <w:delText xml:space="preserve">artificial </w:delText>
        </w:r>
      </w:del>
      <w:r w:rsidR="008478D1">
        <w:rPr>
          <w:rFonts w:ascii="Calibri" w:hAnsi="Calibri"/>
          <w:color w:val="000000" w:themeColor="text1"/>
          <w:lang w:val="en-US"/>
        </w:rPr>
        <w:t>intelligen</w:t>
      </w:r>
      <w:ins w:id="58" w:author="Danilo Bzdok" w:date="2018-05-08T14:38:00Z">
        <w:r w:rsidR="000E4BFF">
          <w:rPr>
            <w:rFonts w:ascii="Calibri" w:hAnsi="Calibri"/>
            <w:color w:val="000000" w:themeColor="text1"/>
            <w:lang w:val="en-US"/>
          </w:rPr>
          <w:t>t algorithms</w:t>
        </w:r>
      </w:ins>
      <w:del w:id="59" w:author="Danilo Bzdok" w:date="2018-05-08T14:38:00Z">
        <w:r w:rsidR="008478D1" w:rsidDel="000E4BFF">
          <w:rPr>
            <w:rFonts w:ascii="Calibri" w:hAnsi="Calibri"/>
            <w:color w:val="000000" w:themeColor="text1"/>
            <w:lang w:val="en-US"/>
          </w:rPr>
          <w:delText>ce</w:delText>
        </w:r>
      </w:del>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4CE66547"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003C69F6">
        <w:rPr>
          <w:rFonts w:ascii="Calibri" w:hAnsi="Calibri"/>
          <w:color w:val="1A1919"/>
          <w:lang w:val="en-US"/>
        </w:rPr>
        <w:lastRenderedPageBreak/>
        <w:t>‘</w:t>
      </w:r>
      <w:r w:rsidRPr="00C76687">
        <w:rPr>
          <w:rFonts w:ascii="Calibri" w:hAnsi="Calibri"/>
          <w:color w:val="1A1919"/>
          <w:lang w:val="en-US"/>
        </w:rPr>
        <w:t xml:space="preserve">Change your statistical philosophy and all of </w:t>
      </w:r>
      <w:proofErr w:type="gramStart"/>
      <w:r w:rsidRPr="00C76687">
        <w:rPr>
          <w:rFonts w:ascii="Calibri" w:hAnsi="Calibri"/>
          <w:color w:val="1A1919"/>
          <w:lang w:val="en-US"/>
        </w:rPr>
        <w:t>a sudden dif</w:t>
      </w:r>
      <w:r>
        <w:rPr>
          <w:rFonts w:ascii="Calibri" w:hAnsi="Calibri"/>
          <w:color w:val="1A1919"/>
          <w:lang w:val="en-US"/>
        </w:rPr>
        <w:t>ferent things</w:t>
      </w:r>
      <w:proofErr w:type="gramEnd"/>
      <w:r>
        <w:rPr>
          <w:rFonts w:ascii="Calibri" w:hAnsi="Calibri"/>
          <w:color w:val="1A1919"/>
          <w:lang w:val="en-US"/>
        </w:rPr>
        <w:t xml:space="preserve"> become important</w:t>
      </w:r>
      <w:r w:rsidR="003C69F6">
        <w:rPr>
          <w:rFonts w:ascii="Calibri" w:hAnsi="Calibri"/>
          <w:color w:val="1A1919"/>
          <w:lang w:val="en-US"/>
        </w:rPr>
        <w:t>’</w:t>
      </w:r>
      <w:r w:rsidRPr="00C76687">
        <w:rPr>
          <w:rFonts w:ascii="Calibri" w:hAnsi="Calibri"/>
          <w:color w:val="1A1919"/>
          <w:lang w:val="en-US"/>
        </w:rPr>
        <w:t xml:space="preserve"> Steven Goodman</w:t>
      </w: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0AC248DA"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7F6DE6"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F757B5">
        <w:rPr>
          <w:rFonts w:ascii="Calibri" w:hAnsi="Calibri"/>
          <w:color w:val="000000" w:themeColor="text1"/>
          <w:lang w:val="en-US"/>
        </w:rPr>
        <w:t>details</w:t>
      </w:r>
      <w:r w:rsidR="002E7E7E">
        <w:rPr>
          <w:rFonts w:ascii="Calibri" w:hAnsi="Calibri"/>
          <w:color w:val="000000" w:themeColor="text1"/>
          <w:lang w:val="en-US"/>
        </w:rPr>
        <w:t xml:space="preserve"> 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D70E11">
        <w:rPr>
          <w:rFonts w:ascii="Calibri" w:hAnsi="Calibri"/>
          <w:color w:val="000000" w:themeColor="text1"/>
          <w:lang w:val="en-US"/>
        </w:rPr>
        <w:t>leading to</w:t>
      </w:r>
      <w:r w:rsidR="00790364">
        <w:rPr>
          <w:rFonts w:ascii="Calibri" w:hAnsi="Calibri"/>
          <w:color w:val="000000" w:themeColor="text1"/>
          <w:lang w:val="en-US"/>
        </w:rPr>
        <w:t xml:space="preserve">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 (hyperglycemia).</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iabetes 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181C28" w:rsidRPr="00176A86">
        <w:rPr>
          <w:rFonts w:ascii="Calibri" w:hAnsi="Calibri"/>
          <w:color w:val="000000" w:themeColor="text1"/>
          <w:lang w:val="en-US"/>
        </w:rPr>
        <w:t>, onset mostly in children</w:t>
      </w:r>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181C28" w:rsidRPr="00176A86">
        <w:rPr>
          <w:rFonts w:ascii="Calibri" w:hAnsi="Calibri"/>
          <w:color w:val="000000" w:themeColor="text1"/>
          <w:lang w:val="en-US"/>
        </w:rPr>
        <w:t xml:space="preserve">, onset </w:t>
      </w:r>
      <w:r w:rsidR="00B86884">
        <w:rPr>
          <w:rFonts w:ascii="Calibri" w:hAnsi="Calibri"/>
          <w:color w:val="000000" w:themeColor="text1"/>
          <w:lang w:val="en-US"/>
        </w:rPr>
        <w:t xml:space="preserve">often </w:t>
      </w:r>
      <w:r w:rsidR="00181C28" w:rsidRPr="00176A86">
        <w:rPr>
          <w:rFonts w:ascii="Calibri" w:hAnsi="Calibri"/>
          <w:color w:val="000000" w:themeColor="text1"/>
          <w:lang w:val="en-US"/>
        </w:rPr>
        <w:t>in adults</w:t>
      </w:r>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(gestational diabetes).</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EA3118" w:rsidRPr="00176A86">
        <w:rPr>
          <w:rFonts w:ascii="Calibri" w:hAnsi="Calibri"/>
          <w:color w:val="000000" w:themeColor="text1"/>
          <w:lang w:val="en-US"/>
        </w:rPr>
        <w:t>glucose</w:t>
      </w:r>
      <w:r w:rsidR="00736F87" w:rsidRPr="00176A86">
        <w:rPr>
          <w:rFonts w:ascii="Calibri" w:hAnsi="Calibri"/>
          <w:color w:val="000000" w:themeColor="text1"/>
          <w:lang w:val="en-US"/>
        </w:rPr>
        <w:t xml:space="preserve"> 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 xml:space="preserve">a </w:t>
      </w:r>
      <w:proofErr w:type="gramStart"/>
      <w:r w:rsidR="00F06658">
        <w:rPr>
          <w:rFonts w:ascii="Calibri" w:hAnsi="Calibri"/>
          <w:color w:val="000000" w:themeColor="text1"/>
          <w:lang w:val="en-US"/>
        </w:rPr>
        <w:t>particular patient</w:t>
      </w:r>
      <w:proofErr w:type="gramEnd"/>
      <w:r w:rsidR="00F06658">
        <w:rPr>
          <w:rFonts w:ascii="Calibri" w:hAnsi="Calibri"/>
          <w:color w:val="000000" w:themeColor="text1"/>
          <w:lang w:val="en-US"/>
        </w:rPr>
        <w:t xml:space="preserve">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del w:id="60" w:author="Danilo Bzdok" w:date="2018-05-08T14:51:00Z">
        <w:r w:rsidR="001C39E7" w:rsidDel="00236A3F">
          <w:rPr>
            <w:rFonts w:ascii="Calibri" w:hAnsi="Calibri"/>
            <w:color w:val="000000" w:themeColor="text1"/>
            <w:lang w:val="en-US"/>
          </w:rPr>
          <w:delText xml:space="preserve">Especially </w:delText>
        </w:r>
      </w:del>
      <w:ins w:id="61" w:author="Danilo Bzdok" w:date="2018-05-08T14:51:00Z">
        <w:r w:rsidR="00236A3F">
          <w:rPr>
            <w:rFonts w:ascii="Calibri" w:hAnsi="Calibri"/>
            <w:color w:val="000000" w:themeColor="text1"/>
            <w:lang w:val="en-US"/>
          </w:rPr>
          <w:t xml:space="preserve">Classical inferential statistics can </w:t>
        </w:r>
      </w:ins>
      <w:ins w:id="62" w:author="Danilo Bzdok" w:date="2018-05-08T14:55:00Z">
        <w:r w:rsidR="0015020D">
          <w:rPr>
            <w:rFonts w:ascii="Calibri" w:hAnsi="Calibri"/>
            <w:color w:val="000000" w:themeColor="text1"/>
            <w:lang w:val="en-US"/>
          </w:rPr>
          <w:t xml:space="preserve">also </w:t>
        </w:r>
      </w:ins>
      <w:ins w:id="63" w:author="Danilo Bzdok" w:date="2018-05-08T14:58:00Z">
        <w:r w:rsidR="00B839C3">
          <w:rPr>
            <w:rFonts w:ascii="Calibri" w:hAnsi="Calibri"/>
            <w:color w:val="000000" w:themeColor="text1"/>
            <w:lang w:val="en-US"/>
          </w:rPr>
          <w:t>substantiate clinical observations</w:t>
        </w:r>
      </w:ins>
      <w:ins w:id="64" w:author="Danilo Bzdok" w:date="2018-05-08T14:54:00Z">
        <w:r w:rsidR="00236A3F">
          <w:rPr>
            <w:rFonts w:ascii="Calibri" w:hAnsi="Calibri"/>
            <w:color w:val="000000" w:themeColor="text1"/>
            <w:lang w:val="en-US"/>
          </w:rPr>
          <w:t xml:space="preserve"> </w:t>
        </w:r>
      </w:ins>
      <w:ins w:id="65" w:author="Danilo Bzdok" w:date="2018-05-08T14:51:00Z">
        <w:r w:rsidR="00236A3F">
          <w:rPr>
            <w:rFonts w:ascii="Calibri" w:hAnsi="Calibri"/>
            <w:color w:val="000000" w:themeColor="text1"/>
            <w:lang w:val="en-US"/>
          </w:rPr>
          <w:t xml:space="preserve">that </w:t>
        </w:r>
      </w:ins>
      <w:ins w:id="66" w:author="Danilo Bzdok" w:date="2018-05-08T14:53:00Z">
        <w:r w:rsidR="00236A3F">
          <w:rPr>
            <w:rFonts w:ascii="Calibri" w:hAnsi="Calibri"/>
            <w:color w:val="000000" w:themeColor="text1"/>
            <w:lang w:val="en-US"/>
          </w:rPr>
          <w:t xml:space="preserve">most </w:t>
        </w:r>
      </w:ins>
      <w:r w:rsidR="001C39E7">
        <w:rPr>
          <w:rFonts w:ascii="Calibri" w:hAnsi="Calibri"/>
          <w:color w:val="000000" w:themeColor="text1"/>
          <w:lang w:val="en-US"/>
        </w:rPr>
        <w:t>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del w:id="67" w:author="Danilo Bzdok" w:date="2018-05-08T14:52:00Z">
        <w:r w:rsidR="00B7201C" w:rsidRPr="00176A86" w:rsidDel="00236A3F">
          <w:rPr>
            <w:rFonts w:ascii="Calibri" w:hAnsi="Calibri"/>
            <w:color w:val="000000" w:themeColor="text1"/>
            <w:lang w:val="en-US"/>
          </w:rPr>
          <w:delText xml:space="preserve">can </w:delText>
        </w:r>
      </w:del>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ins w:id="68" w:author="Danilo Bzdok" w:date="2018-05-08T14:53:00Z">
        <w:r w:rsidR="00236A3F">
          <w:rPr>
            <w:rFonts w:ascii="Calibri" w:hAnsi="Calibri"/>
            <w:color w:val="000000" w:themeColor="text1"/>
            <w:lang w:val="en-US"/>
          </w:rPr>
          <w:t xml:space="preserve">obese patients with </w:t>
        </w:r>
      </w:ins>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del w:id="69" w:author="Danilo Bzdok" w:date="2018-05-08T14:56:00Z">
        <w:r w:rsidR="00A35A5E" w:rsidRPr="00176A86" w:rsidDel="0015020D">
          <w:rPr>
            <w:rFonts w:ascii="Calibri" w:hAnsi="Calibri"/>
            <w:color w:val="000000" w:themeColor="text1"/>
            <w:lang w:val="en-US"/>
          </w:rPr>
          <w:delText xml:space="preserve">can </w:delText>
        </w:r>
      </w:del>
      <w:ins w:id="70" w:author="Danilo Bzdok" w:date="2018-05-08T14:56:00Z">
        <w:r w:rsidR="0015020D">
          <w:rPr>
            <w:rFonts w:ascii="Calibri" w:hAnsi="Calibri"/>
            <w:color w:val="000000" w:themeColor="text1"/>
            <w:lang w:val="en-US"/>
          </w:rPr>
          <w:t>are more likely to</w:t>
        </w:r>
        <w:r w:rsidR="0015020D" w:rsidRPr="00176A86">
          <w:rPr>
            <w:rFonts w:ascii="Calibri" w:hAnsi="Calibri"/>
            <w:color w:val="000000" w:themeColor="text1"/>
            <w:lang w:val="en-US"/>
          </w:rPr>
          <w:t xml:space="preserve"> </w:t>
        </w:r>
      </w:ins>
      <w:del w:id="71" w:author="Danilo Bzdok" w:date="2018-05-08T14:53:00Z">
        <w:r w:rsidR="006A50BF" w:rsidDel="00236A3F">
          <w:rPr>
            <w:rFonts w:ascii="Calibri" w:hAnsi="Calibri"/>
            <w:color w:val="000000" w:themeColor="text1"/>
            <w:lang w:val="en-US"/>
          </w:rPr>
          <w:delText xml:space="preserve">sometimes </w:delText>
        </w:r>
        <w:r w:rsidR="00A35A5E" w:rsidRPr="00176A86" w:rsidDel="00236A3F">
          <w:rPr>
            <w:rFonts w:ascii="Calibri" w:hAnsi="Calibri"/>
            <w:color w:val="000000" w:themeColor="text1"/>
            <w:lang w:val="en-US"/>
          </w:rPr>
          <w:delText>be</w:delText>
        </w:r>
        <w:r w:rsidR="00186EC5" w:rsidRPr="00176A86" w:rsidDel="00236A3F">
          <w:rPr>
            <w:rFonts w:ascii="Calibri" w:hAnsi="Calibri"/>
            <w:color w:val="000000" w:themeColor="text1"/>
            <w:lang w:val="en-US"/>
          </w:rPr>
          <w:delText xml:space="preserve"> </w:delText>
        </w:r>
        <w:r w:rsidR="006A50BF" w:rsidDel="00236A3F">
          <w:rPr>
            <w:rFonts w:ascii="Calibri" w:hAnsi="Calibri"/>
            <w:color w:val="000000" w:themeColor="text1"/>
            <w:lang w:val="en-US"/>
          </w:rPr>
          <w:delText>alleviated</w:delText>
        </w:r>
        <w:r w:rsidR="00186EC5" w:rsidRPr="00176A86" w:rsidDel="00236A3F">
          <w:rPr>
            <w:rFonts w:ascii="Calibri" w:hAnsi="Calibri"/>
            <w:color w:val="000000" w:themeColor="text1"/>
            <w:lang w:val="en-US"/>
          </w:rPr>
          <w:delText xml:space="preserve"> by</w:delText>
        </w:r>
      </w:del>
      <w:ins w:id="72" w:author="Danilo Bzdok" w:date="2018-05-08T14:53:00Z">
        <w:r w:rsidR="00236A3F">
          <w:rPr>
            <w:rFonts w:ascii="Calibri" w:hAnsi="Calibri"/>
            <w:color w:val="000000" w:themeColor="text1"/>
            <w:lang w:val="en-US"/>
          </w:rPr>
          <w:t>profit from</w:t>
        </w:r>
      </w:ins>
      <w:r w:rsidR="00186EC5" w:rsidRPr="00176A86">
        <w:rPr>
          <w:rFonts w:ascii="Calibri" w:hAnsi="Calibri"/>
          <w:color w:val="000000" w:themeColor="text1"/>
          <w:lang w:val="en-US"/>
        </w:rPr>
        <w:t xml:space="preserve"> surg</w:t>
      </w:r>
      <w:ins w:id="73" w:author="Danilo Bzdok" w:date="2018-05-08T14:57:00Z">
        <w:r w:rsidR="0015020D">
          <w:rPr>
            <w:rFonts w:ascii="Calibri" w:hAnsi="Calibri"/>
            <w:color w:val="000000" w:themeColor="text1"/>
            <w:lang w:val="en-US"/>
          </w:rPr>
          <w:t>ical</w:t>
        </w:r>
      </w:ins>
      <w:del w:id="74" w:author="Danilo Bzdok" w:date="2018-05-08T14:57:00Z">
        <w:r w:rsidR="00186EC5" w:rsidRPr="00176A86" w:rsidDel="0015020D">
          <w:rPr>
            <w:rFonts w:ascii="Calibri" w:hAnsi="Calibri"/>
            <w:color w:val="000000" w:themeColor="text1"/>
            <w:lang w:val="en-US"/>
          </w:rPr>
          <w:delText>ery</w:delText>
        </w:r>
      </w:del>
      <w:del w:id="75" w:author="Danilo Bzdok" w:date="2018-05-08T14:54:00Z">
        <w:r w:rsidR="008D3922" w:rsidRPr="00176A86" w:rsidDel="00236A3F">
          <w:rPr>
            <w:rFonts w:ascii="Calibri" w:hAnsi="Calibri"/>
            <w:color w:val="000000" w:themeColor="text1"/>
            <w:lang w:val="en-US"/>
          </w:rPr>
          <w:delText xml:space="preserve"> in obese patients</w:delText>
        </w:r>
      </w:del>
      <w:ins w:id="76" w:author="Danilo Bzdok" w:date="2018-05-08T14:56:00Z">
        <w:r w:rsidR="0015020D">
          <w:rPr>
            <w:rFonts w:ascii="Calibri" w:hAnsi="Calibri"/>
            <w:color w:val="000000" w:themeColor="text1"/>
            <w:lang w:val="en-US"/>
          </w:rPr>
          <w:t xml:space="preserve"> </w:t>
        </w:r>
      </w:ins>
      <w:ins w:id="77" w:author="Danilo Bzdok" w:date="2018-05-08T14:57:00Z">
        <w:r w:rsidR="0015020D">
          <w:rPr>
            <w:rFonts w:ascii="Calibri" w:hAnsi="Calibri"/>
            <w:color w:val="000000" w:themeColor="text1"/>
            <w:lang w:val="en-US"/>
          </w:rPr>
          <w:t xml:space="preserve">intervention </w:t>
        </w:r>
      </w:ins>
      <w:ins w:id="78" w:author="Danilo Bzdok" w:date="2018-05-08T14:56:00Z">
        <w:r w:rsidR="0015020D">
          <w:rPr>
            <w:rFonts w:ascii="Calibri" w:hAnsi="Calibri"/>
            <w:color w:val="000000" w:themeColor="text1"/>
            <w:lang w:val="en-US"/>
          </w:rPr>
          <w:t>and</w:t>
        </w:r>
      </w:ins>
      <w:del w:id="79" w:author="Danilo Bzdok" w:date="2018-05-08T14:56:00Z">
        <w:r w:rsidR="00186EC5" w:rsidRPr="00176A86" w:rsidDel="0015020D">
          <w:rPr>
            <w:rFonts w:ascii="Calibri" w:hAnsi="Calibri"/>
            <w:color w:val="000000" w:themeColor="text1"/>
            <w:lang w:val="en-US"/>
          </w:rPr>
          <w:delText>.</w:delText>
        </w:r>
      </w:del>
      <w:r w:rsidR="00186EC5" w:rsidRPr="00176A86">
        <w:rPr>
          <w:rFonts w:ascii="Calibri" w:hAnsi="Calibri"/>
          <w:color w:val="000000" w:themeColor="text1"/>
          <w:lang w:val="en-US"/>
        </w:rPr>
        <w:t xml:space="preserve"> </w:t>
      </w:r>
      <w:ins w:id="80" w:author="Danilo Bzdok" w:date="2018-05-08T14:57:00Z">
        <w:r w:rsidR="0015020D">
          <w:rPr>
            <w:rFonts w:ascii="Calibri" w:hAnsi="Calibri"/>
            <w:color w:val="000000" w:themeColor="text1"/>
            <w:lang w:val="en-US"/>
          </w:rPr>
          <w:t xml:space="preserve">symptoms in </w:t>
        </w:r>
      </w:ins>
      <w:del w:id="81" w:author="Danilo Bzdok" w:date="2018-05-08T14:56:00Z">
        <w:r w:rsidR="00EA3118" w:rsidRPr="00176A86" w:rsidDel="0015020D">
          <w:rPr>
            <w:rFonts w:ascii="Calibri" w:hAnsi="Calibri"/>
            <w:color w:val="000000" w:themeColor="text1"/>
            <w:lang w:val="en-US"/>
          </w:rPr>
          <w:delText>In turn, d</w:delText>
        </w:r>
        <w:r w:rsidR="00186EC5" w:rsidRPr="00176A86" w:rsidDel="0015020D">
          <w:rPr>
            <w:rFonts w:ascii="Calibri" w:hAnsi="Calibri"/>
            <w:color w:val="000000" w:themeColor="text1"/>
            <w:lang w:val="en-US"/>
          </w:rPr>
          <w:delText xml:space="preserve">iabetes </w:delText>
        </w:r>
        <w:r w:rsidR="00EA3118" w:rsidRPr="00176A86" w:rsidDel="0015020D">
          <w:rPr>
            <w:rFonts w:ascii="Calibri" w:hAnsi="Calibri"/>
            <w:color w:val="000000" w:themeColor="text1"/>
            <w:lang w:val="en-US"/>
          </w:rPr>
          <w:delText xml:space="preserve">developed </w:delText>
        </w:r>
        <w:r w:rsidR="008C616E" w:rsidDel="0015020D">
          <w:rPr>
            <w:rFonts w:ascii="Calibri" w:hAnsi="Calibri"/>
            <w:color w:val="000000" w:themeColor="text1"/>
            <w:lang w:val="en-US"/>
          </w:rPr>
          <w:delText xml:space="preserve">in </w:delText>
        </w:r>
      </w:del>
      <w:r w:rsidR="008C616E">
        <w:rPr>
          <w:rFonts w:ascii="Calibri" w:hAnsi="Calibri"/>
          <w:color w:val="000000" w:themeColor="text1"/>
          <w:lang w:val="en-US"/>
        </w:rPr>
        <w:t>the pregnant patient group</w:t>
      </w:r>
      <w:r w:rsidR="00EA3118" w:rsidRPr="00176A86">
        <w:rPr>
          <w:rFonts w:ascii="Calibri" w:hAnsi="Calibri"/>
          <w:color w:val="000000" w:themeColor="text1"/>
          <w:lang w:val="en-US"/>
        </w:rPr>
        <w:t xml:space="preserve"> </w:t>
      </w:r>
      <w:r w:rsidR="00186EC5" w:rsidRPr="00176A86">
        <w:rPr>
          <w:rFonts w:ascii="Calibri" w:hAnsi="Calibri"/>
          <w:color w:val="000000" w:themeColor="text1"/>
          <w:lang w:val="en-US"/>
        </w:rPr>
        <w:t>usually resolve</w:t>
      </w:r>
      <w:del w:id="82" w:author="Danilo Bzdok" w:date="2018-05-08T14:57:00Z">
        <w:r w:rsidR="00186EC5" w:rsidRPr="00176A86" w:rsidDel="0015020D">
          <w:rPr>
            <w:rFonts w:ascii="Calibri" w:hAnsi="Calibri"/>
            <w:color w:val="000000" w:themeColor="text1"/>
            <w:lang w:val="en-US"/>
          </w:rPr>
          <w:delText>s</w:delText>
        </w:r>
      </w:del>
      <w:r w:rsidR="00186EC5" w:rsidRPr="00176A86">
        <w:rPr>
          <w:rFonts w:ascii="Calibri" w:hAnsi="Calibri"/>
          <w:color w:val="000000" w:themeColor="text1"/>
          <w:lang w:val="en-US"/>
        </w:rPr>
        <w:t xml:space="preserve"> </w:t>
      </w:r>
      <w:r w:rsidR="000D6C7A" w:rsidRPr="00176A86">
        <w:rPr>
          <w:rFonts w:ascii="Calibri" w:hAnsi="Calibri"/>
          <w:color w:val="000000" w:themeColor="text1"/>
          <w:lang w:val="en-US"/>
        </w:rPr>
        <w:t>after delivery</w:t>
      </w:r>
      <w:del w:id="83" w:author="Danilo Bzdok" w:date="2018-05-08T14:57:00Z">
        <w:r w:rsidR="000D6C7A" w:rsidRPr="00176A86" w:rsidDel="0015020D">
          <w:rPr>
            <w:rFonts w:ascii="Calibri" w:hAnsi="Calibri"/>
            <w:color w:val="000000" w:themeColor="text1"/>
            <w:lang w:val="en-US"/>
          </w:rPr>
          <w:delText xml:space="preserve"> </w:delText>
        </w:r>
        <w:r w:rsidR="00A35A5E" w:rsidRPr="00176A86" w:rsidDel="0015020D">
          <w:rPr>
            <w:rFonts w:ascii="Calibri" w:hAnsi="Calibri"/>
            <w:color w:val="000000" w:themeColor="text1"/>
            <w:lang w:val="en-US"/>
          </w:rPr>
          <w:delText>without treatment</w:delText>
        </w:r>
        <w:r w:rsidR="000D6C7A" w:rsidDel="0015020D">
          <w:rPr>
            <w:rFonts w:ascii="Calibri" w:hAnsi="Calibri"/>
            <w:color w:val="000000" w:themeColor="text1"/>
            <w:lang w:val="en-US"/>
          </w:rPr>
          <w:delText xml:space="preserve"> intervention</w:delText>
        </w:r>
      </w:del>
      <w:r w:rsidR="00186EC5" w:rsidRPr="00176A86">
        <w:rPr>
          <w:rFonts w:ascii="Calibri" w:hAnsi="Calibri"/>
          <w:color w:val="000000" w:themeColor="text1"/>
          <w:lang w:val="en-US"/>
        </w:rPr>
        <w:t>.</w:t>
      </w:r>
    </w:p>
    <w:p w14:paraId="61ECC9F2" w14:textId="7C59EFFF"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effects 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777E43" w:rsidRPr="00176A86">
        <w:rPr>
          <w:rFonts w:ascii="Calibri" w:hAnsi="Calibri"/>
          <w:color w:val="000000" w:themeColor="text1"/>
          <w:lang w:val="en-US"/>
        </w:rPr>
        <w:t xml:space="preserve">diagnosed </w:t>
      </w:r>
      <w:r w:rsidR="00356187">
        <w:rPr>
          <w:rFonts w:ascii="Calibri" w:hAnsi="Calibri"/>
          <w:color w:val="000000" w:themeColor="text1"/>
          <w:lang w:val="en-US"/>
        </w:rPr>
        <w:t xml:space="preserve">“superficially” </w:t>
      </w:r>
      <w:ins w:id="84" w:author="Danilo Bzdok" w:date="2018-05-08T15:00:00Z">
        <w:r w:rsidR="00B839C3">
          <w:rPr>
            <w:rFonts w:ascii="Calibri" w:hAnsi="Calibri"/>
            <w:color w:val="000000" w:themeColor="text1"/>
            <w:lang w:val="en-US"/>
          </w:rPr>
          <w:t>by pattern-</w:t>
        </w:r>
      </w:ins>
      <w:ins w:id="85" w:author="Danilo Bzdok" w:date="2018-05-08T15:01:00Z">
        <w:r w:rsidR="00B839C3">
          <w:rPr>
            <w:rFonts w:ascii="Calibri" w:hAnsi="Calibri"/>
            <w:color w:val="000000" w:themeColor="text1"/>
            <w:lang w:val="en-US"/>
          </w:rPr>
          <w:t>detection</w:t>
        </w:r>
      </w:ins>
      <w:ins w:id="86" w:author="Danilo Bzdok" w:date="2018-05-08T15:00:00Z">
        <w:r w:rsidR="00B839C3">
          <w:rPr>
            <w:rFonts w:ascii="Calibri" w:hAnsi="Calibri"/>
            <w:color w:val="000000" w:themeColor="text1"/>
            <w:lang w:val="en-US"/>
          </w:rPr>
          <w:t xml:space="preserve"> algorithms </w:t>
        </w:r>
      </w:ins>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w:t>
      </w:r>
      <w:r w:rsidR="00356187">
        <w:rPr>
          <w:rFonts w:ascii="Calibri" w:hAnsi="Calibri"/>
          <w:color w:val="000000" w:themeColor="text1"/>
          <w:lang w:val="en-US"/>
        </w:rPr>
        <w:t xml:space="preserve">its </w:t>
      </w:r>
      <w:r w:rsidR="00AA759B">
        <w:rPr>
          <w:rFonts w:ascii="Calibri" w:hAnsi="Calibri"/>
          <w:color w:val="000000" w:themeColor="text1"/>
          <w:lang w:val="en-US"/>
        </w:rPr>
        <w:t>secondary</w:t>
      </w:r>
      <w:r w:rsidR="001954BD" w:rsidRPr="00176A86">
        <w:rPr>
          <w:rFonts w:ascii="Calibri" w:hAnsi="Calibri"/>
          <w:color w:val="000000" w:themeColor="text1"/>
          <w:lang w:val="en-US"/>
        </w:rPr>
        <w:t xml:space="preserve"> consequences</w:t>
      </w:r>
      <w:r w:rsidR="00356187">
        <w:rPr>
          <w:rFonts w:ascii="Calibri" w:hAnsi="Calibri"/>
          <w:color w:val="000000" w:themeColor="text1"/>
          <w:lang w:val="en-US"/>
        </w:rPr>
        <w:t xml:space="preserve"> like</w:t>
      </w:r>
      <w:r w:rsidR="001954BD"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614172">
        <w:rPr>
          <w:rFonts w:ascii="Calibri" w:hAnsi="Calibri"/>
          <w:color w:val="000000" w:themeColor="text1"/>
          <w:lang w:val="en-US"/>
        </w:rPr>
        <w:t xml:space="preserve">such </w:t>
      </w:r>
      <w:r w:rsidR="0003399D" w:rsidRPr="00176A86">
        <w:rPr>
          <w:rFonts w:ascii="Calibri" w:hAnsi="Calibri"/>
          <w:color w:val="000000" w:themeColor="text1"/>
          <w:lang w:val="en-US"/>
        </w:rPr>
        <w:t xml:space="preserve">symptom </w:t>
      </w:r>
      <w:r w:rsidR="00525603">
        <w:rPr>
          <w:rFonts w:ascii="Calibri" w:hAnsi="Calibri"/>
          <w:color w:val="000000" w:themeColor="text1"/>
          <w:lang w:val="en-US"/>
        </w:rPr>
        <w:t>combinations</w:t>
      </w:r>
      <w:r w:rsidR="0003399D"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025941">
        <w:rPr>
          <w:rFonts w:ascii="Calibri" w:hAnsi="Calibri"/>
          <w:color w:val="000000" w:themeColor="text1"/>
          <w:lang w:val="en-US"/>
        </w:rPr>
        <w:t>insufficient</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w:t>
      </w:r>
      <w:r w:rsidR="0026016A">
        <w:rPr>
          <w:rFonts w:ascii="Calibri" w:hAnsi="Calibri"/>
          <w:color w:val="000000" w:themeColor="text1"/>
          <w:lang w:val="en-US"/>
        </w:rPr>
        <w:t xml:space="preserve">disease </w:t>
      </w:r>
      <w:r w:rsidR="00B91E84">
        <w:rPr>
          <w:rFonts w:ascii="Calibri" w:hAnsi="Calibri"/>
          <w:color w:val="000000" w:themeColor="text1"/>
          <w:lang w:val="en-US"/>
        </w:rPr>
        <w:t xml:space="preserve">hints </w:t>
      </w:r>
      <w:r w:rsidR="0026016A">
        <w:rPr>
          <w:rFonts w:ascii="Calibri" w:hAnsi="Calibri"/>
          <w:color w:val="000000" w:themeColor="text1"/>
          <w:lang w:val="en-US"/>
        </w:rPr>
        <w:t xml:space="preserve">identified by </w:t>
      </w:r>
      <w:r w:rsidR="008B09A9">
        <w:rPr>
          <w:rFonts w:ascii="Calibri" w:hAnsi="Calibri"/>
          <w:color w:val="000000" w:themeColor="text1"/>
          <w:lang w:val="en-US"/>
        </w:rPr>
        <w:t xml:space="preserve">the </w:t>
      </w:r>
      <w:ins w:id="87" w:author="Danilo Bzdok" w:date="2018-05-08T15:02:00Z">
        <w:r w:rsidR="00B839C3">
          <w:rPr>
            <w:rFonts w:ascii="Calibri" w:hAnsi="Calibri"/>
            <w:color w:val="000000" w:themeColor="text1"/>
            <w:lang w:val="en-US"/>
          </w:rPr>
          <w:t xml:space="preserve">learning </w:t>
        </w:r>
      </w:ins>
      <w:r w:rsidR="008B09A9">
        <w:rPr>
          <w:rFonts w:ascii="Calibri" w:hAnsi="Calibri"/>
          <w:color w:val="000000" w:themeColor="text1"/>
          <w:lang w:val="en-US"/>
        </w:rPr>
        <w:t xml:space="preserve">algorithm </w:t>
      </w:r>
      <w:r w:rsidR="00646DFA" w:rsidRPr="00176A86">
        <w:rPr>
          <w:rFonts w:ascii="Calibri" w:hAnsi="Calibri"/>
          <w:color w:val="000000" w:themeColor="text1"/>
          <w:lang w:val="en-US"/>
        </w:rPr>
        <w:t xml:space="preserve">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del w:id="88" w:author="Danilo Bzdok" w:date="2018-05-08T15:19:00Z">
        <w:r w:rsidR="0003399D" w:rsidRPr="00176A86" w:rsidDel="004C756D">
          <w:rPr>
            <w:rFonts w:ascii="Calibri" w:hAnsi="Calibri"/>
            <w:color w:val="000000" w:themeColor="text1"/>
            <w:lang w:val="en-US"/>
          </w:rPr>
          <w:delText>underpinnings</w:delText>
        </w:r>
      </w:del>
      <w:ins w:id="89" w:author="Danilo Bzdok" w:date="2018-05-08T15:19:00Z">
        <w:r w:rsidR="004C756D">
          <w:rPr>
            <w:rFonts w:ascii="Calibri" w:hAnsi="Calibri"/>
            <w:color w:val="000000" w:themeColor="text1"/>
            <w:lang w:val="en-US"/>
          </w:rPr>
          <w:t>pathways</w:t>
        </w:r>
      </w:ins>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del w:id="90" w:author="Danilo Bzdok" w:date="2018-05-08T15:20:00Z">
        <w:r w:rsidR="008E4469" w:rsidDel="00F421B9">
          <w:rPr>
            <w:rFonts w:ascii="Calibri" w:hAnsi="Calibri"/>
            <w:color w:val="000000" w:themeColor="text1"/>
            <w:lang w:val="en-US"/>
          </w:rPr>
          <w:delText>it can be</w:delText>
        </w:r>
      </w:del>
      <w:ins w:id="91" w:author="Danilo Bzdok" w:date="2018-05-08T15:20:00Z">
        <w:r w:rsidR="00F421B9">
          <w:rPr>
            <w:rFonts w:ascii="Calibri" w:hAnsi="Calibri"/>
            <w:color w:val="000000" w:themeColor="text1"/>
            <w:lang w:val="en-US"/>
          </w:rPr>
          <w:t xml:space="preserve">algorithmic prediction can </w:t>
        </w:r>
      </w:ins>
      <w:del w:id="92" w:author="Danilo Bzdok" w:date="2018-05-08T15:21:00Z">
        <w:r w:rsidR="008E4469" w:rsidDel="00F421B9">
          <w:rPr>
            <w:rFonts w:ascii="Calibri" w:hAnsi="Calibri"/>
            <w:color w:val="000000" w:themeColor="text1"/>
            <w:lang w:val="en-US"/>
          </w:rPr>
          <w:delText xml:space="preserve"> possible </w:delText>
        </w:r>
      </w:del>
      <w:ins w:id="93" w:author="Danilo Bzdok" w:date="2018-05-08T15:21:00Z">
        <w:r w:rsidR="00F421B9">
          <w:rPr>
            <w:rFonts w:ascii="Calibri" w:hAnsi="Calibri"/>
            <w:color w:val="000000" w:themeColor="text1"/>
            <w:lang w:val="en-US"/>
          </w:rPr>
          <w:t xml:space="preserve">make it possible </w:t>
        </w:r>
      </w:ins>
      <w:r w:rsidR="008E4469">
        <w:rPr>
          <w:rFonts w:ascii="Calibri" w:hAnsi="Calibri"/>
          <w:color w:val="000000" w:themeColor="text1"/>
          <w:lang w:val="en-US"/>
        </w:rPr>
        <w:t xml:space="preserve">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w:t>
      </w:r>
      <w:del w:id="94" w:author="Danilo Bzdok" w:date="2018-05-09T22:05:00Z">
        <w:r w:rsidR="005E6FA9" w:rsidRPr="00E70EAF" w:rsidDel="00E618C1">
          <w:rPr>
            <w:rFonts w:ascii="Calibri" w:hAnsi="Calibri"/>
            <w:color w:val="000000" w:themeColor="text1"/>
            <w:lang w:val="en-US"/>
          </w:rPr>
          <w:delText xml:space="preserve">achieves </w:delText>
        </w:r>
      </w:del>
      <w:ins w:id="95" w:author="Danilo Bzdok" w:date="2018-05-09T22:05:00Z">
        <w:r w:rsidR="00E618C1">
          <w:rPr>
            <w:rFonts w:ascii="Calibri" w:hAnsi="Calibri"/>
            <w:color w:val="000000" w:themeColor="text1"/>
            <w:lang w:val="en-US"/>
          </w:rPr>
          <w:t>can</w:t>
        </w:r>
        <w:r w:rsidR="00E618C1" w:rsidRPr="00E70EAF">
          <w:rPr>
            <w:rFonts w:ascii="Calibri" w:hAnsi="Calibri"/>
            <w:color w:val="000000" w:themeColor="text1"/>
            <w:lang w:val="en-US"/>
          </w:rPr>
          <w:t xml:space="preserve"> </w:t>
        </w:r>
      </w:ins>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forecast</w:t>
      </w:r>
      <w:del w:id="96" w:author="Danilo Bzdok" w:date="2018-05-09T22:05:00Z">
        <w:r w:rsidR="005E6FA9" w:rsidRPr="00E70EAF" w:rsidDel="00E618C1">
          <w:rPr>
            <w:rFonts w:ascii="Calibri" w:hAnsi="Calibri"/>
            <w:color w:val="000000" w:themeColor="text1"/>
            <w:lang w:val="en-US"/>
          </w:rPr>
          <w:delText>ing</w:delText>
        </w:r>
      </w:del>
      <w:r w:rsidR="005E6FA9" w:rsidRPr="00E70EAF">
        <w:rPr>
          <w:rFonts w:ascii="Calibri" w:hAnsi="Calibri"/>
          <w:color w:val="000000" w:themeColor="text1"/>
          <w:lang w:val="en-US"/>
        </w:rPr>
        <w:t xml:space="preserve"> </w:t>
      </w:r>
      <w:ins w:id="97" w:author="Danilo Bzdok" w:date="2018-05-09T22:03:00Z">
        <w:r w:rsidR="00E618C1">
          <w:rPr>
            <w:rFonts w:ascii="Calibri" w:hAnsi="Calibri"/>
            <w:color w:val="000000" w:themeColor="text1"/>
            <w:lang w:val="en-US"/>
          </w:rPr>
          <w:t xml:space="preserve">the </w:t>
        </w:r>
        <w:r w:rsidR="00E618C1" w:rsidRPr="00E70EAF">
          <w:rPr>
            <w:rFonts w:ascii="Calibri" w:hAnsi="Calibri"/>
            <w:color w:val="000000" w:themeColor="text1"/>
            <w:lang w:val="en-US"/>
          </w:rPr>
          <w:t xml:space="preserve">regularities </w:t>
        </w:r>
      </w:ins>
      <w:r w:rsidR="005E6FA9" w:rsidRPr="00E70EAF">
        <w:rPr>
          <w:rFonts w:ascii="Calibri" w:hAnsi="Calibri"/>
          <w:color w:val="000000" w:themeColor="text1"/>
          <w:lang w:val="en-US"/>
        </w:rPr>
        <w:t xml:space="preserve">of </w:t>
      </w:r>
      <w:del w:id="98" w:author="Danilo Bzdok" w:date="2018-05-09T22:03:00Z">
        <w:r w:rsidR="00025941" w:rsidRPr="00E70EAF" w:rsidDel="00E618C1">
          <w:rPr>
            <w:rFonts w:ascii="Calibri" w:hAnsi="Calibri"/>
            <w:color w:val="000000" w:themeColor="text1"/>
            <w:lang w:val="en-US"/>
          </w:rPr>
          <w:delText xml:space="preserve">nuanced </w:delText>
        </w:r>
      </w:del>
      <w:r w:rsidR="00B91E84">
        <w:rPr>
          <w:rFonts w:ascii="Calibri" w:hAnsi="Calibri"/>
          <w:color w:val="000000" w:themeColor="text1"/>
          <w:lang w:val="en-US"/>
        </w:rPr>
        <w:t xml:space="preserve">sugar </w:t>
      </w:r>
      <w:r w:rsidR="0003399D" w:rsidRPr="00E70EAF">
        <w:rPr>
          <w:rFonts w:ascii="Calibri" w:hAnsi="Calibri"/>
          <w:color w:val="000000" w:themeColor="text1"/>
          <w:lang w:val="en-US"/>
        </w:rPr>
        <w:t xml:space="preserve">response </w:t>
      </w:r>
      <w:del w:id="99" w:author="Danilo Bzdok" w:date="2018-05-09T22:03:00Z">
        <w:r w:rsidR="0003399D" w:rsidRPr="00E70EAF" w:rsidDel="00E618C1">
          <w:rPr>
            <w:rFonts w:ascii="Calibri" w:hAnsi="Calibri"/>
            <w:color w:val="000000" w:themeColor="text1"/>
            <w:lang w:val="en-US"/>
          </w:rPr>
          <w:delText>regularities</w:delText>
        </w:r>
        <w:r w:rsidR="005E6FA9" w:rsidRPr="00E70EAF" w:rsidDel="00E618C1">
          <w:rPr>
            <w:rFonts w:ascii="Calibri" w:hAnsi="Calibri"/>
            <w:color w:val="000000" w:themeColor="text1"/>
            <w:lang w:val="en-US"/>
          </w:rPr>
          <w:delText xml:space="preserve"> </w:delText>
        </w:r>
      </w:del>
      <w:r w:rsidR="005E6FA9" w:rsidRPr="00E70EAF">
        <w:rPr>
          <w:rFonts w:ascii="Calibri" w:hAnsi="Calibri"/>
          <w:color w:val="000000" w:themeColor="text1"/>
          <w:lang w:val="en-US"/>
        </w:rPr>
        <w:t xml:space="preserve">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r w:rsidR="00FB71D5">
        <w:rPr>
          <w:rFonts w:ascii="Calibri" w:hAnsi="Calibri"/>
          <w:color w:val="000000" w:themeColor="text1"/>
          <w:lang w:val="en-US"/>
        </w:rPr>
        <w:t xml:space="preserve">precise </w:t>
      </w:r>
      <w:r w:rsidR="000205E9">
        <w:rPr>
          <w:rFonts w:ascii="Calibri" w:hAnsi="Calibri"/>
          <w:color w:val="000000" w:themeColor="text1"/>
          <w:lang w:val="en-US"/>
        </w:rPr>
        <w:t xml:space="preserve">biological </w:t>
      </w:r>
      <w:del w:id="100" w:author="Danilo Bzdok" w:date="2018-05-08T15:24:00Z">
        <w:r w:rsidR="00522CD5" w:rsidRPr="00E70EAF" w:rsidDel="00024AB3">
          <w:rPr>
            <w:rFonts w:ascii="Calibri" w:hAnsi="Calibri"/>
            <w:color w:val="000000" w:themeColor="text1"/>
            <w:lang w:val="en-US"/>
          </w:rPr>
          <w:delText>pathway</w:delText>
        </w:r>
        <w:r w:rsidR="000205E9" w:rsidDel="00024AB3">
          <w:rPr>
            <w:rFonts w:ascii="Calibri" w:hAnsi="Calibri"/>
            <w:color w:val="000000" w:themeColor="text1"/>
            <w:lang w:val="en-US"/>
          </w:rPr>
          <w:delText xml:space="preserve">s </w:delText>
        </w:r>
      </w:del>
      <w:ins w:id="101" w:author="Danilo Bzdok" w:date="2018-05-08T15:24:00Z">
        <w:r w:rsidR="00024AB3">
          <w:rPr>
            <w:rFonts w:ascii="Calibri" w:hAnsi="Calibri"/>
            <w:color w:val="000000" w:themeColor="text1"/>
            <w:lang w:val="en-US"/>
          </w:rPr>
          <w:t xml:space="preserve">mechanisms </w:t>
        </w:r>
      </w:ins>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 xml:space="preserve">contributions to make to biomedical research - we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p>
    <w:p w14:paraId="5E9200A2" w14:textId="676580D5"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using</w:t>
      </w:r>
      <w:r w:rsidR="00360BA5">
        <w:rPr>
          <w:rFonts w:ascii="Calibri" w:hAnsi="Calibri"/>
          <w:lang w:val="en-US"/>
        </w:rPr>
        <w:t xml:space="preserve"> 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7F6DE6">
          <w:rPr>
            <w:rFonts w:ascii="Calibri" w:hAnsi="Calibri"/>
            <w:noProof/>
            <w:lang w:val="en-US"/>
          </w:rPr>
          <w:t>4</w:t>
        </w:r>
      </w:hyperlink>
      <w:r w:rsidR="00451457">
        <w:rPr>
          <w:rFonts w:ascii="Calibri" w:hAnsi="Calibri"/>
          <w:noProof/>
          <w:lang w:val="en-US"/>
        </w:rPr>
        <w:t xml:space="preserve">, </w:t>
      </w:r>
      <w:hyperlink w:anchor="_ENREF_5" w:tooltip="Cox, 2006 #7037" w:history="1">
        <w:r w:rsidR="007F6DE6">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9B100F">
        <w:rPr>
          <w:rFonts w:ascii="Calibri" w:hAnsi="Calibri"/>
          <w:lang w:val="en-US"/>
        </w:rPr>
        <w:t>together with</w:t>
      </w:r>
      <w:r w:rsidR="00FD61F3">
        <w:rPr>
          <w:rFonts w:ascii="Calibri" w:hAnsi="Calibri"/>
          <w:lang w:val="en-US"/>
        </w:rPr>
        <w:t xml:space="preserve">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hyperlink w:anchor="_ENREF_6" w:tooltip="Gigerenzer, 1993 #5945" w:history="1">
        <w:r w:rsidR="007F6DE6">
          <w:rPr>
            <w:rFonts w:ascii="Calibri" w:hAnsi="Calibri" w:cs="Verdana"/>
            <w:noProof/>
            <w:color w:val="000000" w:themeColor="text1"/>
            <w:lang w:val="en-US"/>
          </w:rPr>
          <w:t>6</w:t>
        </w:r>
      </w:hyperlink>
      <w:r w:rsidR="00451457">
        <w:rPr>
          <w:rFonts w:ascii="Calibri" w:hAnsi="Calibri" w:cs="Verdana"/>
          <w:noProof/>
          <w:color w:val="000000" w:themeColor="text1"/>
          <w:lang w:val="en-US"/>
        </w:rPr>
        <w:t xml:space="preserve">, </w:t>
      </w:r>
      <w:hyperlink w:anchor="_ENREF_7" w:tooltip="Efron, 1991 #4942" w:history="1">
        <w:r w:rsidR="007F6DE6">
          <w:rPr>
            <w:rFonts w:ascii="Calibri" w:hAnsi="Calibri" w:cs="Verdana"/>
            <w:noProof/>
            <w:color w:val="000000" w:themeColor="text1"/>
            <w:lang w:val="en-US"/>
          </w:rPr>
          <w:t>7</w:t>
        </w:r>
      </w:hyperlink>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hyperlink w:anchor="_ENREF_6" w:tooltip="Gigerenzer, 1993 #5945" w:history="1">
        <w:r w:rsidR="007F6DE6">
          <w:rPr>
            <w:rFonts w:ascii="Calibri" w:hAnsi="Calibri"/>
            <w:noProof/>
            <w:lang w:val="en-US"/>
          </w:rPr>
          <w:t>6</w:t>
        </w:r>
      </w:hyperlink>
      <w:r w:rsidR="00451457">
        <w:rPr>
          <w:rFonts w:ascii="Calibri" w:hAnsi="Calibri"/>
          <w:noProof/>
          <w:lang w:val="en-US"/>
        </w:rPr>
        <w:t xml:space="preserve">, </w:t>
      </w:r>
      <w:hyperlink w:anchor="_ENREF_8" w:tooltip="Efron, 2016 #6362" w:history="1">
        <w:r w:rsidR="007F6DE6">
          <w:rPr>
            <w:rFonts w:ascii="Calibri" w:hAnsi="Calibri"/>
            <w:noProof/>
            <w:lang w:val="en-US"/>
          </w:rPr>
          <w:t>8</w:t>
        </w:r>
      </w:hyperlink>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subject</w:t>
      </w:r>
      <w:r w:rsidR="007129E8">
        <w:rPr>
          <w:rFonts w:ascii="Calibri" w:hAnsi="Calibri" w:cs="Helvetica"/>
          <w:color w:val="000000" w:themeColor="text1"/>
          <w:lang w:val="en-US"/>
        </w:rPr>
        <w:t>s</w:t>
      </w:r>
      <w:r w:rsidR="000A6266">
        <w:rPr>
          <w:rFonts w:ascii="Calibri" w:hAnsi="Calibri" w:cs="Helvetica"/>
          <w:color w:val="000000" w:themeColor="text1"/>
          <w:lang w:val="en-US"/>
        </w:rPr>
        <w:t xml:space="preserve"> </w:t>
      </w:r>
      <w:r w:rsidR="007129E8">
        <w:rPr>
          <w:rFonts w:ascii="Calibri" w:hAnsi="Calibri" w:cs="Helvetica"/>
          <w:color w:val="000000" w:themeColor="text1"/>
          <w:lang w:val="en-US"/>
        </w:rPr>
        <w:t>recruited to</w:t>
      </w:r>
      <w:r w:rsidR="000A6266">
        <w:rPr>
          <w:rFonts w:ascii="Calibri" w:hAnsi="Calibri" w:cs="Helvetica"/>
          <w:color w:val="000000" w:themeColor="text1"/>
          <w:lang w:val="en-US"/>
        </w:rPr>
        <w:t xml:space="preserve">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451457">
        <w:rPr>
          <w:rFonts w:ascii="Calibri" w:hAnsi="Calibri" w:cs="Helvetica"/>
          <w:color w:val="000000" w:themeColor="text1"/>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hAnsi="Calibri" w:cs="Helvetica"/>
          <w:color w:val="000000" w:themeColor="text1"/>
          <w:lang w:val="en-US"/>
        </w:rPr>
        <w:fldChar w:fldCharType="separate"/>
      </w:r>
      <w:r w:rsidR="00451457">
        <w:rPr>
          <w:rFonts w:ascii="Calibri" w:hAnsi="Calibri" w:cs="Helvetica"/>
          <w:noProof/>
          <w:color w:val="000000" w:themeColor="text1"/>
          <w:lang w:val="en-US"/>
        </w:rPr>
        <w:t>(</w:t>
      </w:r>
      <w:hyperlink w:anchor="_ENREF_9" w:tooltip="Efron, 2012 #6910" w:history="1">
        <w:r w:rsidR="007F6DE6">
          <w:rPr>
            <w:rFonts w:ascii="Calibri" w:hAnsi="Calibri" w:cs="Helvetica"/>
            <w:noProof/>
            <w:color w:val="000000" w:themeColor="text1"/>
            <w:lang w:val="en-US"/>
          </w:rPr>
          <w:t>9</w:t>
        </w:r>
      </w:hyperlink>
      <w:r w:rsidR="0045145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w:t>
      </w:r>
      <w:del w:id="102" w:author="Danilo Bzdok" w:date="2018-05-08T15:31:00Z">
        <w:r w:rsidR="00796786" w:rsidRPr="00E70EAF" w:rsidDel="00F41E22">
          <w:rPr>
            <w:rFonts w:ascii="Calibri" w:hAnsi="Calibri"/>
            <w:lang w:val="en-US"/>
          </w:rPr>
          <w:delText xml:space="preserve">especially </w:delText>
        </w:r>
        <w:r w:rsidR="005728F6" w:rsidDel="00F41E22">
          <w:rPr>
            <w:rFonts w:ascii="Calibri" w:hAnsi="Calibri"/>
            <w:lang w:val="en-US"/>
          </w:rPr>
          <w:delText>tuned</w:delText>
        </w:r>
      </w:del>
      <w:ins w:id="103" w:author="Danilo Bzdok" w:date="2018-05-08T15:31:00Z">
        <w:r w:rsidR="00F41E22">
          <w:rPr>
            <w:rFonts w:ascii="Calibri" w:hAnsi="Calibri"/>
            <w:lang w:val="en-US"/>
          </w:rPr>
          <w:t>intended</w:t>
        </w:r>
      </w:ins>
      <w:r w:rsidR="005728F6">
        <w:rPr>
          <w:rFonts w:ascii="Calibri" w:hAnsi="Calibri"/>
          <w:lang w:val="en-US"/>
        </w:rPr>
        <w:t xml:space="preserve">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9D45DF" w:rsidRPr="00E70EAF">
        <w:rPr>
          <w:rFonts w:ascii="Calibri" w:hAnsi="Calibri" w:cs="Helvetica"/>
          <w:color w:val="000000" w:themeColor="text1"/>
          <w:lang w:val="en-US"/>
        </w:rPr>
        <w:t xml:space="preserve">handpicked </w:t>
      </w:r>
      <w:r w:rsidR="0024261F">
        <w:rPr>
          <w:rFonts w:ascii="Calibri" w:hAnsi="Calibri"/>
          <w:lang w:val="en-US"/>
        </w:rPr>
        <w:t xml:space="preserve">candidate </w:t>
      </w:r>
      <w:r w:rsidR="00A1474F">
        <w:rPr>
          <w:rFonts w:ascii="Calibri" w:hAnsi="Calibri"/>
          <w:lang w:val="en-US"/>
        </w:rPr>
        <w:t>measures</w:t>
      </w:r>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medical doctors and biomedical research</w:t>
      </w:r>
      <w:r w:rsidR="00A1474F">
        <w:rPr>
          <w:rFonts w:ascii="Calibri" w:hAnsi="Calibri" w:cs="Helvetica Neue"/>
          <w:bCs/>
          <w:color w:val="101214"/>
          <w:lang w:val="en-US" w:eastAsia="en-US"/>
        </w:rPr>
        <w:t>ers</w:t>
      </w:r>
      <w:r w:rsidR="00B2471C" w:rsidRPr="00E70EAF">
        <w:rPr>
          <w:rFonts w:ascii="Calibri" w:hAnsi="Calibri" w:cs="Helvetica Neue"/>
          <w:bCs/>
          <w:color w:val="101214"/>
          <w:lang w:val="en-US" w:eastAsia="en-US"/>
        </w:rPr>
        <w:t xml:space="preserve"> 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w:t>
      </w:r>
      <w:r w:rsidR="00796786" w:rsidRPr="00E70EAF">
        <w:rPr>
          <w:rFonts w:ascii="Calibri" w:hAnsi="Calibri"/>
          <w:color w:val="000000" w:themeColor="text1"/>
          <w:lang w:val="en-US"/>
        </w:rPr>
        <w:lastRenderedPageBreak/>
        <w:t xml:space="preserve">still </w:t>
      </w:r>
      <w:r w:rsidR="00B2471C" w:rsidRPr="00E70EAF">
        <w:rPr>
          <w:rFonts w:ascii="Calibri" w:hAnsi="Calibri"/>
          <w:color w:val="000000" w:themeColor="text1"/>
          <w:lang w:val="en-US"/>
        </w:rPr>
        <w:t>the gold standard 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7F6DE6">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694B12" w:rsidRPr="00E70EAF">
        <w:rPr>
          <w:rFonts w:ascii="Calibri" w:eastAsia="Times New Roman" w:hAnsi="Calibri" w:cs="Arial"/>
          <w:color w:val="222222"/>
          <w:shd w:val="clear" w:color="auto" w:fill="FFFFFF"/>
          <w:lang w:val="en-US"/>
        </w:rPr>
        <w:t>investigators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 xml:space="preserve">that computing </w:t>
      </w:r>
      <w:ins w:id="104" w:author="Danilo Bzdok" w:date="2018-05-07T12:21:00Z">
        <w:r w:rsidR="007D03F3">
          <w:rPr>
            <w:rFonts w:ascii="Calibri" w:eastAsia="Times New Roman" w:hAnsi="Calibri" w:cs="Arial"/>
            <w:color w:val="222222"/>
            <w:shd w:val="clear" w:color="auto" w:fill="FFFFFF"/>
            <w:lang w:val="en-US"/>
          </w:rPr>
          <w:t xml:space="preserve">only </w:t>
        </w:r>
      </w:ins>
      <w:r w:rsidR="00152EAF">
        <w:rPr>
          <w:rFonts w:ascii="Calibri" w:eastAsia="Times New Roman" w:hAnsi="Calibri" w:cs="Arial"/>
          <w:color w:val="222222"/>
          <w:shd w:val="clear" w:color="auto" w:fill="FFFFFF"/>
          <w:lang w:val="en-US"/>
        </w:rPr>
        <w:t>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7F6DE6">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"With the advent of big data, statistical significance will increasingly mean very little because extremely low P values are routinely obtained for signals that are too small to be useful even if true."</w:t>
      </w:r>
    </w:p>
    <w:p w14:paraId="7E1F4A10" w14:textId="33533A9D"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7F6DE6">
          <w:rPr>
            <w:rFonts w:ascii="Calibri" w:hAnsi="Calibri"/>
            <w:noProof/>
            <w:lang w:val="en-US"/>
          </w:rPr>
          <w:t>9</w:t>
        </w:r>
      </w:hyperlink>
      <w:r w:rsidR="008D542A">
        <w:rPr>
          <w:rFonts w:ascii="Calibri" w:hAnsi="Calibri"/>
          <w:noProof/>
          <w:lang w:val="en-US"/>
        </w:rPr>
        <w:t xml:space="preserve">, </w:t>
      </w:r>
      <w:hyperlink w:anchor="_ENREF_12" w:tooltip="Blei, 2017 #7035" w:history="1">
        <w:r w:rsidR="007F6DE6">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7F6DE6">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the creation, curation, and collaboration of extensive</w:t>
      </w:r>
      <w:r w:rsidR="001474B8" w:rsidRPr="00E70EAF">
        <w:rPr>
          <w:rFonts w:ascii="Calibri" w:hAnsi="Calibri"/>
          <w:noProof/>
          <w:color w:val="000000" w:themeColor="text1"/>
          <w:lang w:val="en-US"/>
        </w:rPr>
        <w:t xml:space="preserve"> </w:t>
      </w:r>
      <w:r w:rsidR="00C619BA">
        <w:rPr>
          <w:rFonts w:ascii="Calibri" w:hAnsi="Calibri"/>
          <w:noProof/>
          <w:color w:val="000000" w:themeColor="text1"/>
          <w:lang w:val="en-US"/>
        </w:rPr>
        <w:t xml:space="preserve">medical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 and environmental </w:t>
      </w:r>
      <w:r w:rsidR="005615BE">
        <w:rPr>
          <w:rFonts w:ascii="Calibri" w:hAnsi="Calibri"/>
          <w:lang w:val="en-US"/>
        </w:rPr>
        <w:t xml:space="preserve">data </w:t>
      </w:r>
      <w:r w:rsidR="0096500D" w:rsidRPr="00E70EAF">
        <w:rPr>
          <w:rFonts w:ascii="Calibri" w:hAnsi="Calibri"/>
          <w:lang w:val="en-US"/>
        </w:rPr>
        <w:t>(</w:t>
      </w:r>
      <w:r w:rsidR="0096500D" w:rsidRPr="00E70EAF">
        <w:rPr>
          <w:rFonts w:ascii="Calibri" w:hAnsi="Calibri"/>
          <w:highlight w:val="white"/>
          <w:lang w:val="en-US"/>
        </w:rPr>
        <w:t>e</w:t>
      </w:r>
      <w:r w:rsidR="0096500D" w:rsidRPr="00E70EAF">
        <w:rPr>
          <w:rFonts w:ascii="Calibri" w:hAnsi="Calibri"/>
          <w:lang w:val="en-US"/>
        </w:rPr>
        <w:t>.</w:t>
      </w:r>
      <w:r w:rsidR="0096500D" w:rsidRPr="00E70EAF">
        <w:rPr>
          <w:rFonts w:ascii="Calibri" w:hAnsi="Calibri"/>
          <w:highlight w:val="white"/>
          <w:lang w:val="en-US"/>
        </w:rPr>
        <w:t>g</w:t>
      </w:r>
      <w:r w:rsidR="0096500D" w:rsidRPr="00E70EAF">
        <w:rPr>
          <w:rFonts w:ascii="Calibri" w:hAnsi="Calibri"/>
          <w:lang w:val="en-US"/>
        </w:rPr>
        <w:t xml:space="preserve">., nutrition, lifestyle, medications)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F51F9C">
        <w:rPr>
          <w:rFonts w:ascii="Calibri" w:hAnsi="Calibri"/>
          <w:lang w:val="en-US"/>
        </w:rPr>
        <w:t xml:space="preserve">the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w:t>
      </w:r>
      <w:del w:id="105" w:author="Danilo Bzdok" w:date="2018-05-08T15:43:00Z">
        <w:r w:rsidR="00A816C7" w:rsidDel="00F35658">
          <w:rPr>
            <w:rStyle w:val="s1"/>
            <w:rFonts w:ascii="Calibri" w:hAnsi="Calibri"/>
            <w:color w:val="000000" w:themeColor="text1"/>
            <w:lang w:val="en-US"/>
          </w:rPr>
          <w:delText xml:space="preserve">rise </w:delText>
        </w:r>
      </w:del>
      <w:ins w:id="106" w:author="Danilo Bzdok" w:date="2018-05-08T15:43:00Z">
        <w:r w:rsidR="00F35658">
          <w:rPr>
            <w:rStyle w:val="s1"/>
            <w:rFonts w:ascii="Calibri" w:hAnsi="Calibri"/>
            <w:color w:val="000000" w:themeColor="text1"/>
            <w:lang w:val="en-US"/>
          </w:rPr>
          <w:t xml:space="preserve">improvements </w:t>
        </w:r>
      </w:ins>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 xml:space="preserve">ty, computing power, and </w:t>
      </w:r>
      <w:del w:id="107" w:author="Danilo Bzdok" w:date="2018-05-08T15:43:00Z">
        <w:r w:rsidR="00470D4D" w:rsidDel="00F35658">
          <w:rPr>
            <w:rStyle w:val="s2"/>
            <w:rFonts w:ascii="Calibri" w:hAnsi="Calibri"/>
            <w:color w:val="000000" w:themeColor="text1"/>
            <w:lang w:val="en-US"/>
          </w:rPr>
          <w:delText>cheap</w:delText>
        </w:r>
        <w:r w:rsidR="00F9342E" w:rsidRPr="00E70EAF" w:rsidDel="00F35658">
          <w:rPr>
            <w:rStyle w:val="s2"/>
            <w:rFonts w:ascii="Calibri" w:hAnsi="Calibri"/>
            <w:color w:val="000000" w:themeColor="text1"/>
            <w:lang w:val="en-US"/>
          </w:rPr>
          <w:delText xml:space="preserve"> </w:delText>
        </w:r>
      </w:del>
      <w:r w:rsidR="00F9342E" w:rsidRPr="00E70EAF">
        <w:rPr>
          <w:rStyle w:val="s2"/>
          <w:rFonts w:ascii="Calibri" w:hAnsi="Calibri"/>
          <w:color w:val="000000" w:themeColor="text1"/>
          <w:lang w:val="en-US"/>
        </w:rPr>
        <w:t xml:space="preserve">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14" w:tooltip="Manyika, 2011 #4150" w:history="1">
        <w:r w:rsidR="007F6DE6">
          <w:rPr>
            <w:rStyle w:val="s2"/>
            <w:rFonts w:ascii="Calibri" w:hAnsi="Calibri"/>
            <w:noProof/>
            <w:color w:val="000000" w:themeColor="text1"/>
            <w:lang w:val="en-US"/>
          </w:rPr>
          <w:t>14</w:t>
        </w:r>
      </w:hyperlink>
      <w:r w:rsidR="008D542A">
        <w:rPr>
          <w:rStyle w:val="s2"/>
          <w:rFonts w:ascii="Calibri" w:hAnsi="Calibri"/>
          <w:noProof/>
          <w:color w:val="000000" w:themeColor="text1"/>
          <w:lang w:val="en-US"/>
        </w:rPr>
        <w:t xml:space="preserve">, </w:t>
      </w:r>
      <w:hyperlink w:anchor="_ENREF_15" w:tooltip="Goodfellow, 2016 #6717" w:history="1">
        <w:r w:rsidR="007F6DE6">
          <w:rPr>
            <w:rStyle w:val="s2"/>
            <w:rFonts w:ascii="Calibri" w:hAnsi="Calibri"/>
            <w:noProof/>
            <w:color w:val="000000" w:themeColor="text1"/>
            <w:lang w:val="en-US"/>
          </w:rPr>
          <w:t>15</w:t>
        </w:r>
      </w:hyperlink>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w:t>
      </w:r>
      <w:ins w:id="108" w:author="Danilo Bzdok" w:date="2018-05-08T15:46:00Z">
        <w:r w:rsidR="00E22200">
          <w:rPr>
            <w:rFonts w:ascii="Calibri" w:eastAsia="Times New Roman" w:hAnsi="Calibri" w:cs="Arial"/>
            <w:color w:val="222222"/>
            <w:shd w:val="clear" w:color="auto" w:fill="FFFFFF"/>
            <w:lang w:val="en-US"/>
          </w:rPr>
          <w:t xml:space="preserve">potentially </w:t>
        </w:r>
      </w:ins>
      <w:r w:rsidR="00E70EAF" w:rsidRPr="00E70EAF">
        <w:rPr>
          <w:rFonts w:ascii="Calibri" w:eastAsia="Times New Roman" w:hAnsi="Calibri" w:cs="Arial"/>
          <w:color w:val="222222"/>
          <w:shd w:val="clear" w:color="auto" w:fill="FFFFFF"/>
          <w:lang w:val="en-US"/>
        </w:rPr>
        <w:t xml:space="preserve">expanded </w:t>
      </w:r>
      <w:del w:id="109" w:author="Danilo Bzdok" w:date="2018-05-08T15:46:00Z">
        <w:r w:rsidR="00E70EAF" w:rsidRPr="00E70EAF" w:rsidDel="00E22200">
          <w:rPr>
            <w:rFonts w:ascii="Calibri" w:eastAsia="Times New Roman" w:hAnsi="Calibri" w:cs="Arial"/>
            <w:color w:val="222222"/>
            <w:shd w:val="clear" w:color="auto" w:fill="FFFFFF"/>
            <w:lang w:val="en-US"/>
          </w:rPr>
          <w:delText xml:space="preserve">more </w:delText>
        </w:r>
        <w:r w:rsidR="00DF26AF" w:rsidDel="00E22200">
          <w:rPr>
            <w:rFonts w:ascii="Calibri" w:eastAsia="Times New Roman" w:hAnsi="Calibri" w:cs="Arial"/>
            <w:color w:val="222222"/>
            <w:shd w:val="clear" w:color="auto" w:fill="FFFFFF"/>
            <w:lang w:val="en-US"/>
          </w:rPr>
          <w:delText xml:space="preserve">rapidly </w:delText>
        </w:r>
      </w:del>
      <w:ins w:id="110" w:author="Danilo Bzdok" w:date="2018-05-08T15:46:00Z">
        <w:r w:rsidR="00E22200">
          <w:rPr>
            <w:rFonts w:ascii="Calibri" w:eastAsia="Times New Roman" w:hAnsi="Calibri" w:cs="Arial"/>
            <w:color w:val="222222"/>
            <w:shd w:val="clear" w:color="auto" w:fill="FFFFFF"/>
            <w:lang w:val="en-US"/>
          </w:rPr>
          <w:t xml:space="preserve">faster </w:t>
        </w:r>
      </w:ins>
      <w:r w:rsidR="00E70EAF" w:rsidRPr="00E70EAF">
        <w:rPr>
          <w:rFonts w:ascii="Calibri" w:eastAsia="Times New Roman" w:hAnsi="Calibri" w:cs="Arial"/>
          <w:color w:val="222222"/>
          <w:shd w:val="clear" w:color="auto" w:fill="FFFFFF"/>
          <w:lang w:val="en-US"/>
        </w:rPr>
        <w:t xml:space="preserve">in the last two decades than </w:t>
      </w:r>
      <w:del w:id="111" w:author="Danilo Bzdok" w:date="2018-05-08T15:46:00Z">
        <w:r w:rsidR="00DF26AF" w:rsidDel="00E22200">
          <w:rPr>
            <w:rFonts w:ascii="Calibri" w:eastAsia="Times New Roman" w:hAnsi="Calibri" w:cs="Arial"/>
            <w:color w:val="222222"/>
            <w:shd w:val="clear" w:color="auto" w:fill="FFFFFF"/>
            <w:lang w:val="en-US"/>
          </w:rPr>
          <w:delText>perhaps</w:delText>
        </w:r>
        <w:r w:rsidR="00E70EAF" w:rsidRPr="00E70EAF" w:rsidDel="00E22200">
          <w:rPr>
            <w:rFonts w:ascii="Calibri" w:eastAsia="Times New Roman" w:hAnsi="Calibri" w:cs="Arial"/>
            <w:color w:val="222222"/>
            <w:shd w:val="clear" w:color="auto" w:fill="FFFFFF"/>
            <w:lang w:val="en-US"/>
          </w:rPr>
          <w:delText xml:space="preserve"> </w:delText>
        </w:r>
      </w:del>
      <w:r w:rsidR="00E70EAF" w:rsidRPr="00E70EAF">
        <w:rPr>
          <w:rFonts w:ascii="Calibri" w:eastAsia="Times New Roman" w:hAnsi="Calibri" w:cs="Arial"/>
          <w:color w:val="222222"/>
          <w:shd w:val="clear" w:color="auto" w:fill="FFFFFF"/>
          <w:lang w:val="en-US"/>
        </w:rPr>
        <w:t xml:space="preserve">ever before </w:t>
      </w:r>
      <w:r w:rsidR="0024261F">
        <w:rPr>
          <w:rFonts w:ascii="Calibri" w:eastAsia="Times New Roman" w:hAnsi="Calibri" w:cs="Arial"/>
          <w:color w:val="222222"/>
          <w:shd w:val="clear" w:color="auto" w:fill="FFFFFF"/>
          <w:lang w:val="en-US"/>
        </w:rPr>
        <w:fldChar w:fldCharType="begin"/>
      </w:r>
      <w:r w:rsidR="00451457">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451457">
        <w:rPr>
          <w:rFonts w:ascii="Calibri" w:eastAsia="Times New Roman" w:hAnsi="Calibri" w:cs="Arial"/>
          <w:noProof/>
          <w:color w:val="222222"/>
          <w:shd w:val="clear" w:color="auto" w:fill="FFFFFF"/>
          <w:lang w:val="en-US"/>
        </w:rPr>
        <w:t>(</w:t>
      </w:r>
      <w:hyperlink w:anchor="_ENREF_9" w:tooltip="Efron, 2012 #6910" w:history="1">
        <w:r w:rsidR="007F6DE6">
          <w:rPr>
            <w:rFonts w:ascii="Calibri" w:eastAsia="Times New Roman" w:hAnsi="Calibri" w:cs="Arial"/>
            <w:noProof/>
            <w:color w:val="222222"/>
            <w:shd w:val="clear" w:color="auto" w:fill="FFFFFF"/>
            <w:lang w:val="en-US"/>
          </w:rPr>
          <w:t>9</w:t>
        </w:r>
      </w:hyperlink>
      <w:r w:rsidR="00451457">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w:t>
      </w:r>
      <w:r w:rsidR="00764A5A">
        <w:rPr>
          <w:rFonts w:ascii="Calibri" w:hAnsi="Calibri"/>
          <w:color w:val="000000" w:themeColor="text1"/>
          <w:lang w:val="en-US"/>
        </w:rPr>
        <w:t xml:space="preserve">are particularly 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massive 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7F6DE6">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r w:rsidR="00764A5A">
        <w:rPr>
          <w:rFonts w:ascii="Calibri" w:hAnsi="Calibri"/>
          <w:lang w:val="en-US"/>
        </w:rPr>
        <w:t>modeli</w:t>
      </w:r>
      <w:r w:rsidR="00DE7E90">
        <w:rPr>
          <w:rFonts w:ascii="Calibri" w:hAnsi="Calibri"/>
          <w:lang w:val="en-US"/>
        </w:rPr>
        <w:t>n</w:t>
      </w:r>
      <w:r w:rsidR="00764A5A">
        <w:rPr>
          <w:rFonts w:ascii="Calibri" w:hAnsi="Calibri"/>
          <w:lang w:val="en-US"/>
        </w:rPr>
        <w:t xml:space="preserve">g </w:t>
      </w:r>
      <w:r w:rsidR="00E27BD6">
        <w:rPr>
          <w:rFonts w:ascii="Calibri" w:hAnsi="Calibri"/>
          <w:lang w:val="en-US"/>
        </w:rPr>
        <w:t>approaches</w:t>
      </w:r>
      <w:r w:rsidR="00FA74DF" w:rsidRPr="00E70EAF">
        <w:rPr>
          <w:rFonts w:ascii="Calibri" w:hAnsi="Calibri"/>
          <w:lang w:val="en-US"/>
        </w:rPr>
        <w:t xml:space="preserve"> </w:t>
      </w:r>
      <w:ins w:id="112" w:author="Danilo Bzdok" w:date="2018-05-08T10:39:00Z">
        <w:r w:rsidR="00526B2F">
          <w:rPr>
            <w:rFonts w:ascii="Calibri" w:hAnsi="Calibri"/>
            <w:lang w:val="en-US"/>
          </w:rPr>
          <w:t xml:space="preserve">can be less transparent but </w:t>
        </w:r>
      </w:ins>
      <w:r w:rsidR="00FA74DF" w:rsidRPr="00E70EAF">
        <w:rPr>
          <w:rFonts w:ascii="Calibri" w:hAnsi="Calibri"/>
          <w:lang w:val="en-US"/>
        </w:rPr>
        <w:t xml:space="preserve">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w:t>
      </w:r>
      <w:ins w:id="113" w:author="Danilo Bzdok" w:date="2018-05-08T10:40:00Z">
        <w:r w:rsidR="00526B2F">
          <w:rPr>
            <w:rFonts w:ascii="Calibri" w:hAnsi="Calibri"/>
            <w:highlight w:val="white"/>
            <w:lang w:val="en-US"/>
          </w:rPr>
          <w:t>is</w:t>
        </w:r>
      </w:ins>
      <w:del w:id="114" w:author="Danilo Bzdok" w:date="2018-05-08T10:40:00Z">
        <w:r w:rsidR="00CD0647" w:rsidDel="00526B2F">
          <w:rPr>
            <w:rFonts w:ascii="Calibri" w:hAnsi="Calibri"/>
            <w:highlight w:val="white"/>
            <w:lang w:val="en-US"/>
          </w:rPr>
          <w:delText>e</w:delText>
        </w:r>
      </w:del>
      <w:r w:rsidR="00CD0647">
        <w:rPr>
          <w:rFonts w:ascii="Calibri" w:hAnsi="Calibri"/>
          <w:highlight w:val="white"/>
          <w:lang w:val="en-US"/>
        </w:rPr>
        <w:t xml:space="preserv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7F6DE6">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w:t>
      </w:r>
      <w:ins w:id="115" w:author="Danilo Bzdok" w:date="2018-05-09T22:11:00Z">
        <w:r w:rsidR="00586D50">
          <w:rPr>
            <w:rFonts w:ascii="Calibri" w:hAnsi="Calibri" w:cs="Helvetica"/>
            <w:color w:val="000000" w:themeColor="text1"/>
            <w:lang w:val="en-US"/>
          </w:rPr>
          <w:t xml:space="preserve">studies have now demonstrated the potential of </w:t>
        </w:r>
      </w:ins>
      <w:r w:rsidR="00802E81" w:rsidRPr="00E70EAF">
        <w:rPr>
          <w:rFonts w:ascii="Calibri" w:hAnsi="Calibri" w:cs="Arial"/>
          <w:color w:val="000000" w:themeColor="text1"/>
          <w:lang w:val="en-US"/>
        </w:rPr>
        <w:t>"deep learning"</w:t>
      </w:r>
      <w:r w:rsidR="00802E81">
        <w:rPr>
          <w:rFonts w:ascii="Calibri" w:hAnsi="Calibri" w:cs="Arial"/>
          <w:color w:val="000000" w:themeColor="text1"/>
          <w:lang w:val="en-US"/>
        </w:rPr>
        <w:t xml:space="preserve"> </w:t>
      </w:r>
      <w:ins w:id="116" w:author="Danilo Bzdok" w:date="2018-05-09T22:11:00Z">
        <w:r w:rsidR="00586D50">
          <w:rPr>
            <w:rFonts w:ascii="Calibri" w:hAnsi="Calibri" w:cs="Arial"/>
            <w:color w:val="000000" w:themeColor="text1"/>
            <w:lang w:val="en-US"/>
          </w:rPr>
          <w:t xml:space="preserve">in medicine </w:t>
        </w:r>
      </w:ins>
      <w:del w:id="117" w:author="Danilo Bzdok" w:date="2018-05-09T22:11:00Z">
        <w:r w:rsidR="002B5A81" w:rsidDel="00586D50">
          <w:rPr>
            <w:rFonts w:ascii="Calibri" w:hAnsi="Calibri" w:cs="Helvetica"/>
            <w:color w:val="000000" w:themeColor="text1"/>
            <w:lang w:val="en-US"/>
          </w:rPr>
          <w:delText xml:space="preserve">studies </w:delText>
        </w:r>
      </w:del>
      <w:r w:rsidR="00802E81" w:rsidRPr="00E70EAF">
        <w:rPr>
          <w:rFonts w:ascii="Calibri" w:hAnsi="Calibri" w:cs="Arial"/>
          <w:color w:val="000000" w:themeColor="text1"/>
          <w:lang w:val="en-US"/>
        </w:rPr>
        <w:fldChar w:fldCharType="begin"/>
      </w:r>
      <w:r w:rsidR="00802E81">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802E81" w:rsidRPr="00E70EAF">
        <w:rPr>
          <w:rFonts w:ascii="Calibri" w:hAnsi="Calibri" w:cs="Arial"/>
          <w:color w:val="000000" w:themeColor="text1"/>
          <w:lang w:val="en-US"/>
        </w:rPr>
        <w:fldChar w:fldCharType="separate"/>
      </w:r>
      <w:r w:rsidR="00802E81">
        <w:rPr>
          <w:rFonts w:ascii="Calibri" w:hAnsi="Calibri" w:cs="Arial"/>
          <w:noProof/>
          <w:color w:val="000000" w:themeColor="text1"/>
          <w:lang w:val="en-US"/>
        </w:rPr>
        <w:t>(</w:t>
      </w:r>
      <w:hyperlink w:anchor="_ENREF_17" w:tooltip="Hinton, 2006 #5956" w:history="1">
        <w:r w:rsidR="007F6DE6">
          <w:rPr>
            <w:rFonts w:ascii="Calibri" w:hAnsi="Calibri" w:cs="Arial"/>
            <w:noProof/>
            <w:color w:val="000000" w:themeColor="text1"/>
            <w:lang w:val="en-US"/>
          </w:rPr>
          <w:t>17</w:t>
        </w:r>
      </w:hyperlink>
      <w:r w:rsidR="00802E81">
        <w:rPr>
          <w:rFonts w:ascii="Calibri" w:hAnsi="Calibri" w:cs="Arial"/>
          <w:noProof/>
          <w:color w:val="000000" w:themeColor="text1"/>
          <w:lang w:val="en-US"/>
        </w:rPr>
        <w:t>)</w:t>
      </w:r>
      <w:r w:rsidR="00802E81" w:rsidRPr="00E70EAF">
        <w:rPr>
          <w:rFonts w:ascii="Calibri" w:hAnsi="Calibri" w:cs="Arial"/>
          <w:color w:val="000000" w:themeColor="text1"/>
          <w:lang w:val="en-US"/>
        </w:rPr>
        <w:fldChar w:fldCharType="end"/>
      </w:r>
      <w:r w:rsidR="00802E81">
        <w:rPr>
          <w:rFonts w:ascii="Calibri" w:hAnsi="Calibri" w:cs="Helvetica"/>
          <w:color w:val="000000" w:themeColor="text1"/>
          <w:lang w:val="en-US"/>
        </w:rPr>
        <w:t xml:space="preserve"> </w:t>
      </w:r>
      <w:del w:id="118" w:author="Danilo Bzdok" w:date="2018-05-09T22:11:00Z">
        <w:r w:rsidR="002B5A81" w:rsidDel="00586D50">
          <w:rPr>
            <w:rFonts w:ascii="Calibri" w:hAnsi="Calibri" w:cs="Helvetica"/>
            <w:color w:val="000000" w:themeColor="text1"/>
            <w:lang w:val="en-US"/>
          </w:rPr>
          <w:delText xml:space="preserve">have </w:delText>
        </w:r>
      </w:del>
      <w:del w:id="119" w:author="Danilo Bzdok" w:date="2018-05-08T15:49:00Z">
        <w:r w:rsidR="009E477F" w:rsidDel="0023647A">
          <w:rPr>
            <w:rFonts w:ascii="Calibri" w:hAnsi="Calibri" w:cs="Helvetica"/>
            <w:color w:val="000000" w:themeColor="text1"/>
            <w:lang w:val="en-US"/>
          </w:rPr>
          <w:delText xml:space="preserve">recently </w:delText>
        </w:r>
      </w:del>
      <w:del w:id="120" w:author="Danilo Bzdok" w:date="2018-05-09T22:11:00Z">
        <w:r w:rsidR="009B0885" w:rsidDel="00586D50">
          <w:rPr>
            <w:rFonts w:ascii="Calibri" w:hAnsi="Calibri" w:cs="Helvetica"/>
            <w:color w:val="000000" w:themeColor="text1"/>
            <w:lang w:val="en-US"/>
          </w:rPr>
          <w:delText xml:space="preserve">demonstrated the potential </w:delText>
        </w:r>
      </w:del>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7F6DE6">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7F6DE6">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7F6DE6">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50220FEB" w:rsidR="005E5064" w:rsidRPr="00E70EAF" w:rsidRDefault="00CD0647" w:rsidP="00E70EAF">
      <w:pPr>
        <w:ind w:firstLine="708"/>
        <w:jc w:val="both"/>
        <w:rPr>
          <w:rStyle w:val="s2"/>
          <w:rFonts w:ascii="Calibri" w:hAnsi="Calibri"/>
          <w:color w:val="000000" w:themeColor="text1"/>
          <w:lang w:val="en-US"/>
        </w:rPr>
      </w:pPr>
      <w:r>
        <w:rPr>
          <w:rStyle w:val="s2"/>
          <w:rFonts w:ascii="Calibri" w:hAnsi="Calibri"/>
          <w:color w:val="000000" w:themeColor="text1"/>
          <w:lang w:val="en-US"/>
        </w:rPr>
        <w:t>I</w:t>
      </w:r>
      <w:r w:rsidR="005E5064" w:rsidRPr="00E70EAF">
        <w:rPr>
          <w:rStyle w:val="s2"/>
          <w:rFonts w:ascii="Calibri" w:hAnsi="Calibri"/>
          <w:color w:val="000000" w:themeColor="text1"/>
          <w:lang w:val="en-US"/>
        </w:rPr>
        <w:t xml:space="preserve">t is important to appreciate that the potential immediate gains of the pragmatic goal to </w:t>
      </w:r>
      <w:r w:rsidR="00D170C5">
        <w:rPr>
          <w:rStyle w:val="s2"/>
          <w:rFonts w:ascii="Calibri" w:hAnsi="Calibri"/>
          <w:color w:val="000000" w:themeColor="text1"/>
          <w:lang w:val="en-US"/>
        </w:rPr>
        <w:t>exploit</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r w:rsidR="0040714B" w:rsidRPr="00E70EAF">
        <w:rPr>
          <w:rStyle w:val="s2"/>
          <w:rFonts w:ascii="Calibri" w:hAnsi="Calibri"/>
          <w:color w:val="000000" w:themeColor="text1"/>
          <w:lang w:val="en-US"/>
        </w:rPr>
        <w:t>predict</w:t>
      </w:r>
      <w:r w:rsidR="0040714B">
        <w:rPr>
          <w:rStyle w:val="s2"/>
          <w:rFonts w:ascii="Calibri" w:hAnsi="Calibri"/>
          <w:color w:val="000000" w:themeColor="text1"/>
          <w:lang w:val="en-US"/>
        </w:rPr>
        <w:t>ive</w:t>
      </w:r>
      <w:r w:rsidR="0040714B" w:rsidRPr="00E70EAF">
        <w:rPr>
          <w:rStyle w:val="s2"/>
          <w:rFonts w:ascii="Calibri" w:hAnsi="Calibri"/>
          <w:color w:val="000000" w:themeColor="text1"/>
          <w:lang w:val="en-US"/>
        </w:rPr>
        <w:t xml:space="preserve"> </w:t>
      </w:r>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 xml:space="preserve">data does not preclude the </w:t>
      </w:r>
      <w:r w:rsidR="007940E5">
        <w:rPr>
          <w:rStyle w:val="s2"/>
          <w:rFonts w:ascii="Calibri" w:hAnsi="Calibri"/>
          <w:color w:val="000000" w:themeColor="text1"/>
          <w:lang w:val="en-US"/>
        </w:rPr>
        <w:t>scientific curiosity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 xml:space="preserve">better </w:t>
      </w:r>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w:t>
      </w:r>
      <w:r w:rsidR="00A77C79">
        <w:rPr>
          <w:rStyle w:val="s2"/>
          <w:rFonts w:ascii="Calibri" w:hAnsi="Calibri"/>
          <w:color w:val="000000" w:themeColor="text1"/>
          <w:lang w:val="en-US"/>
        </w:rPr>
        <w:t>Carefully planned</w:t>
      </w:r>
      <w:r w:rsidR="00FD778F">
        <w:rPr>
          <w:rStyle w:val="s2"/>
          <w:rFonts w:ascii="Calibri" w:hAnsi="Calibri"/>
          <w:color w:val="000000" w:themeColor="text1"/>
          <w:lang w:val="en-US"/>
        </w:rPr>
        <w:t xml:space="preserve"> and expe</w:t>
      </w:r>
      <w:r w:rsidR="005E5064" w:rsidRPr="00E70EAF">
        <w:rPr>
          <w:rStyle w:val="s2"/>
          <w:rFonts w:ascii="Calibri" w:hAnsi="Calibri"/>
          <w:color w:val="000000" w:themeColor="text1"/>
          <w:lang w:val="en-US"/>
        </w:rPr>
        <w:t xml:space="preserve">nsive experiments to confirm or reject a-priori verbalized research hypotheses in animals and humans will probably 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w:t>
      </w:r>
      <w:ins w:id="121" w:author="Danilo Bzdok" w:date="2018-05-07T12:22:00Z">
        <w:r w:rsidR="007D03F3">
          <w:rPr>
            <w:rStyle w:val="s2"/>
            <w:rFonts w:ascii="Calibri" w:hAnsi="Calibri"/>
            <w:color w:val="000000" w:themeColor="text1"/>
            <w:lang w:val="en-US"/>
          </w:rPr>
          <w:t xml:space="preserve">common approaches to </w:t>
        </w:r>
      </w:ins>
      <w:r w:rsidR="00D65541">
        <w:rPr>
          <w:rStyle w:val="s2"/>
          <w:rFonts w:ascii="Calibri" w:hAnsi="Calibri"/>
          <w:color w:val="000000" w:themeColor="text1"/>
          <w:lang w:val="en-US"/>
        </w:rPr>
        <w:t xml:space="preserve">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A200FC">
        <w:rPr>
          <w:rStyle w:val="s2"/>
          <w:rFonts w:ascii="Calibri" w:hAnsi="Calibri"/>
          <w:color w:val="000000" w:themeColor="text1"/>
          <w:lang w:val="en-US"/>
        </w:rPr>
        <w:t xml:space="preserve">illuminate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14AC39C1"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 definitions</w:t>
      </w:r>
      <w:r w:rsidR="00541706" w:rsidRPr="00BC60D6">
        <w:rPr>
          <w:rFonts w:ascii="Calibri" w:eastAsia="Times New Roman" w:hAnsi="Calibri" w:cs="Arial"/>
          <w:color w:val="222222"/>
          <w:lang w:val="en-US"/>
        </w:rPr>
        <w:t xml:space="preserve"> </w:t>
      </w:r>
      <w:r w:rsidR="00541706" w:rsidRPr="00BC60D6">
        <w:rPr>
          <w:rFonts w:ascii="Calibri" w:eastAsia="Times New Roman" w:hAnsi="Calibri" w:cs="Arial"/>
          <w:color w:val="222222"/>
          <w:lang w:val="en-US"/>
        </w:rPr>
        <w:fldChar w:fldCharType="begin"/>
      </w:r>
      <w:r w:rsidR="00451457" w:rsidRPr="00BC60D6">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BC60D6">
        <w:rPr>
          <w:rFonts w:ascii="Calibri" w:eastAsia="Times New Roman" w:hAnsi="Calibri" w:cs="Arial"/>
          <w:color w:val="222222"/>
          <w:lang w:val="en-US"/>
        </w:rPr>
        <w:fldChar w:fldCharType="separate"/>
      </w:r>
      <w:r w:rsidR="00451457" w:rsidRPr="00BC60D6">
        <w:rPr>
          <w:rFonts w:ascii="Calibri" w:eastAsia="Times New Roman" w:hAnsi="Calibri" w:cs="Arial"/>
          <w:noProof/>
          <w:color w:val="222222"/>
          <w:lang w:val="en-US"/>
        </w:rPr>
        <w:t>(</w:t>
      </w:r>
      <w:hyperlink w:anchor="_ENREF_8" w:tooltip="Efron, 2016 #6362" w:history="1">
        <w:r w:rsidR="007F6DE6" w:rsidRPr="00BC60D6">
          <w:rPr>
            <w:rFonts w:ascii="Calibri" w:eastAsia="Times New Roman" w:hAnsi="Calibri" w:cs="Arial"/>
            <w:noProof/>
            <w:color w:val="222222"/>
            <w:lang w:val="en-US"/>
          </w:rPr>
          <w:t>8</w:t>
        </w:r>
      </w:hyperlink>
      <w:r w:rsidR="00451457" w:rsidRPr="00BC60D6">
        <w:rPr>
          <w:rFonts w:ascii="Calibri" w:eastAsia="Times New Roman" w:hAnsi="Calibri" w:cs="Arial"/>
          <w:noProof/>
          <w:color w:val="222222"/>
          <w:lang w:val="en-US"/>
        </w:rPr>
        <w:t>)</w:t>
      </w:r>
      <w:r w:rsidR="00541706"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ins w:id="122" w:author="Danilo Bzdok" w:date="2018-05-08T15:51:00Z">
        <w:r w:rsidR="00BD63BD">
          <w:rPr>
            <w:rFonts w:ascii="Calibri" w:eastAsia="Times New Roman" w:hAnsi="Calibri" w:cs="Arial"/>
            <w:color w:val="222222"/>
            <w:lang w:val="en-US"/>
          </w:rPr>
          <w:t xml:space="preserve">the context of </w:t>
        </w:r>
      </w:ins>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r w:rsidR="00076993"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7F6DE6"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076993"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34259" w:rsidRPr="00BC60D6">
        <w:rPr>
          <w:rFonts w:ascii="Calibri" w:eastAsia="Times New Roman" w:hAnsi="Calibri" w:cs="Arial"/>
          <w:color w:val="222222"/>
          <w:lang w:val="en-US"/>
        </w:rPr>
        <w:t>Such 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del w:id="123" w:author="Danilo Bzdok" w:date="2018-05-08T15:52:00Z">
        <w:r w:rsidR="00A37F4A" w:rsidRPr="00BC60D6" w:rsidDel="00C118A4">
          <w:rPr>
            <w:rFonts w:ascii="Calibri" w:hAnsi="Calibri" w:cs="Helvetica"/>
            <w:bCs/>
            <w:color w:val="000000"/>
            <w:lang w:val="en-US" w:eastAsia="en-US"/>
          </w:rPr>
          <w:delText>uncover</w:delText>
        </w:r>
        <w:r w:rsidR="00331017" w:rsidRPr="00BC60D6" w:rsidDel="00C118A4">
          <w:rPr>
            <w:rFonts w:ascii="Calibri" w:hAnsi="Calibri" w:cs="Helvetica"/>
            <w:bCs/>
            <w:color w:val="000000"/>
            <w:lang w:val="en-US" w:eastAsia="en-US"/>
          </w:rPr>
          <w:delText xml:space="preserve"> </w:delText>
        </w:r>
      </w:del>
      <w:ins w:id="124" w:author="Danilo Bzdok" w:date="2018-05-08T15:52:00Z">
        <w:r w:rsidR="00C118A4">
          <w:rPr>
            <w:rFonts w:ascii="Calibri" w:hAnsi="Calibri" w:cs="Helvetica"/>
            <w:bCs/>
            <w:color w:val="000000"/>
            <w:lang w:val="en-US" w:eastAsia="en-US"/>
          </w:rPr>
          <w:t>reveal</w:t>
        </w:r>
        <w:r w:rsidR="00C118A4" w:rsidRPr="00BC60D6">
          <w:rPr>
            <w:rFonts w:ascii="Calibri" w:hAnsi="Calibri" w:cs="Helvetica"/>
            <w:bCs/>
            <w:color w:val="000000"/>
            <w:lang w:val="en-US" w:eastAsia="en-US"/>
          </w:rPr>
          <w:t xml:space="preserve"> </w:t>
        </w:r>
      </w:ins>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t>
      </w:r>
      <w:r w:rsidR="00122D7A">
        <w:rPr>
          <w:rStyle w:val="s2"/>
          <w:rFonts w:ascii="Calibri" w:hAnsi="Calibri"/>
          <w:color w:val="000000" w:themeColor="text1"/>
          <w:lang w:val="en-US"/>
        </w:rPr>
        <w:t>‘</w:t>
      </w:r>
      <w:del w:id="125" w:author="Danilo Bzdok" w:date="2018-05-09T22:21:00Z">
        <w:r w:rsidR="0027261D" w:rsidRPr="00BC60D6" w:rsidDel="005077B6">
          <w:rPr>
            <w:rStyle w:val="s2"/>
            <w:rFonts w:ascii="Calibri" w:hAnsi="Calibri"/>
            <w:color w:val="000000" w:themeColor="text1"/>
            <w:lang w:val="en-US"/>
          </w:rPr>
          <w:delText xml:space="preserve">Which </w:delText>
        </w:r>
      </w:del>
      <w:ins w:id="126" w:author="Danilo Bzdok" w:date="2018-05-09T22:21:00Z">
        <w:r w:rsidR="005077B6">
          <w:rPr>
            <w:rStyle w:val="s2"/>
            <w:rFonts w:ascii="Calibri" w:hAnsi="Calibri"/>
            <w:color w:val="000000" w:themeColor="text1"/>
            <w:lang w:val="en-US"/>
          </w:rPr>
          <w:t>Does a</w:t>
        </w:r>
        <w:r w:rsidR="005077B6" w:rsidRPr="00BC60D6">
          <w:rPr>
            <w:rStyle w:val="s2"/>
            <w:rFonts w:ascii="Calibri" w:hAnsi="Calibri"/>
            <w:color w:val="000000" w:themeColor="text1"/>
            <w:lang w:val="en-US"/>
          </w:rPr>
          <w:t xml:space="preserve"> </w:t>
        </w:r>
      </w:ins>
      <w:r w:rsidR="0027261D" w:rsidRPr="00BC60D6">
        <w:rPr>
          <w:rStyle w:val="s2"/>
          <w:rFonts w:ascii="Calibri" w:hAnsi="Calibri"/>
          <w:color w:val="000000" w:themeColor="text1"/>
          <w:lang w:val="en-US"/>
        </w:rPr>
        <w:t>gene</w:t>
      </w:r>
      <w:ins w:id="127" w:author="Danilo Bzdok" w:date="2018-05-08T10:35:00Z">
        <w:r w:rsidR="00AD5070">
          <w:rPr>
            <w:rStyle w:val="s2"/>
            <w:rFonts w:ascii="Calibri" w:hAnsi="Calibri"/>
            <w:color w:val="000000" w:themeColor="text1"/>
            <w:lang w:val="en-US"/>
          </w:rPr>
          <w:t>tic polymorphism</w:t>
        </w:r>
        <w:r w:rsidR="007914BE">
          <w:rPr>
            <w:rStyle w:val="s2"/>
            <w:rFonts w:ascii="Calibri" w:hAnsi="Calibri"/>
            <w:color w:val="000000" w:themeColor="text1"/>
            <w:lang w:val="en-US"/>
          </w:rPr>
          <w:t xml:space="preserve"> </w:t>
        </w:r>
      </w:ins>
      <w:del w:id="128" w:author="Danilo Bzdok" w:date="2018-05-08T10:35:00Z">
        <w:r w:rsidR="0027261D" w:rsidRPr="00BC60D6" w:rsidDel="007914BE">
          <w:rPr>
            <w:rStyle w:val="s2"/>
            <w:rFonts w:ascii="Calibri" w:hAnsi="Calibri"/>
            <w:color w:val="000000" w:themeColor="text1"/>
            <w:lang w:val="en-US"/>
          </w:rPr>
          <w:delText xml:space="preserve"> locations </w:delText>
        </w:r>
      </w:del>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del w:id="129" w:author="Danilo Bzdok" w:date="2018-05-09T22:21:00Z">
        <w:r w:rsidR="0027261D" w:rsidRPr="00BC60D6" w:rsidDel="005077B6">
          <w:rPr>
            <w:rStyle w:val="s2"/>
            <w:rFonts w:ascii="Calibri" w:hAnsi="Calibri"/>
            <w:i/>
            <w:color w:val="000000" w:themeColor="text1"/>
            <w:lang w:val="en-US"/>
          </w:rPr>
          <w:delText>are associated</w:delText>
        </w:r>
        <w:r w:rsidR="0027261D" w:rsidRPr="00BC60D6" w:rsidDel="005077B6">
          <w:rPr>
            <w:rStyle w:val="s2"/>
            <w:rFonts w:ascii="Calibri" w:hAnsi="Calibri"/>
            <w:color w:val="000000" w:themeColor="text1"/>
            <w:lang w:val="en-US"/>
          </w:rPr>
          <w:delText xml:space="preserve"> </w:delText>
        </w:r>
      </w:del>
      <w:proofErr w:type="gramStart"/>
      <w:ins w:id="130" w:author="Danilo Bzdok" w:date="2018-05-09T22:21:00Z">
        <w:r w:rsidR="005077B6">
          <w:rPr>
            <w:rStyle w:val="s2"/>
            <w:rFonts w:ascii="Calibri" w:hAnsi="Calibri"/>
            <w:i/>
            <w:color w:val="000000" w:themeColor="text1"/>
            <w:lang w:val="en-US"/>
          </w:rPr>
          <w:t>have an effect on</w:t>
        </w:r>
        <w:proofErr w:type="gramEnd"/>
        <w:r w:rsidR="005077B6">
          <w:rPr>
            <w:rStyle w:val="s2"/>
            <w:rFonts w:ascii="Calibri" w:hAnsi="Calibri"/>
            <w:i/>
            <w:color w:val="000000" w:themeColor="text1"/>
            <w:lang w:val="en-US"/>
          </w:rPr>
          <w:t xml:space="preserve"> </w:t>
        </w:r>
      </w:ins>
      <w:del w:id="131" w:author="Danilo Bzdok" w:date="2018-05-09T22:21:00Z">
        <w:r w:rsidR="0027261D" w:rsidRPr="00BC60D6" w:rsidDel="005077B6">
          <w:rPr>
            <w:rStyle w:val="s2"/>
            <w:rFonts w:ascii="Calibri" w:hAnsi="Calibri"/>
            <w:color w:val="000000" w:themeColor="text1"/>
            <w:lang w:val="en-US"/>
          </w:rPr>
          <w:delText xml:space="preserve">with </w:delText>
        </w:r>
      </w:del>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r w:rsidR="00F83534" w:rsidRPr="00BC60D6">
        <w:rPr>
          <w:rFonts w:ascii="Calibri" w:hAnsi="Calibri" w:cs="Arial"/>
          <w:color w:val="000000"/>
          <w:lang w:val="en-US" w:eastAsia="en-US"/>
        </w:rPr>
        <w:t>derived by</w:t>
      </w:r>
      <w:r w:rsidR="00F83534" w:rsidRPr="00BC60D6">
        <w:rPr>
          <w:rFonts w:ascii="Calibri" w:eastAsia="Times New Roman" w:hAnsi="Calibri" w:cs="Arial"/>
          <w:bCs/>
          <w:color w:val="222222"/>
          <w:lang w:val="en-US"/>
        </w:rPr>
        <w:t> und</w:t>
      </w:r>
      <w:r w:rsidR="00BF45AF" w:rsidRPr="00BC60D6">
        <w:rPr>
          <w:rFonts w:ascii="Calibri" w:eastAsia="Times New Roman" w:hAnsi="Calibri" w:cs="Arial"/>
          <w:bCs/>
          <w:color w:val="222222"/>
          <w:lang w:val="en-US"/>
        </w:rPr>
        <w:t xml:space="preserve">erstanding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proofErr w:type="gramStart"/>
      <w:r w:rsidR="00AB27D3" w:rsidRPr="00BC60D6">
        <w:rPr>
          <w:rFonts w:ascii="Calibri" w:eastAsia="Times New Roman" w:hAnsi="Calibri" w:cs="Arial"/>
          <w:color w:val="222222"/>
          <w:lang w:val="en-US"/>
        </w:rPr>
        <w:t>In particular, the</w:t>
      </w:r>
      <w:proofErr w:type="gramEnd"/>
      <w:r w:rsidR="00AB27D3" w:rsidRPr="00BC60D6">
        <w:rPr>
          <w:rFonts w:ascii="Calibri" w:eastAsia="Times New Roman" w:hAnsi="Calibri" w:cs="Arial"/>
          <w:color w:val="222222"/>
          <w:lang w:val="en-US"/>
        </w:rPr>
        <w:t xml:space="preserve"> investigator </w:t>
      </w:r>
      <w:ins w:id="132" w:author="Danilo Bzdok" w:date="2018-05-07T12:32:00Z">
        <w:r w:rsidR="00C4033E">
          <w:rPr>
            <w:rFonts w:ascii="Calibri" w:eastAsia="Times New Roman" w:hAnsi="Calibri" w:cs="Arial"/>
            <w:color w:val="222222"/>
            <w:lang w:val="en-US"/>
          </w:rPr>
          <w:t xml:space="preserve">commonly </w:t>
        </w:r>
      </w:ins>
      <w:r w:rsidR="00AB27D3" w:rsidRPr="00BC60D6">
        <w:rPr>
          <w:rFonts w:ascii="Calibri" w:eastAsia="Times New Roman" w:hAnsi="Calibri" w:cs="Arial"/>
          <w:color w:val="222222"/>
          <w:lang w:val="en-US"/>
        </w:rPr>
        <w:t>wants</w:t>
      </w:r>
      <w:r w:rsidR="009865F2" w:rsidRPr="00BC60D6">
        <w:rPr>
          <w:rFonts w:ascii="Calibri" w:eastAsia="Times New Roman" w:hAnsi="Calibri" w:cs="Arial"/>
          <w:color w:val="222222"/>
          <w:lang w:val="en-US"/>
        </w:rPr>
        <w:t xml:space="preserve"> to </w:t>
      </w:r>
      <w:r w:rsidR="00B32C4F" w:rsidRPr="00BC60D6">
        <w:rPr>
          <w:rFonts w:ascii="Calibri" w:eastAsia="Times New Roman" w:hAnsi="Calibri" w:cs="Arial"/>
          <w:bCs/>
          <w:color w:val="222222"/>
          <w:lang w:val="en-US"/>
        </w:rPr>
        <w:t>quant</w:t>
      </w:r>
      <w:ins w:id="133" w:author="Danilo Bzdok" w:date="2018-05-07T12:36:00Z">
        <w:r w:rsidR="004C3E2D">
          <w:rPr>
            <w:rFonts w:ascii="Calibri" w:eastAsia="Times New Roman" w:hAnsi="Calibri" w:cs="Arial"/>
            <w:bCs/>
            <w:color w:val="222222"/>
            <w:lang w:val="en-US"/>
          </w:rPr>
          <w:t>it</w:t>
        </w:r>
      </w:ins>
      <w:ins w:id="134" w:author="Danilo Bzdok" w:date="2018-05-07T12:31:00Z">
        <w:r w:rsidR="00C4033E">
          <w:rPr>
            <w:rFonts w:ascii="Calibri" w:eastAsia="Times New Roman" w:hAnsi="Calibri" w:cs="Arial"/>
            <w:bCs/>
            <w:color w:val="222222"/>
            <w:lang w:val="en-US"/>
          </w:rPr>
          <w:t>at</w:t>
        </w:r>
      </w:ins>
      <w:r w:rsidR="00B32C4F" w:rsidRPr="00BC60D6">
        <w:rPr>
          <w:rFonts w:ascii="Calibri" w:eastAsia="Times New Roman" w:hAnsi="Calibri" w:cs="Arial"/>
          <w:bCs/>
          <w:color w:val="222222"/>
          <w:lang w:val="en-US"/>
        </w:rPr>
        <w:t>i</w:t>
      </w:r>
      <w:ins w:id="135" w:author="Danilo Bzdok" w:date="2018-05-07T12:29:00Z">
        <w:r w:rsidR="00463839">
          <w:rPr>
            <w:rFonts w:ascii="Calibri" w:eastAsia="Times New Roman" w:hAnsi="Calibri" w:cs="Arial"/>
            <w:bCs/>
            <w:color w:val="222222"/>
            <w:lang w:val="en-US"/>
          </w:rPr>
          <w:t xml:space="preserve">vely </w:t>
        </w:r>
      </w:ins>
      <w:ins w:id="136" w:author="Danilo Bzdok" w:date="2018-05-07T12:31:00Z">
        <w:r w:rsidR="00C4033E">
          <w:rPr>
            <w:rFonts w:ascii="Calibri" w:eastAsia="Times New Roman" w:hAnsi="Calibri" w:cs="Arial"/>
            <w:bCs/>
            <w:color w:val="222222"/>
            <w:lang w:val="en-US"/>
          </w:rPr>
          <w:t>isolate</w:t>
        </w:r>
      </w:ins>
      <w:del w:id="137" w:author="Danilo Bzdok" w:date="2018-05-07T12:29:00Z">
        <w:r w:rsidR="00B32C4F" w:rsidRPr="00BC60D6" w:rsidDel="00463839">
          <w:rPr>
            <w:rFonts w:ascii="Calibri" w:eastAsia="Times New Roman" w:hAnsi="Calibri" w:cs="Arial"/>
            <w:bCs/>
            <w:color w:val="222222"/>
            <w:lang w:val="en-US"/>
          </w:rPr>
          <w:delText>fy</w:delText>
        </w:r>
      </w:del>
      <w:r w:rsidR="00B32C4F" w:rsidRPr="00BC60D6">
        <w:rPr>
          <w:rFonts w:ascii="Calibri" w:eastAsia="Times New Roman" w:hAnsi="Calibri" w:cs="Arial"/>
          <w:bCs/>
          <w:color w:val="222222"/>
          <w:lang w:val="en-US"/>
        </w:rPr>
        <w:t xml:space="preserve"> </w:t>
      </w:r>
      <w:r w:rsidR="00AB27D3" w:rsidRPr="00BC60D6">
        <w:rPr>
          <w:rFonts w:ascii="Calibri" w:eastAsia="Times New Roman" w:hAnsi="Calibri" w:cs="Arial"/>
          <w:bCs/>
          <w:color w:val="222222"/>
          <w:lang w:val="en-US"/>
        </w:rPr>
        <w:t xml:space="preserve">the </w:t>
      </w:r>
      <w:del w:id="138" w:author="Danilo Bzdok" w:date="2018-05-07T12:31:00Z">
        <w:r w:rsidR="00B32C4F" w:rsidRPr="00BC60D6" w:rsidDel="00C4033E">
          <w:rPr>
            <w:rFonts w:ascii="Calibri" w:eastAsia="Times New Roman" w:hAnsi="Calibri" w:cs="Arial"/>
            <w:bCs/>
            <w:color w:val="222222"/>
            <w:lang w:val="en-US"/>
          </w:rPr>
          <w:delText xml:space="preserve">relatively </w:delText>
        </w:r>
      </w:del>
      <w:r w:rsidR="00B32C4F" w:rsidRPr="00BC60D6">
        <w:rPr>
          <w:rFonts w:ascii="Calibri" w:eastAsia="Times New Roman" w:hAnsi="Calibri" w:cs="Arial"/>
          <w:bCs/>
          <w:color w:val="222222"/>
          <w:lang w:val="en-US"/>
        </w:rPr>
        <w:t xml:space="preserve">more </w:t>
      </w:r>
      <w:r w:rsidR="00AB27D3" w:rsidRPr="00BC60D6">
        <w:rPr>
          <w:rFonts w:ascii="Calibri" w:eastAsia="Times New Roman" w:hAnsi="Calibri" w:cs="Arial"/>
          <w:bCs/>
          <w:color w:val="222222"/>
          <w:lang w:val="en-US"/>
        </w:rPr>
        <w:t xml:space="preserve">important </w:t>
      </w:r>
      <w:del w:id="139" w:author="Danilo Bzdok" w:date="2018-05-08T15:54:00Z">
        <w:r w:rsidR="00AB27D3" w:rsidRPr="00BC60D6" w:rsidDel="007E11E3">
          <w:rPr>
            <w:rFonts w:ascii="Calibri" w:eastAsia="Times New Roman" w:hAnsi="Calibri" w:cs="Arial"/>
            <w:bCs/>
            <w:color w:val="222222"/>
            <w:lang w:val="en-US"/>
          </w:rPr>
          <w:delText xml:space="preserve">predictors </w:delText>
        </w:r>
      </w:del>
      <w:ins w:id="140" w:author="Danilo Bzdok" w:date="2018-05-08T15:54:00Z">
        <w:r w:rsidR="007E11E3">
          <w:rPr>
            <w:rFonts w:ascii="Calibri" w:eastAsia="Times New Roman" w:hAnsi="Calibri" w:cs="Arial"/>
            <w:bCs/>
            <w:color w:val="222222"/>
            <w:lang w:val="en-US"/>
          </w:rPr>
          <w:t>measures</w:t>
        </w:r>
        <w:r w:rsidR="007E11E3" w:rsidRPr="00BC60D6">
          <w:rPr>
            <w:rFonts w:ascii="Calibri" w:eastAsia="Times New Roman" w:hAnsi="Calibri" w:cs="Arial"/>
            <w:bCs/>
            <w:color w:val="222222"/>
            <w:lang w:val="en-US"/>
          </w:rPr>
          <w:t xml:space="preserve"> </w:t>
        </w:r>
      </w:ins>
      <w:r w:rsidR="00AB27D3" w:rsidRPr="00BC60D6">
        <w:rPr>
          <w:rFonts w:ascii="Calibri" w:eastAsia="Times New Roman" w:hAnsi="Calibri" w:cs="Arial"/>
          <w:bCs/>
          <w:color w:val="222222"/>
          <w:lang w:val="en-US"/>
        </w:rPr>
        <w:t xml:space="preserve">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ins w:id="141" w:author="Danilo Bzdok" w:date="2018-05-07T12:31:00Z">
        <w:r w:rsidR="00C4033E">
          <w:rPr>
            <w:rFonts w:ascii="Calibri" w:eastAsia="Times New Roman" w:hAnsi="Calibri" w:cs="Arial"/>
            <w:bCs/>
            <w:color w:val="222222"/>
            <w:lang w:val="en-US"/>
          </w:rPr>
          <w:t xml:space="preserve">, which were </w:t>
        </w:r>
      </w:ins>
      <w:del w:id="142" w:author="Danilo Bzdok" w:date="2018-05-07T12:31:00Z">
        <w:r w:rsidR="00823F39" w:rsidRPr="00BC60D6" w:rsidDel="00C4033E">
          <w:rPr>
            <w:rFonts w:ascii="Calibri" w:eastAsia="Times New Roman" w:hAnsi="Calibri" w:cs="Arial"/>
            <w:bCs/>
            <w:color w:val="222222"/>
            <w:lang w:val="en-US"/>
          </w:rPr>
          <w:delText xml:space="preserve"> </w:delText>
        </w:r>
      </w:del>
      <w:r w:rsidR="00823F39" w:rsidRPr="00BC60D6">
        <w:rPr>
          <w:rFonts w:ascii="Calibri" w:eastAsia="Times New Roman" w:hAnsi="Calibri" w:cs="Arial"/>
          <w:bCs/>
          <w:color w:val="222222"/>
          <w:lang w:val="en-US"/>
        </w:rPr>
        <w:t>often hand-selected based on previous research</w:t>
      </w:r>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 xml:space="preserve">This intention explains why historically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xml:space="preserve">, even if the “true” relationship in nature </w:t>
      </w:r>
      <w:del w:id="143" w:author="Danilo Bzdok" w:date="2018-05-08T15:54:00Z">
        <w:r w:rsidR="00F83534" w:rsidRPr="00BC60D6" w:rsidDel="007E11E3">
          <w:rPr>
            <w:rFonts w:ascii="Calibri" w:eastAsia="Times New Roman" w:hAnsi="Calibri" w:cs="Arial"/>
            <w:bCs/>
            <w:color w:val="222222"/>
            <w:lang w:val="en-US"/>
          </w:rPr>
          <w:delText>may</w:delText>
        </w:r>
        <w:r w:rsidR="009865F2" w:rsidRPr="00BC60D6" w:rsidDel="007E11E3">
          <w:rPr>
            <w:rFonts w:ascii="Calibri" w:eastAsia="Times New Roman" w:hAnsi="Calibri" w:cs="Arial"/>
            <w:bCs/>
            <w:color w:val="222222"/>
            <w:lang w:val="en-US"/>
          </w:rPr>
          <w:delText xml:space="preserve"> </w:delText>
        </w:r>
        <w:r w:rsidR="00F83534" w:rsidRPr="00BC60D6" w:rsidDel="007E11E3">
          <w:rPr>
            <w:rFonts w:ascii="Calibri" w:eastAsia="Times New Roman" w:hAnsi="Calibri" w:cs="Arial"/>
            <w:bCs/>
            <w:color w:val="222222"/>
            <w:lang w:val="en-US"/>
          </w:rPr>
          <w:delText>be</w:delText>
        </w:r>
      </w:del>
      <w:ins w:id="144" w:author="Danilo Bzdok" w:date="2018-05-08T15:54:00Z">
        <w:r w:rsidR="007E11E3">
          <w:rPr>
            <w:rFonts w:ascii="Calibri" w:eastAsia="Times New Roman" w:hAnsi="Calibri" w:cs="Arial"/>
            <w:bCs/>
            <w:color w:val="222222"/>
            <w:lang w:val="en-US"/>
          </w:rPr>
          <w:t xml:space="preserve">is </w:t>
        </w:r>
      </w:ins>
      <w:ins w:id="145" w:author="Danilo Bzdok" w:date="2018-05-08T15:55:00Z">
        <w:r w:rsidR="007E11E3">
          <w:rPr>
            <w:rFonts w:ascii="Calibri" w:eastAsia="Times New Roman" w:hAnsi="Calibri" w:cs="Arial"/>
            <w:bCs/>
            <w:color w:val="222222"/>
            <w:lang w:val="en-US"/>
          </w:rPr>
          <w:t>thought</w:t>
        </w:r>
      </w:ins>
      <w:ins w:id="146" w:author="Danilo Bzdok" w:date="2018-05-08T15:54:00Z">
        <w:r w:rsidR="007E11E3">
          <w:rPr>
            <w:rFonts w:ascii="Calibri" w:eastAsia="Times New Roman" w:hAnsi="Calibri" w:cs="Arial"/>
            <w:bCs/>
            <w:color w:val="222222"/>
            <w:lang w:val="en-US"/>
          </w:rPr>
          <w:t xml:space="preserve"> to be</w:t>
        </w:r>
      </w:ins>
      <w:r w:rsidR="00F83534" w:rsidRPr="00BC60D6">
        <w:rPr>
          <w:rFonts w:ascii="Calibri" w:eastAsia="Times New Roman" w:hAnsi="Calibri" w:cs="Arial"/>
          <w:bCs/>
          <w:color w:val="222222"/>
          <w:lang w:val="en-US"/>
        </w:rPr>
        <w:t xml:space="preserve"> more complicated</w:t>
      </w:r>
      <w:r w:rsidR="00581E76" w:rsidRPr="00BC60D6">
        <w:rPr>
          <w:rFonts w:ascii="Calibri" w:eastAsia="Times New Roman" w:hAnsi="Calibri" w:cs="Arial"/>
          <w:bCs/>
          <w:color w:val="222222"/>
          <w:lang w:val="en-US"/>
        </w:rPr>
        <w:t xml:space="preserve"> </w:t>
      </w:r>
      <w:r w:rsidR="00581E76"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7F6DE6"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581E76"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w:t>
      </w:r>
      <w:proofErr w:type="gramStart"/>
      <w:r w:rsidR="00AB27D3" w:rsidRPr="00BC60D6">
        <w:rPr>
          <w:rFonts w:ascii="Calibri" w:hAnsi="Calibri" w:cs="Arial"/>
          <w:color w:val="000000"/>
          <w:lang w:val="en-US" w:eastAsia="en-US"/>
        </w:rPr>
        <w:t>assuming that</w:t>
      </w:r>
      <w:proofErr w:type="gramEnd"/>
      <w:r w:rsidR="00AB27D3" w:rsidRPr="00BC60D6">
        <w:rPr>
          <w:rFonts w:ascii="Calibri" w:hAnsi="Calibri" w:cs="Arial"/>
          <w:color w:val="000000"/>
          <w:lang w:val="en-US" w:eastAsia="en-US"/>
        </w:rPr>
        <w:t xml:space="preserve"> the </w:t>
      </w:r>
      <w:r w:rsidR="000421B6" w:rsidRPr="00BC60D6">
        <w:rPr>
          <w:rFonts w:ascii="Calibri" w:eastAsia="Times New Roman" w:hAnsi="Calibri" w:cs="Arial"/>
          <w:bCs/>
          <w:color w:val="222222"/>
          <w:shd w:val="clear" w:color="auto" w:fill="FFFFFF"/>
          <w:lang w:val="en-US"/>
        </w:rPr>
        <w:t xml:space="preserve">‘fitted’ </w:t>
      </w:r>
      <w:ins w:id="147" w:author="Danilo Bzdok" w:date="2018-05-08T15:55:00Z">
        <w:r w:rsidR="007E11E3">
          <w:rPr>
            <w:rFonts w:ascii="Calibri" w:eastAsia="Times New Roman" w:hAnsi="Calibri" w:cs="Arial"/>
            <w:bCs/>
            <w:color w:val="222222"/>
            <w:shd w:val="clear" w:color="auto" w:fill="FFFFFF"/>
            <w:lang w:val="en-US"/>
          </w:rPr>
          <w:t xml:space="preserve">specified </w:t>
        </w:r>
      </w:ins>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sufficient</w:t>
      </w:r>
      <w:del w:id="148" w:author="Danilo Bzdok" w:date="2018-05-08T15:55:00Z">
        <w:r w:rsidR="00F078A1" w:rsidRPr="00BC60D6" w:rsidDel="007E11E3">
          <w:rPr>
            <w:rFonts w:ascii="Calibri" w:hAnsi="Calibri" w:cs="Arial"/>
            <w:color w:val="000000"/>
            <w:lang w:val="en-US" w:eastAsia="en-US"/>
          </w:rPr>
          <w:delText>, fully specified</w:delText>
        </w:r>
      </w:del>
      <w:r w:rsidR="00F078A1" w:rsidRPr="00BC60D6">
        <w:rPr>
          <w:rFonts w:ascii="Calibri" w:hAnsi="Calibri" w:cs="Arial"/>
          <w:color w:val="000000"/>
          <w:lang w:val="en-US" w:eastAsia="en-US"/>
        </w:rPr>
        <w:t xml:space="preserve">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7B2E00">
        <w:rPr>
          <w:rFonts w:ascii="Calibri" w:hAnsi="Calibri" w:cs="Arial"/>
          <w:color w:val="000000"/>
          <w:lang w:val="en-US" w:eastAsia="en-US"/>
        </w:rPr>
        <w:t xml:space="preserve">, </w:t>
      </w:r>
      <w:del w:id="149" w:author="Danilo Bzdok" w:date="2018-05-08T15:55:00Z">
        <w:r w:rsidR="007B2E00" w:rsidDel="007E11E3">
          <w:rPr>
            <w:rFonts w:ascii="Calibri" w:hAnsi="Calibri" w:cs="Arial"/>
            <w:color w:val="000000"/>
            <w:lang w:val="en-US" w:eastAsia="en-US"/>
          </w:rPr>
          <w:delText xml:space="preserve">with </w:delText>
        </w:r>
      </w:del>
      <w:ins w:id="150" w:author="Danilo Bzdok" w:date="2018-05-08T15:55:00Z">
        <w:r w:rsidR="007E11E3">
          <w:rPr>
            <w:rFonts w:ascii="Calibri" w:hAnsi="Calibri" w:cs="Arial"/>
            <w:color w:val="000000"/>
            <w:lang w:val="en-US" w:eastAsia="en-US"/>
          </w:rPr>
          <w:t xml:space="preserve">where </w:t>
        </w:r>
      </w:ins>
      <w:r w:rsidR="007B2E00">
        <w:rPr>
          <w:rFonts w:ascii="Calibri" w:hAnsi="Calibri" w:cs="Arial"/>
          <w:color w:val="000000"/>
          <w:lang w:val="en-US" w:eastAsia="en-US"/>
        </w:rPr>
        <w:t xml:space="preserve">each variable </w:t>
      </w:r>
      <w:del w:id="151" w:author="Danilo Bzdok" w:date="2018-05-08T15:55:00Z">
        <w:r w:rsidR="007B2E00" w:rsidDel="007E11E3">
          <w:rPr>
            <w:rFonts w:ascii="Calibri" w:hAnsi="Calibri" w:cs="Arial"/>
            <w:color w:val="000000"/>
            <w:lang w:val="en-US" w:eastAsia="en-US"/>
          </w:rPr>
          <w:delText xml:space="preserve">have </w:delText>
        </w:r>
      </w:del>
      <w:ins w:id="152" w:author="Danilo Bzdok" w:date="2018-05-08T15:55:00Z">
        <w:r w:rsidR="007E11E3">
          <w:rPr>
            <w:rFonts w:ascii="Calibri" w:hAnsi="Calibri" w:cs="Arial"/>
            <w:color w:val="000000"/>
            <w:lang w:val="en-US" w:eastAsia="en-US"/>
          </w:rPr>
          <w:t xml:space="preserve">has </w:t>
        </w:r>
      </w:ins>
      <w:r w:rsidR="007B2E00">
        <w:rPr>
          <w:rFonts w:ascii="Calibri" w:hAnsi="Calibri" w:cs="Arial"/>
          <w:color w:val="000000"/>
          <w:lang w:val="en-US" w:eastAsia="en-US"/>
        </w:rPr>
        <w:t>a clear semantic interpretation</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acked up by formal theory</w:t>
      </w:r>
      <w:r w:rsidR="000421B6" w:rsidRPr="00BC60D6">
        <w:rPr>
          <w:rFonts w:ascii="Calibri" w:eastAsia="Times New Roman" w:hAnsi="Calibri" w:cs="Arial"/>
          <w:color w:val="222222"/>
          <w:lang w:val="en-US"/>
        </w:rPr>
        <w:t xml:space="preserve">, </w:t>
      </w:r>
      <w:del w:id="153" w:author="Danilo Bzdok" w:date="2018-05-08T15:56:00Z">
        <w:r w:rsidR="00854505" w:rsidRPr="00BC60D6" w:rsidDel="007E11E3">
          <w:rPr>
            <w:rFonts w:ascii="Calibri" w:eastAsia="Times New Roman" w:hAnsi="Calibri" w:cs="Arial"/>
            <w:color w:val="222222"/>
            <w:lang w:val="en-US"/>
          </w:rPr>
          <w:delText>this modeling</w:delText>
        </w:r>
      </w:del>
      <w:ins w:id="154" w:author="Danilo Bzdok" w:date="2018-05-08T15:56:00Z">
        <w:r w:rsidR="007E11E3">
          <w:rPr>
            <w:rFonts w:ascii="Calibri" w:eastAsia="Times New Roman" w:hAnsi="Calibri" w:cs="Arial"/>
            <w:color w:val="222222"/>
            <w:lang w:val="en-US"/>
          </w:rPr>
          <w:t>the inference</w:t>
        </w:r>
      </w:ins>
      <w:r w:rsidR="00854505" w:rsidRPr="00BC60D6">
        <w:rPr>
          <w:rFonts w:ascii="Calibri" w:eastAsia="Times New Roman" w:hAnsi="Calibri" w:cs="Arial"/>
          <w:color w:val="222222"/>
          <w:lang w:val="en-US"/>
        </w:rPr>
        <w:t xml:space="preserve">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3B26C9D4" w:rsidR="00AD7870" w:rsidRPr="00204A45" w:rsidRDefault="00993106" w:rsidP="00360BA5">
      <w:pPr>
        <w:ind w:firstLine="708"/>
        <w:jc w:val="both"/>
        <w:rPr>
          <w:rFonts w:ascii="Calibri" w:hAnsi="Calibri" w:cs="Arial"/>
          <w:color w:val="000000"/>
          <w:lang w:val="en-US" w:eastAsia="en-US"/>
        </w:rPr>
      </w:pPr>
      <w:del w:id="155" w:author="Danilo Bzdok" w:date="2018-05-08T15:57:00Z">
        <w:r w:rsidDel="007E11E3">
          <w:rPr>
            <w:rFonts w:ascii="Calibri" w:hAnsi="Calibri"/>
            <w:lang w:val="en-US"/>
          </w:rPr>
          <w:delText>Seeking</w:delText>
        </w:r>
        <w:r w:rsidRPr="00204A45" w:rsidDel="007E11E3">
          <w:rPr>
            <w:rFonts w:ascii="Calibri" w:hAnsi="Calibri"/>
            <w:lang w:val="en-US"/>
          </w:rPr>
          <w:delText xml:space="preserve"> </w:delText>
        </w:r>
      </w:del>
      <w:ins w:id="156" w:author="Danilo Bzdok" w:date="2018-05-08T15:57:00Z">
        <w:r w:rsidR="007E11E3">
          <w:rPr>
            <w:rFonts w:ascii="Calibri" w:hAnsi="Calibri"/>
            <w:lang w:val="en-US"/>
          </w:rPr>
          <w:t>Describing</w:t>
        </w:r>
        <w:r w:rsidR="007E11E3" w:rsidRPr="00204A45">
          <w:rPr>
            <w:rFonts w:ascii="Calibri" w:hAnsi="Calibri"/>
            <w:lang w:val="en-US"/>
          </w:rPr>
          <w:t xml:space="preserve"> </w:t>
        </w:r>
      </w:ins>
      <w:r w:rsidR="00E92C81" w:rsidRPr="00204A45">
        <w:rPr>
          <w:rFonts w:ascii="Calibri" w:hAnsi="Calibri"/>
          <w:lang w:val="en-US"/>
        </w:rPr>
        <w:t>properties 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835962">
        <w:rPr>
          <w:rFonts w:ascii="Calibri" w:hAnsi="Calibri"/>
          <w:lang w:val="en-US"/>
        </w:rPr>
        <w:t xml:space="preserve">can depart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w:t>
      </w:r>
      <w:ins w:id="157" w:author="Danilo Bzdok" w:date="2018-05-07T12:35:00Z">
        <w:r w:rsidR="004C3E2D">
          <w:rPr>
            <w:rFonts w:ascii="Calibri" w:hAnsi="Calibri"/>
            <w:lang w:val="en-US"/>
          </w:rPr>
          <w:t xml:space="preserve">To </w:t>
        </w:r>
        <w:r w:rsidR="004C3E2D">
          <w:rPr>
            <w:rFonts w:ascii="Calibri" w:hAnsi="Calibri" w:cs="Arial"/>
            <w:color w:val="000000"/>
            <w:lang w:val="en-US" w:eastAsia="en-US"/>
          </w:rPr>
          <w:t>accurately model</w:t>
        </w:r>
        <w:r w:rsidR="004C3E2D" w:rsidRPr="00204A45">
          <w:rPr>
            <w:rFonts w:ascii="Calibri" w:hAnsi="Calibri" w:cs="Arial"/>
            <w:color w:val="000000"/>
            <w:lang w:val="en-US" w:eastAsia="en-US"/>
          </w:rPr>
          <w:t xml:space="preserve"> the world</w:t>
        </w:r>
        <w:r w:rsidR="004C3E2D">
          <w:rPr>
            <w:rFonts w:ascii="Calibri" w:hAnsi="Calibri" w:cs="Arial"/>
            <w:color w:val="000000"/>
            <w:lang w:val="en-US" w:eastAsia="en-US"/>
          </w:rPr>
          <w:t>,</w:t>
        </w:r>
        <w:r w:rsidR="004C3E2D" w:rsidRPr="00204A45">
          <w:rPr>
            <w:rFonts w:ascii="Calibri" w:hAnsi="Calibri" w:cs="Arial"/>
            <w:color w:val="000000"/>
            <w:lang w:val="en-US" w:eastAsia="en-US"/>
          </w:rPr>
          <w:t xml:space="preserve"> </w:t>
        </w:r>
        <w:r w:rsidR="004C3E2D">
          <w:rPr>
            <w:rFonts w:ascii="Calibri" w:hAnsi="Calibri" w:cs="Arial"/>
            <w:color w:val="000000"/>
            <w:lang w:val="en-US" w:eastAsia="en-US"/>
          </w:rPr>
          <w:t>t</w:t>
        </w:r>
        <w:r w:rsidR="004C3E2D" w:rsidRPr="00204A45">
          <w:rPr>
            <w:rFonts w:ascii="Calibri" w:hAnsi="Calibri" w:cs="Arial"/>
            <w:color w:val="000000"/>
            <w:lang w:val="en-US" w:eastAsia="en-US"/>
          </w:rPr>
          <w:t xml:space="preserve">he investigator </w:t>
        </w:r>
        <w:r w:rsidR="004C3E2D">
          <w:rPr>
            <w:rFonts w:ascii="Calibri" w:hAnsi="Calibri" w:cs="Arial"/>
            <w:color w:val="000000"/>
            <w:lang w:val="en-US" w:eastAsia="en-US"/>
          </w:rPr>
          <w:t xml:space="preserve">here </w:t>
        </w:r>
      </w:ins>
      <w:ins w:id="158" w:author="Danilo Bzdok" w:date="2018-05-08T17:07:00Z">
        <w:r w:rsidR="00786ED5">
          <w:rPr>
            <w:rFonts w:ascii="Calibri" w:hAnsi="Calibri" w:cs="Arial"/>
            <w:color w:val="000000"/>
            <w:lang w:val="en-US" w:eastAsia="en-US"/>
          </w:rPr>
          <w:t>follows the agenda</w:t>
        </w:r>
      </w:ins>
      <w:ins w:id="159" w:author="Danilo Bzdok" w:date="2018-05-07T12:35:00Z">
        <w:r w:rsidR="004C3E2D" w:rsidRPr="00204A45">
          <w:rPr>
            <w:rFonts w:ascii="Calibri" w:hAnsi="Calibri" w:cs="Arial"/>
            <w:color w:val="000000"/>
            <w:lang w:val="en-US" w:eastAsia="en-US"/>
          </w:rPr>
          <w:t xml:space="preserve"> to automatically extract knowledge of regularities searching through possibly meaningful patterns</w:t>
        </w:r>
        <w:r w:rsidR="004C3E2D">
          <w:rPr>
            <w:rFonts w:ascii="Calibri" w:hAnsi="Calibri" w:cs="Arial"/>
            <w:color w:val="000000"/>
            <w:lang w:val="en-US" w:eastAsia="en-US"/>
          </w:rPr>
          <w:t xml:space="preserve"> </w:t>
        </w:r>
        <w:r w:rsidR="004C3E2D" w:rsidRPr="00204A45">
          <w:rPr>
            <w:rFonts w:ascii="Calibri" w:hAnsi="Calibri" w:cs="Arial"/>
            <w:color w:val="000000"/>
            <w:lang w:val="en-US" w:eastAsia="en-US"/>
          </w:rPr>
          <w:fldChar w:fldCharType="begin"/>
        </w:r>
        <w:r w:rsidR="004C3E2D">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4C3E2D" w:rsidRPr="00204A45">
          <w:rPr>
            <w:rFonts w:ascii="Calibri" w:hAnsi="Calibri" w:cs="Arial"/>
            <w:color w:val="000000"/>
            <w:lang w:val="en-US" w:eastAsia="en-US"/>
          </w:rPr>
          <w:fldChar w:fldCharType="separate"/>
        </w:r>
        <w:r w:rsidR="004C3E2D">
          <w:rPr>
            <w:rFonts w:ascii="Calibri" w:hAnsi="Calibri" w:cs="Arial"/>
            <w:noProof/>
            <w:color w:val="000000"/>
            <w:lang w:val="en-US" w:eastAsia="en-US"/>
          </w:rPr>
          <w:t>(</w:t>
        </w:r>
      </w:ins>
      <w:r w:rsidR="007F6DE6">
        <w:rPr>
          <w:rFonts w:ascii="Calibri" w:hAnsi="Calibri" w:cs="Arial"/>
          <w:noProof/>
          <w:color w:val="000000"/>
          <w:lang w:val="en-US" w:eastAsia="en-US"/>
        </w:rPr>
        <w:fldChar w:fldCharType="begin"/>
      </w:r>
      <w:r w:rsidR="007F6DE6">
        <w:rPr>
          <w:rFonts w:ascii="Calibri" w:hAnsi="Calibri" w:cs="Arial"/>
          <w:noProof/>
          <w:color w:val="000000"/>
          <w:lang w:val="en-US" w:eastAsia="en-US"/>
        </w:rPr>
        <w:instrText xml:space="preserve"> HYPERLINK \l "_ENREF_22" \o "Hastie, 2001 #3957" </w:instrText>
      </w:r>
      <w:r w:rsidR="007F6DE6">
        <w:rPr>
          <w:rFonts w:ascii="Calibri" w:hAnsi="Calibri" w:cs="Arial"/>
          <w:noProof/>
          <w:color w:val="000000"/>
          <w:lang w:val="en-US" w:eastAsia="en-US"/>
        </w:rPr>
      </w:r>
      <w:r w:rsidR="007F6DE6">
        <w:rPr>
          <w:rFonts w:ascii="Calibri" w:hAnsi="Calibri" w:cs="Arial"/>
          <w:noProof/>
          <w:color w:val="000000"/>
          <w:lang w:val="en-US" w:eastAsia="en-US"/>
        </w:rPr>
        <w:fldChar w:fldCharType="separate"/>
      </w:r>
      <w:ins w:id="160" w:author="Danilo Bzdok" w:date="2018-05-07T12:35:00Z">
        <w:r w:rsidR="007F6DE6">
          <w:rPr>
            <w:rFonts w:ascii="Calibri" w:hAnsi="Calibri" w:cs="Arial"/>
            <w:noProof/>
            <w:color w:val="000000"/>
            <w:lang w:val="en-US" w:eastAsia="en-US"/>
          </w:rPr>
          <w:t>22</w:t>
        </w:r>
      </w:ins>
      <w:r w:rsidR="007F6DE6">
        <w:rPr>
          <w:rFonts w:ascii="Calibri" w:hAnsi="Calibri" w:cs="Arial"/>
          <w:noProof/>
          <w:color w:val="000000"/>
          <w:lang w:val="en-US" w:eastAsia="en-US"/>
        </w:rPr>
        <w:fldChar w:fldCharType="end"/>
      </w:r>
      <w:ins w:id="161" w:author="Danilo Bzdok" w:date="2018-05-07T12:35:00Z">
        <w:r w:rsidR="004C3E2D">
          <w:rPr>
            <w:rFonts w:ascii="Calibri" w:hAnsi="Calibri" w:cs="Arial"/>
            <w:noProof/>
            <w:color w:val="000000"/>
            <w:lang w:val="en-US" w:eastAsia="en-US"/>
          </w:rPr>
          <w:t xml:space="preserve">, </w:t>
        </w:r>
      </w:ins>
      <w:r w:rsidR="007F6DE6">
        <w:rPr>
          <w:rFonts w:ascii="Calibri" w:hAnsi="Calibri" w:cs="Arial"/>
          <w:noProof/>
          <w:color w:val="000000"/>
          <w:lang w:val="en-US" w:eastAsia="en-US"/>
        </w:rPr>
        <w:fldChar w:fldCharType="begin"/>
      </w:r>
      <w:r w:rsidR="007F6DE6">
        <w:rPr>
          <w:rFonts w:ascii="Calibri" w:hAnsi="Calibri" w:cs="Arial"/>
          <w:noProof/>
          <w:color w:val="000000"/>
          <w:lang w:val="en-US" w:eastAsia="en-US"/>
        </w:rPr>
        <w:instrText xml:space="preserve"> HYPERLINK \l "_ENREF_23" \o "Jordan, 2015 #5958" </w:instrText>
      </w:r>
      <w:r w:rsidR="007F6DE6">
        <w:rPr>
          <w:rFonts w:ascii="Calibri" w:hAnsi="Calibri" w:cs="Arial"/>
          <w:noProof/>
          <w:color w:val="000000"/>
          <w:lang w:val="en-US" w:eastAsia="en-US"/>
        </w:rPr>
      </w:r>
      <w:r w:rsidR="007F6DE6">
        <w:rPr>
          <w:rFonts w:ascii="Calibri" w:hAnsi="Calibri" w:cs="Arial"/>
          <w:noProof/>
          <w:color w:val="000000"/>
          <w:lang w:val="en-US" w:eastAsia="en-US"/>
        </w:rPr>
        <w:fldChar w:fldCharType="separate"/>
      </w:r>
      <w:ins w:id="162" w:author="Danilo Bzdok" w:date="2018-05-07T12:35:00Z">
        <w:r w:rsidR="007F6DE6">
          <w:rPr>
            <w:rFonts w:ascii="Calibri" w:hAnsi="Calibri" w:cs="Arial"/>
            <w:noProof/>
            <w:color w:val="000000"/>
            <w:lang w:val="en-US" w:eastAsia="en-US"/>
          </w:rPr>
          <w:t>23</w:t>
        </w:r>
      </w:ins>
      <w:r w:rsidR="007F6DE6">
        <w:rPr>
          <w:rFonts w:ascii="Calibri" w:hAnsi="Calibri" w:cs="Arial"/>
          <w:noProof/>
          <w:color w:val="000000"/>
          <w:lang w:val="en-US" w:eastAsia="en-US"/>
        </w:rPr>
        <w:fldChar w:fldCharType="end"/>
      </w:r>
      <w:ins w:id="163" w:author="Danilo Bzdok" w:date="2018-05-07T12:35:00Z">
        <w:r w:rsidR="004C3E2D">
          <w:rPr>
            <w:rFonts w:ascii="Calibri" w:hAnsi="Calibri" w:cs="Arial"/>
            <w:noProof/>
            <w:color w:val="000000"/>
            <w:lang w:val="en-US" w:eastAsia="en-US"/>
          </w:rPr>
          <w:t>)</w:t>
        </w:r>
        <w:r w:rsidR="004C3E2D" w:rsidRPr="00204A45">
          <w:rPr>
            <w:rFonts w:ascii="Calibri" w:hAnsi="Calibri" w:cs="Arial"/>
            <w:color w:val="000000"/>
            <w:lang w:val="en-US" w:eastAsia="en-US"/>
          </w:rPr>
          <w:fldChar w:fldCharType="end"/>
        </w:r>
        <w:r w:rsidR="004C3E2D" w:rsidRPr="00204A45">
          <w:rPr>
            <w:rFonts w:ascii="Calibri" w:hAnsi="Calibri" w:cs="Arial"/>
            <w:color w:val="000000"/>
            <w:lang w:val="en-US" w:eastAsia="en-US"/>
          </w:rPr>
          <w:t xml:space="preserve">. </w:t>
        </w:r>
      </w:ins>
      <w:del w:id="164" w:author="Danilo Bzdok" w:date="2018-05-07T12:35:00Z">
        <w:r w:rsidR="00402775" w:rsidDel="004C3E2D">
          <w:rPr>
            <w:rFonts w:ascii="Calibri" w:hAnsi="Calibri"/>
            <w:lang w:val="en-US"/>
          </w:rPr>
          <w:delText>Here</w:delText>
        </w:r>
        <w:r w:rsidR="003A629D" w:rsidRPr="00204A45" w:rsidDel="004C3E2D">
          <w:rPr>
            <w:rFonts w:ascii="Calibri" w:hAnsi="Calibri"/>
            <w:lang w:val="en-US"/>
          </w:rPr>
          <w:delText xml:space="preserve"> t</w:delText>
        </w:r>
        <w:r w:rsidR="009B7966" w:rsidRPr="00204A45" w:rsidDel="004C3E2D">
          <w:rPr>
            <w:rFonts w:ascii="Calibri" w:hAnsi="Calibri"/>
            <w:lang w:val="en-US"/>
          </w:rPr>
          <w:delText>he emphasis is on</w:delText>
        </w:r>
        <w:r w:rsidR="009B7966" w:rsidRPr="00204A45" w:rsidDel="004C3E2D">
          <w:rPr>
            <w:rFonts w:ascii="Calibri" w:hAnsi="Calibri" w:cs="Arial"/>
            <w:color w:val="000000"/>
            <w:lang w:val="en-US" w:eastAsia="en-US"/>
          </w:rPr>
          <w:delText xml:space="preserve"> accurately modeling the world </w:delText>
        </w:r>
        <w:r w:rsidR="00076993" w:rsidRPr="00204A45" w:rsidDel="004C3E2D">
          <w:rPr>
            <w:rFonts w:ascii="Calibri" w:hAnsi="Calibri" w:cs="Arial"/>
            <w:color w:val="000000"/>
            <w:lang w:val="en-US" w:eastAsia="en-US"/>
          </w:rPr>
          <w:fldChar w:fldCharType="begin"/>
        </w:r>
        <w:r w:rsidR="008D542A" w:rsidDel="004C3E2D">
          <w:rPr>
            <w:rFonts w:ascii="Calibri" w:hAnsi="Calibri" w:cs="Arial"/>
            <w:color w:val="000000"/>
            <w:lang w:val="en-US" w:eastAsia="en-US"/>
          </w:rPr>
          <w:del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delInstrText>
        </w:r>
        <w:r w:rsidR="00076993" w:rsidRPr="00204A45" w:rsidDel="004C3E2D">
          <w:rPr>
            <w:rFonts w:ascii="Calibri" w:hAnsi="Calibri" w:cs="Arial"/>
            <w:color w:val="000000"/>
            <w:lang w:val="en-US" w:eastAsia="en-US"/>
          </w:rPr>
          <w:fldChar w:fldCharType="separate"/>
        </w:r>
        <w:r w:rsidR="008D542A" w:rsidDel="004C3E2D">
          <w:rPr>
            <w:rFonts w:ascii="Calibri" w:hAnsi="Calibri" w:cs="Arial"/>
            <w:noProof/>
            <w:color w:val="000000"/>
            <w:lang w:val="en-US" w:eastAsia="en-US"/>
          </w:rPr>
          <w:delText>(</w:delText>
        </w:r>
        <w:r w:rsidR="00DA0B40" w:rsidDel="004C3E2D">
          <w:fldChar w:fldCharType="begin"/>
        </w:r>
        <w:r w:rsidR="00DA0B40" w:rsidRPr="00DA0B40" w:rsidDel="004C3E2D">
          <w:rPr>
            <w:lang w:val="en-US"/>
          </w:rPr>
          <w:delInstrText xml:space="preserve"> HYPERLINK \l "_ENREF_22" \o "Hastie, 2001 #3957" </w:delInstrText>
        </w:r>
        <w:r w:rsidR="00DA0B40" w:rsidDel="004C3E2D">
          <w:fldChar w:fldCharType="separate"/>
        </w:r>
        <w:r w:rsidR="00E36DE5" w:rsidDel="004C3E2D">
          <w:rPr>
            <w:rFonts w:ascii="Calibri" w:hAnsi="Calibri" w:cs="Arial"/>
            <w:noProof/>
            <w:color w:val="000000"/>
            <w:lang w:val="en-US" w:eastAsia="en-US"/>
          </w:rPr>
          <w:delText>22</w:delText>
        </w:r>
        <w:r w:rsidR="00DA0B40" w:rsidDel="004C3E2D">
          <w:rPr>
            <w:rFonts w:ascii="Calibri" w:hAnsi="Calibri" w:cs="Arial"/>
            <w:noProof/>
            <w:color w:val="000000"/>
            <w:lang w:val="en-US" w:eastAsia="en-US"/>
          </w:rPr>
          <w:fldChar w:fldCharType="end"/>
        </w:r>
        <w:r w:rsidR="008D542A" w:rsidDel="004C3E2D">
          <w:rPr>
            <w:rFonts w:ascii="Calibri" w:hAnsi="Calibri" w:cs="Arial"/>
            <w:noProof/>
            <w:color w:val="000000"/>
            <w:lang w:val="en-US" w:eastAsia="en-US"/>
          </w:rPr>
          <w:delText xml:space="preserve">, </w:delText>
        </w:r>
        <w:r w:rsidR="00DA0B40" w:rsidDel="004C3E2D">
          <w:fldChar w:fldCharType="begin"/>
        </w:r>
        <w:r w:rsidR="00DA0B40" w:rsidRPr="00DA0B40" w:rsidDel="004C3E2D">
          <w:rPr>
            <w:lang w:val="en-US"/>
          </w:rPr>
          <w:delInstrText xml:space="preserve"> HYPERLINK \l "_ENREF_23" \o "Jordan, 2015 #5958" </w:delInstrText>
        </w:r>
        <w:r w:rsidR="00DA0B40" w:rsidDel="004C3E2D">
          <w:fldChar w:fldCharType="separate"/>
        </w:r>
        <w:r w:rsidR="00E36DE5" w:rsidDel="004C3E2D">
          <w:rPr>
            <w:rFonts w:ascii="Calibri" w:hAnsi="Calibri" w:cs="Arial"/>
            <w:noProof/>
            <w:color w:val="000000"/>
            <w:lang w:val="en-US" w:eastAsia="en-US"/>
          </w:rPr>
          <w:delText>23</w:delText>
        </w:r>
        <w:r w:rsidR="00DA0B40" w:rsidDel="004C3E2D">
          <w:rPr>
            <w:rFonts w:ascii="Calibri" w:hAnsi="Calibri" w:cs="Arial"/>
            <w:noProof/>
            <w:color w:val="000000"/>
            <w:lang w:val="en-US" w:eastAsia="en-US"/>
          </w:rPr>
          <w:fldChar w:fldCharType="end"/>
        </w:r>
        <w:r w:rsidR="008D542A" w:rsidDel="004C3E2D">
          <w:rPr>
            <w:rFonts w:ascii="Calibri" w:hAnsi="Calibri" w:cs="Arial"/>
            <w:noProof/>
            <w:color w:val="000000"/>
            <w:lang w:val="en-US" w:eastAsia="en-US"/>
          </w:rPr>
          <w:delText>)</w:delText>
        </w:r>
        <w:r w:rsidR="00076993" w:rsidRPr="00204A45" w:rsidDel="004C3E2D">
          <w:rPr>
            <w:rFonts w:ascii="Calibri" w:hAnsi="Calibri" w:cs="Arial"/>
            <w:color w:val="000000"/>
            <w:lang w:val="en-US" w:eastAsia="en-US"/>
          </w:rPr>
          <w:fldChar w:fldCharType="end"/>
        </w:r>
        <w:r w:rsidR="009B7966" w:rsidRPr="00204A45" w:rsidDel="004C3E2D">
          <w:rPr>
            <w:rFonts w:ascii="Calibri" w:hAnsi="Calibri" w:cs="Arial"/>
            <w:color w:val="000000"/>
            <w:lang w:val="en-US" w:eastAsia="en-US"/>
          </w:rPr>
          <w:delText>.</w:delText>
        </w:r>
        <w:r w:rsidR="00BE6B27" w:rsidRPr="00204A45" w:rsidDel="004C3E2D">
          <w:rPr>
            <w:rFonts w:ascii="Calibri" w:hAnsi="Calibri" w:cs="Arial"/>
            <w:color w:val="000000"/>
            <w:lang w:val="en-US" w:eastAsia="en-US"/>
          </w:rPr>
          <w:delText xml:space="preserve"> </w:delText>
        </w:r>
        <w:r w:rsidR="00A837ED" w:rsidRPr="00204A45" w:rsidDel="004C3E2D">
          <w:rPr>
            <w:rFonts w:ascii="Calibri" w:hAnsi="Calibri" w:cs="Arial"/>
            <w:color w:val="000000"/>
            <w:lang w:val="en-US" w:eastAsia="en-US"/>
          </w:rPr>
          <w:delText>The investigator</w:delText>
        </w:r>
        <w:r w:rsidR="006A7CD1" w:rsidRPr="00204A45" w:rsidDel="004C3E2D">
          <w:rPr>
            <w:rFonts w:ascii="Calibri" w:hAnsi="Calibri" w:cs="Arial"/>
            <w:color w:val="000000"/>
            <w:lang w:val="en-US" w:eastAsia="en-US"/>
          </w:rPr>
          <w:delText xml:space="preserve"> want</w:delText>
        </w:r>
        <w:r w:rsidR="00A837ED" w:rsidRPr="00204A45" w:rsidDel="004C3E2D">
          <w:rPr>
            <w:rFonts w:ascii="Calibri" w:hAnsi="Calibri" w:cs="Arial"/>
            <w:color w:val="000000"/>
            <w:lang w:val="en-US" w:eastAsia="en-US"/>
          </w:rPr>
          <w:delText>s</w:delText>
        </w:r>
        <w:r w:rsidR="006A7CD1" w:rsidRPr="00204A45" w:rsidDel="004C3E2D">
          <w:rPr>
            <w:rFonts w:ascii="Calibri" w:hAnsi="Calibri" w:cs="Arial"/>
            <w:color w:val="000000"/>
            <w:lang w:val="en-US" w:eastAsia="en-US"/>
          </w:rPr>
          <w:delText xml:space="preserve"> to automatically extract knowledge of regularities in t</w:delText>
        </w:r>
        <w:r w:rsidR="008A0D30" w:rsidRPr="00204A45" w:rsidDel="004C3E2D">
          <w:rPr>
            <w:rFonts w:ascii="Calibri" w:hAnsi="Calibri" w:cs="Arial"/>
            <w:color w:val="000000"/>
            <w:lang w:val="en-US" w:eastAsia="en-US"/>
          </w:rPr>
          <w:delText xml:space="preserve">he world searching through </w:delText>
        </w:r>
        <w:r w:rsidR="00575766" w:rsidRPr="00204A45" w:rsidDel="004C3E2D">
          <w:rPr>
            <w:rFonts w:ascii="Calibri" w:hAnsi="Calibri" w:cs="Arial"/>
            <w:color w:val="000000"/>
            <w:lang w:val="en-US" w:eastAsia="en-US"/>
          </w:rPr>
          <w:delText xml:space="preserve">possibly </w:delText>
        </w:r>
        <w:r w:rsidR="008A0D30" w:rsidRPr="00204A45" w:rsidDel="004C3E2D">
          <w:rPr>
            <w:rFonts w:ascii="Calibri" w:hAnsi="Calibri" w:cs="Arial"/>
            <w:color w:val="000000"/>
            <w:lang w:val="en-US" w:eastAsia="en-US"/>
          </w:rPr>
          <w:delText>mean</w:delText>
        </w:r>
        <w:r w:rsidR="006A7CD1" w:rsidRPr="00204A45" w:rsidDel="004C3E2D">
          <w:rPr>
            <w:rFonts w:ascii="Calibri" w:hAnsi="Calibri" w:cs="Arial"/>
            <w:color w:val="000000"/>
            <w:lang w:val="en-US" w:eastAsia="en-US"/>
          </w:rPr>
          <w:delText>in</w:delText>
        </w:r>
        <w:r w:rsidR="008A0D30" w:rsidRPr="00204A45" w:rsidDel="004C3E2D">
          <w:rPr>
            <w:rFonts w:ascii="Calibri" w:hAnsi="Calibri" w:cs="Arial"/>
            <w:color w:val="000000"/>
            <w:lang w:val="en-US" w:eastAsia="en-US"/>
          </w:rPr>
          <w:delText>g</w:delText>
        </w:r>
        <w:r w:rsidR="006A7CD1" w:rsidRPr="00204A45" w:rsidDel="004C3E2D">
          <w:rPr>
            <w:rFonts w:ascii="Calibri" w:hAnsi="Calibri" w:cs="Arial"/>
            <w:color w:val="000000"/>
            <w:lang w:val="en-US" w:eastAsia="en-US"/>
          </w:rPr>
          <w:delText xml:space="preserve">ful patterns. </w:delText>
        </w:r>
      </w:del>
      <w:r w:rsidR="00575454" w:rsidRPr="00204A45">
        <w:rPr>
          <w:rStyle w:val="s2"/>
          <w:rFonts w:ascii="Calibri" w:hAnsi="Calibri"/>
          <w:color w:val="000000" w:themeColor="text1"/>
          <w:lang w:val="en-US"/>
        </w:rPr>
        <w:t>This modeling goal is for instance especially suited to ask</w:t>
      </w:r>
      <w:del w:id="165" w:author="Danilo Bzdok" w:date="2018-05-09T22:51:00Z">
        <w:r w:rsidR="00575454" w:rsidRPr="00204A45" w:rsidDel="0039508A">
          <w:rPr>
            <w:rStyle w:val="s2"/>
            <w:rFonts w:ascii="Calibri" w:hAnsi="Calibri"/>
            <w:color w:val="000000" w:themeColor="text1"/>
            <w:lang w:val="en-US"/>
          </w:rPr>
          <w:delText>,</w:delText>
        </w:r>
      </w:del>
      <w:r w:rsidR="00575454" w:rsidRPr="00204A45">
        <w:rPr>
          <w:rStyle w:val="s2"/>
          <w:rFonts w:ascii="Calibri" w:hAnsi="Calibri"/>
          <w:color w:val="000000" w:themeColor="text1"/>
          <w:lang w:val="en-US"/>
        </w:rPr>
        <w:t xml:space="preserve"> </w:t>
      </w:r>
      <w:r w:rsidR="00122D7A">
        <w:rPr>
          <w:rStyle w:val="s2"/>
          <w:rFonts w:ascii="Calibri" w:hAnsi="Calibri"/>
          <w:color w:val="000000" w:themeColor="text1"/>
          <w:lang w:val="en-US"/>
        </w:rPr>
        <w:t>‘</w:t>
      </w:r>
      <w:del w:id="166" w:author="Danilo Bzdok" w:date="2018-05-09T22:35:00Z">
        <w:r w:rsidR="00575454" w:rsidRPr="00204A45" w:rsidDel="00956F72">
          <w:rPr>
            <w:rStyle w:val="s2"/>
            <w:rFonts w:ascii="Calibri" w:hAnsi="Calibri"/>
            <w:color w:val="000000" w:themeColor="text1"/>
            <w:lang w:val="en-US"/>
          </w:rPr>
          <w:delText xml:space="preserve">Which </w:delText>
        </w:r>
      </w:del>
      <w:ins w:id="167" w:author="Danilo Bzdok" w:date="2018-05-09T22:38:00Z">
        <w:r w:rsidR="00AD5070">
          <w:rPr>
            <w:rStyle w:val="s2"/>
            <w:rFonts w:ascii="Calibri" w:hAnsi="Calibri"/>
            <w:color w:val="000000" w:themeColor="text1"/>
            <w:lang w:val="en-US"/>
          </w:rPr>
          <w:t>Is</w:t>
        </w:r>
      </w:ins>
      <w:ins w:id="168" w:author="Danilo Bzdok" w:date="2018-05-09T22:35:00Z">
        <w:r w:rsidR="00956F72">
          <w:rPr>
            <w:rStyle w:val="s2"/>
            <w:rFonts w:ascii="Calibri" w:hAnsi="Calibri"/>
            <w:color w:val="000000" w:themeColor="text1"/>
            <w:lang w:val="en-US"/>
          </w:rPr>
          <w:t xml:space="preserve"> there</w:t>
        </w:r>
        <w:r w:rsidR="00956F72" w:rsidRPr="00204A45">
          <w:rPr>
            <w:rStyle w:val="s2"/>
            <w:rFonts w:ascii="Calibri" w:hAnsi="Calibri"/>
            <w:color w:val="000000" w:themeColor="text1"/>
            <w:lang w:val="en-US"/>
          </w:rPr>
          <w:t xml:space="preserve"> </w:t>
        </w:r>
      </w:ins>
      <w:ins w:id="169" w:author="Danilo Bzdok" w:date="2018-05-09T22:38:00Z">
        <w:r w:rsidR="00AD5070">
          <w:rPr>
            <w:rStyle w:val="s2"/>
            <w:rFonts w:ascii="Calibri" w:hAnsi="Calibri"/>
            <w:color w:val="000000" w:themeColor="text1"/>
            <w:lang w:val="en-US"/>
          </w:rPr>
          <w:t xml:space="preserve">a </w:t>
        </w:r>
      </w:ins>
      <w:ins w:id="170" w:author="Danilo Bzdok" w:date="2018-05-09T22:36:00Z">
        <w:r w:rsidR="00AD5070">
          <w:rPr>
            <w:rStyle w:val="s2"/>
            <w:rFonts w:ascii="Calibri" w:hAnsi="Calibri"/>
            <w:color w:val="000000" w:themeColor="text1"/>
            <w:lang w:val="en-US"/>
          </w:rPr>
          <w:t>set</w:t>
        </w:r>
        <w:r w:rsidR="002A17A9">
          <w:rPr>
            <w:rStyle w:val="s2"/>
            <w:rFonts w:ascii="Calibri" w:hAnsi="Calibri"/>
            <w:color w:val="000000" w:themeColor="text1"/>
            <w:lang w:val="en-US"/>
          </w:rPr>
          <w:t xml:space="preserve"> of </w:t>
        </w:r>
      </w:ins>
      <w:ins w:id="171" w:author="Danilo Bzdok" w:date="2018-05-08T10:36:00Z">
        <w:r w:rsidR="007914BE" w:rsidRPr="00BC60D6">
          <w:rPr>
            <w:rStyle w:val="s2"/>
            <w:rFonts w:ascii="Calibri" w:hAnsi="Calibri"/>
            <w:color w:val="000000" w:themeColor="text1"/>
            <w:lang w:val="en-US"/>
          </w:rPr>
          <w:t>gene</w:t>
        </w:r>
        <w:r w:rsidR="007914BE">
          <w:rPr>
            <w:rStyle w:val="s2"/>
            <w:rFonts w:ascii="Calibri" w:hAnsi="Calibri"/>
            <w:color w:val="000000" w:themeColor="text1"/>
            <w:lang w:val="en-US"/>
          </w:rPr>
          <w:t>tic polymorphisms</w:t>
        </w:r>
      </w:ins>
      <w:del w:id="172" w:author="Danilo Bzdok" w:date="2018-05-08T10:36:00Z">
        <w:r w:rsidR="00575454" w:rsidRPr="00204A45" w:rsidDel="007914BE">
          <w:rPr>
            <w:rStyle w:val="s2"/>
            <w:rFonts w:ascii="Calibri" w:hAnsi="Calibri"/>
            <w:color w:val="000000" w:themeColor="text1"/>
            <w:lang w:val="en-US"/>
          </w:rPr>
          <w:delText>gene locations</w:delText>
        </w:r>
      </w:del>
      <w:r w:rsidR="00575454" w:rsidRPr="00204A45">
        <w:rPr>
          <w:rStyle w:val="s2"/>
          <w:rFonts w:ascii="Calibri" w:hAnsi="Calibri"/>
          <w:color w:val="000000" w:themeColor="text1"/>
          <w:lang w:val="en-US"/>
        </w:rPr>
        <w:t xml:space="preserve"> </w:t>
      </w:r>
      <w:del w:id="173" w:author="Danilo Bzdok" w:date="2018-05-09T22:36:00Z">
        <w:r w:rsidR="00575454" w:rsidRPr="00204A45" w:rsidDel="002A17A9">
          <w:rPr>
            <w:rStyle w:val="s2"/>
            <w:rFonts w:ascii="Calibri" w:hAnsi="Calibri"/>
            <w:color w:val="000000" w:themeColor="text1"/>
            <w:lang w:val="en-US"/>
          </w:rPr>
          <w:delText xml:space="preserve">are </w:delText>
        </w:r>
      </w:del>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w:t>
      </w:r>
      <w:del w:id="174" w:author="Danilo Bzdok" w:date="2018-05-07T10:37:00Z">
        <w:r w:rsidR="00575454" w:rsidRPr="00204A45" w:rsidDel="00F71701">
          <w:rPr>
            <w:rStyle w:val="s2"/>
            <w:rFonts w:ascii="Calibri" w:hAnsi="Calibri"/>
            <w:i/>
            <w:color w:val="000000" w:themeColor="text1"/>
            <w:lang w:val="en-US"/>
          </w:rPr>
          <w:delText>distinguish</w:delText>
        </w:r>
        <w:r w:rsidR="00575454" w:rsidRPr="00204A45" w:rsidDel="00F71701">
          <w:rPr>
            <w:rStyle w:val="s2"/>
            <w:rFonts w:ascii="Calibri" w:hAnsi="Calibri"/>
            <w:color w:val="000000" w:themeColor="text1"/>
            <w:lang w:val="en-US"/>
          </w:rPr>
          <w:delText xml:space="preserve"> </w:delText>
        </w:r>
      </w:del>
      <w:ins w:id="175" w:author="Danilo Bzdok" w:date="2018-05-07T10:37:00Z">
        <w:r w:rsidR="00F71701">
          <w:rPr>
            <w:rStyle w:val="s2"/>
            <w:rFonts w:ascii="Calibri" w:hAnsi="Calibri"/>
            <w:i/>
            <w:color w:val="000000" w:themeColor="text1"/>
            <w:lang w:val="en-US"/>
          </w:rPr>
          <w:t>detect</w:t>
        </w:r>
        <w:r w:rsidR="00F71701" w:rsidRPr="00204A45">
          <w:rPr>
            <w:rStyle w:val="s2"/>
            <w:rFonts w:ascii="Calibri" w:hAnsi="Calibri"/>
            <w:color w:val="000000" w:themeColor="text1"/>
            <w:lang w:val="en-US"/>
          </w:rPr>
          <w:t xml:space="preserve"> </w:t>
        </w:r>
      </w:ins>
      <w:r w:rsidR="008A70CC">
        <w:rPr>
          <w:rStyle w:val="s2"/>
          <w:rFonts w:ascii="Calibri" w:hAnsi="Calibri"/>
          <w:color w:val="000000" w:themeColor="text1"/>
          <w:lang w:val="en-US"/>
        </w:rPr>
        <w:t xml:space="preserve">whether an individual has a </w:t>
      </w:r>
      <w:r w:rsidR="00575454" w:rsidRPr="00204A45">
        <w:rPr>
          <w:rStyle w:val="s2"/>
          <w:rFonts w:ascii="Calibri" w:hAnsi="Calibri"/>
          <w:color w:val="000000" w:themeColor="text1"/>
          <w:lang w:val="en-US"/>
        </w:rPr>
        <w:t xml:space="preserve">disease </w:t>
      </w:r>
      <w:r w:rsidR="008A70CC">
        <w:rPr>
          <w:rStyle w:val="s2"/>
          <w:rFonts w:ascii="Calibri" w:hAnsi="Calibri"/>
          <w:color w:val="000000" w:themeColor="text1"/>
          <w:lang w:val="en-US"/>
        </w:rPr>
        <w:t>or not</w:t>
      </w:r>
      <w:r w:rsidR="00575454" w:rsidRPr="00204A45">
        <w:rPr>
          <w:rStyle w:val="s2"/>
          <w:rFonts w:ascii="Calibri" w:hAnsi="Calibri"/>
          <w:color w:val="000000" w:themeColor="text1"/>
          <w:lang w:val="en-US"/>
        </w:rPr>
        <w:t>?</w:t>
      </w:r>
      <w:r w:rsidR="00122D7A">
        <w:rPr>
          <w:rStyle w:val="s2"/>
          <w:rFonts w:ascii="Calibri" w:hAnsi="Calibri"/>
          <w:color w:val="000000" w:themeColor="text1"/>
          <w:lang w:val="en-US"/>
        </w:rPr>
        <w:t>’</w:t>
      </w:r>
      <w:r w:rsidR="00575454"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is a</w:t>
      </w:r>
      <w:r w:rsidR="008A70CC">
        <w:rPr>
          <w:rFonts w:ascii="Calibri" w:hAnsi="Calibri" w:cs="Arial"/>
          <w:color w:val="000000"/>
          <w:lang w:val="en-US" w:eastAsia="en-US"/>
        </w:rPr>
        <w:t>n established</w:t>
      </w:r>
      <w:r w:rsidR="00002D98">
        <w:rPr>
          <w:rFonts w:ascii="Calibri" w:hAnsi="Calibri" w:cs="Arial"/>
          <w:color w:val="000000"/>
          <w:lang w:val="en-US" w:eastAsia="en-US"/>
        </w:rPr>
        <w:t xml:space="preserve"> 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w:t>
      </w:r>
      <w:r w:rsidR="008A70CC">
        <w:rPr>
          <w:rFonts w:ascii="Calibri" w:hAnsi="Calibri" w:cs="Arial"/>
          <w:color w:val="000000"/>
          <w:lang w:val="en-US" w:eastAsia="en-US"/>
        </w:rPr>
        <w:t xml:space="preserve">built </w:t>
      </w:r>
      <w:r w:rsidR="00BE6B27" w:rsidRPr="00204A45">
        <w:rPr>
          <w:rFonts w:ascii="Calibri" w:hAnsi="Calibri" w:cs="Arial"/>
          <w:color w:val="000000"/>
          <w:lang w:val="en-US" w:eastAsia="en-US"/>
        </w:rPr>
        <w:t xml:space="preserve">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del w:id="176" w:author="Danilo Bzdok" w:date="2018-05-07T12:39:00Z">
        <w:r w:rsidR="00F66D5F" w:rsidRPr="00204A45" w:rsidDel="00AB422E">
          <w:rPr>
            <w:rFonts w:ascii="Calibri" w:hAnsi="Calibri" w:cs="Arial"/>
            <w:color w:val="000000"/>
            <w:lang w:val="en-US" w:eastAsia="en-US"/>
          </w:rPr>
          <w:delText xml:space="preserve">whose </w:delText>
        </w:r>
      </w:del>
      <w:ins w:id="177" w:author="Danilo Bzdok" w:date="2018-05-07T12:39:00Z">
        <w:r w:rsidR="00AB422E">
          <w:rPr>
            <w:rFonts w:ascii="Calibri" w:hAnsi="Calibri" w:cs="Arial"/>
            <w:color w:val="000000"/>
            <w:lang w:val="en-US" w:eastAsia="en-US"/>
          </w:rPr>
          <w:t>that has been quantitatively measured in</w:t>
        </w:r>
        <w:r w:rsidR="00AB422E" w:rsidRPr="00204A45">
          <w:rPr>
            <w:rFonts w:ascii="Calibri" w:hAnsi="Calibri" w:cs="Arial"/>
            <w:color w:val="000000"/>
            <w:lang w:val="en-US" w:eastAsia="en-US"/>
          </w:rPr>
          <w:t xml:space="preserve"> </w:t>
        </w:r>
        <w:r w:rsidR="00AB422E">
          <w:rPr>
            <w:rFonts w:ascii="Calibri" w:hAnsi="Calibri" w:cs="Arial"/>
            <w:color w:val="000000"/>
            <w:lang w:val="en-US" w:eastAsia="en-US"/>
          </w:rPr>
          <w:t xml:space="preserve">the </w:t>
        </w:r>
      </w:ins>
      <w:r w:rsidR="00BE6B27" w:rsidRPr="00204A45">
        <w:rPr>
          <w:rFonts w:ascii="Calibri" w:hAnsi="Calibri" w:cs="Arial"/>
          <w:color w:val="000000"/>
          <w:lang w:val="en-US" w:eastAsia="en-US"/>
        </w:rPr>
        <w:t>data</w:t>
      </w:r>
      <w:del w:id="178" w:author="Danilo Bzdok" w:date="2018-05-07T12:39:00Z">
        <w:r w:rsidR="00F66D5F" w:rsidRPr="00204A45" w:rsidDel="00AB422E">
          <w:rPr>
            <w:rFonts w:ascii="Calibri" w:hAnsi="Calibri" w:cs="Arial"/>
            <w:color w:val="000000"/>
            <w:lang w:val="en-US" w:eastAsia="en-US"/>
          </w:rPr>
          <w:delText xml:space="preserve"> is analyzed</w:delText>
        </w:r>
      </w:del>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achieve</w:t>
      </w:r>
      <w:r w:rsidR="003626FA" w:rsidRPr="00204A45">
        <w:rPr>
          <w:rFonts w:ascii="Calibri" w:hAnsi="Calibri" w:cs="Arial"/>
          <w:color w:val="000000"/>
          <w:lang w:val="en-US" w:eastAsia="en-US"/>
        </w:rPr>
        <w:t>s</w:t>
      </w:r>
      <w:r w:rsidR="00380B89" w:rsidRPr="00204A45">
        <w:rPr>
          <w:rFonts w:ascii="Calibri" w:hAnsi="Calibri" w:cs="Arial"/>
          <w:color w:val="000000"/>
          <w:lang w:val="en-US" w:eastAsia="en-US"/>
        </w:rPr>
        <w:t xml:space="preserve"> guesses with high accuracy as those </w:t>
      </w:r>
      <w:r w:rsidR="00380B89" w:rsidRPr="00204A45">
        <w:rPr>
          <w:rFonts w:ascii="Calibri" w:eastAsia="Times New Roman" w:hAnsi="Calibri" w:cs="Arial"/>
          <w:bCs/>
          <w:color w:val="222222"/>
          <w:shd w:val="clear" w:color="auto" w:fill="FFFFFF"/>
          <w:lang w:val="en-US"/>
        </w:rPr>
        <w:t>models are expected to generalize extracted patterns onto tomorrow’s data.</w:t>
      </w:r>
      <w:r w:rsidR="005A6C3D" w:rsidRPr="00204A45">
        <w:rPr>
          <w:rFonts w:ascii="Calibri" w:hAnsi="Calibri" w:cs="Arial"/>
          <w:color w:val="000000"/>
          <w:lang w:val="en-US" w:eastAsia="en-US"/>
        </w:rPr>
        <w:t xml:space="preserve"> </w:t>
      </w:r>
      <w:r w:rsidR="005A6C3D" w:rsidRPr="00204A45">
        <w:rPr>
          <w:rFonts w:ascii="Calibri" w:hAnsi="Calibri"/>
          <w:color w:val="000000" w:themeColor="text1"/>
          <w:lang w:val="en-US"/>
        </w:rPr>
        <w:t xml:space="preserve">There </w:t>
      </w:r>
      <w:ins w:id="179" w:author="Danilo Bzdok" w:date="2018-05-09T22:42:00Z">
        <w:r w:rsidR="009F5BB5">
          <w:rPr>
            <w:rFonts w:ascii="Calibri" w:hAnsi="Calibri"/>
            <w:color w:val="000000" w:themeColor="text1"/>
            <w:lang w:val="en-US"/>
          </w:rPr>
          <w:t xml:space="preserve">tends to be </w:t>
        </w:r>
      </w:ins>
      <w:del w:id="180" w:author="Danilo Bzdok" w:date="2018-05-09T22:42:00Z">
        <w:r w:rsidR="005A6C3D" w:rsidRPr="00204A45" w:rsidDel="009F5BB5">
          <w:rPr>
            <w:rFonts w:ascii="Calibri" w:hAnsi="Calibri"/>
            <w:color w:val="000000" w:themeColor="text1"/>
            <w:lang w:val="en-US"/>
          </w:rPr>
          <w:delText>is</w:delText>
        </w:r>
      </w:del>
      <w:del w:id="181" w:author="Danilo Bzdok" w:date="2018-05-09T22:43:00Z">
        <w:r w:rsidR="00AE6394" w:rsidRPr="00204A45" w:rsidDel="009F5BB5">
          <w:rPr>
            <w:rFonts w:ascii="Calibri" w:hAnsi="Calibri"/>
            <w:color w:val="000000" w:themeColor="text1"/>
            <w:lang w:val="en-US"/>
          </w:rPr>
          <w:delText xml:space="preserve"> </w:delText>
        </w:r>
      </w:del>
      <w:r w:rsidR="00AE6394" w:rsidRPr="00204A45">
        <w:rPr>
          <w:rFonts w:ascii="Calibri" w:hAnsi="Calibri"/>
          <w:color w:val="000000" w:themeColor="text1"/>
          <w:lang w:val="en-US"/>
        </w:rPr>
        <w:t xml:space="preserve">smaller concern for </w:t>
      </w:r>
      <w:del w:id="182" w:author="Danilo Bzdok" w:date="2018-05-09T22:42:00Z">
        <w:r w:rsidR="00AE6394" w:rsidRPr="00204A45" w:rsidDel="009F5BB5">
          <w:rPr>
            <w:rFonts w:ascii="Calibri" w:hAnsi="Calibri"/>
            <w:color w:val="000000" w:themeColor="text1"/>
            <w:lang w:val="en-US"/>
          </w:rPr>
          <w:delText xml:space="preserve">what the achieved prediction means for </w:delText>
        </w:r>
        <w:r w:rsidR="000421B6" w:rsidDel="009F5BB5">
          <w:rPr>
            <w:rFonts w:ascii="Calibri" w:hAnsi="Calibri"/>
            <w:color w:val="000000" w:themeColor="text1"/>
            <w:lang w:val="en-US"/>
          </w:rPr>
          <w:delText>how the data</w:delText>
        </w:r>
        <w:r w:rsidR="00AE6394" w:rsidRPr="00204A45" w:rsidDel="009F5BB5">
          <w:rPr>
            <w:rFonts w:ascii="Calibri" w:hAnsi="Calibri"/>
            <w:color w:val="000000" w:themeColor="text1"/>
            <w:lang w:val="en-US"/>
          </w:rPr>
          <w:delText xml:space="preserve"> sample </w:delText>
        </w:r>
        <w:r w:rsidR="000421B6" w:rsidDel="009F5BB5">
          <w:rPr>
            <w:rFonts w:ascii="Calibri" w:hAnsi="Calibri"/>
            <w:color w:val="000000" w:themeColor="text1"/>
            <w:lang w:val="en-US"/>
          </w:rPr>
          <w:delText>arose from the general population</w:delText>
        </w:r>
      </w:del>
      <w:ins w:id="183" w:author="Danilo Bzdok" w:date="2018-05-09T22:42:00Z">
        <w:r w:rsidR="009F5BB5">
          <w:rPr>
            <w:rFonts w:ascii="Calibri" w:hAnsi="Calibri"/>
            <w:color w:val="000000" w:themeColor="text1"/>
            <w:lang w:val="en-US"/>
          </w:rPr>
          <w:t>the data-generating process</w:t>
        </w:r>
      </w:ins>
      <w:r w:rsidR="005A6C3D" w:rsidRPr="00204A45">
        <w:rPr>
          <w:rFonts w:ascii="Calibri" w:hAnsi="Calibri"/>
          <w:color w:val="000000" w:themeColor="text1"/>
          <w:lang w:val="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w:t>
      </w:r>
      <w:ins w:id="184" w:author="Danilo Bzdok" w:date="2018-05-08T17:10:00Z">
        <w:r w:rsidR="00AE4E4F">
          <w:rPr>
            <w:rFonts w:ascii="Calibri" w:eastAsia="Times New Roman" w:hAnsi="Calibri" w:cs="Arial"/>
            <w:bCs/>
            <w:color w:val="222222"/>
            <w:shd w:val="clear" w:color="auto" w:fill="FFFFFF"/>
            <w:lang w:val="en-US"/>
          </w:rPr>
          <w:t>can be</w:t>
        </w:r>
      </w:ins>
      <w:del w:id="185" w:author="Danilo Bzdok" w:date="2018-05-08T17:10:00Z">
        <w:r w:rsidR="00031CB1" w:rsidRPr="00204A45" w:rsidDel="00AE4E4F">
          <w:rPr>
            <w:rFonts w:ascii="Calibri" w:eastAsia="Times New Roman" w:hAnsi="Calibri" w:cs="Arial"/>
            <w:bCs/>
            <w:color w:val="222222"/>
            <w:shd w:val="clear" w:color="auto" w:fill="FFFFFF"/>
            <w:lang w:val="en-US"/>
          </w:rPr>
          <w:delText>is</w:delText>
        </w:r>
      </w:del>
      <w:r w:rsidR="00031CB1" w:rsidRPr="00204A45">
        <w:rPr>
          <w:rFonts w:ascii="Calibri" w:eastAsia="Times New Roman" w:hAnsi="Calibri" w:cs="Arial"/>
          <w:bCs/>
          <w:color w:val="222222"/>
          <w:shd w:val="clear" w:color="auto" w:fill="FFFFFF"/>
          <w:lang w:val="en-US"/>
        </w:rPr>
        <w:t xml:space="preserve"> used for prediction in new individuals whose outcome information we do not yet have.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171A12" w:rsidRPr="00204A45">
        <w:rPr>
          <w:rFonts w:ascii="Calibri" w:hAnsi="Calibri" w:cs="Arial"/>
          <w:color w:val="000000"/>
          <w:lang w:val="en-US" w:eastAsia="en-US"/>
        </w:rPr>
        <w:t xml:space="preserve">be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w:t>
      </w:r>
      <w:del w:id="186" w:author="Danilo Bzdok" w:date="2018-05-08T17:12:00Z">
        <w:r w:rsidR="001F3BFB" w:rsidRPr="00204A45" w:rsidDel="004C460D">
          <w:rPr>
            <w:rFonts w:ascii="Calibri" w:hAnsi="Calibri" w:cs="Arial"/>
            <w:color w:val="000000"/>
            <w:lang w:val="en-US" w:eastAsia="en-US"/>
          </w:rPr>
          <w:delText xml:space="preserve">future, </w:delText>
        </w:r>
      </w:del>
      <w:r w:rsidR="001F3BFB" w:rsidRPr="00204A45">
        <w:rPr>
          <w:rFonts w:ascii="Calibri" w:hAnsi="Calibri" w:cs="Arial"/>
          <w:color w:val="000000"/>
          <w:lang w:val="en-US" w:eastAsia="en-US"/>
        </w:rPr>
        <w:t xml:space="preserve">yet-to-be measured observations </w:t>
      </w:r>
      <w:r w:rsidR="0065534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&lt;EndNote&gt;&lt;Cite&gt;&lt;Author&gt;Bzdok&lt;/Author&gt;&lt;Year&gt;2018&lt;/Year&gt;&lt;RecNum&gt;7022&lt;/RecNum&gt;&lt;DisplayText&gt;(24)&lt;/DisplayText&gt;&lt;record&gt;&lt;rec-number&gt;7022&lt;/rec-number&gt;&lt;foreign-keys&gt;&lt;key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4" w:tooltip="Bzdok, 2018 #7022" w:history="1">
        <w:r w:rsidR="007F6DE6">
          <w:rPr>
            <w:rFonts w:ascii="Calibri" w:hAnsi="Calibri" w:cs="Arial"/>
            <w:noProof/>
            <w:color w:val="000000"/>
            <w:lang w:val="en-US" w:eastAsia="en-US"/>
          </w:rPr>
          <w:t>24</w:t>
        </w:r>
      </w:hyperlink>
      <w:r w:rsidR="008D542A">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ins w:id="187" w:author="Danilo Bzdok" w:date="2018-05-08T17:14:00Z">
        <w:r w:rsidR="00E926D2">
          <w:rPr>
            <w:rFonts w:ascii="Calibri" w:hAnsi="Calibri" w:cs="Arial"/>
            <w:color w:val="000000"/>
            <w:lang w:val="en-US" w:eastAsia="en-US"/>
          </w:rPr>
          <w:t xml:space="preserve">Out-of-sample </w:t>
        </w:r>
        <w:r w:rsidR="00E926D2">
          <w:rPr>
            <w:rFonts w:ascii="Calibri" w:hAnsi="Calibri"/>
            <w:color w:val="000000" w:themeColor="text1"/>
            <w:lang w:val="en-US"/>
          </w:rPr>
          <w:t>p</w:t>
        </w:r>
      </w:ins>
      <w:del w:id="188" w:author="Danilo Bzdok" w:date="2018-05-08T17:14:00Z">
        <w:r w:rsidR="00F0237E" w:rsidRPr="00204A45" w:rsidDel="00E926D2">
          <w:rPr>
            <w:rFonts w:ascii="Calibri" w:hAnsi="Calibri"/>
            <w:color w:val="000000" w:themeColor="text1"/>
            <w:lang w:val="en-US"/>
          </w:rPr>
          <w:delText>P</w:delText>
        </w:r>
      </w:del>
      <w:r w:rsidR="00F0237E" w:rsidRPr="00204A45">
        <w:rPr>
          <w:rFonts w:ascii="Calibri" w:hAnsi="Calibri"/>
          <w:color w:val="000000" w:themeColor="text1"/>
          <w:lang w:val="en-US"/>
        </w:rPr>
        <w:t xml:space="preserve">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7F6DE6"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 xml:space="preserve">often practiced in </w:t>
      </w:r>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&lt;EndNote&gt;&lt;Cite&gt;&lt;Author&gt;Henke&lt;/Author&gt;&lt;Year&gt;2016&lt;/Year&gt;&lt;RecNum&gt;6718&lt;/RecNum&gt;&lt;DisplayText&gt;(25)&lt;/DisplayText&gt;&lt;record&gt;&lt;rec-number&gt;6718&lt;/rec-number&gt;&lt;foreign-keys&gt;&lt;key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5" w:tooltip="Henke, 2016 #6718" w:history="1">
        <w:r w:rsidR="007F6DE6">
          <w:rPr>
            <w:rFonts w:ascii="Calibri" w:hAnsi="Calibri"/>
            <w:noProof/>
            <w:color w:val="000000" w:themeColor="text1"/>
            <w:lang w:val="en-US"/>
          </w:rPr>
          <w:t>25</w:t>
        </w:r>
      </w:hyperlink>
      <w:r w:rsidR="008D542A">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02DAC438"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proofErr w:type="gramStart"/>
      <w:r w:rsidR="00484D29">
        <w:rPr>
          <w:rFonts w:ascii="Calibri" w:eastAsia="Times New Roman" w:hAnsi="Calibri" w:cs="Arial"/>
          <w:color w:val="222222"/>
          <w:lang w:val="en-US"/>
        </w:rPr>
        <w:t>variables</w:t>
      </w:r>
      <w:proofErr w:type="gramEnd"/>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w:t>
      </w:r>
      <w:r w:rsidR="003703DF">
        <w:rPr>
          <w:rFonts w:ascii="Calibri" w:eastAsia="Times New Roman" w:hAnsi="Calibri" w:cs="Arial"/>
          <w:color w:val="222222"/>
          <w:lang w:val="en-US"/>
        </w:rPr>
        <w:t>using</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w:t>
      </w:r>
      <w:r w:rsidR="008D4B8A">
        <w:rPr>
          <w:rFonts w:ascii="Calibri" w:eastAsia="Times New Roman" w:hAnsi="Calibri" w:cs="Arial"/>
          <w:color w:val="222222"/>
          <w:lang w:val="en-US"/>
        </w:rPr>
        <w:lastRenderedPageBreak/>
        <w:t xml:space="preserve">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w:t>
      </w:r>
      <w:del w:id="189" w:author="Danilo Bzdok" w:date="2018-05-09T22:54:00Z">
        <w:r w:rsidR="008D4B8A" w:rsidDel="004061D0">
          <w:rPr>
            <w:rFonts w:ascii="Calibri" w:eastAsia="Times New Roman" w:hAnsi="Calibri" w:cs="Arial"/>
            <w:color w:val="222222"/>
            <w:lang w:val="en-US"/>
          </w:rPr>
          <w:delText xml:space="preserve">several </w:delText>
        </w:r>
      </w:del>
      <w:ins w:id="190" w:author="Danilo Bzdok" w:date="2018-05-09T22:54:00Z">
        <w:r w:rsidR="004061D0">
          <w:rPr>
            <w:rFonts w:ascii="Calibri" w:eastAsia="Times New Roman" w:hAnsi="Calibri" w:cs="Arial"/>
            <w:color w:val="222222"/>
            <w:lang w:val="en-US"/>
          </w:rPr>
          <w:t xml:space="preserve">all candidate </w:t>
        </w:r>
      </w:ins>
      <w:r w:rsidR="008D4B8A">
        <w:rPr>
          <w:rFonts w:ascii="Calibri" w:eastAsia="Times New Roman" w:hAnsi="Calibri" w:cs="Arial"/>
          <w:color w:val="222222"/>
          <w:lang w:val="en-US"/>
        </w:rPr>
        <w:t>measures in the same model</w:t>
      </w:r>
      <w:ins w:id="191" w:author="Danilo Bzdok" w:date="2018-05-08T17:16:00Z">
        <w:r w:rsidR="00AB2AFE">
          <w:rPr>
            <w:rFonts w:ascii="Calibri" w:eastAsia="Times New Roman" w:hAnsi="Calibri" w:cs="Arial"/>
            <w:color w:val="222222"/>
            <w:lang w:val="en-US"/>
          </w:rPr>
          <w:t xml:space="preserve"> </w:t>
        </w:r>
        <w:r w:rsidR="00AB2AFE">
          <w:rPr>
            <w:rFonts w:ascii="Calibri" w:eastAsia="Times New Roman" w:hAnsi="Calibri" w:cs="Arial"/>
            <w:color w:val="222222"/>
            <w:lang w:val="en-US"/>
          </w:rPr>
          <w:fldChar w:fldCharType="begin"/>
        </w:r>
        <w:r w:rsidR="00AB2AFE">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r w:rsidR="00AB2AFE">
          <w:rPr>
            <w:rFonts w:ascii="Calibri" w:eastAsia="Times New Roman" w:hAnsi="Calibri" w:cs="Arial"/>
            <w:color w:val="222222"/>
            <w:lang w:val="en-US"/>
          </w:rPr>
          <w:fldChar w:fldCharType="separate"/>
        </w:r>
        <w:r w:rsidR="00AB2AFE">
          <w:rPr>
            <w:rFonts w:ascii="Calibri" w:eastAsia="Times New Roman" w:hAnsi="Calibri" w:cs="Arial"/>
            <w:noProof/>
            <w:color w:val="222222"/>
            <w:lang w:val="en-US"/>
          </w:rPr>
          <w:t xml:space="preserve">(cf. </w:t>
        </w:r>
      </w:ins>
      <w:r w:rsidR="007F6DE6">
        <w:rPr>
          <w:rFonts w:ascii="Calibri" w:eastAsia="Times New Roman" w:hAnsi="Calibri" w:cs="Arial"/>
          <w:noProof/>
          <w:color w:val="222222"/>
          <w:lang w:val="en-US"/>
        </w:rPr>
        <w:fldChar w:fldCharType="begin"/>
      </w:r>
      <w:r w:rsidR="007F6DE6">
        <w:rPr>
          <w:rFonts w:ascii="Calibri" w:eastAsia="Times New Roman" w:hAnsi="Calibri" w:cs="Arial"/>
          <w:noProof/>
          <w:color w:val="222222"/>
          <w:lang w:val="en-US"/>
        </w:rPr>
        <w:instrText xml:space="preserve"> HYPERLINK \l "_ENREF_26" \o "Wu, 2009 #5997" </w:instrText>
      </w:r>
      <w:r w:rsidR="007F6DE6">
        <w:rPr>
          <w:rFonts w:ascii="Calibri" w:eastAsia="Times New Roman" w:hAnsi="Calibri" w:cs="Arial"/>
          <w:noProof/>
          <w:color w:val="222222"/>
          <w:lang w:val="en-US"/>
        </w:rPr>
      </w:r>
      <w:r w:rsidR="007F6DE6">
        <w:rPr>
          <w:rFonts w:ascii="Calibri" w:eastAsia="Times New Roman" w:hAnsi="Calibri" w:cs="Arial"/>
          <w:noProof/>
          <w:color w:val="222222"/>
          <w:lang w:val="en-US"/>
        </w:rPr>
        <w:fldChar w:fldCharType="separate"/>
      </w:r>
      <w:ins w:id="192" w:author="Danilo Bzdok" w:date="2018-05-08T17:16:00Z">
        <w:r w:rsidR="007F6DE6">
          <w:rPr>
            <w:rFonts w:ascii="Calibri" w:eastAsia="Times New Roman" w:hAnsi="Calibri" w:cs="Arial"/>
            <w:noProof/>
            <w:color w:val="222222"/>
            <w:lang w:val="en-US"/>
          </w:rPr>
          <w:t>26</w:t>
        </w:r>
      </w:ins>
      <w:r w:rsidR="007F6DE6">
        <w:rPr>
          <w:rFonts w:ascii="Calibri" w:eastAsia="Times New Roman" w:hAnsi="Calibri" w:cs="Arial"/>
          <w:noProof/>
          <w:color w:val="222222"/>
          <w:lang w:val="en-US"/>
        </w:rPr>
        <w:fldChar w:fldCharType="end"/>
      </w:r>
      <w:ins w:id="193" w:author="Danilo Bzdok" w:date="2018-05-08T17:16:00Z">
        <w:r w:rsidR="00AB2AFE">
          <w:rPr>
            <w:rFonts w:ascii="Calibri" w:eastAsia="Times New Roman" w:hAnsi="Calibri" w:cs="Arial"/>
            <w:noProof/>
            <w:color w:val="222222"/>
            <w:lang w:val="en-US"/>
          </w:rPr>
          <w:t xml:space="preserve">, </w:t>
        </w:r>
      </w:ins>
      <w:r w:rsidR="007F6DE6">
        <w:rPr>
          <w:rFonts w:ascii="Calibri" w:eastAsia="Times New Roman" w:hAnsi="Calibri" w:cs="Arial"/>
          <w:noProof/>
          <w:color w:val="222222"/>
          <w:lang w:val="en-US"/>
        </w:rPr>
        <w:fldChar w:fldCharType="begin"/>
      </w:r>
      <w:r w:rsidR="007F6DE6">
        <w:rPr>
          <w:rFonts w:ascii="Calibri" w:eastAsia="Times New Roman" w:hAnsi="Calibri" w:cs="Arial"/>
          <w:noProof/>
          <w:color w:val="222222"/>
          <w:lang w:val="en-US"/>
        </w:rPr>
        <w:instrText xml:space="preserve"> HYPERLINK \l "_ENREF_27" \o "Freedman, 1983 #6539" </w:instrText>
      </w:r>
      <w:r w:rsidR="007F6DE6">
        <w:rPr>
          <w:rFonts w:ascii="Calibri" w:eastAsia="Times New Roman" w:hAnsi="Calibri" w:cs="Arial"/>
          <w:noProof/>
          <w:color w:val="222222"/>
          <w:lang w:val="en-US"/>
        </w:rPr>
      </w:r>
      <w:r w:rsidR="007F6DE6">
        <w:rPr>
          <w:rFonts w:ascii="Calibri" w:eastAsia="Times New Roman" w:hAnsi="Calibri" w:cs="Arial"/>
          <w:noProof/>
          <w:color w:val="222222"/>
          <w:lang w:val="en-US"/>
        </w:rPr>
        <w:fldChar w:fldCharType="separate"/>
      </w:r>
      <w:ins w:id="194" w:author="Danilo Bzdok" w:date="2018-05-08T17:16:00Z">
        <w:r w:rsidR="007F6DE6">
          <w:rPr>
            <w:rFonts w:ascii="Calibri" w:eastAsia="Times New Roman" w:hAnsi="Calibri" w:cs="Arial"/>
            <w:noProof/>
            <w:color w:val="222222"/>
            <w:lang w:val="en-US"/>
          </w:rPr>
          <w:t>27</w:t>
        </w:r>
      </w:ins>
      <w:r w:rsidR="007F6DE6">
        <w:rPr>
          <w:rFonts w:ascii="Calibri" w:eastAsia="Times New Roman" w:hAnsi="Calibri" w:cs="Arial"/>
          <w:noProof/>
          <w:color w:val="222222"/>
          <w:lang w:val="en-US"/>
        </w:rPr>
        <w:fldChar w:fldCharType="end"/>
      </w:r>
      <w:ins w:id="195" w:author="Danilo Bzdok" w:date="2018-05-08T17:16:00Z">
        <w:r w:rsidR="00AB2AFE">
          <w:rPr>
            <w:rFonts w:ascii="Calibri" w:eastAsia="Times New Roman" w:hAnsi="Calibri" w:cs="Arial"/>
            <w:noProof/>
            <w:color w:val="222222"/>
            <w:lang w:val="en-US"/>
          </w:rPr>
          <w:t>)</w:t>
        </w:r>
        <w:r w:rsidR="00AB2AFE">
          <w:rPr>
            <w:rFonts w:ascii="Calibri" w:eastAsia="Times New Roman" w:hAnsi="Calibri" w:cs="Arial"/>
            <w:color w:val="222222"/>
            <w:lang w:val="en-US"/>
          </w:rPr>
          <w:fldChar w:fldCharType="end"/>
        </w:r>
      </w:ins>
      <w:r w:rsidR="008D4B8A">
        <w:rPr>
          <w:rFonts w:ascii="Calibri" w:eastAsia="Times New Roman" w:hAnsi="Calibri" w:cs="Arial"/>
          <w:color w:val="222222"/>
          <w:lang w:val="en-US"/>
        </w:rPr>
        <w:t xml:space="preserve">, rather than carrying out simple linear regression </w:t>
      </w:r>
      <w:del w:id="196" w:author="Danilo Bzdok" w:date="2018-05-08T17:15:00Z">
        <w:r w:rsidR="008D4B8A" w:rsidDel="00AB2AFE">
          <w:rPr>
            <w:rFonts w:ascii="Calibri" w:eastAsia="Times New Roman" w:hAnsi="Calibri" w:cs="Arial"/>
            <w:color w:val="222222"/>
            <w:lang w:val="en-US"/>
          </w:rPr>
          <w:delText xml:space="preserve">based </w:delText>
        </w:r>
      </w:del>
      <w:r w:rsidR="008D4B8A">
        <w:rPr>
          <w:rFonts w:ascii="Calibri" w:eastAsia="Times New Roman" w:hAnsi="Calibri" w:cs="Arial"/>
          <w:color w:val="222222"/>
          <w:lang w:val="en-US"/>
        </w:rPr>
        <w:t xml:space="preserve">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del w:id="197" w:author="Danilo Bzdok" w:date="2018-05-08T17:16:00Z">
        <w:r w:rsidR="008D4B8A" w:rsidDel="00AB2AFE">
          <w:rPr>
            <w:rFonts w:ascii="Calibri" w:eastAsia="Times New Roman" w:hAnsi="Calibri" w:cs="Arial"/>
            <w:color w:val="222222"/>
            <w:lang w:val="en-US"/>
          </w:rPr>
          <w:delText xml:space="preserve"> </w:delText>
        </w:r>
        <w:r w:rsidR="00856DA8" w:rsidDel="00AB2AFE">
          <w:rPr>
            <w:rFonts w:ascii="Calibri" w:eastAsia="Times New Roman" w:hAnsi="Calibri" w:cs="Arial"/>
            <w:color w:val="222222"/>
            <w:lang w:val="en-US"/>
          </w:rPr>
          <w:fldChar w:fldCharType="begin"/>
        </w:r>
        <w:r w:rsidR="00F974E9" w:rsidDel="00AB2AFE">
          <w:rPr>
            <w:rFonts w:ascii="Calibri" w:eastAsia="Times New Roman" w:hAnsi="Calibri" w:cs="Arial"/>
            <w:color w:val="222222"/>
            <w:lang w:val="en-US"/>
          </w:rPr>
          <w:delInstrText xml:space="preserve"> ADDIN EN.CITE &lt;EndNote&gt;&lt;Cite&gt;&lt;Author&gt;Wu&lt;/Author&gt;&lt;Year&gt;2009&lt;/Year&gt;&lt;RecNum&gt;5997&lt;/RecNum&gt;&lt;Prefix&gt;cf. &lt;/Prefix&gt;&lt;DisplayText&gt;(cf. 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delInstrText>
        </w:r>
        <w:r w:rsidR="00856DA8" w:rsidDel="00AB2AFE">
          <w:rPr>
            <w:rFonts w:ascii="Calibri" w:eastAsia="Times New Roman" w:hAnsi="Calibri" w:cs="Arial"/>
            <w:color w:val="222222"/>
            <w:lang w:val="en-US"/>
          </w:rPr>
          <w:fldChar w:fldCharType="separate"/>
        </w:r>
        <w:r w:rsidR="00F974E9" w:rsidDel="00AB2AFE">
          <w:rPr>
            <w:rFonts w:ascii="Calibri" w:eastAsia="Times New Roman" w:hAnsi="Calibri" w:cs="Arial"/>
            <w:noProof/>
            <w:color w:val="222222"/>
            <w:lang w:val="en-US"/>
          </w:rPr>
          <w:delText xml:space="preserve">(cf. </w:delText>
        </w:r>
        <w:r w:rsidR="00DF273A" w:rsidDel="00AB2AFE">
          <w:rPr>
            <w:rFonts w:ascii="Calibri" w:eastAsia="Times New Roman" w:hAnsi="Calibri" w:cs="Arial"/>
            <w:noProof/>
            <w:color w:val="222222"/>
            <w:lang w:val="en-US"/>
          </w:rPr>
          <w:fldChar w:fldCharType="begin"/>
        </w:r>
        <w:r w:rsidR="00DF273A" w:rsidDel="00AB2AFE">
          <w:rPr>
            <w:rFonts w:ascii="Calibri" w:eastAsia="Times New Roman" w:hAnsi="Calibri" w:cs="Arial"/>
            <w:noProof/>
            <w:color w:val="222222"/>
            <w:lang w:val="en-US"/>
          </w:rPr>
          <w:delInstrText xml:space="preserve"> HYPERLINK \l "_ENREF_26" \o "Wu, 2009 #5997" </w:delInstrText>
        </w:r>
        <w:r w:rsidR="00DF273A" w:rsidDel="00AB2AFE">
          <w:rPr>
            <w:rFonts w:ascii="Calibri" w:eastAsia="Times New Roman" w:hAnsi="Calibri" w:cs="Arial"/>
            <w:noProof/>
            <w:color w:val="222222"/>
            <w:lang w:val="en-US"/>
          </w:rPr>
          <w:fldChar w:fldCharType="separate"/>
        </w:r>
        <w:r w:rsidR="00DF273A" w:rsidDel="00AB2AFE">
          <w:rPr>
            <w:rFonts w:ascii="Calibri" w:eastAsia="Times New Roman" w:hAnsi="Calibri" w:cs="Arial"/>
            <w:noProof/>
            <w:color w:val="222222"/>
            <w:lang w:val="en-US"/>
          </w:rPr>
          <w:delText>26</w:delText>
        </w:r>
        <w:r w:rsidR="00DF273A" w:rsidDel="00AB2AFE">
          <w:rPr>
            <w:rFonts w:ascii="Calibri" w:eastAsia="Times New Roman" w:hAnsi="Calibri" w:cs="Arial"/>
            <w:noProof/>
            <w:color w:val="222222"/>
            <w:lang w:val="en-US"/>
          </w:rPr>
          <w:fldChar w:fldCharType="end"/>
        </w:r>
        <w:r w:rsidR="00F974E9" w:rsidDel="00AB2AFE">
          <w:rPr>
            <w:rFonts w:ascii="Calibri" w:eastAsia="Times New Roman" w:hAnsi="Calibri" w:cs="Arial"/>
            <w:noProof/>
            <w:color w:val="222222"/>
            <w:lang w:val="en-US"/>
          </w:rPr>
          <w:delText xml:space="preserve">, </w:delText>
        </w:r>
        <w:r w:rsidR="00DF273A" w:rsidDel="00AB2AFE">
          <w:rPr>
            <w:rFonts w:ascii="Calibri" w:eastAsia="Times New Roman" w:hAnsi="Calibri" w:cs="Arial"/>
            <w:noProof/>
            <w:color w:val="222222"/>
            <w:lang w:val="en-US"/>
          </w:rPr>
          <w:fldChar w:fldCharType="begin"/>
        </w:r>
        <w:r w:rsidR="00DF273A" w:rsidDel="00AB2AFE">
          <w:rPr>
            <w:rFonts w:ascii="Calibri" w:eastAsia="Times New Roman" w:hAnsi="Calibri" w:cs="Arial"/>
            <w:noProof/>
            <w:color w:val="222222"/>
            <w:lang w:val="en-US"/>
          </w:rPr>
          <w:delInstrText xml:space="preserve"> HYPERLINK \l "_ENREF_27" \o "Freedman, 1983 #6539" </w:delInstrText>
        </w:r>
        <w:r w:rsidR="00DF273A" w:rsidDel="00AB2AFE">
          <w:rPr>
            <w:rFonts w:ascii="Calibri" w:eastAsia="Times New Roman" w:hAnsi="Calibri" w:cs="Arial"/>
            <w:noProof/>
            <w:color w:val="222222"/>
            <w:lang w:val="en-US"/>
          </w:rPr>
          <w:fldChar w:fldCharType="separate"/>
        </w:r>
        <w:r w:rsidR="00DF273A" w:rsidDel="00AB2AFE">
          <w:rPr>
            <w:rFonts w:ascii="Calibri" w:eastAsia="Times New Roman" w:hAnsi="Calibri" w:cs="Arial"/>
            <w:noProof/>
            <w:color w:val="222222"/>
            <w:lang w:val="en-US"/>
          </w:rPr>
          <w:delText>27</w:delText>
        </w:r>
        <w:r w:rsidR="00DF273A" w:rsidDel="00AB2AFE">
          <w:rPr>
            <w:rFonts w:ascii="Calibri" w:eastAsia="Times New Roman" w:hAnsi="Calibri" w:cs="Arial"/>
            <w:noProof/>
            <w:color w:val="222222"/>
            <w:lang w:val="en-US"/>
          </w:rPr>
          <w:fldChar w:fldCharType="end"/>
        </w:r>
        <w:r w:rsidR="00F974E9" w:rsidDel="00AB2AFE">
          <w:rPr>
            <w:rFonts w:ascii="Calibri" w:eastAsia="Times New Roman" w:hAnsi="Calibri" w:cs="Arial"/>
            <w:noProof/>
            <w:color w:val="222222"/>
            <w:lang w:val="en-US"/>
          </w:rPr>
          <w:delText>)</w:delText>
        </w:r>
        <w:r w:rsidR="00856DA8" w:rsidDel="00AB2AFE">
          <w:rPr>
            <w:rFonts w:ascii="Calibri" w:eastAsia="Times New Roman" w:hAnsi="Calibri" w:cs="Arial"/>
            <w:color w:val="222222"/>
            <w:lang w:val="en-US"/>
          </w:rPr>
          <w:fldChar w:fldCharType="end"/>
        </w:r>
      </w:del>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28" w:tooltip="Hastie, 2015 #5915" w:history="1">
        <w:r w:rsidR="007F6DE6">
          <w:rPr>
            <w:rFonts w:ascii="Calibri" w:eastAsia="Times New Roman" w:hAnsi="Calibri" w:cs="Arial"/>
            <w:noProof/>
            <w:color w:val="222222"/>
            <w:lang w:val="en-US"/>
          </w:rPr>
          <w:t>28</w:t>
        </w:r>
      </w:hyperlink>
      <w:r w:rsidR="00F974E9">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This </w:t>
      </w:r>
      <w:del w:id="198" w:author="Danilo Bzdok" w:date="2018-05-08T17:19:00Z">
        <w:r w:rsidR="00B10BCB" w:rsidDel="00863514">
          <w:rPr>
            <w:rFonts w:ascii="Calibri" w:eastAsia="Times New Roman" w:hAnsi="Calibri" w:cs="Arial"/>
            <w:color w:val="222222"/>
            <w:lang w:val="en-US"/>
          </w:rPr>
          <w:delText xml:space="preserve">probably most </w:delText>
        </w:r>
      </w:del>
      <w:r w:rsidR="00B10BCB">
        <w:rPr>
          <w:rFonts w:ascii="Calibri" w:eastAsia="Times New Roman" w:hAnsi="Calibri" w:cs="Arial"/>
          <w:color w:val="222222"/>
          <w:lang w:val="en-US"/>
        </w:rPr>
        <w:t xml:space="preserve">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ins w:id="199" w:author="Danilo Bzdok" w:date="2018-05-07T12:40:00Z">
        <w:r w:rsidR="00AB422E">
          <w:rPr>
            <w:rFonts w:ascii="Calibri" w:eastAsia="Times New Roman" w:hAnsi="Calibri" w:cs="Arial"/>
            <w:color w:val="222222"/>
            <w:lang w:val="en-US"/>
          </w:rPr>
          <w:t xml:space="preserve"> ordinary</w:t>
        </w:r>
      </w:ins>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w:t>
      </w:r>
      <w:ins w:id="200" w:author="Danilo Bzdok" w:date="2018-05-07T18:14:00Z">
        <w:r w:rsidR="004D3C5B">
          <w:rPr>
            <w:rFonts w:ascii="Calibri" w:eastAsia="Times New Roman" w:hAnsi="Calibri" w:cs="Arial"/>
            <w:color w:val="222222"/>
            <w:lang w:val="en-US"/>
          </w:rPr>
          <w:t>s</w:t>
        </w:r>
      </w:ins>
      <w:del w:id="201" w:author="Danilo Bzdok" w:date="2018-05-07T18:14:00Z">
        <w:r w:rsidR="00A40812" w:rsidRPr="00204A45" w:rsidDel="004D3C5B">
          <w:rPr>
            <w:rFonts w:ascii="Calibri" w:eastAsia="Times New Roman" w:hAnsi="Calibri" w:cs="Arial"/>
            <w:color w:val="222222"/>
            <w:lang w:val="en-US"/>
          </w:rPr>
          <w:delText>d</w:delText>
        </w:r>
      </w:del>
      <w:r w:rsidR="00A40812" w:rsidRPr="00204A45">
        <w:rPr>
          <w:rFonts w:ascii="Calibri" w:eastAsia="Times New Roman" w:hAnsi="Calibri" w:cs="Arial"/>
          <w:color w:val="222222"/>
          <w:lang w:val="en-US"/>
        </w:rPr>
        <w:t xml:space="preserve">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E618C1"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417C49F8"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 xml:space="preserve">measured for </w:t>
      </w:r>
      <w:proofErr w:type="gramStart"/>
      <w:r w:rsidR="00553AB8" w:rsidRPr="00204A45">
        <w:rPr>
          <w:rFonts w:ascii="Calibri" w:eastAsia="Times New Roman" w:hAnsi="Calibri" w:cs="Arial"/>
          <w:color w:val="222222"/>
          <w:lang w:val="en-US"/>
        </w:rPr>
        <w:t>each individual</w:t>
      </w:r>
      <w:proofErr w:type="gramEnd"/>
      <w:r w:rsidR="00553AB8"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t>
      </w:r>
      <m:oMath>
        <m:sSub>
          <m:sSubPr>
            <m:ctrlPr>
              <w:ins w:id="202" w:author="Danilo Bzdok" w:date="2018-05-07T18:15:00Z">
                <w:rPr>
                  <w:rFonts w:ascii="Cambria Math" w:eastAsia="Times New Roman" w:hAnsi="Cambria Math" w:cs="Arial"/>
                  <w:i/>
                  <w:color w:val="222222"/>
                  <w:lang w:val="en-US"/>
                </w:rPr>
              </w:ins>
            </m:ctrlPr>
          </m:sSubPr>
          <m:e>
            <w:ins w:id="203" w:author="Danilo Bzdok" w:date="2018-05-07T18:15:00Z">
              <m:r>
                <w:rPr>
                  <w:rFonts w:ascii="Cambria Math" w:eastAsia="Times New Roman" w:hAnsi="Cambria Math" w:cs="Arial"/>
                  <w:color w:val="222222"/>
                  <w:lang w:val="en-US"/>
                </w:rPr>
                <m:t>x</m:t>
              </m:r>
            </w:ins>
          </m:e>
          <m:sub/>
        </m:sSub>
      </m:oMath>
      <w:ins w:id="204" w:author="Danilo Bzdok" w:date="2018-05-07T18:15:00Z">
        <w:r w:rsidR="004D3C5B">
          <w:rPr>
            <w:rFonts w:ascii="Calibri" w:eastAsia="Times New Roman" w:hAnsi="Calibri" w:cs="Arial"/>
            <w:color w:val="222222"/>
            <w:lang w:val="en-US"/>
          </w:rPr>
          <w:t xml:space="preserve"> </w:t>
        </w:r>
      </w:ins>
      <w:r w:rsidR="003D2484">
        <w:rPr>
          <w:rFonts w:ascii="Calibri" w:eastAsia="Times New Roman" w:hAnsi="Calibri" w:cs="Arial"/>
          <w:color w:val="222222"/>
          <w:lang w:val="en-US"/>
        </w:rPr>
        <w:t>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is estimated by fitting the</w:t>
      </w:r>
      <w:del w:id="205" w:author="Danilo Bzdok" w:date="2018-05-09T22:55:00Z">
        <w:r w:rsidR="00BD4730" w:rsidRPr="00204A45" w:rsidDel="0051368A">
          <w:rPr>
            <w:rFonts w:ascii="Calibri" w:eastAsia="Times New Roman" w:hAnsi="Calibri" w:cs="Arial"/>
            <w:color w:val="222222"/>
            <w:lang w:val="en-US"/>
          </w:rPr>
          <w:delText xml:space="preserve"> </w:delText>
        </w:r>
        <w:r w:rsidR="008B2A70" w:rsidDel="0051368A">
          <w:rPr>
            <w:rFonts w:ascii="Calibri" w:eastAsia="Times New Roman" w:hAnsi="Calibri" w:cs="Arial"/>
            <w:color w:val="222222"/>
            <w:lang w:val="en-US"/>
          </w:rPr>
          <w:delText>(</w:delText>
        </w:r>
        <w:r w:rsidR="00BD4730" w:rsidRPr="00204A45" w:rsidDel="0051368A">
          <w:rPr>
            <w:rFonts w:ascii="Calibri" w:eastAsia="Times New Roman" w:hAnsi="Calibri" w:cs="Arial"/>
            <w:color w:val="222222"/>
            <w:lang w:val="en-US"/>
          </w:rPr>
          <w:delText>randomly initialized</w:delText>
        </w:r>
        <w:r w:rsidR="008B2A70" w:rsidDel="0051368A">
          <w:rPr>
            <w:rFonts w:ascii="Calibri" w:eastAsia="Times New Roman" w:hAnsi="Calibri" w:cs="Arial"/>
            <w:color w:val="222222"/>
            <w:lang w:val="en-US"/>
          </w:rPr>
          <w:delText>)</w:delText>
        </w:r>
      </w:del>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ins w:id="206" w:author="Danilo Bzdok" w:date="2018-05-07T12:41:00Z">
        <w:r w:rsidR="00AB422E">
          <w:rPr>
            <w:rFonts w:ascii="Calibri" w:eastAsia="Times New Roman" w:hAnsi="Calibri" w:cs="Arial"/>
            <w:lang w:val="en-US"/>
          </w:rPr>
          <w:t xml:space="preserve">Given that the other variables are also present in the model, </w:t>
        </w:r>
        <w:r w:rsidR="00AB422E">
          <w:rPr>
            <w:rFonts w:ascii="Calibri" w:hAnsi="Calibri" w:cs="Arial"/>
            <w:color w:val="000000"/>
            <w:lang w:val="en-US" w:eastAsia="en-US"/>
          </w:rPr>
          <w:t>t</w:t>
        </w:r>
      </w:ins>
      <w:del w:id="207" w:author="Danilo Bzdok" w:date="2018-05-07T12:41:00Z">
        <w:r w:rsidR="00C819FB" w:rsidDel="00AB422E">
          <w:rPr>
            <w:rFonts w:ascii="Calibri" w:hAnsi="Calibri" w:cs="Arial"/>
            <w:color w:val="000000"/>
            <w:lang w:val="en-US" w:eastAsia="en-US"/>
          </w:rPr>
          <w:delText>T</w:delText>
        </w:r>
      </w:del>
      <w:r w:rsidR="00C819FB">
        <w:rPr>
          <w:rFonts w:ascii="Calibri" w:hAnsi="Calibri" w:cs="Arial"/>
          <w:color w:val="000000"/>
          <w:lang w:val="en-US" w:eastAsia="en-US"/>
        </w:rPr>
        <w: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del w:id="208" w:author="Danilo Bzdok" w:date="2018-05-09T22:56:00Z">
        <w:r w:rsidR="00766769" w:rsidRPr="00204A45" w:rsidDel="00833A94">
          <w:rPr>
            <w:rFonts w:ascii="Calibri" w:eastAsia="Times New Roman" w:hAnsi="Calibri" w:cs="Arial"/>
            <w:color w:val="222222"/>
            <w:lang w:val="en-US"/>
          </w:rPr>
          <w:delText xml:space="preserve">Mechanisms </w:delText>
        </w:r>
      </w:del>
      <w:ins w:id="209" w:author="Danilo Bzdok" w:date="2018-05-09T22:56:00Z">
        <w:r w:rsidR="00833A94">
          <w:rPr>
            <w:rFonts w:ascii="Calibri" w:eastAsia="Times New Roman" w:hAnsi="Calibri" w:cs="Arial"/>
            <w:color w:val="222222"/>
            <w:lang w:val="en-US"/>
          </w:rPr>
          <w:t>The probability model</w:t>
        </w:r>
        <w:r w:rsidR="00833A94" w:rsidRPr="00204A45">
          <w:rPr>
            <w:rFonts w:ascii="Calibri" w:eastAsia="Times New Roman" w:hAnsi="Calibri" w:cs="Arial"/>
            <w:color w:val="222222"/>
            <w:lang w:val="en-US"/>
          </w:rPr>
          <w:t xml:space="preserve"> </w:t>
        </w:r>
      </w:ins>
      <w:del w:id="210" w:author="Danilo Bzdok" w:date="2018-05-09T22:56:00Z">
        <w:r w:rsidR="00766769" w:rsidRPr="00204A45" w:rsidDel="00833A94">
          <w:rPr>
            <w:rFonts w:ascii="Calibri" w:eastAsia="Times New Roman" w:hAnsi="Calibri" w:cs="Arial"/>
            <w:color w:val="222222"/>
            <w:lang w:val="en-US"/>
          </w:rPr>
          <w:delText xml:space="preserve">in the data are </w:delText>
        </w:r>
      </w:del>
      <w:r w:rsidR="00766769" w:rsidRPr="00204A45">
        <w:rPr>
          <w:rFonts w:ascii="Calibri" w:eastAsia="Times New Roman" w:hAnsi="Calibri" w:cs="Arial"/>
          <w:color w:val="222222"/>
          <w:lang w:val="en-US"/>
        </w:rPr>
        <w:t xml:space="preserve">assumed </w:t>
      </w:r>
      <w:del w:id="211" w:author="Danilo Bzdok" w:date="2018-05-09T22:56:00Z">
        <w:r w:rsidR="00766769" w:rsidRPr="00204A45" w:rsidDel="00833A94">
          <w:rPr>
            <w:rFonts w:ascii="Calibri" w:eastAsia="Times New Roman" w:hAnsi="Calibri" w:cs="Arial"/>
            <w:color w:val="222222"/>
            <w:lang w:val="en-US"/>
          </w:rPr>
          <w:delText xml:space="preserve">to be </w:delText>
        </w:r>
      </w:del>
      <w:ins w:id="212" w:author="Danilo Bzdok" w:date="2018-05-09T22:56:00Z">
        <w:r w:rsidR="00833A94">
          <w:rPr>
            <w:rFonts w:ascii="Calibri" w:eastAsia="Times New Roman" w:hAnsi="Calibri" w:cs="Arial"/>
            <w:color w:val="222222"/>
            <w:lang w:val="en-US"/>
          </w:rPr>
          <w:t xml:space="preserve">that the data are </w:t>
        </w:r>
      </w:ins>
      <w:r w:rsidR="00766769" w:rsidRPr="00204A45">
        <w:rPr>
          <w:rFonts w:ascii="Calibri" w:eastAsia="Times New Roman" w:hAnsi="Calibri" w:cs="Arial"/>
          <w:color w:val="222222"/>
          <w:lang w:val="en-US"/>
        </w:rPr>
        <w:t xml:space="preserve">sufficiently described by means and variances </w:t>
      </w:r>
      <w:del w:id="213" w:author="Danilo Bzdok" w:date="2018-05-09T22:57:00Z">
        <w:r w:rsidR="00766769" w:rsidRPr="00204A45" w:rsidDel="00833A94">
          <w:rPr>
            <w:rFonts w:ascii="Calibri" w:eastAsia="Times New Roman" w:hAnsi="Calibri" w:cs="Arial"/>
            <w:color w:val="222222"/>
            <w:lang w:val="en-US"/>
          </w:rPr>
          <w:delText xml:space="preserve">as parts of the probability model </w:delText>
        </w:r>
      </w:del>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7F6DE6">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proofErr w:type="gramStart"/>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input</w:t>
      </w:r>
      <w:proofErr w:type="gramEnd"/>
      <w:r w:rsidR="005773F6" w:rsidRPr="00204A45">
        <w:rPr>
          <w:rFonts w:ascii="Calibri" w:eastAsia="Times New Roman" w:hAnsi="Calibri" w:cs="Arial"/>
          <w:color w:val="222222"/>
          <w:lang w:val="en-US"/>
        </w:rPr>
        <w:t xml:space="preserve">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42AF34F7"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w:t>
      </w:r>
      <w:proofErr w:type="spellStart"/>
      <w:r w:rsidR="00EA08DA" w:rsidRPr="00204A45">
        <w:rPr>
          <w:rFonts w:ascii="Calibri" w:hAnsi="Calibri" w:cs="Arial"/>
          <w:color w:val="000000"/>
          <w:lang w:val="en-US" w:eastAsia="en-US"/>
        </w:rPr>
        <w:t>tly</w:t>
      </w:r>
      <w:proofErr w:type="spellEnd"/>
      <w:r w:rsidR="00EA08DA" w:rsidRPr="00204A45">
        <w:rPr>
          <w:rFonts w:ascii="Calibri" w:hAnsi="Calibri" w:cs="Arial"/>
          <w:color w:val="000000"/>
          <w:lang w:val="en-US" w:eastAsia="en-US"/>
        </w:rPr>
        <w:t xml:space="preserve"> important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29" w:tooltip="Gelman, 2007 #7004" w:history="1">
        <w:r w:rsidR="007F6DE6">
          <w:rPr>
            <w:rFonts w:ascii="Calibri" w:eastAsia="Times New Roman" w:hAnsi="Calibri" w:cs="Arial"/>
            <w:noProof/>
            <w:color w:val="222222"/>
            <w:lang w:val="en-US"/>
          </w:rPr>
          <w:t>29</w:t>
        </w:r>
      </w:hyperlink>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w:t>
      </w:r>
      <w:del w:id="214" w:author="Danilo Bzdok" w:date="2018-05-07T18:16:00Z">
        <w:r w:rsidR="00D740C2" w:rsidRPr="00204A45" w:rsidDel="00D17FBF">
          <w:rPr>
            <w:rStyle w:val="s2"/>
            <w:rFonts w:ascii="Calibri" w:hAnsi="Calibri"/>
            <w:color w:val="000000" w:themeColor="text1"/>
            <w:lang w:val="en-US"/>
          </w:rPr>
          <w:delText xml:space="preserve">under </w:delText>
        </w:r>
      </w:del>
      <w:ins w:id="215" w:author="Danilo Bzdok" w:date="2018-05-07T18:16:00Z">
        <w:r w:rsidR="00D17FBF">
          <w:rPr>
            <w:rStyle w:val="s2"/>
            <w:rFonts w:ascii="Calibri" w:hAnsi="Calibri"/>
            <w:color w:val="000000" w:themeColor="text1"/>
            <w:lang w:val="en-US"/>
          </w:rPr>
          <w:t>from</w:t>
        </w:r>
        <w:r w:rsidR="00D17FBF" w:rsidRPr="00204A45">
          <w:rPr>
            <w:rStyle w:val="s2"/>
            <w:rFonts w:ascii="Calibri" w:hAnsi="Calibri"/>
            <w:color w:val="000000" w:themeColor="text1"/>
            <w:lang w:val="en-US"/>
          </w:rPr>
          <w:t xml:space="preserve"> </w:t>
        </w:r>
      </w:ins>
      <w:r w:rsidR="00D740C2" w:rsidRPr="00204A45">
        <w:rPr>
          <w:rStyle w:val="s2"/>
          <w:rFonts w:ascii="Calibri" w:hAnsi="Calibri"/>
          <w:color w:val="000000" w:themeColor="text1"/>
          <w:lang w:val="en-US"/>
        </w:rPr>
        <w:t xml:space="preserve">the null-hypothesis (e.g., a gene is not associated with schizophrenia) </w:t>
      </w:r>
      <w:del w:id="216" w:author="Danilo Bzdok" w:date="2018-05-07T18:16:00Z">
        <w:r w:rsidR="00D740C2" w:rsidRPr="00204A45" w:rsidDel="00D17FBF">
          <w:rPr>
            <w:rStyle w:val="s2"/>
            <w:rFonts w:ascii="Calibri" w:hAnsi="Calibri"/>
            <w:color w:val="000000" w:themeColor="text1"/>
            <w:lang w:val="en-US"/>
          </w:rPr>
          <w:delText>in opposition to</w:delText>
        </w:r>
      </w:del>
      <w:ins w:id="217" w:author="Danilo Bzdok" w:date="2018-05-07T18:16:00Z">
        <w:r w:rsidR="00D17FBF">
          <w:rPr>
            <w:rStyle w:val="s2"/>
            <w:rFonts w:ascii="Calibri" w:hAnsi="Calibri"/>
            <w:color w:val="000000" w:themeColor="text1"/>
            <w:lang w:val="en-US"/>
          </w:rPr>
          <w:t>in line with</w:t>
        </w:r>
      </w:ins>
      <w:r w:rsidR="00D740C2" w:rsidRPr="00204A45">
        <w:rPr>
          <w:rStyle w:val="s2"/>
          <w:rFonts w:ascii="Calibri" w:hAnsi="Calibri"/>
          <w:color w:val="000000" w:themeColor="text1"/>
          <w:lang w:val="en-US"/>
        </w:rPr>
        <w:t xml:space="preserve"> the alternative hypothesis (e.g., a gene is associated with schizophrenia). The ensuing </w:t>
      </w:r>
      <w:r w:rsidR="00D740C2" w:rsidRPr="00617311">
        <w:rPr>
          <w:rStyle w:val="s2"/>
          <w:rFonts w:ascii="Calibri" w:hAnsi="Calibri"/>
          <w:color w:val="000000" w:themeColor="text1"/>
          <w:lang w:val="en-US"/>
        </w:rPr>
        <w:t>p</w:t>
      </w:r>
      <w:r w:rsidR="00127EAD">
        <w:rPr>
          <w:rStyle w:val="s2"/>
          <w:rFonts w:ascii="Calibri" w:hAnsi="Calibri"/>
          <w:color w:val="000000" w:themeColor="text1"/>
          <w:lang w:val="en-US"/>
        </w:rPr>
        <w:t>-value</w:t>
      </w:r>
      <w:ins w:id="218" w:author="Danilo Bzdok" w:date="2018-05-07T17:51:00Z">
        <w:r w:rsidR="006B546D">
          <w:rPr>
            <w:rStyle w:val="s2"/>
            <w:rFonts w:ascii="Calibri" w:hAnsi="Calibri"/>
            <w:color w:val="000000" w:themeColor="text1"/>
            <w:lang w:val="en-US"/>
          </w:rPr>
          <w:t>s</w:t>
        </w:r>
      </w:ins>
      <w:r w:rsidR="00127EAD">
        <w:rPr>
          <w:rStyle w:val="s2"/>
          <w:rFonts w:ascii="Calibri" w:hAnsi="Calibri"/>
          <w:color w:val="000000" w:themeColor="text1"/>
          <w:lang w:val="en-US"/>
        </w:rPr>
        <w:t xml:space="preserve"> for </w:t>
      </w:r>
      <w:del w:id="219" w:author="Danilo Bzdok" w:date="2018-05-07T17:51:00Z">
        <w:r w:rsidR="00127EAD" w:rsidDel="006B546D">
          <w:rPr>
            <w:rStyle w:val="s2"/>
            <w:rFonts w:ascii="Calibri" w:hAnsi="Calibri"/>
            <w:color w:val="000000" w:themeColor="text1"/>
            <w:lang w:val="en-US"/>
          </w:rPr>
          <w:delText xml:space="preserve">each </w:delText>
        </w:r>
      </w:del>
      <w:ins w:id="220" w:author="Danilo Bzdok" w:date="2018-05-07T17:51:00Z">
        <w:r w:rsidR="006B546D">
          <w:rPr>
            <w:rStyle w:val="s2"/>
            <w:rFonts w:ascii="Calibri" w:hAnsi="Calibri"/>
            <w:color w:val="000000" w:themeColor="text1"/>
            <w:lang w:val="en-US"/>
          </w:rPr>
          <w:t xml:space="preserve">the </w:t>
        </w:r>
      </w:ins>
      <w:r w:rsidR="00127EAD">
        <w:rPr>
          <w:rStyle w:val="s2"/>
          <w:rFonts w:ascii="Calibri" w:hAnsi="Calibri"/>
          <w:color w:val="000000" w:themeColor="text1"/>
          <w:lang w:val="en-US"/>
        </w:rPr>
        <w:t>input variable</w:t>
      </w:r>
      <w:ins w:id="221" w:author="Danilo Bzdok" w:date="2018-05-07T17:51:00Z">
        <w:r w:rsidR="006B546D">
          <w:rPr>
            <w:rStyle w:val="s2"/>
            <w:rFonts w:ascii="Calibri" w:hAnsi="Calibri"/>
            <w:color w:val="000000" w:themeColor="text1"/>
            <w:lang w:val="en-US"/>
          </w:rPr>
          <w:t>s</w:t>
        </w:r>
      </w:ins>
      <w:r w:rsidR="00127EAD">
        <w:rPr>
          <w:rStyle w:val="s2"/>
          <w:rFonts w:ascii="Calibri" w:hAnsi="Calibri"/>
          <w:color w:val="000000" w:themeColor="text1"/>
          <w:lang w:val="en-US"/>
        </w:rPr>
        <w:t xml:space="preserve"> indicated</w:t>
      </w:r>
      <w:r w:rsidR="00D740C2" w:rsidRPr="00204A45">
        <w:rPr>
          <w:rStyle w:val="s2"/>
          <w:rFonts w:ascii="Calibri" w:hAnsi="Calibri"/>
          <w:color w:val="000000" w:themeColor="text1"/>
          <w:lang w:val="en-US"/>
        </w:rPr>
        <w:t xml:space="preserve"> whether </w:t>
      </w:r>
      <w:ins w:id="222" w:author="Danilo Bzdok" w:date="2018-05-07T17:54:00Z">
        <w:r w:rsidR="00EE2793">
          <w:rPr>
            <w:rStyle w:val="s2"/>
            <w:rFonts w:ascii="Calibri" w:hAnsi="Calibri"/>
            <w:color w:val="000000" w:themeColor="text1"/>
            <w:lang w:val="en-US"/>
          </w:rPr>
          <w:t xml:space="preserve">our </w:t>
        </w:r>
      </w:ins>
      <w:r w:rsidR="00D740C2" w:rsidRPr="00204A45">
        <w:rPr>
          <w:rStyle w:val="s2"/>
          <w:rFonts w:ascii="Calibri" w:hAnsi="Calibri"/>
          <w:color w:val="000000" w:themeColor="text1"/>
          <w:lang w:val="en-US"/>
        </w:rPr>
        <w:t xml:space="preserve">data </w:t>
      </w:r>
      <w:del w:id="223" w:author="Danilo Bzdok" w:date="2018-05-07T17:54:00Z">
        <w:r w:rsidR="00D740C2" w:rsidRPr="00204A45" w:rsidDel="00EE2793">
          <w:rPr>
            <w:rStyle w:val="s2"/>
            <w:rFonts w:ascii="Calibri" w:hAnsi="Calibri"/>
            <w:color w:val="000000" w:themeColor="text1"/>
            <w:lang w:val="en-US"/>
          </w:rPr>
          <w:delText xml:space="preserve">from the subject sample at hand </w:delText>
        </w:r>
      </w:del>
      <w:del w:id="224" w:author="Danilo Bzdok" w:date="2018-05-07T17:27:00Z">
        <w:r w:rsidR="00127EAD" w:rsidDel="005C38C9">
          <w:rPr>
            <w:rStyle w:val="s2"/>
            <w:rFonts w:ascii="Calibri" w:hAnsi="Calibri"/>
            <w:color w:val="000000" w:themeColor="text1"/>
            <w:lang w:val="en-US"/>
          </w:rPr>
          <w:delText>were</w:delText>
        </w:r>
        <w:r w:rsidR="00D740C2" w:rsidRPr="00204A45" w:rsidDel="005C38C9">
          <w:rPr>
            <w:rStyle w:val="s2"/>
            <w:rFonts w:ascii="Calibri" w:hAnsi="Calibri"/>
            <w:color w:val="000000" w:themeColor="text1"/>
            <w:lang w:val="en-US"/>
          </w:rPr>
          <w:delText xml:space="preserve"> too extreme to occur under</w:delText>
        </w:r>
      </w:del>
      <w:ins w:id="225" w:author="Danilo Bzdok" w:date="2018-05-07T17:54:00Z">
        <w:r w:rsidR="00A337E6">
          <w:rPr>
            <w:rStyle w:val="s2"/>
            <w:rFonts w:ascii="Calibri" w:hAnsi="Calibri"/>
            <w:color w:val="000000" w:themeColor="text1"/>
            <w:lang w:val="en-US"/>
          </w:rPr>
          <w:t>provides</w:t>
        </w:r>
        <w:r w:rsidR="00EE2793">
          <w:rPr>
            <w:rStyle w:val="s2"/>
            <w:rFonts w:ascii="Calibri" w:hAnsi="Calibri"/>
            <w:color w:val="000000" w:themeColor="text1"/>
            <w:lang w:val="en-US"/>
          </w:rPr>
          <w:t xml:space="preserve"> enough evidence against</w:t>
        </w:r>
      </w:ins>
      <w:r w:rsidR="00D740C2" w:rsidRPr="00204A45">
        <w:rPr>
          <w:rStyle w:val="s2"/>
          <w:rFonts w:ascii="Calibri" w:hAnsi="Calibri"/>
          <w:color w:val="000000" w:themeColor="text1"/>
          <w:lang w:val="en-US"/>
        </w:rPr>
        <w:t xml:space="preserve"> the null hypothesis</w:t>
      </w:r>
      <w:r w:rsidR="00127EAD">
        <w:rPr>
          <w:rStyle w:val="s2"/>
          <w:rFonts w:ascii="Calibri" w:hAnsi="Calibri"/>
          <w:color w:val="000000" w:themeColor="text1"/>
          <w:lang w:val="en-US"/>
        </w:rPr>
        <w:t xml:space="preserve"> of no relevan</w:t>
      </w:r>
      <w:ins w:id="226" w:author="Danilo Bzdok" w:date="2018-05-07T17:48:00Z">
        <w:r w:rsidR="00CA3ADE">
          <w:rPr>
            <w:rStyle w:val="s2"/>
            <w:rFonts w:ascii="Calibri" w:hAnsi="Calibri"/>
            <w:color w:val="000000" w:themeColor="text1"/>
            <w:lang w:val="en-US"/>
          </w:rPr>
          <w:t>t relationship</w:t>
        </w:r>
      </w:ins>
      <w:del w:id="227" w:author="Danilo Bzdok" w:date="2018-05-07T17:48:00Z">
        <w:r w:rsidR="00127EAD" w:rsidDel="00CA3ADE">
          <w:rPr>
            <w:rStyle w:val="s2"/>
            <w:rFonts w:ascii="Calibri" w:hAnsi="Calibri"/>
            <w:color w:val="000000" w:themeColor="text1"/>
            <w:lang w:val="en-US"/>
          </w:rPr>
          <w:delText>ce</w:delText>
        </w:r>
      </w:del>
      <w:r w:rsidR="00D740C2" w:rsidRPr="00204A45">
        <w:rPr>
          <w:rStyle w:val="s2"/>
          <w:rFonts w:ascii="Calibri" w:hAnsi="Calibri"/>
          <w:color w:val="000000" w:themeColor="text1"/>
          <w:lang w:val="en-US"/>
        </w:rPr>
        <w:t xml:space="preserve">. </w:t>
      </w:r>
      <w:del w:id="228" w:author="Danilo Bzdok" w:date="2018-05-07T17:20:00Z">
        <w:r w:rsidR="009262E3" w:rsidDel="00AA7DBB">
          <w:rPr>
            <w:rFonts w:ascii="Calibri" w:eastAsia="Times New Roman" w:hAnsi="Calibri" w:cs="Arial"/>
            <w:color w:val="222222"/>
            <w:lang w:val="en-US"/>
          </w:rPr>
          <w:delText>For each input variable,</w:delText>
        </w:r>
        <w:r w:rsidR="00D740C2" w:rsidRPr="00204A45" w:rsidDel="00AA7DBB">
          <w:rPr>
            <w:rFonts w:ascii="Calibri" w:eastAsia="Times New Roman" w:hAnsi="Calibri" w:cs="Arial"/>
            <w:color w:val="222222"/>
            <w:lang w:val="en-US"/>
          </w:rPr>
          <w:delText xml:space="preserve"> t</w:delText>
        </w:r>
      </w:del>
      <w:ins w:id="229" w:author="Danilo Bzdok" w:date="2018-05-07T17:20:00Z">
        <w:r w:rsidR="00AA7DBB">
          <w:rPr>
            <w:rFonts w:ascii="Calibri" w:eastAsia="Times New Roman" w:hAnsi="Calibri" w:cs="Arial"/>
            <w:color w:val="222222"/>
            <w:lang w:val="en-US"/>
          </w:rPr>
          <w:t>T</w:t>
        </w:r>
      </w:ins>
      <w:r w:rsidR="00D740C2" w:rsidRPr="00204A45">
        <w:rPr>
          <w:rFonts w:ascii="Calibri" w:eastAsia="Times New Roman" w:hAnsi="Calibri" w:cs="Arial"/>
          <w:color w:val="222222"/>
          <w:lang w:val="en-US"/>
        </w:rPr>
        <w:t xml:space="preserve">he </w:t>
      </w:r>
      <w:r w:rsidR="009262E3">
        <w:rPr>
          <w:rFonts w:ascii="Calibri" w:eastAsia="Times New Roman" w:hAnsi="Calibri" w:cs="Arial"/>
          <w:color w:val="222222"/>
          <w:lang w:val="en-US"/>
        </w:rPr>
        <w:t xml:space="preserve">approach </w:t>
      </w:r>
      <w:proofErr w:type="spellStart"/>
      <w:r w:rsidR="009262E3">
        <w:rPr>
          <w:rFonts w:ascii="Calibri" w:eastAsia="Times New Roman" w:hAnsi="Calibri" w:cs="Arial"/>
          <w:color w:val="222222"/>
          <w:lang w:val="en-US"/>
        </w:rPr>
        <w:t>attempt</w:t>
      </w:r>
      <w:ins w:id="230" w:author="Danilo Bzdok" w:date="2018-05-07T17:55:00Z">
        <w:r w:rsidR="00A337E6">
          <w:rPr>
            <w:rFonts w:ascii="Calibri" w:eastAsia="Times New Roman" w:hAnsi="Calibri" w:cs="Arial"/>
            <w:color w:val="222222"/>
            <w:lang w:val="en-US"/>
          </w:rPr>
          <w:t>es</w:t>
        </w:r>
      </w:ins>
      <w:proofErr w:type="spellEnd"/>
      <w:del w:id="231" w:author="Danilo Bzdok" w:date="2018-05-07T17:54:00Z">
        <w:r w:rsidR="009262E3" w:rsidDel="00EE2793">
          <w:rPr>
            <w:rFonts w:ascii="Calibri" w:eastAsia="Times New Roman" w:hAnsi="Calibri" w:cs="Arial"/>
            <w:color w:val="222222"/>
            <w:lang w:val="en-US"/>
          </w:rPr>
          <w:delText>s</w:delText>
        </w:r>
      </w:del>
      <w:r w:rsidR="005B70FD">
        <w:rPr>
          <w:rFonts w:ascii="Calibri" w:eastAsia="Times New Roman" w:hAnsi="Calibri" w:cs="Arial"/>
          <w:color w:val="222222"/>
          <w:lang w:val="en-US"/>
        </w:rPr>
        <w:t xml:space="preserve"> to </w:t>
      </w:r>
      <w:r w:rsidR="005B70FD" w:rsidRPr="00617311">
        <w:rPr>
          <w:rFonts w:ascii="Calibri" w:eastAsia="Times New Roman" w:hAnsi="Calibri" w:cs="Arial"/>
          <w:color w:val="FF0000"/>
          <w:lang w:val="en-US"/>
        </w:rPr>
        <w:t>reject the</w:t>
      </w:r>
      <w:r w:rsidR="009262E3" w:rsidRPr="00617311">
        <w:rPr>
          <w:rFonts w:ascii="Calibri" w:eastAsia="Times New Roman" w:hAnsi="Calibri" w:cs="Arial"/>
          <w:color w:val="FF0000"/>
          <w:lang w:val="en-US"/>
        </w:rPr>
        <w:t xml:space="preserve"> </w:t>
      </w:r>
      <w:r w:rsidR="00D740C2" w:rsidRPr="00617311">
        <w:rPr>
          <w:rFonts w:ascii="Calibri" w:eastAsia="Times New Roman" w:hAnsi="Calibri" w:cs="Arial"/>
          <w:color w:val="FF0000"/>
          <w:lang w:val="en-US"/>
        </w:rPr>
        <w:t xml:space="preserve">null hypothesis that the </w:t>
      </w:r>
      <w:del w:id="232" w:author="Danilo Bzdok" w:date="2018-05-07T17:20:00Z">
        <w:r w:rsidR="005B70FD" w:rsidRPr="00617311" w:rsidDel="002D0742">
          <w:rPr>
            <w:rFonts w:ascii="Calibri" w:eastAsia="Times New Roman" w:hAnsi="Calibri" w:cs="Arial"/>
            <w:color w:val="FF0000"/>
            <w:lang w:val="en-US"/>
          </w:rPr>
          <w:delText xml:space="preserve">corresponding </w:delText>
        </w:r>
      </w:del>
      <w:r w:rsidR="00D740C2" w:rsidRPr="00617311">
        <w:rPr>
          <w:rFonts w:ascii="Calibri" w:eastAsia="Times New Roman" w:hAnsi="Calibri" w:cs="Arial"/>
          <w:color w:val="FF0000"/>
          <w:lang w:val="en-US"/>
        </w:rPr>
        <w:t xml:space="preserve">beta </w:t>
      </w:r>
      <w:r w:rsidR="004657AE" w:rsidRPr="00617311">
        <w:rPr>
          <w:rFonts w:ascii="Calibri" w:eastAsia="Times New Roman" w:hAnsi="Calibri" w:cs="Arial"/>
          <w:color w:val="FF0000"/>
          <w:lang w:val="en-US"/>
        </w:rPr>
        <w:t>coefficient</w:t>
      </w:r>
      <w:ins w:id="233" w:author="Danilo Bzdok" w:date="2018-05-07T17:51:00Z">
        <w:r w:rsidR="006B546D">
          <w:rPr>
            <w:rFonts w:ascii="Calibri" w:eastAsia="Times New Roman" w:hAnsi="Calibri" w:cs="Arial"/>
            <w:color w:val="FF0000"/>
            <w:lang w:val="en-US"/>
          </w:rPr>
          <w:t>s</w:t>
        </w:r>
      </w:ins>
      <w:r w:rsidR="004657AE" w:rsidRPr="00617311">
        <w:rPr>
          <w:rFonts w:ascii="Calibri" w:eastAsia="Times New Roman" w:hAnsi="Calibri" w:cs="Arial"/>
          <w:color w:val="FF0000"/>
          <w:lang w:val="en-US"/>
        </w:rPr>
        <w:t xml:space="preserve"> </w:t>
      </w:r>
      <w:del w:id="234" w:author="Danilo Bzdok" w:date="2018-05-07T17:20:00Z">
        <w:r w:rsidR="00D740C2" w:rsidRPr="00617311" w:rsidDel="002D0742">
          <w:rPr>
            <w:rFonts w:ascii="Calibri" w:eastAsia="Times New Roman" w:hAnsi="Calibri" w:cs="Arial"/>
            <w:color w:val="FF0000"/>
            <w:lang w:val="en-US"/>
          </w:rPr>
          <w:delText xml:space="preserve">at hand deviates from </w:delText>
        </w:r>
        <w:r w:rsidR="005B70FD" w:rsidRPr="00617311" w:rsidDel="002D0742">
          <w:rPr>
            <w:rFonts w:ascii="Calibri" w:eastAsia="Times New Roman" w:hAnsi="Calibri" w:cs="Arial"/>
            <w:color w:val="FF0000"/>
            <w:lang w:val="en-US"/>
          </w:rPr>
          <w:delText>chance</w:delText>
        </w:r>
      </w:del>
      <w:ins w:id="235" w:author="Danilo Bzdok" w:date="2018-05-07T18:05:00Z">
        <w:r w:rsidR="00AD358C">
          <w:rPr>
            <w:rFonts w:ascii="Calibri" w:eastAsia="Times New Roman" w:hAnsi="Calibri" w:cs="Arial"/>
            <w:color w:val="FF0000"/>
            <w:lang w:val="en-US"/>
          </w:rPr>
          <w:t>are tru</w:t>
        </w:r>
        <w:r w:rsidR="00326888">
          <w:rPr>
            <w:rFonts w:ascii="Calibri" w:eastAsia="Times New Roman" w:hAnsi="Calibri" w:cs="Arial"/>
            <w:color w:val="FF0000"/>
            <w:lang w:val="en-US"/>
          </w:rPr>
          <w:t>ly</w:t>
        </w:r>
      </w:ins>
      <w:ins w:id="236" w:author="Danilo Bzdok" w:date="2018-05-07T17:20:00Z">
        <w:r w:rsidR="002D0742">
          <w:rPr>
            <w:rFonts w:ascii="Calibri" w:eastAsia="Times New Roman" w:hAnsi="Calibri" w:cs="Arial"/>
            <w:color w:val="FF0000"/>
            <w:lang w:val="en-US"/>
          </w:rPr>
          <w:t xml:space="preserve"> zero</w:t>
        </w:r>
      </w:ins>
      <w:ins w:id="237" w:author="Danilo Bzdok" w:date="2018-05-07T17:23:00Z">
        <w:r w:rsidR="00316BE4">
          <w:rPr>
            <w:rFonts w:ascii="Calibri" w:eastAsia="Times New Roman" w:hAnsi="Calibri" w:cs="Arial"/>
            <w:color w:val="FF0000"/>
            <w:lang w:val="en-US"/>
          </w:rPr>
          <w:t>, with</w:t>
        </w:r>
      </w:ins>
      <w:ins w:id="238" w:author="Danilo Bzdok" w:date="2018-05-07T17:21:00Z">
        <w:r w:rsidR="00316BE4">
          <w:rPr>
            <w:rFonts w:ascii="Calibri" w:eastAsia="Times New Roman" w:hAnsi="Calibri" w:cs="Arial"/>
            <w:color w:val="FF0000"/>
            <w:lang w:val="en-US"/>
          </w:rPr>
          <w:t xml:space="preserve"> </w:t>
        </w:r>
      </w:ins>
      <w:ins w:id="239" w:author="Danilo Bzdok" w:date="2018-05-07T17:22:00Z">
        <w:r w:rsidR="00316BE4">
          <w:rPr>
            <w:rFonts w:ascii="Calibri" w:eastAsia="Times New Roman" w:hAnsi="Calibri" w:cs="Arial"/>
            <w:color w:val="FF0000"/>
            <w:lang w:val="en-US"/>
          </w:rPr>
          <w:t>n</w:t>
        </w:r>
      </w:ins>
      <w:ins w:id="240" w:author="Danilo Bzdok" w:date="2018-05-07T17:21:00Z">
        <w:r w:rsidR="00316BE4">
          <w:rPr>
            <w:rFonts w:ascii="Calibri" w:eastAsia="Times New Roman" w:hAnsi="Calibri" w:cs="Arial"/>
            <w:color w:val="FF0000"/>
            <w:lang w:val="en-US"/>
          </w:rPr>
          <w:t>o relation to the response variable</w:t>
        </w:r>
      </w:ins>
      <w:r w:rsidR="00D740C2" w:rsidRPr="00204A45">
        <w:rPr>
          <w:rFonts w:ascii="Calibri" w:eastAsia="Times New Roman" w:hAnsi="Calibri" w:cs="Arial"/>
          <w:color w:val="222222"/>
          <w:lang w:val="en-US"/>
        </w:rPr>
        <w: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w:t>
      </w:r>
      <w:r w:rsidR="00B952DD">
        <w:rPr>
          <w:rFonts w:ascii="Calibri" w:eastAsia="Times New Roman" w:hAnsi="Calibri" w:cs="Arial"/>
          <w:color w:val="222222"/>
          <w:lang w:val="en-US"/>
        </w:rPr>
        <w:t>s</w:t>
      </w:r>
      <w:r w:rsidR="00812BC7" w:rsidRPr="00204A45">
        <w:rPr>
          <w:rFonts w:ascii="Calibri" w:eastAsia="Times New Roman" w:hAnsi="Calibri" w:cs="Arial"/>
          <w:color w:val="222222"/>
          <w:lang w:val="en-US"/>
        </w:rPr>
        <w:t xml:space="preserve">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 xml:space="preserve">onsidered </w:t>
      </w:r>
      <w:del w:id="241" w:author="Danilo Bzdok" w:date="2018-05-08T18:15:00Z">
        <w:r w:rsidR="00F30778" w:rsidRPr="00204A45" w:rsidDel="00AB36FE">
          <w:rPr>
            <w:rStyle w:val="s2"/>
            <w:rFonts w:ascii="Calibri" w:hAnsi="Calibri"/>
            <w:color w:val="000000" w:themeColor="text1"/>
            <w:lang w:val="en-US"/>
          </w:rPr>
          <w:delText>subjects</w:delText>
        </w:r>
      </w:del>
      <w:ins w:id="242" w:author="Danilo Bzdok" w:date="2018-05-08T18:15:00Z">
        <w:r w:rsidR="00AB36FE">
          <w:rPr>
            <w:rStyle w:val="s2"/>
            <w:rFonts w:ascii="Calibri" w:hAnsi="Calibri"/>
            <w:color w:val="000000" w:themeColor="text1"/>
            <w:lang w:val="en-US"/>
          </w:rPr>
          <w:t>individuals</w:t>
        </w:r>
      </w:ins>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1AF1B746"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del w:id="243" w:author="Danilo Bzdok" w:date="2018-05-08T17:30:00Z">
        <w:r w:rsidR="004657AE" w:rsidDel="00280A66">
          <w:rPr>
            <w:rFonts w:ascii="Calibri" w:eastAsia="Times New Roman" w:hAnsi="Calibri" w:cs="Arial"/>
            <w:color w:val="222222"/>
            <w:lang w:val="en-US"/>
          </w:rPr>
          <w:delText>classical</w:delText>
        </w:r>
        <w:r w:rsidRPr="00204A45" w:rsidDel="00280A66">
          <w:rPr>
            <w:rFonts w:ascii="Calibri" w:eastAsia="Times New Roman" w:hAnsi="Calibri" w:cs="Arial"/>
            <w:color w:val="222222"/>
            <w:lang w:val="en-US"/>
          </w:rPr>
          <w:delText xml:space="preserve"> </w:delText>
        </w:r>
      </w:del>
      <w:ins w:id="244" w:author="Danilo Bzdok" w:date="2018-05-08T17:30:00Z">
        <w:r w:rsidR="00280A66">
          <w:rPr>
            <w:rFonts w:ascii="Calibri" w:eastAsia="Times New Roman" w:hAnsi="Calibri" w:cs="Arial"/>
            <w:color w:val="222222"/>
            <w:lang w:val="en-US"/>
          </w:rPr>
          <w:t>traditional</w:t>
        </w:r>
        <w:r w:rsidR="00280A66" w:rsidRPr="00204A45">
          <w:rPr>
            <w:rFonts w:ascii="Calibri" w:eastAsia="Times New Roman" w:hAnsi="Calibri" w:cs="Arial"/>
            <w:color w:val="222222"/>
            <w:lang w:val="en-US"/>
          </w:rPr>
          <w:t xml:space="preserve"> </w:t>
        </w:r>
      </w:ins>
      <w:r w:rsidRPr="00204A45">
        <w:rPr>
          <w:rFonts w:ascii="Calibri" w:eastAsia="Times New Roman" w:hAnsi="Calibri" w:cs="Arial"/>
          <w:color w:val="222222"/>
          <w:lang w:val="en-US"/>
        </w:rPr>
        <w:t>linear regression, we chose</w:t>
      </w:r>
      <w:r w:rsidR="009011AA" w:rsidRPr="00204A45">
        <w:rPr>
          <w:rFonts w:ascii="Calibri" w:eastAsia="Times New Roman" w:hAnsi="Calibri" w:cs="Arial"/>
          <w:color w:val="222222"/>
          <w:lang w:val="en-US"/>
        </w:rPr>
        <w:t xml:space="preserve"> </w:t>
      </w:r>
      <w:r w:rsidR="008E6019">
        <w:rPr>
          <w:rFonts w:ascii="Calibri" w:eastAsia="Times New Roman" w:hAnsi="Calibri" w:cs="Arial"/>
          <w:color w:val="222222"/>
          <w:lang w:val="en-US"/>
        </w:rPr>
        <w:t xml:space="preserve">a </w:t>
      </w:r>
      <w:del w:id="245" w:author="Danilo Bzdok" w:date="2018-05-08T17:31:00Z">
        <w:r w:rsidR="008E6019" w:rsidDel="00280A66">
          <w:rPr>
            <w:rFonts w:ascii="Calibri" w:eastAsia="Times New Roman" w:hAnsi="Calibri" w:cs="Arial"/>
            <w:color w:val="222222"/>
            <w:lang w:val="en-US"/>
          </w:rPr>
          <w:delText xml:space="preserve">variant of </w:delText>
        </w:r>
        <w:r w:rsidR="004657AE" w:rsidDel="00280A66">
          <w:rPr>
            <w:rFonts w:ascii="Calibri" w:eastAsia="Times New Roman" w:hAnsi="Calibri" w:cs="Arial"/>
            <w:color w:val="222222"/>
            <w:lang w:val="en-US"/>
          </w:rPr>
          <w:delText>linear regression</w:delText>
        </w:r>
        <w:r w:rsidR="009011AA" w:rsidRPr="00204A45" w:rsidDel="00280A66">
          <w:rPr>
            <w:rFonts w:ascii="Calibri" w:eastAsia="Times New Roman" w:hAnsi="Calibri" w:cs="Arial"/>
            <w:color w:val="222222"/>
            <w:lang w:val="en-US"/>
          </w:rPr>
          <w:delText xml:space="preserve"> as </w:delText>
        </w:r>
      </w:del>
      <w:proofErr w:type="spellStart"/>
      <w:r w:rsidR="009011AA" w:rsidRPr="00204A45">
        <w:rPr>
          <w:rFonts w:ascii="Calibri" w:eastAsia="Times New Roman" w:hAnsi="Calibri" w:cs="Arial"/>
          <w:color w:val="222222"/>
          <w:lang w:val="en-US"/>
        </w:rPr>
        <w:t>a</w:t>
      </w:r>
      <w:proofErr w:type="spellEnd"/>
      <w:r w:rsidR="009011AA" w:rsidRPr="00204A45">
        <w:rPr>
          <w:rFonts w:ascii="Calibri" w:eastAsia="Times New Roman" w:hAnsi="Calibri" w:cs="Arial"/>
          <w:color w:val="222222"/>
          <w:lang w:val="en-US"/>
        </w:rPr>
        <w:t xml:space="preserve"> 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&lt;EndNote&gt;&lt;Cite&gt;&lt;Author&gt;Tibshirani&lt;/Author&gt;&lt;Year&gt;1996&lt;/Year&gt;&lt;RecNum&gt;5961&lt;/RecNum&gt;&lt;DisplayText&gt;(30)&lt;/DisplayText&gt;&lt;record&gt;&lt;rec-number&gt;5961&lt;/rec-number&gt;&lt;foreign-keys&gt;&lt;key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30" w:tooltip="Tibshirani, 1996 #5961" w:history="1">
        <w:r w:rsidR="007F6DE6">
          <w:rPr>
            <w:rFonts w:ascii="Calibri" w:eastAsia="Times New Roman" w:hAnsi="Calibri" w:cs="Arial"/>
            <w:noProof/>
            <w:color w:val="222222"/>
            <w:lang w:val="en-US"/>
          </w:rPr>
          <w:t>30</w:t>
        </w:r>
      </w:hyperlink>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w:t>
      </w:r>
      <w:r w:rsidR="006B4DB2">
        <w:rPr>
          <w:rFonts w:ascii="Calibri" w:hAnsi="Calibri" w:cs="Helvetica"/>
          <w:bCs/>
          <w:color w:val="000000"/>
          <w:lang w:val="en-US" w:eastAsia="en-US"/>
        </w:rPr>
        <w:t>estimates</w:t>
      </w:r>
      <w:r w:rsidR="00A84447">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 linear </w:t>
      </w:r>
      <w:r w:rsidR="00AD75AF">
        <w:rPr>
          <w:rFonts w:ascii="Calibri" w:hAnsi="Calibri" w:cs="Helvetica"/>
          <w:bCs/>
          <w:color w:val="000000"/>
          <w:lang w:val="en-US" w:eastAsia="en-US"/>
        </w:rPr>
        <w:t>model</w:t>
      </w:r>
      <w:r w:rsidR="00BA211A" w:rsidRPr="00204A45">
        <w:rPr>
          <w:rFonts w:ascii="Calibri" w:hAnsi="Calibri" w:cs="Helvetica"/>
          <w:bCs/>
          <w:color w:val="000000"/>
          <w:lang w:val="en-US" w:eastAsia="en-US"/>
        </w:rPr>
        <w:t xml:space="preserve">, but the goal </w:t>
      </w:r>
      <w:r w:rsidR="006B4DB2">
        <w:rPr>
          <w:rFonts w:ascii="Calibri" w:hAnsi="Calibri" w:cs="Helvetica"/>
          <w:bCs/>
          <w:color w:val="000000"/>
          <w:lang w:val="en-US" w:eastAsia="en-US"/>
        </w:rPr>
        <w:t>revolves around prediction</w:t>
      </w:r>
      <w:r w:rsidR="00BA211A" w:rsidRPr="00204A45">
        <w:rPr>
          <w:rFonts w:ascii="Calibri" w:hAnsi="Calibri" w:cs="Helvetica"/>
          <w:bCs/>
          <w:color w:val="000000"/>
          <w:lang w:val="en-US" w:eastAsia="en-US"/>
        </w:rPr>
        <w:t>.</w:t>
      </w:r>
      <w:r w:rsidR="00EF480C">
        <w:rPr>
          <w:rFonts w:ascii="Calibri" w:hAnsi="Calibri" w:cs="Helvetica"/>
          <w:bCs/>
          <w:color w:val="000000"/>
          <w:lang w:val="en-US" w:eastAsia="en-US"/>
        </w:rPr>
        <w:t xml:space="preserve"> </w:t>
      </w:r>
      <w:ins w:id="246" w:author="Danilo Bzdok" w:date="2018-05-09T23:06:00Z">
        <w:r w:rsidR="00030B50">
          <w:rPr>
            <w:rFonts w:ascii="Calibri" w:hAnsi="Calibri" w:cs="Helvetica"/>
            <w:bCs/>
            <w:color w:val="000000"/>
            <w:lang w:val="en-US" w:eastAsia="en-US"/>
          </w:rPr>
          <w:t>It is arguably the simplest method</w:t>
        </w:r>
      </w:ins>
      <w:ins w:id="247" w:author="Danilo Bzdok" w:date="2018-05-09T23:08:00Z">
        <w:r w:rsidR="0035582A">
          <w:rPr>
            <w:rFonts w:ascii="Calibri" w:hAnsi="Calibri" w:cs="Helvetica"/>
            <w:bCs/>
            <w:color w:val="000000"/>
            <w:lang w:val="en-US" w:eastAsia="en-US"/>
          </w:rPr>
          <w:t xml:space="preserve"> </w:t>
        </w:r>
      </w:ins>
      <w:ins w:id="248" w:author="Danilo Bzdok" w:date="2018-05-09T23:06:00Z">
        <w:r w:rsidR="0035582A">
          <w:rPr>
            <w:rFonts w:ascii="Calibri" w:hAnsi="Calibri" w:cs="Helvetica"/>
            <w:bCs/>
            <w:color w:val="000000"/>
            <w:lang w:val="en-US" w:eastAsia="en-US"/>
          </w:rPr>
          <w:t>with</w:t>
        </w:r>
      </w:ins>
      <w:del w:id="249" w:author="Danilo Bzdok" w:date="2018-05-09T23:08:00Z">
        <w:r w:rsidR="00EF480C" w:rsidDel="0035582A">
          <w:rPr>
            <w:rFonts w:ascii="Calibri" w:hAnsi="Calibri" w:cs="Helvetica"/>
            <w:bCs/>
            <w:color w:val="000000"/>
            <w:lang w:val="en-US" w:eastAsia="en-US"/>
          </w:rPr>
          <w:delText>Its</w:delText>
        </w:r>
      </w:del>
      <w:r w:rsidR="00EF480C">
        <w:rPr>
          <w:rFonts w:ascii="Calibri" w:hAnsi="Calibri" w:cs="Helvetica"/>
          <w:bCs/>
          <w:color w:val="000000"/>
          <w:lang w:val="en-US" w:eastAsia="en-US"/>
        </w:rPr>
        <w:t xml:space="preserve"> sparsity </w:t>
      </w:r>
      <w:r w:rsidR="00671C06">
        <w:rPr>
          <w:rFonts w:ascii="Calibri" w:hAnsi="Calibri" w:cs="Helvetica"/>
          <w:bCs/>
          <w:color w:val="000000"/>
          <w:lang w:val="en-US" w:eastAsia="en-US"/>
        </w:rPr>
        <w:t>constraint</w:t>
      </w:r>
      <w:ins w:id="250" w:author="Danilo Bzdok" w:date="2018-05-09T23:13:00Z">
        <w:r w:rsidR="00C9047E">
          <w:rPr>
            <w:rFonts w:ascii="Calibri" w:hAnsi="Calibri" w:cs="Helvetica"/>
            <w:bCs/>
            <w:color w:val="000000"/>
            <w:lang w:val="en-US" w:eastAsia="en-US"/>
          </w:rPr>
          <w:t>, which</w:t>
        </w:r>
      </w:ins>
      <w:r w:rsidR="00264269">
        <w:rPr>
          <w:rFonts w:ascii="Calibri" w:hAnsi="Calibri" w:cs="Helvetica"/>
          <w:bCs/>
          <w:color w:val="000000"/>
          <w:lang w:val="en-US" w:eastAsia="en-US"/>
        </w:rPr>
        <w:t xml:space="preserve"> </w:t>
      </w:r>
      <w:del w:id="251" w:author="Danilo Bzdok" w:date="2018-05-09T23:06:00Z">
        <w:r w:rsidR="00264269" w:rsidDel="00030B50">
          <w:rPr>
            <w:rFonts w:ascii="Calibri" w:hAnsi="Calibri" w:cs="Helvetica"/>
            <w:bCs/>
            <w:color w:val="000000"/>
            <w:lang w:val="en-US" w:eastAsia="en-US"/>
          </w:rPr>
          <w:delText xml:space="preserve">is </w:delText>
        </w:r>
        <w:r w:rsidR="00A84447" w:rsidDel="00030B50">
          <w:rPr>
            <w:rFonts w:ascii="Calibri" w:hAnsi="Calibri" w:cs="Helvetica"/>
            <w:bCs/>
            <w:color w:val="000000"/>
            <w:lang w:val="en-US" w:eastAsia="en-US"/>
          </w:rPr>
          <w:delText xml:space="preserve">arguably </w:delText>
        </w:r>
        <w:r w:rsidR="00264269" w:rsidDel="00030B50">
          <w:rPr>
            <w:rFonts w:ascii="Calibri" w:hAnsi="Calibri" w:cs="Helvetica"/>
            <w:bCs/>
            <w:color w:val="000000"/>
            <w:lang w:val="en-US" w:eastAsia="en-US"/>
          </w:rPr>
          <w:delText xml:space="preserve">the </w:delText>
        </w:r>
        <w:r w:rsidR="006B4DB2" w:rsidDel="00030B50">
          <w:rPr>
            <w:rFonts w:ascii="Calibri" w:hAnsi="Calibri" w:cs="Helvetica"/>
            <w:bCs/>
            <w:color w:val="000000"/>
            <w:lang w:val="en-US" w:eastAsia="en-US"/>
          </w:rPr>
          <w:delText>simplest method</w:delText>
        </w:r>
        <w:r w:rsidR="00264269" w:rsidDel="00030B50">
          <w:rPr>
            <w:rFonts w:ascii="Calibri" w:hAnsi="Calibri" w:cs="Helvetica"/>
            <w:bCs/>
            <w:color w:val="000000"/>
            <w:lang w:val="en-US" w:eastAsia="en-US"/>
          </w:rPr>
          <w:delText xml:space="preserve"> </w:delText>
        </w:r>
      </w:del>
      <w:del w:id="252" w:author="Danilo Bzdok" w:date="2018-05-09T23:13:00Z">
        <w:r w:rsidR="00264269" w:rsidDel="00C9047E">
          <w:rPr>
            <w:rFonts w:ascii="Calibri" w:hAnsi="Calibri" w:cs="Helvetica"/>
            <w:bCs/>
            <w:color w:val="000000"/>
            <w:lang w:val="en-US" w:eastAsia="en-US"/>
          </w:rPr>
          <w:delText xml:space="preserve">to </w:delText>
        </w:r>
      </w:del>
      <w:r w:rsidR="00264269">
        <w:rPr>
          <w:rFonts w:ascii="Calibri" w:hAnsi="Calibri" w:cs="Helvetica"/>
          <w:bCs/>
          <w:color w:val="000000"/>
          <w:lang w:val="en-US" w:eastAsia="en-US"/>
        </w:rPr>
        <w:t>enforce</w:t>
      </w:r>
      <w:ins w:id="253" w:author="Danilo Bzdok" w:date="2018-05-09T23:13:00Z">
        <w:r w:rsidR="00C9047E">
          <w:rPr>
            <w:rFonts w:ascii="Calibri" w:hAnsi="Calibri" w:cs="Helvetica"/>
            <w:bCs/>
            <w:color w:val="000000"/>
            <w:lang w:val="en-US" w:eastAsia="en-US"/>
          </w:rPr>
          <w:t>s</w:t>
        </w:r>
      </w:ins>
      <w:r w:rsidR="00264269">
        <w:rPr>
          <w:rFonts w:ascii="Calibri" w:hAnsi="Calibri" w:cs="Helvetica"/>
          <w:bCs/>
          <w:color w:val="000000"/>
          <w:lang w:val="en-US" w:eastAsia="en-US"/>
        </w:rPr>
        <w:t xml:space="preserv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w:t>
      </w:r>
      <w:ins w:id="254" w:author="Danilo Bzdok" w:date="2018-05-09T23:17:00Z">
        <w:r w:rsidR="000C79F1">
          <w:rPr>
            <w:rFonts w:ascii="Calibri" w:hAnsi="Calibri" w:cs="Helvetica"/>
            <w:bCs/>
            <w:color w:val="000000"/>
            <w:lang w:val="en-US" w:eastAsia="en-US"/>
          </w:rPr>
          <w:t>.</w:t>
        </w:r>
      </w:ins>
      <w:r w:rsidR="00264269">
        <w:rPr>
          <w:rFonts w:ascii="Calibri" w:hAnsi="Calibri" w:cs="Helvetica"/>
          <w:bCs/>
          <w:color w:val="000000"/>
          <w:lang w:val="en-US" w:eastAsia="en-US"/>
        </w:rPr>
        <w:t xml:space="preserve"> </w:t>
      </w:r>
      <w:del w:id="255" w:author="Danilo Bzdok" w:date="2018-05-09T23:18:00Z">
        <w:r w:rsidR="00264269" w:rsidDel="000C79F1">
          <w:rPr>
            <w:rFonts w:ascii="Calibri" w:hAnsi="Calibri" w:cs="Helvetica"/>
            <w:bCs/>
            <w:color w:val="000000"/>
            <w:lang w:val="en-US" w:eastAsia="en-US"/>
          </w:rPr>
          <w:delText xml:space="preserve">and </w:delText>
        </w:r>
      </w:del>
      <w:ins w:id="256" w:author="Danilo Bzdok" w:date="2018-05-09T23:18:00Z">
        <w:r w:rsidR="000C79F1">
          <w:rPr>
            <w:rFonts w:ascii="Calibri" w:hAnsi="Calibri" w:cs="Helvetica"/>
            <w:bCs/>
            <w:color w:val="000000"/>
            <w:lang w:val="en-US" w:eastAsia="en-US"/>
          </w:rPr>
          <w:t xml:space="preserve">In this penalized linear regression approach, </w:t>
        </w:r>
      </w:ins>
      <w:r w:rsidR="0078188A">
        <w:rPr>
          <w:rFonts w:ascii="Calibri" w:hAnsi="Calibri" w:cs="Helvetica"/>
          <w:bCs/>
          <w:color w:val="000000"/>
          <w:lang w:val="en-US" w:eastAsia="en-US"/>
        </w:rPr>
        <w:t xml:space="preserve">each </w:t>
      </w:r>
      <w:ins w:id="257" w:author="Danilo Bzdok" w:date="2018-05-09T23:18:00Z">
        <w:r w:rsidR="000C79F1">
          <w:rPr>
            <w:rFonts w:ascii="Calibri" w:hAnsi="Calibri" w:cs="Helvetica"/>
            <w:bCs/>
            <w:color w:val="000000"/>
            <w:lang w:val="en-US" w:eastAsia="en-US"/>
          </w:rPr>
          <w:t xml:space="preserve">variable </w:t>
        </w:r>
      </w:ins>
      <w:r w:rsidR="0078188A">
        <w:rPr>
          <w:rFonts w:ascii="Calibri" w:hAnsi="Calibri" w:cs="Helvetica"/>
          <w:bCs/>
          <w:color w:val="000000"/>
          <w:lang w:val="en-US" w:eastAsia="en-US"/>
        </w:rPr>
        <w:t xml:space="preserve">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6B4DB2">
        <w:rPr>
          <w:rFonts w:ascii="Calibri" w:hAnsi="Calibri" w:cs="Helvetica"/>
          <w:bCs/>
          <w:color w:val="000000"/>
          <w:lang w:val="en-US" w:eastAsia="en-US"/>
        </w:rPr>
        <w:t xml:space="preserve"> </w:t>
      </w:r>
      <w:del w:id="258" w:author="Danilo Bzdok" w:date="2018-05-09T23:18:00Z">
        <w:r w:rsidR="006B4DB2" w:rsidDel="000C79F1">
          <w:rPr>
            <w:rFonts w:ascii="Calibri" w:hAnsi="Calibri" w:cs="Helvetica"/>
            <w:bCs/>
            <w:color w:val="000000"/>
            <w:lang w:val="en-US" w:eastAsia="en-US"/>
          </w:rPr>
          <w:delText>t</w:delText>
        </w:r>
      </w:del>
      <w:ins w:id="259" w:author="Danilo Bzdok" w:date="2018-05-09T23:18:00Z">
        <w:r w:rsidR="000C79F1">
          <w:rPr>
            <w:rFonts w:ascii="Calibri" w:hAnsi="Calibri" w:cs="Helvetica"/>
            <w:bCs/>
            <w:color w:val="000000"/>
            <w:lang w:val="en-US" w:eastAsia="en-US"/>
          </w:rPr>
          <w:t>tuned for</w:t>
        </w:r>
      </w:ins>
      <w:del w:id="260" w:author="Danilo Bzdok" w:date="2018-05-09T23:18:00Z">
        <w:r w:rsidR="006B4DB2" w:rsidDel="000C79F1">
          <w:rPr>
            <w:rFonts w:ascii="Calibri" w:hAnsi="Calibri" w:cs="Helvetica"/>
            <w:bCs/>
            <w:color w:val="000000"/>
            <w:lang w:val="en-US" w:eastAsia="en-US"/>
          </w:rPr>
          <w:delText>o</w:delText>
        </w:r>
      </w:del>
      <w:r w:rsidR="006B4DB2">
        <w:rPr>
          <w:rFonts w:ascii="Calibri" w:hAnsi="Calibri" w:cs="Helvetica"/>
          <w:bCs/>
          <w:color w:val="000000"/>
          <w:lang w:val="en-US" w:eastAsia="en-US"/>
        </w:rPr>
        <w:t xml:space="preserve"> predict</w:t>
      </w:r>
      <w:ins w:id="261" w:author="Danilo Bzdok" w:date="2018-05-09T23:19:00Z">
        <w:r w:rsidR="000C79F1">
          <w:rPr>
            <w:rFonts w:ascii="Calibri" w:hAnsi="Calibri" w:cs="Helvetica"/>
            <w:bCs/>
            <w:color w:val="000000"/>
            <w:lang w:val="en-US" w:eastAsia="en-US"/>
          </w:rPr>
          <w:t>ion</w:t>
        </w:r>
      </w:ins>
      <w:r w:rsidR="006B4DB2">
        <w:rPr>
          <w:rFonts w:ascii="Calibri" w:hAnsi="Calibri" w:cs="Helvetica"/>
          <w:bCs/>
          <w:color w:val="000000"/>
          <w:lang w:val="en-US" w:eastAsia="en-US"/>
        </w:rPr>
        <w:t xml:space="preserve"> </w:t>
      </w:r>
      <w:del w:id="262" w:author="Danilo Bzdok" w:date="2018-05-09T23:19:00Z">
        <w:r w:rsidR="006B4DB2" w:rsidDel="000C79F1">
          <w:rPr>
            <w:rFonts w:ascii="Calibri" w:hAnsi="Calibri" w:cs="Helvetica"/>
            <w:bCs/>
            <w:color w:val="000000"/>
            <w:lang w:val="en-US" w:eastAsia="en-US"/>
          </w:rPr>
          <w:delText xml:space="preserve">based on </w:delText>
        </w:r>
      </w:del>
      <w:ins w:id="263" w:author="Danilo Bzdok" w:date="2018-05-09T23:19:00Z">
        <w:r w:rsidR="000C79F1">
          <w:rPr>
            <w:rFonts w:ascii="Calibri" w:hAnsi="Calibri" w:cs="Helvetica"/>
            <w:bCs/>
            <w:color w:val="000000"/>
            <w:lang w:val="en-US" w:eastAsia="en-US"/>
          </w:rPr>
          <w:t xml:space="preserve">in </w:t>
        </w:r>
      </w:ins>
      <w:r w:rsidR="006B4DB2">
        <w:rPr>
          <w:rFonts w:ascii="Calibri" w:hAnsi="Calibri" w:cs="Helvetica"/>
          <w:bCs/>
          <w:color w:val="000000"/>
          <w:lang w:val="en-US" w:eastAsia="en-US"/>
        </w:rPr>
        <w:t>new observations</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F974E9">
        <w:rPr>
          <w:rFonts w:ascii="Calibri" w:hAnsi="Calibri" w:cs="Helvetica"/>
          <w:bCs/>
          <w:color w:val="000000"/>
          <w:lang w:val="en-US" w:eastAsia="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F974E9">
        <w:rPr>
          <w:rFonts w:ascii="Calibri" w:hAnsi="Calibri" w:cs="Helvetica"/>
          <w:bCs/>
          <w:noProof/>
          <w:color w:val="000000"/>
          <w:lang w:val="en-US" w:eastAsia="en-US"/>
        </w:rPr>
        <w:t>(</w:t>
      </w:r>
      <w:hyperlink w:anchor="_ENREF_28" w:tooltip="Hastie, 2015 #5915" w:history="1">
        <w:r w:rsidR="007F6DE6">
          <w:rPr>
            <w:rFonts w:ascii="Calibri" w:hAnsi="Calibri" w:cs="Helvetica"/>
            <w:bCs/>
            <w:noProof/>
            <w:color w:val="000000"/>
            <w:lang w:val="en-US" w:eastAsia="en-US"/>
          </w:rPr>
          <w:t>28</w:t>
        </w:r>
      </w:hyperlink>
      <w:r w:rsidR="00F974E9">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subsets of the input variables </w:t>
      </w:r>
      <w:del w:id="264" w:author="Danilo Bzdok" w:date="2018-05-09T23:22:00Z">
        <w:r w:rsidR="00264073" w:rsidDel="005D059A">
          <w:rPr>
            <w:rFonts w:ascii="Calibri" w:hAnsi="Calibri" w:cs="Helvetica"/>
            <w:bCs/>
            <w:color w:val="000000"/>
            <w:lang w:val="en-US" w:eastAsia="en-US"/>
          </w:rPr>
          <w:delText xml:space="preserve">with </w:delText>
        </w:r>
      </w:del>
      <w:ins w:id="265" w:author="Danilo Bzdok" w:date="2018-05-09T23:22:00Z">
        <w:r w:rsidR="005D059A">
          <w:rPr>
            <w:rFonts w:ascii="Calibri" w:hAnsi="Calibri" w:cs="Helvetica"/>
            <w:bCs/>
            <w:color w:val="000000"/>
            <w:lang w:val="en-US" w:eastAsia="en-US"/>
          </w:rPr>
          <w:t xml:space="preserve">that allow for </w:t>
        </w:r>
      </w:ins>
      <w:r w:rsidR="00264073">
        <w:rPr>
          <w:rFonts w:ascii="Calibri" w:hAnsi="Calibri" w:cs="Helvetica"/>
          <w:bCs/>
          <w:color w:val="000000"/>
          <w:lang w:val="en-US" w:eastAsia="en-US"/>
        </w:rPr>
        <w:t xml:space="preserve">the strongest </w:t>
      </w:r>
      <w:r w:rsidR="00B055DA">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B055DA">
        <w:rPr>
          <w:rFonts w:ascii="Calibri" w:eastAsia="Times New Roman" w:hAnsi="Calibri" w:cs="Arial"/>
          <w:color w:val="222222"/>
          <w:lang w:val="en-US"/>
        </w:rPr>
        <w:t>the same</w:t>
      </w:r>
      <w:r w:rsidR="00683662" w:rsidRPr="00204A45">
        <w:rPr>
          <w:rFonts w:ascii="Calibri" w:eastAsia="Times New Roman" w:hAnsi="Calibri" w:cs="Arial"/>
          <w:color w:val="222222"/>
          <w:lang w:val="en-US"/>
        </w:rPr>
        <w:t xml:space="preserve"> optimization objective</w:t>
      </w:r>
      <w:r w:rsidR="00B055DA">
        <w:rPr>
          <w:rFonts w:ascii="Calibri" w:eastAsia="Times New Roman" w:hAnsi="Calibri" w:cs="Arial"/>
          <w:color w:val="222222"/>
          <w:lang w:val="en-US"/>
        </w:rPr>
        <w:t xml:space="preserve"> augmented with a penalty term</w:t>
      </w:r>
      <w:r w:rsidR="00683662" w:rsidRPr="00204A45">
        <w:rPr>
          <w:rFonts w:ascii="Calibri" w:eastAsia="Times New Roman" w:hAnsi="Calibri" w:cs="Arial"/>
          <w:color w:val="222222"/>
          <w:lang w:val="en-US"/>
        </w:rPr>
        <w:t>:</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E618C1"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7B4DF9E5"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w:t>
      </w:r>
      <w:proofErr w:type="spellStart"/>
      <w:r w:rsidRPr="00204A45">
        <w:rPr>
          <w:rFonts w:ascii="Calibri" w:eastAsia="Times New Roman" w:hAnsi="Calibri" w:cs="Arial"/>
          <w:color w:val="222222"/>
          <w:lang w:val="en-US"/>
        </w:rPr>
        <w:t>ed</w:t>
      </w:r>
      <w:proofErr w:type="spellEnd"/>
      <w:r w:rsidRPr="00204A45">
        <w:rPr>
          <w:rFonts w:ascii="Calibri" w:eastAsia="Times New Roman" w:hAnsi="Calibri" w:cs="Arial"/>
          <w:color w:val="222222"/>
          <w:lang w:val="en-US"/>
        </w:rPr>
        <w:t xml:space="preserve">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w:t>
      </w:r>
      <w:proofErr w:type="gramStart"/>
      <w:r w:rsidRPr="00204A45">
        <w:rPr>
          <w:rFonts w:ascii="Calibri" w:eastAsia="Times New Roman" w:hAnsi="Calibri" w:cs="Arial"/>
          <w:color w:val="222222"/>
          <w:lang w:val="en-US"/>
        </w:rPr>
        <w:t>each individual</w:t>
      </w:r>
      <w:proofErr w:type="gramEnd"/>
      <w:r w:rsidRPr="00204A45">
        <w:rPr>
          <w:rFonts w:ascii="Calibri" w:eastAsia="Times New Roman" w:hAnsi="Calibri" w:cs="Arial"/>
          <w:color w:val="222222"/>
          <w:lang w:val="en-US"/>
        </w:rPr>
        <w:t xml:space="preserve">,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This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w:t>
      </w:r>
      <w:proofErr w:type="spellStart"/>
      <w:r w:rsidRPr="00204A45">
        <w:rPr>
          <w:rFonts w:ascii="Calibri" w:eastAsia="Times New Roman" w:hAnsi="Calibri" w:cs="Arial"/>
          <w:lang w:val="en-US"/>
        </w:rPr>
        <w:t>ic</w:t>
      </w:r>
      <w:r w:rsidR="006B4DB2">
        <w:rPr>
          <w:rFonts w:ascii="Calibri" w:eastAsia="Times New Roman" w:hAnsi="Calibri" w:cs="Arial"/>
          <w:lang w:val="en-US"/>
        </w:rPr>
        <w:t>i</w:t>
      </w:r>
      <w:r w:rsidRPr="00204A45">
        <w:rPr>
          <w:rFonts w:ascii="Calibri" w:eastAsia="Times New Roman" w:hAnsi="Calibri" w:cs="Arial"/>
          <w:lang w:val="en-US"/>
        </w:rPr>
        <w:t>ents</w:t>
      </w:r>
      <w:proofErr w:type="spellEnd"/>
      <w:r w:rsidRPr="00204A45">
        <w:rPr>
          <w:rFonts w:ascii="Calibri" w:eastAsia="Times New Roman" w:hAnsi="Calibri" w:cs="Arial"/>
          <w:lang w:val="en-US"/>
        </w:rPr>
        <w:t xml:space="preserve">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w:t>
      </w:r>
      <w:del w:id="266" w:author="Danilo Bzdok" w:date="2018-05-08T17:34:00Z">
        <w:r w:rsidR="005E6670" w:rsidRPr="00204A45" w:rsidDel="000F04FC">
          <w:rPr>
            <w:rFonts w:ascii="Calibri" w:hAnsi="Calibri"/>
            <w:lang w:val="en-US"/>
          </w:rPr>
          <w:delText>amount of</w:delText>
        </w:r>
      </w:del>
      <w:ins w:id="267" w:author="Danilo Bzdok" w:date="2018-05-08T17:34:00Z">
        <w:r w:rsidR="008F749E">
          <w:rPr>
            <w:rFonts w:ascii="Calibri" w:hAnsi="Calibri"/>
            <w:lang w:val="en-US"/>
          </w:rPr>
          <w:t>pressure for variable</w:t>
        </w:r>
        <w:r w:rsidR="000F04FC">
          <w:rPr>
            <w:rFonts w:ascii="Calibri" w:hAnsi="Calibri"/>
            <w:lang w:val="en-US"/>
          </w:rPr>
          <w:t xml:space="preserve"> selection</w:t>
        </w:r>
      </w:ins>
      <w:r w:rsidR="005E6670" w:rsidRPr="00204A45">
        <w:rPr>
          <w:rFonts w:ascii="Calibri" w:hAnsi="Calibri"/>
          <w:lang w:val="en-US"/>
        </w:rPr>
        <w:t xml:space="preserve"> </w:t>
      </w:r>
      <w:del w:id="268" w:author="Danilo Bzdok" w:date="2018-05-08T17:34:00Z">
        <w:r w:rsidR="005E6670" w:rsidRPr="00204A45" w:rsidDel="000F04FC">
          <w:rPr>
            <w:rFonts w:ascii="Calibri" w:hAnsi="Calibri"/>
            <w:lang w:val="en-US"/>
          </w:rPr>
          <w:delText xml:space="preserve">sparsity </w:delText>
        </w:r>
      </w:del>
      <w:r w:rsidR="005E6670" w:rsidRPr="00204A45">
        <w:rPr>
          <w:rFonts w:ascii="Calibri" w:hAnsi="Calibri"/>
          <w:lang w:val="en-US"/>
        </w:rPr>
        <w:t xml:space="preserve">imposed </w:t>
      </w:r>
      <w:r w:rsidR="004657AE">
        <w:rPr>
          <w:rFonts w:ascii="Calibri" w:hAnsi="Calibri"/>
          <w:lang w:val="en-US"/>
        </w:rPr>
        <w:t>during</w:t>
      </w:r>
      <w:r w:rsidR="005E6670" w:rsidRPr="00204A45">
        <w:rPr>
          <w:rFonts w:ascii="Calibri" w:hAnsi="Calibri"/>
          <w:lang w:val="en-US"/>
        </w:rPr>
        <w:t xml:space="preserve"> model fitting</w:t>
      </w:r>
      <w:ins w:id="269" w:author="Danilo Bzdok" w:date="2018-05-08T17:34:00Z">
        <w:r w:rsidR="000F04FC">
          <w:rPr>
            <w:rFonts w:ascii="Calibri" w:hAnsi="Calibri"/>
            <w:lang w:val="en-US"/>
          </w:rPr>
          <w:t xml:space="preserve"> - the </w:t>
        </w:r>
        <w:r w:rsidR="000F04FC" w:rsidRPr="00204A45">
          <w:rPr>
            <w:rFonts w:ascii="Calibri" w:hAnsi="Calibri"/>
            <w:lang w:val="en-US"/>
          </w:rPr>
          <w:t>sparsity</w:t>
        </w:r>
        <w:r w:rsidR="000F04FC">
          <w:rPr>
            <w:rFonts w:ascii="Calibri" w:hAnsi="Calibri"/>
            <w:lang w:val="en-US"/>
          </w:rPr>
          <w:t xml:space="preserve"> const</w:t>
        </w:r>
      </w:ins>
      <w:ins w:id="270" w:author="Danilo Bzdok" w:date="2018-05-09T23:13:00Z">
        <w:r w:rsidR="00C9047E">
          <w:rPr>
            <w:rFonts w:ascii="Calibri" w:hAnsi="Calibri"/>
            <w:lang w:val="en-US"/>
          </w:rPr>
          <w:t>r</w:t>
        </w:r>
      </w:ins>
      <w:ins w:id="271" w:author="Danilo Bzdok" w:date="2018-05-08T17:34:00Z">
        <w:r w:rsidR="000F04FC">
          <w:rPr>
            <w:rFonts w:ascii="Calibri" w:hAnsi="Calibri"/>
            <w:lang w:val="en-US"/>
          </w:rPr>
          <w:t>aint</w:t>
        </w:r>
      </w:ins>
      <w:r w:rsidR="005E6670" w:rsidRPr="00204A45">
        <w:rPr>
          <w:rFonts w:ascii="Calibri" w:hAnsi="Calibri"/>
          <w:lang w:val="en-US"/>
        </w:rPr>
        <w:t xml:space="preserve">.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higher 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w:t>
      </w:r>
      <w:r w:rsidR="00B53203">
        <w:rPr>
          <w:rFonts w:ascii="Calibri" w:hAnsi="Calibri"/>
          <w:lang w:val="en-US"/>
        </w:rPr>
        <w:t>’</w:t>
      </w:r>
      <w:r w:rsidR="005E6670" w:rsidRPr="00204A45">
        <w:rPr>
          <w:rFonts w:ascii="Calibri" w:hAnsi="Calibri"/>
          <w:lang w:val="en-US"/>
        </w:rPr>
        <w:t>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w:t>
      </w:r>
      <w:proofErr w:type="gramStart"/>
      <w:r w:rsidR="008D63B0" w:rsidRPr="00204A45">
        <w:rPr>
          <w:rFonts w:ascii="Calibri" w:eastAsia="Times New Roman" w:hAnsi="Calibri" w:cs="Arial"/>
          <w:color w:val="222222"/>
          <w:lang w:val="en-US"/>
        </w:rPr>
        <w:t>or ”shipped</w:t>
      </w:r>
      <w:proofErr w:type="gramEnd"/>
      <w:r w:rsidR="008D63B0" w:rsidRPr="00204A45">
        <w:rPr>
          <w:rFonts w:ascii="Calibri" w:eastAsia="Times New Roman" w:hAnsi="Calibri" w:cs="Arial"/>
          <w:color w:val="222222"/>
          <w:lang w:val="en-US"/>
        </w:rPr>
        <w:t xml:space="preserve">”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w:t>
      </w:r>
      <w:r w:rsidR="00A464EF">
        <w:rPr>
          <w:rFonts w:ascii="Calibri" w:hAnsi="Calibri" w:cs="Arial"/>
          <w:color w:val="000000" w:themeColor="text1"/>
          <w:lang w:val="en-US"/>
        </w:rPr>
        <w:t xml:space="preserve">predictive </w:t>
      </w:r>
      <w:r w:rsidR="00567373" w:rsidRPr="00204A45">
        <w:rPr>
          <w:rFonts w:ascii="Calibri" w:hAnsi="Calibri" w:cs="Arial"/>
          <w:color w:val="000000" w:themeColor="text1"/>
          <w:lang w:val="en-US"/>
        </w:rPr>
        <w:t>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945E8D">
        <w:rPr>
          <w:rFonts w:ascii="Calibri" w:hAnsi="Calibri" w:cs="Arial"/>
          <w:color w:val="FF0000"/>
          <w:lang w:val="en-US" w:eastAsia="en-US"/>
        </w:rPr>
        <w:t>many pattern-learning models</w:t>
      </w:r>
      <w:r w:rsidR="00BA211A" w:rsidRPr="00204A45">
        <w:rPr>
          <w:rFonts w:ascii="Calibri" w:hAnsi="Calibri" w:cs="Arial"/>
          <w:color w:val="FF0000"/>
          <w:lang w:val="en-US" w:eastAsia="en-US"/>
        </w:rPr>
        <w:t xml:space="preserve"> use </w:t>
      </w:r>
      <w:r w:rsidR="00945E8D">
        <w:rPr>
          <w:rFonts w:ascii="Calibri" w:hAnsi="Calibri" w:cs="Arial"/>
          <w:color w:val="FF0000"/>
          <w:lang w:val="en-US" w:eastAsia="en-US"/>
        </w:rPr>
        <w:t>the coefficient</w:t>
      </w:r>
      <w:r w:rsidR="00D53F42">
        <w:rPr>
          <w:rFonts w:ascii="Calibri" w:hAnsi="Calibri" w:cs="Arial"/>
          <w:color w:val="FF0000"/>
          <w:lang w:val="en-US" w:eastAsia="en-US"/>
        </w:rPr>
        <w:t xml:space="preserve">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xml:space="preserve">, less because </w:t>
      </w:r>
      <w:del w:id="272" w:author="Danilo Bzdok" w:date="2018-05-08T17:36:00Z">
        <w:r w:rsidR="00D53F42" w:rsidDel="00B660C7">
          <w:rPr>
            <w:rFonts w:ascii="Calibri" w:hAnsi="Calibri" w:cs="Arial"/>
            <w:color w:val="FF0000"/>
            <w:lang w:val="en-US" w:eastAsia="en-US"/>
          </w:rPr>
          <w:delText xml:space="preserve">we </w:delText>
        </w:r>
      </w:del>
      <w:ins w:id="273" w:author="Danilo Bzdok" w:date="2018-05-08T17:36:00Z">
        <w:r w:rsidR="00B660C7">
          <w:rPr>
            <w:rFonts w:ascii="Calibri" w:hAnsi="Calibri" w:cs="Arial"/>
            <w:color w:val="FF0000"/>
            <w:lang w:val="en-US" w:eastAsia="en-US"/>
          </w:rPr>
          <w:t xml:space="preserve">they </w:t>
        </w:r>
      </w:ins>
      <w:r w:rsidR="00D53F42">
        <w:rPr>
          <w:rFonts w:ascii="Calibri" w:hAnsi="Calibri" w:cs="Arial"/>
          <w:color w:val="FF0000"/>
          <w:lang w:val="en-US" w:eastAsia="en-US"/>
        </w:rPr>
        <w:t>care</w:t>
      </w:r>
      <w:del w:id="274" w:author="Danilo Bzdok" w:date="2018-05-08T17:36:00Z">
        <w:r w:rsidR="00D53F42" w:rsidDel="00B660C7">
          <w:rPr>
            <w:rFonts w:ascii="Calibri" w:hAnsi="Calibri" w:cs="Arial"/>
            <w:color w:val="FF0000"/>
            <w:lang w:val="en-US" w:eastAsia="en-US"/>
          </w:rPr>
          <w:delText>d</w:delText>
        </w:r>
      </w:del>
      <w:r w:rsidR="00D53F42">
        <w:rPr>
          <w:rFonts w:ascii="Calibri" w:hAnsi="Calibri" w:cs="Arial"/>
          <w:color w:val="FF0000"/>
          <w:lang w:val="en-US" w:eastAsia="en-US"/>
        </w:rPr>
        <w:t xml:space="preserve"> about </w:t>
      </w:r>
      <w:ins w:id="275" w:author="Danilo Bzdok" w:date="2018-05-08T17:36:00Z">
        <w:r w:rsidR="00B660C7">
          <w:rPr>
            <w:rFonts w:ascii="Calibri" w:hAnsi="Calibri" w:cs="Arial"/>
            <w:color w:val="FF0000"/>
            <w:lang w:val="en-US" w:eastAsia="en-US"/>
          </w:rPr>
          <w:t xml:space="preserve">interpreting </w:t>
        </w:r>
      </w:ins>
      <w:r w:rsidR="00D53F42">
        <w:rPr>
          <w:rFonts w:ascii="Calibri" w:hAnsi="Calibri" w:cs="Arial"/>
          <w:color w:val="FF0000"/>
          <w:lang w:val="en-US" w:eastAsia="en-US"/>
        </w:rPr>
        <w:t>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r w:rsidR="00D53F42">
        <w:rPr>
          <w:rFonts w:ascii="Calibri" w:hAnsi="Calibri" w:cs="Arial"/>
          <w:color w:val="FF0000"/>
          <w:lang w:val="en-US" w:eastAsia="en-US"/>
        </w:rPr>
        <w:t>themselves</w:t>
      </w:r>
      <w:r w:rsidR="00BA211A" w:rsidRPr="00204A45">
        <w:rPr>
          <w:rFonts w:ascii="Calibri" w:hAnsi="Calibri" w:cs="Arial"/>
          <w:color w:val="FF0000"/>
          <w:lang w:val="en-US" w:eastAsia="en-US"/>
        </w:rPr>
        <w:t>.</w:t>
      </w:r>
      <w:r w:rsidR="00945E8D">
        <w:rPr>
          <w:rFonts w:ascii="Calibri" w:hAnsi="Calibri" w:cs="Arial"/>
          <w:color w:val="FF0000"/>
          <w:lang w:val="en-US" w:eastAsia="en-US"/>
        </w:rPr>
        <w:t xml:space="preserve"> In other words, </w:t>
      </w:r>
      <w:del w:id="276" w:author="Danilo Bzdok" w:date="2018-05-07T12:46:00Z">
        <w:r w:rsidR="00945E8D" w:rsidDel="00D8445C">
          <w:rPr>
            <w:rFonts w:ascii="Calibri" w:hAnsi="Calibri" w:cs="Arial"/>
            <w:color w:val="FF0000"/>
            <w:lang w:val="en-US" w:eastAsia="en-US"/>
          </w:rPr>
          <w:delText xml:space="preserve">this </w:delText>
        </w:r>
      </w:del>
      <w:ins w:id="277" w:author="Danilo Bzdok" w:date="2018-05-07T12:46:00Z">
        <w:r w:rsidR="00D8445C">
          <w:rPr>
            <w:rFonts w:ascii="Calibri" w:hAnsi="Calibri" w:cs="Arial"/>
            <w:color w:val="FF0000"/>
            <w:lang w:val="en-US" w:eastAsia="en-US"/>
          </w:rPr>
          <w:t xml:space="preserve">many predictive modeling </w:t>
        </w:r>
      </w:ins>
      <w:r w:rsidR="00945E8D">
        <w:rPr>
          <w:rFonts w:ascii="Calibri" w:hAnsi="Calibri" w:cs="Arial"/>
          <w:color w:val="FF0000"/>
          <w:lang w:val="en-US" w:eastAsia="en-US"/>
        </w:rPr>
        <w:t>approach</w:t>
      </w:r>
      <w:ins w:id="278" w:author="Danilo Bzdok" w:date="2018-05-07T12:46:00Z">
        <w:r w:rsidR="00D8445C">
          <w:rPr>
            <w:rFonts w:ascii="Calibri" w:hAnsi="Calibri" w:cs="Arial"/>
            <w:color w:val="FF0000"/>
            <w:lang w:val="en-US" w:eastAsia="en-US"/>
          </w:rPr>
          <w:t>es</w:t>
        </w:r>
      </w:ins>
      <w:r w:rsidR="00945E8D">
        <w:rPr>
          <w:rFonts w:ascii="Calibri" w:hAnsi="Calibri" w:cs="Arial"/>
          <w:color w:val="FF0000"/>
          <w:lang w:val="en-US" w:eastAsia="en-US"/>
        </w:rPr>
        <w:t xml:space="preserve"> prioritize</w:t>
      </w:r>
      <w:del w:id="279" w:author="Danilo Bzdok" w:date="2018-05-07T12:46:00Z">
        <w:r w:rsidR="00945E8D" w:rsidDel="00D8445C">
          <w:rPr>
            <w:rFonts w:ascii="Calibri" w:hAnsi="Calibri" w:cs="Arial"/>
            <w:color w:val="FF0000"/>
            <w:lang w:val="en-US" w:eastAsia="en-US"/>
          </w:rPr>
          <w:delText>d</w:delText>
        </w:r>
      </w:del>
      <w:r w:rsidR="00945E8D">
        <w:rPr>
          <w:rFonts w:ascii="Calibri" w:hAnsi="Calibri" w:cs="Arial"/>
          <w:color w:val="FF0000"/>
          <w:lang w:val="en-US" w:eastAsia="en-US"/>
        </w:rPr>
        <w:t xml:space="preserve"> the correctness of the prediction on new data</w:t>
      </w:r>
      <w:del w:id="280" w:author="Danilo Bzdok" w:date="2018-05-08T17:37:00Z">
        <w:r w:rsidR="00945E8D" w:rsidDel="00B660C7">
          <w:rPr>
            <w:rFonts w:ascii="Calibri" w:hAnsi="Calibri" w:cs="Arial"/>
            <w:color w:val="FF0000"/>
            <w:lang w:val="en-US" w:eastAsia="en-US"/>
          </w:rPr>
          <w:delText>,</w:delText>
        </w:r>
      </w:del>
      <w:r w:rsidR="00945E8D">
        <w:rPr>
          <w:rFonts w:ascii="Calibri" w:hAnsi="Calibri" w:cs="Arial"/>
          <w:color w:val="FF0000"/>
          <w:lang w:val="en-US" w:eastAsia="en-US"/>
        </w:rPr>
        <w:t xml:space="preserve"> </w:t>
      </w:r>
      <w:del w:id="281" w:author="Danilo Bzdok" w:date="2018-05-08T17:37:00Z">
        <w:r w:rsidR="00945E8D" w:rsidDel="00B660C7">
          <w:rPr>
            <w:rFonts w:ascii="Calibri" w:hAnsi="Calibri" w:cs="Arial"/>
            <w:color w:val="FF0000"/>
            <w:lang w:val="en-US" w:eastAsia="en-US"/>
          </w:rPr>
          <w:delText xml:space="preserve">rather than </w:delText>
        </w:r>
      </w:del>
      <w:ins w:id="282" w:author="Danilo Bzdok" w:date="2018-05-08T17:37:00Z">
        <w:r w:rsidR="00B660C7">
          <w:rPr>
            <w:rFonts w:ascii="Calibri" w:hAnsi="Calibri" w:cs="Arial"/>
            <w:color w:val="FF0000"/>
            <w:lang w:val="en-US" w:eastAsia="en-US"/>
          </w:rPr>
          <w:t xml:space="preserve">over </w:t>
        </w:r>
      </w:ins>
      <w:r w:rsidR="00945E8D">
        <w:rPr>
          <w:rFonts w:ascii="Calibri" w:hAnsi="Calibri" w:cs="Arial"/>
          <w:color w:val="FF0000"/>
          <w:lang w:val="en-US" w:eastAsia="en-US"/>
        </w:rPr>
        <w:t xml:space="preserve">the estimation of </w:t>
      </w:r>
      <w:proofErr w:type="gramStart"/>
      <w:r w:rsidR="00945E8D">
        <w:rPr>
          <w:rFonts w:ascii="Calibri" w:hAnsi="Calibri" w:cs="Arial"/>
          <w:color w:val="FF0000"/>
          <w:lang w:val="en-US" w:eastAsia="en-US"/>
        </w:rPr>
        <w:t>particular beta</w:t>
      </w:r>
      <w:proofErr w:type="gramEnd"/>
      <w:r w:rsidR="00945E8D">
        <w:rPr>
          <w:rFonts w:ascii="Calibri" w:hAnsi="Calibri" w:cs="Arial"/>
          <w:color w:val="FF0000"/>
          <w:lang w:val="en-US" w:eastAsia="en-US"/>
        </w:rPr>
        <w:t xml:space="preserve"> coefficients.</w:t>
      </w:r>
    </w:p>
    <w:p w14:paraId="2BE96985" w14:textId="506589D6"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w:t>
      </w:r>
      <w:del w:id="283" w:author="Danilo Bzdok" w:date="2018-05-08T17:38:00Z">
        <w:r w:rsidRPr="00204A45" w:rsidDel="007E7605">
          <w:rPr>
            <w:rFonts w:ascii="Calibri" w:hAnsi="Calibri"/>
            <w:lang w:val="en-US"/>
          </w:rPr>
          <w:delText xml:space="preserve">the importance of </w:delText>
        </w:r>
      </w:del>
      <w:r w:rsidRPr="00204A45">
        <w:rPr>
          <w:rFonts w:ascii="Calibri" w:hAnsi="Calibri"/>
          <w:lang w:val="en-US"/>
        </w:rPr>
        <w:t xml:space="preserve">the </w:t>
      </w:r>
      <w:ins w:id="284" w:author="Danilo Bzdok" w:date="2018-05-08T17:39:00Z">
        <w:r w:rsidR="007E7605">
          <w:rPr>
            <w:rFonts w:ascii="Calibri" w:hAnsi="Calibri"/>
            <w:lang w:val="en-US"/>
          </w:rPr>
          <w:t xml:space="preserve">performance of the </w:t>
        </w:r>
      </w:ins>
      <w:r w:rsidRPr="00204A45">
        <w:rPr>
          <w:rFonts w:ascii="Calibri" w:hAnsi="Calibri"/>
          <w:lang w:val="en-US"/>
        </w:rPr>
        <w:t xml:space="preserve">candidate </w:t>
      </w:r>
      <w:r w:rsidR="00D53F42">
        <w:rPr>
          <w:rFonts w:ascii="Calibri" w:hAnsi="Calibri"/>
          <w:lang w:val="en-US"/>
        </w:rPr>
        <w:t>predictive model was evaluated based on the cross-validation gold standard</w:t>
      </w:r>
      <w:r w:rsidR="00D53F42" w:rsidRPr="00204A45">
        <w:rPr>
          <w:rFonts w:ascii="Calibri" w:hAnsi="Calibri"/>
          <w:lang w:val="en-US"/>
        </w:rPr>
        <w:t xml:space="preserve"> </w:t>
      </w:r>
      <w:del w:id="285" w:author="Danilo Bzdok" w:date="2018-05-08T17:39:00Z">
        <w:r w:rsidR="00D53F42" w:rsidDel="007E7605">
          <w:rPr>
            <w:rFonts w:ascii="Calibri" w:hAnsi="Calibri"/>
            <w:lang w:val="en-US"/>
          </w:rPr>
          <w:delText xml:space="preserve">to obtain </w:delText>
        </w:r>
      </w:del>
      <w:del w:id="286" w:author="Danilo Bzdok" w:date="2018-05-08T17:40:00Z">
        <w:r w:rsidR="00D53F42" w:rsidDel="00846142">
          <w:rPr>
            <w:rFonts w:ascii="Calibri" w:hAnsi="Calibri"/>
            <w:lang w:val="en-US"/>
          </w:rPr>
          <w:delText xml:space="preserve">explicit </w:delText>
        </w:r>
        <w:r w:rsidRPr="00204A45" w:rsidDel="00846142">
          <w:rPr>
            <w:rFonts w:ascii="Calibri" w:hAnsi="Calibri"/>
            <w:lang w:val="en-US"/>
          </w:rPr>
          <w:delText>empirical guarantees</w:delText>
        </w:r>
      </w:del>
      <w:del w:id="287" w:author="Danilo Bzdok" w:date="2018-05-08T10:33:00Z">
        <w:r w:rsidR="00B53203" w:rsidDel="00DF273A">
          <w:rPr>
            <w:rFonts w:ascii="Calibri" w:hAnsi="Calibri"/>
            <w:lang w:val="en-US"/>
          </w:rPr>
          <w:delText xml:space="preserve"> </w:delText>
        </w:r>
      </w:del>
      <w:r w:rsidR="00DF273A">
        <w:rPr>
          <w:rFonts w:ascii="Calibri" w:hAnsi="Calibri"/>
          <w:lang w:val="en-US"/>
        </w:rPr>
        <w:fldChar w:fldCharType="begin"/>
      </w:r>
      <w:r w:rsidR="00DF273A">
        <w:rPr>
          <w:rFonts w:ascii="Calibri" w:hAnsi="Calibri"/>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DF273A">
        <w:rPr>
          <w:rFonts w:ascii="Calibri" w:hAnsi="Calibri"/>
          <w:lang w:val="en-US"/>
        </w:rPr>
        <w:fldChar w:fldCharType="separate"/>
      </w:r>
      <w:r w:rsidR="00DF273A">
        <w:rPr>
          <w:rFonts w:ascii="Calibri" w:hAnsi="Calibri"/>
          <w:noProof/>
          <w:lang w:val="en-US"/>
        </w:rPr>
        <w:t>(</w:t>
      </w:r>
      <w:hyperlink w:anchor="_ENREF_22" w:tooltip="Hastie, 2001 #3957" w:history="1">
        <w:r w:rsidR="007F6DE6">
          <w:rPr>
            <w:rFonts w:ascii="Calibri" w:hAnsi="Calibri"/>
            <w:noProof/>
            <w:lang w:val="en-US"/>
          </w:rPr>
          <w:t>22</w:t>
        </w:r>
      </w:hyperlink>
      <w:r w:rsidR="00DF273A">
        <w:rPr>
          <w:rFonts w:ascii="Calibri" w:hAnsi="Calibri"/>
          <w:noProof/>
          <w:lang w:val="en-US"/>
        </w:rPr>
        <w:t>)</w:t>
      </w:r>
      <w:r w:rsidR="00DF273A">
        <w:rPr>
          <w:rFonts w:ascii="Calibri" w:hAnsi="Calibri"/>
          <w:lang w:val="en-US"/>
        </w:rPr>
        <w:fldChar w:fldCharType="end"/>
      </w:r>
      <w:r w:rsidRPr="00204A45">
        <w:rPr>
          <w:rFonts w:ascii="Calibri" w:hAnsi="Calibri"/>
          <w:lang w:val="en-US"/>
        </w:rPr>
        <w:t>.</w:t>
      </w:r>
      <w:r w:rsidR="00BA211A" w:rsidRPr="00204A45">
        <w:rPr>
          <w:rFonts w:ascii="Calibri" w:hAnsi="Calibri"/>
          <w:lang w:val="en-US"/>
        </w:rPr>
        <w:t xml:space="preserve"> </w:t>
      </w:r>
      <w:ins w:id="288" w:author="Danilo Bzdok" w:date="2018-05-08T17:40:00Z">
        <w:r w:rsidR="00846142">
          <w:rPr>
            <w:rFonts w:ascii="Calibri" w:hAnsi="Calibri"/>
            <w:lang w:val="en-US"/>
          </w:rPr>
          <w:t xml:space="preserve">Explicit </w:t>
        </w:r>
        <w:r w:rsidR="00846142" w:rsidRPr="00204A45">
          <w:rPr>
            <w:rFonts w:ascii="Calibri" w:hAnsi="Calibri"/>
            <w:lang w:val="en-US"/>
          </w:rPr>
          <w:t>empirical guarantees</w:t>
        </w:r>
        <w:r w:rsidR="00846142">
          <w:rPr>
            <w:rFonts w:ascii="Calibri" w:hAnsi="Calibri"/>
            <w:lang w:val="en-US"/>
          </w:rPr>
          <w:t xml:space="preserve"> are thus obtained to </w:t>
        </w:r>
        <w:r w:rsidR="00846142">
          <w:rPr>
            <w:rFonts w:ascii="Calibri" w:hAnsi="Calibri" w:cs="Arial"/>
            <w:color w:val="000000" w:themeColor="text1"/>
            <w:lang w:val="en-US"/>
          </w:rPr>
          <w:t>a</w:t>
        </w:r>
      </w:ins>
      <w:del w:id="289" w:author="Danilo Bzdok" w:date="2018-05-08T17:40:00Z">
        <w:r w:rsidR="00BA211A" w:rsidRPr="00204A45" w:rsidDel="00846142">
          <w:rPr>
            <w:rFonts w:ascii="Calibri" w:hAnsi="Calibri" w:cs="Arial"/>
            <w:color w:val="000000" w:themeColor="text1"/>
            <w:lang w:val="en-US"/>
          </w:rPr>
          <w:delText>A</w:delText>
        </w:r>
      </w:del>
      <w:r w:rsidR="00BA211A" w:rsidRPr="00204A45">
        <w:rPr>
          <w:rFonts w:ascii="Calibri" w:hAnsi="Calibri" w:cs="Arial"/>
          <w:color w:val="000000" w:themeColor="text1"/>
          <w:lang w:val="en-US"/>
        </w:rPr>
        <w:t>nswer</w:t>
      </w:r>
      <w:del w:id="290" w:author="Danilo Bzdok" w:date="2018-05-08T17:40:00Z">
        <w:r w:rsidR="00BA211A" w:rsidRPr="00204A45" w:rsidDel="00846142">
          <w:rPr>
            <w:rFonts w:ascii="Calibri" w:hAnsi="Calibri" w:cs="Arial"/>
            <w:color w:val="000000" w:themeColor="text1"/>
            <w:lang w:val="en-US"/>
          </w:rPr>
          <w:delText>ing</w:delText>
        </w:r>
      </w:del>
      <w:r w:rsidR="00BA211A" w:rsidRPr="00204A45">
        <w:rPr>
          <w:rFonts w:ascii="Calibri" w:hAnsi="Calibri" w:cs="Arial"/>
          <w:color w:val="000000" w:themeColor="text1"/>
          <w:lang w:val="en-US"/>
        </w:rPr>
        <w:t xml:space="preserve"> the question </w:t>
      </w:r>
      <w:del w:id="291" w:author="Danilo Bzdok" w:date="2018-05-08T17:41:00Z">
        <w:r w:rsidR="00BA211A" w:rsidRPr="00204A45" w:rsidDel="00846142">
          <w:rPr>
            <w:rFonts w:ascii="Calibri" w:hAnsi="Calibri" w:cs="Arial"/>
            <w:color w:val="000000" w:themeColor="text1"/>
            <w:lang w:val="en-US"/>
          </w:rPr>
          <w:delText xml:space="preserve">whether </w:delText>
        </w:r>
      </w:del>
      <w:ins w:id="292" w:author="Danilo Bzdok" w:date="2018-05-08T17:41:00Z">
        <w:r w:rsidR="00846142">
          <w:rPr>
            <w:rFonts w:ascii="Calibri" w:hAnsi="Calibri" w:cs="Arial"/>
            <w:color w:val="000000" w:themeColor="text1"/>
            <w:lang w:val="en-US"/>
          </w:rPr>
          <w:t>how much</w:t>
        </w:r>
        <w:r w:rsidR="00846142" w:rsidRPr="00204A45">
          <w:rPr>
            <w:rFonts w:ascii="Calibri" w:hAnsi="Calibri" w:cs="Arial"/>
            <w:color w:val="000000" w:themeColor="text1"/>
            <w:lang w:val="en-US"/>
          </w:rPr>
          <w:t xml:space="preserve"> </w:t>
        </w:r>
      </w:ins>
      <w:del w:id="293" w:author="Danilo Bzdok" w:date="2018-05-08T17:41:00Z">
        <w:r w:rsidR="00BA211A" w:rsidRPr="00204A45" w:rsidDel="00846142">
          <w:rPr>
            <w:rFonts w:ascii="Calibri" w:hAnsi="Calibri" w:cs="Arial"/>
            <w:color w:val="000000" w:themeColor="text1"/>
            <w:lang w:val="en-US"/>
          </w:rPr>
          <w:delText>a</w:delText>
        </w:r>
        <w:r w:rsidR="00D53F42" w:rsidDel="00846142">
          <w:rPr>
            <w:rFonts w:ascii="Calibri" w:hAnsi="Calibri" w:cs="Arial"/>
            <w:color w:val="000000" w:themeColor="text1"/>
            <w:lang w:val="en-US"/>
          </w:rPr>
          <w:delText xml:space="preserve">n obtained </w:delText>
        </w:r>
      </w:del>
      <w:ins w:id="294" w:author="Danilo Bzdok" w:date="2018-05-08T17:41:00Z">
        <w:r w:rsidR="00846142">
          <w:rPr>
            <w:rFonts w:ascii="Calibri" w:hAnsi="Calibri" w:cs="Arial"/>
            <w:color w:val="000000" w:themeColor="text1"/>
            <w:lang w:val="en-US"/>
          </w:rPr>
          <w:t xml:space="preserve">the </w:t>
        </w:r>
      </w:ins>
      <w:r w:rsidR="00D53F42">
        <w:rPr>
          <w:rFonts w:ascii="Calibri" w:hAnsi="Calibri" w:cs="Arial"/>
          <w:color w:val="000000" w:themeColor="text1"/>
          <w:lang w:val="en-US"/>
        </w:rPr>
        <w:t xml:space="preserve">predictive algorithm </w:t>
      </w:r>
      <w:ins w:id="295" w:author="Danilo Bzdok" w:date="2018-05-08T17:41:00Z">
        <w:r w:rsidR="00846142">
          <w:rPr>
            <w:rFonts w:ascii="Calibri" w:hAnsi="Calibri" w:cs="Arial"/>
            <w:color w:val="000000" w:themeColor="text1"/>
            <w:lang w:val="en-US"/>
          </w:rPr>
          <w:t xml:space="preserve">can be expected to </w:t>
        </w:r>
      </w:ins>
      <w:r w:rsidR="00D53F42">
        <w:rPr>
          <w:rFonts w:ascii="Calibri" w:hAnsi="Calibri" w:cs="Arial"/>
          <w:color w:val="000000" w:themeColor="text1"/>
          <w:lang w:val="en-US"/>
        </w:rPr>
        <w:t>generalize</w:t>
      </w:r>
      <w:del w:id="296" w:author="Danilo Bzdok" w:date="2018-05-08T17:41:00Z">
        <w:r w:rsidR="00D53F42" w:rsidDel="00846142">
          <w:rPr>
            <w:rFonts w:ascii="Calibri" w:hAnsi="Calibri" w:cs="Arial"/>
            <w:color w:val="000000" w:themeColor="text1"/>
            <w:lang w:val="en-US"/>
          </w:rPr>
          <w:delText>s</w:delText>
        </w:r>
      </w:del>
      <w:r w:rsidR="00D53F42">
        <w:rPr>
          <w:rFonts w:ascii="Calibri" w:hAnsi="Calibri" w:cs="Arial"/>
          <w:color w:val="000000" w:themeColor="text1"/>
          <w:lang w:val="en-US"/>
        </w:rPr>
        <w:t xml:space="preserve"> to unseen data</w:t>
      </w:r>
      <w:del w:id="297" w:author="Danilo Bzdok" w:date="2018-05-08T17:41:00Z">
        <w:r w:rsidR="00D53F42" w:rsidDel="00846142">
          <w:rPr>
            <w:rFonts w:ascii="Calibri" w:hAnsi="Calibri" w:cs="Arial"/>
            <w:color w:val="000000" w:themeColor="text1"/>
            <w:lang w:val="en-US"/>
          </w:rPr>
          <w:delText xml:space="preserve"> </w:delText>
        </w:r>
        <w:r w:rsidR="00B53203" w:rsidDel="00846142">
          <w:rPr>
            <w:rFonts w:ascii="Calibri" w:hAnsi="Calibri" w:cs="Arial"/>
            <w:color w:val="000000" w:themeColor="text1"/>
            <w:lang w:val="en-US"/>
          </w:rPr>
          <w:delText>is</w:delText>
        </w:r>
        <w:r w:rsidR="00B53203" w:rsidRPr="00204A45" w:rsidDel="00846142">
          <w:rPr>
            <w:rFonts w:ascii="Calibri" w:hAnsi="Calibri" w:cs="Arial"/>
            <w:color w:val="000000" w:themeColor="text1"/>
            <w:lang w:val="en-US"/>
          </w:rPr>
          <w:delText xml:space="preserve"> </w:delText>
        </w:r>
        <w:r w:rsidR="00BA211A" w:rsidRPr="00204A45" w:rsidDel="00846142">
          <w:rPr>
            <w:rFonts w:ascii="Calibri" w:hAnsi="Calibri" w:cs="Arial"/>
            <w:color w:val="000000" w:themeColor="text1"/>
            <w:lang w:val="en-US"/>
          </w:rPr>
          <w:delText>tackled in a</w:delText>
        </w:r>
        <w:r w:rsidR="00B53203" w:rsidDel="00846142">
          <w:rPr>
            <w:rFonts w:ascii="Calibri" w:hAnsi="Calibri" w:cs="Arial"/>
            <w:color w:val="000000" w:themeColor="text1"/>
            <w:lang w:val="en-US"/>
          </w:rPr>
          <w:delText xml:space="preserve">n empirical </w:delText>
        </w:r>
        <w:r w:rsidR="00BA211A" w:rsidRPr="00204A45" w:rsidDel="00846142">
          <w:rPr>
            <w:rFonts w:ascii="Calibri" w:hAnsi="Calibri" w:cs="Arial"/>
            <w:color w:val="000000" w:themeColor="text1"/>
            <w:lang w:val="en-US"/>
          </w:rPr>
          <w:delText>fashion</w:delText>
        </w:r>
      </w:del>
      <w:r w:rsidR="00BA211A" w:rsidRPr="00204A45">
        <w:rPr>
          <w:rFonts w:ascii="Calibri" w:hAnsi="Calibri" w:cs="Arial"/>
          <w:color w:val="000000" w:themeColor="text1"/>
          <w:lang w:val="en-US"/>
        </w:rPr>
        <w:t>.</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w:t>
      </w:r>
      <w:del w:id="298" w:author="Danilo Bzdok" w:date="2018-05-08T18:15:00Z">
        <w:r w:rsidR="00567373" w:rsidRPr="00204A45" w:rsidDel="00AB36FE">
          <w:rPr>
            <w:rFonts w:ascii="Calibri" w:hAnsi="Calibri"/>
            <w:color w:val="000000" w:themeColor="text1"/>
            <w:lang w:val="en-US"/>
          </w:rPr>
          <w:delText xml:space="preserve">subjects </w:delText>
        </w:r>
      </w:del>
      <w:ins w:id="299" w:author="Danilo Bzdok" w:date="2018-05-08T18:15:00Z">
        <w:r w:rsidR="00AB36FE">
          <w:rPr>
            <w:rFonts w:ascii="Calibri" w:hAnsi="Calibri"/>
            <w:color w:val="000000" w:themeColor="text1"/>
            <w:lang w:val="en-US"/>
          </w:rPr>
          <w:t>individuals</w:t>
        </w:r>
        <w:r w:rsidR="00AB36FE" w:rsidRPr="00204A45">
          <w:rPr>
            <w:rFonts w:ascii="Calibri" w:hAnsi="Calibri"/>
            <w:color w:val="000000" w:themeColor="text1"/>
            <w:lang w:val="en-US"/>
          </w:rPr>
          <w:t xml:space="preserve"> </w:t>
        </w:r>
      </w:ins>
      <w:r w:rsidR="00567373" w:rsidRPr="00204A45">
        <w:rPr>
          <w:rFonts w:ascii="Calibri" w:hAnsi="Calibri"/>
          <w:color w:val="000000" w:themeColor="text1"/>
          <w:lang w:val="en-US"/>
        </w:rPr>
        <w:t xml:space="preserve">as a function of how these patterns persists in other individuals from a different set of </w:t>
      </w:r>
      <w:del w:id="300" w:author="Danilo Bzdok" w:date="2018-05-08T18:16:00Z">
        <w:r w:rsidR="00567373" w:rsidRPr="00204A45" w:rsidDel="00AB36FE">
          <w:rPr>
            <w:rFonts w:ascii="Calibri" w:hAnsi="Calibri"/>
            <w:color w:val="000000" w:themeColor="text1"/>
            <w:lang w:val="en-US"/>
          </w:rPr>
          <w:delText>subjects</w:delText>
        </w:r>
      </w:del>
      <w:ins w:id="301" w:author="Danilo Bzdok" w:date="2018-05-08T18:16:00Z">
        <w:r w:rsidR="00AB36FE">
          <w:rPr>
            <w:rFonts w:ascii="Calibri" w:hAnsi="Calibri"/>
            <w:color w:val="000000" w:themeColor="text1"/>
            <w:lang w:val="en-US"/>
          </w:rPr>
          <w:t>individuals</w:t>
        </w:r>
      </w:ins>
      <w:r w:rsidR="00567373" w:rsidRPr="00204A45">
        <w:rPr>
          <w:rFonts w:ascii="Calibri" w:hAnsi="Calibri"/>
          <w:color w:val="000000" w:themeColor="text1"/>
          <w:lang w:val="en-US"/>
        </w:rPr>
        <w:t xml:space="preserve">.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31" w:tooltip="Shalev-Shwartz, 2014 #6721" w:history="1">
        <w:r w:rsidR="007F6DE6">
          <w:rPr>
            <w:rFonts w:ascii="Calibri" w:hAnsi="Calibri"/>
            <w:noProof/>
            <w:color w:val="000000" w:themeColor="text1"/>
            <w:lang w:val="en-US"/>
          </w:rPr>
          <w:t>31</w:t>
        </w:r>
      </w:hyperlink>
      <w:r w:rsidR="00F974E9">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w:t>
      </w:r>
      <w:r w:rsidR="00FB6F5A">
        <w:rPr>
          <w:rStyle w:val="s2"/>
          <w:rFonts w:ascii="Calibri" w:hAnsi="Calibri"/>
          <w:color w:val="000000" w:themeColor="text1"/>
          <w:lang w:val="en-US"/>
        </w:rPr>
        <w:t xml:space="preserve">its expected performance on unknown data </w:t>
      </w:r>
      <w:r w:rsidR="00567373" w:rsidRPr="00204A45">
        <w:rPr>
          <w:rStyle w:val="s2"/>
          <w:rFonts w:ascii="Calibri" w:hAnsi="Calibri"/>
          <w:color w:val="000000" w:themeColor="text1"/>
          <w:lang w:val="en-US"/>
        </w:rPr>
        <w:fldChar w:fldCharType="begin"/>
      </w:r>
      <w:r w:rsidR="00F974E9">
        <w:rPr>
          <w:rStyle w:val="s2"/>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F974E9">
        <w:rPr>
          <w:rStyle w:val="s2"/>
          <w:rFonts w:ascii="Calibri" w:hAnsi="Calibri"/>
          <w:noProof/>
          <w:color w:val="000000" w:themeColor="text1"/>
          <w:lang w:val="en-US"/>
        </w:rPr>
        <w:t>(</w:t>
      </w:r>
      <w:hyperlink w:anchor="_ENREF_31" w:tooltip="Shalev-Shwartz, 2014 #6721" w:history="1">
        <w:r w:rsidR="007F6DE6">
          <w:rPr>
            <w:rStyle w:val="s2"/>
            <w:rFonts w:ascii="Calibri" w:hAnsi="Calibri"/>
            <w:noProof/>
            <w:color w:val="000000" w:themeColor="text1"/>
            <w:lang w:val="en-US"/>
          </w:rPr>
          <w:t>31</w:t>
        </w:r>
      </w:hyperlink>
      <w:r w:rsidR="00F974E9">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B53203">
        <w:rPr>
          <w:rStyle w:val="s2"/>
          <w:rFonts w:ascii="Calibri" w:hAnsi="Calibri"/>
          <w:color w:val="000000" w:themeColor="text1"/>
          <w:lang w:val="en-US"/>
        </w:rPr>
        <w:t>:</w:t>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7F6DE6">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the</w:t>
      </w:r>
      <w:r w:rsidR="008A04D0">
        <w:rPr>
          <w:rFonts w:ascii="Calibri" w:hAnsi="Calibri" w:cs="Arial"/>
          <w:color w:val="000000" w:themeColor="text1"/>
          <w:lang w:val="en-US"/>
        </w:rPr>
        <w:t xml:space="preserve"> so</w:t>
      </w:r>
      <w:del w:id="302" w:author="Danilo Bzdok" w:date="2018-05-08T17:42:00Z">
        <w:r w:rsidR="008A04D0" w:rsidDel="00846142">
          <w:rPr>
            <w:rFonts w:ascii="Calibri" w:hAnsi="Calibri" w:cs="Arial"/>
            <w:color w:val="000000" w:themeColor="text1"/>
            <w:lang w:val="en-US"/>
          </w:rPr>
          <w:delText>-called</w:delText>
        </w:r>
      </w:del>
      <w:r w:rsidR="005C4D9B">
        <w:rPr>
          <w:rFonts w:ascii="Calibri" w:hAnsi="Calibri" w:cs="Arial"/>
          <w:color w:val="000000" w:themeColor="text1"/>
          <w:lang w:val="en-US"/>
        </w:rPr>
        <w:t xml:space="preserv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w:t>
      </w:r>
      <w:r w:rsidR="008A04D0">
        <w:rPr>
          <w:rFonts w:ascii="Calibri" w:hAnsi="Calibri" w:cs="Arial"/>
          <w:color w:val="000000" w:themeColor="text1"/>
          <w:lang w:val="en-US"/>
        </w:rPr>
        <w:t>as</w:t>
      </w:r>
      <w:r w:rsidR="00E665BB" w:rsidRPr="00204A45">
        <w:rPr>
          <w:rFonts w:ascii="Calibri" w:hAnsi="Calibri" w:cs="Arial"/>
          <w:color w:val="000000" w:themeColor="text1"/>
          <w:lang w:val="en-US"/>
        </w:rPr>
        <w:t xml:space="preserve"> an unbiased estimate of a model's capacity to generalize to data samples acquired in the future. </w:t>
      </w:r>
      <w:r w:rsidR="006A10A4">
        <w:rPr>
          <w:rFonts w:ascii="Calibri" w:hAnsi="Calibri" w:cs="Arial"/>
          <w:color w:val="000000" w:themeColor="text1"/>
          <w:lang w:val="en-US"/>
        </w:rPr>
        <w:t xml:space="preserve">As the </w:t>
      </w:r>
      <w:r w:rsidR="008A04D0">
        <w:rPr>
          <w:rFonts w:ascii="Calibri" w:hAnsi="Calibri" w:cs="Arial"/>
          <w:color w:val="000000" w:themeColor="text1"/>
          <w:lang w:val="en-US"/>
        </w:rPr>
        <w:t xml:space="preserve">LASSO </w:t>
      </w:r>
      <w:r w:rsidR="006A10A4">
        <w:rPr>
          <w:rFonts w:ascii="Calibri" w:hAnsi="Calibri" w:cs="Arial"/>
          <w:color w:val="000000" w:themeColor="text1"/>
          <w:lang w:val="en-US"/>
        </w:rPr>
        <w:t xml:space="preserve">does not provide a full least-squares fit due to its shrinkage property, we computed </w:t>
      </w:r>
      <w:proofErr w:type="spellStart"/>
      <w:ins w:id="303" w:author="Danilo Bzdok" w:date="2018-05-08T17:46:00Z">
        <w:r w:rsidR="00C700BF">
          <w:rPr>
            <w:rFonts w:ascii="Calibri" w:hAnsi="Calibri" w:cs="Arial"/>
            <w:color w:val="000000" w:themeColor="text1"/>
            <w:lang w:val="en-US"/>
          </w:rPr>
          <w:t>de</w:t>
        </w:r>
      </w:ins>
      <w:del w:id="304" w:author="Danilo Bzdok" w:date="2018-05-08T17:46:00Z">
        <w:r w:rsidR="006A10A4" w:rsidDel="00C700BF">
          <w:rPr>
            <w:rFonts w:ascii="Calibri" w:hAnsi="Calibri" w:cs="Arial"/>
            <w:color w:val="000000" w:themeColor="text1"/>
            <w:lang w:val="en-US"/>
          </w:rPr>
          <w:delText>un</w:delText>
        </w:r>
      </w:del>
      <w:r w:rsidR="006A10A4">
        <w:rPr>
          <w:rFonts w:ascii="Calibri" w:hAnsi="Calibri" w:cs="Arial"/>
          <w:color w:val="000000" w:themeColor="text1"/>
          <w:lang w:val="en-US"/>
        </w:rPr>
        <w:t>biased</w:t>
      </w:r>
      <w:proofErr w:type="spellEnd"/>
      <w:r w:rsidR="006A10A4">
        <w:rPr>
          <w:rFonts w:ascii="Calibri" w:hAnsi="Calibri" w:cs="Arial"/>
          <w:color w:val="000000" w:themeColor="text1"/>
          <w:lang w:val="en-US"/>
        </w:rPr>
        <w:t xml:space="preserve"> out-of-sample predictions using ordinary least-squares on the collection of active variables.</w:t>
      </w:r>
      <w:r w:rsidR="000612D4">
        <w:rPr>
          <w:rFonts w:ascii="Calibri" w:hAnsi="Calibri" w:cs="Arial"/>
          <w:color w:val="000000" w:themeColor="text1"/>
          <w:lang w:val="en-US"/>
        </w:rPr>
        <w:t xml:space="preserve"> This common </w:t>
      </w:r>
      <w:r w:rsidR="008A04D0">
        <w:rPr>
          <w:rFonts w:ascii="Calibri" w:hAnsi="Calibri" w:cs="Arial"/>
          <w:color w:val="000000" w:themeColor="text1"/>
          <w:lang w:val="en-US"/>
        </w:rPr>
        <w:t xml:space="preserve">modification </w:t>
      </w:r>
      <w:r w:rsidR="000612D4">
        <w:rPr>
          <w:rFonts w:ascii="Calibri" w:hAnsi="Calibri" w:cs="Arial"/>
          <w:color w:val="000000" w:themeColor="text1"/>
          <w:lang w:val="en-US"/>
        </w:rPr>
        <w:t xml:space="preserve">helped us to </w:t>
      </w:r>
      <w:del w:id="305" w:author="Danilo Bzdok" w:date="2018-05-07T11:24:00Z">
        <w:r w:rsidR="000612D4" w:rsidDel="00C718F2">
          <w:rPr>
            <w:rFonts w:ascii="Calibri" w:hAnsi="Calibri" w:cs="Arial"/>
            <w:color w:val="000000" w:themeColor="text1"/>
            <w:lang w:val="en-US"/>
          </w:rPr>
          <w:delText xml:space="preserve">disambiguate </w:delText>
        </w:r>
      </w:del>
      <w:ins w:id="306" w:author="Danilo Bzdok" w:date="2018-05-07T11:24:00Z">
        <w:r w:rsidR="00C718F2">
          <w:rPr>
            <w:rFonts w:ascii="Calibri" w:hAnsi="Calibri" w:cs="Arial"/>
            <w:color w:val="000000" w:themeColor="text1"/>
            <w:lang w:val="en-US"/>
          </w:rPr>
          <w:t xml:space="preserve">isolate </w:t>
        </w:r>
      </w:ins>
      <w:r w:rsidR="000612D4">
        <w:rPr>
          <w:rFonts w:ascii="Calibri" w:hAnsi="Calibri" w:cs="Arial"/>
          <w:color w:val="000000" w:themeColor="text1"/>
          <w:lang w:val="en-US"/>
        </w:rPr>
        <w:t xml:space="preserve">the </w:t>
      </w:r>
      <w:del w:id="307" w:author="Danilo Bzdok" w:date="2018-05-07T11:24:00Z">
        <w:r w:rsidR="000612D4" w:rsidDel="00C718F2">
          <w:rPr>
            <w:rFonts w:ascii="Calibri" w:hAnsi="Calibri" w:cs="Arial"/>
            <w:color w:val="000000" w:themeColor="text1"/>
            <w:lang w:val="en-US"/>
          </w:rPr>
          <w:delText xml:space="preserve">role </w:delText>
        </w:r>
      </w:del>
      <w:ins w:id="308" w:author="Danilo Bzdok" w:date="2018-05-07T11:24:00Z">
        <w:r w:rsidR="00C718F2">
          <w:rPr>
            <w:rFonts w:ascii="Calibri" w:hAnsi="Calibri" w:cs="Arial"/>
            <w:color w:val="000000" w:themeColor="text1"/>
            <w:lang w:val="en-US"/>
          </w:rPr>
          <w:t xml:space="preserve">influence </w:t>
        </w:r>
      </w:ins>
      <w:r w:rsidR="000612D4">
        <w:rPr>
          <w:rFonts w:ascii="Calibri" w:hAnsi="Calibri" w:cs="Arial"/>
          <w:color w:val="000000" w:themeColor="text1"/>
          <w:lang w:val="en-US"/>
        </w:rPr>
        <w:t>of shrinking and variable selection in forming predictions with LASSO.</w:t>
      </w:r>
      <w:ins w:id="309" w:author="Danilo Bzdok" w:date="2018-05-07T11:21:00Z">
        <w:r w:rsidR="002C0205">
          <w:rPr>
            <w:rFonts w:ascii="Calibri" w:hAnsi="Calibri" w:cs="Arial"/>
            <w:color w:val="000000" w:themeColor="text1"/>
            <w:lang w:val="en-US"/>
          </w:rPr>
          <w:t xml:space="preserve"> A</w:t>
        </w:r>
        <w:r w:rsidR="00E2092D">
          <w:rPr>
            <w:rFonts w:ascii="Calibri" w:hAnsi="Calibri" w:cs="Arial"/>
            <w:color w:val="000000" w:themeColor="text1"/>
            <w:lang w:val="en-US"/>
          </w:rPr>
          <w:t>s an important consequence, all prediction scores reported in this work were obtained f</w:t>
        </w:r>
      </w:ins>
      <w:ins w:id="310" w:author="Danilo Bzdok" w:date="2018-05-07T11:22:00Z">
        <w:r w:rsidR="00E2092D">
          <w:rPr>
            <w:rFonts w:ascii="Calibri" w:hAnsi="Calibri" w:cs="Arial"/>
            <w:color w:val="000000" w:themeColor="text1"/>
            <w:lang w:val="en-US"/>
          </w:rPr>
          <w:t>r</w:t>
        </w:r>
      </w:ins>
      <w:ins w:id="311" w:author="Danilo Bzdok" w:date="2018-05-07T11:21:00Z">
        <w:r w:rsidR="00E2092D">
          <w:rPr>
            <w:rFonts w:ascii="Calibri" w:hAnsi="Calibri" w:cs="Arial"/>
            <w:color w:val="000000" w:themeColor="text1"/>
            <w:lang w:val="en-US"/>
          </w:rPr>
          <w:t>om ordinar</w:t>
        </w:r>
      </w:ins>
      <w:ins w:id="312" w:author="Danilo Bzdok" w:date="2018-05-07T11:22:00Z">
        <w:r w:rsidR="00E2092D">
          <w:rPr>
            <w:rFonts w:ascii="Calibri" w:hAnsi="Calibri" w:cs="Arial"/>
            <w:color w:val="000000" w:themeColor="text1"/>
            <w:lang w:val="en-US"/>
          </w:rPr>
          <w:t xml:space="preserve">y </w:t>
        </w:r>
      </w:ins>
      <w:ins w:id="313" w:author="Danilo Bzdok" w:date="2018-05-08T17:47:00Z">
        <w:r w:rsidR="00E352C0">
          <w:rPr>
            <w:rFonts w:ascii="Calibri" w:hAnsi="Calibri" w:cs="Arial"/>
            <w:color w:val="000000" w:themeColor="text1"/>
            <w:lang w:val="en-US"/>
          </w:rPr>
          <w:t>linear</w:t>
        </w:r>
      </w:ins>
      <w:ins w:id="314" w:author="Danilo Bzdok" w:date="2018-05-07T11:22:00Z">
        <w:r w:rsidR="00E2092D">
          <w:rPr>
            <w:rFonts w:ascii="Calibri" w:hAnsi="Calibri" w:cs="Arial"/>
            <w:color w:val="000000" w:themeColor="text1"/>
            <w:lang w:val="en-US"/>
          </w:rPr>
          <w:t xml:space="preserve"> regression</w:t>
        </w:r>
      </w:ins>
      <w:ins w:id="315" w:author="Danilo Bzdok" w:date="2018-05-09T23:27:00Z">
        <w:r w:rsidR="00613D3E">
          <w:rPr>
            <w:rFonts w:ascii="Calibri" w:hAnsi="Calibri" w:cs="Arial"/>
            <w:color w:val="000000" w:themeColor="text1"/>
            <w:lang w:val="en-US"/>
          </w:rPr>
          <w:t xml:space="preserve"> (without biasing shrinkage)</w:t>
        </w:r>
      </w:ins>
      <w:ins w:id="316" w:author="Danilo Bzdok" w:date="2018-05-07T11:22:00Z">
        <w:r w:rsidR="00E2092D">
          <w:rPr>
            <w:rFonts w:ascii="Calibri" w:hAnsi="Calibri" w:cs="Arial"/>
            <w:color w:val="000000" w:themeColor="text1"/>
            <w:lang w:val="en-US"/>
          </w:rPr>
          <w:t xml:space="preserve"> based on the full set or subset of input variables </w:t>
        </w:r>
      </w:ins>
      <w:ins w:id="317" w:author="Danilo Bzdok" w:date="2018-05-07T11:26:00Z">
        <w:r w:rsidR="006B6522">
          <w:rPr>
            <w:rFonts w:ascii="Calibri" w:hAnsi="Calibri" w:cs="Arial"/>
            <w:color w:val="000000" w:themeColor="text1"/>
            <w:lang w:val="en-US"/>
          </w:rPr>
          <w:t xml:space="preserve">automatically </w:t>
        </w:r>
      </w:ins>
      <w:ins w:id="318" w:author="Danilo Bzdok" w:date="2018-05-07T11:22:00Z">
        <w:r w:rsidR="00E2092D">
          <w:rPr>
            <w:rFonts w:ascii="Calibri" w:hAnsi="Calibri" w:cs="Arial"/>
            <w:color w:val="000000" w:themeColor="text1"/>
            <w:lang w:val="en-US"/>
          </w:rPr>
          <w:t>selected from</w:t>
        </w:r>
      </w:ins>
      <w:ins w:id="319" w:author="Danilo Bzdok" w:date="2018-05-07T11:23:00Z">
        <w:r w:rsidR="00E2092D">
          <w:rPr>
            <w:rFonts w:ascii="Calibri" w:hAnsi="Calibri" w:cs="Arial"/>
            <w:color w:val="000000" w:themeColor="text1"/>
            <w:lang w:val="en-US"/>
          </w:rPr>
          <w:t xml:space="preserve"> the preceding LASSO estimation.</w:t>
        </w:r>
      </w:ins>
    </w:p>
    <w:p w14:paraId="2E6493CE" w14:textId="638E51BF"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xml:space="preserve">, routinely practiced in many applications of pattern-recognition algorithms, is centered around evaluating the capacity of already extracted </w:t>
      </w:r>
      <w:r w:rsidR="00151E68" w:rsidRPr="00204A45">
        <w:rPr>
          <w:rFonts w:ascii="Calibri" w:hAnsi="Calibri"/>
          <w:color w:val="000000" w:themeColor="text1"/>
          <w:lang w:val="en-US"/>
        </w:rPr>
        <w:lastRenderedPageBreak/>
        <w:t xml:space="preserve">models to derive quantities of interest from new, potentially later encountered individuals. This form of building models from data has been explicitly optimized for and is naturally applicable to a single data point, such as one whole-brain scan or one sequenced genome of a </w:t>
      </w:r>
      <w:proofErr w:type="gramStart"/>
      <w:r w:rsidR="00151E68" w:rsidRPr="00204A45">
        <w:rPr>
          <w:rFonts w:ascii="Calibri" w:hAnsi="Calibri"/>
          <w:color w:val="000000" w:themeColor="text1"/>
          <w:lang w:val="en-US"/>
        </w:rPr>
        <w:t>particular individual</w:t>
      </w:r>
      <w:proofErr w:type="gramEnd"/>
      <w:r w:rsidR="00151E68" w:rsidRPr="00204A45">
        <w:rPr>
          <w:rFonts w:ascii="Calibri" w:hAnsi="Calibri"/>
          <w:color w:val="000000" w:themeColor="text1"/>
          <w:lang w:val="en-US"/>
        </w:rPr>
        <w:t>.</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t>
      </w:r>
      <w:del w:id="320" w:author="Danilo Bzdok" w:date="2018-05-08T17:49:00Z">
        <w:r w:rsidR="00D36B0F" w:rsidRPr="00204A45" w:rsidDel="00D41159">
          <w:rPr>
            <w:rFonts w:ascii="Calibri" w:hAnsi="Calibri" w:cs="Arial"/>
            <w:color w:val="000000" w:themeColor="text1"/>
            <w:lang w:val="en-US"/>
          </w:rPr>
          <w:delText>we cannot</w:delText>
        </w:r>
      </w:del>
      <w:ins w:id="321" w:author="Danilo Bzdok" w:date="2018-05-08T17:49:00Z">
        <w:r w:rsidR="00D41159">
          <w:rPr>
            <w:rFonts w:ascii="Calibri" w:hAnsi="Calibri" w:cs="Arial"/>
            <w:color w:val="000000" w:themeColor="text1"/>
            <w:lang w:val="en-US"/>
          </w:rPr>
          <w:t xml:space="preserve">it is not </w:t>
        </w:r>
        <w:proofErr w:type="spellStart"/>
        <w:r w:rsidR="00D41159">
          <w:rPr>
            <w:rFonts w:ascii="Calibri" w:hAnsi="Calibri" w:cs="Arial"/>
            <w:color w:val="000000" w:themeColor="text1"/>
            <w:lang w:val="en-US"/>
          </w:rPr>
          <w:t>adviced</w:t>
        </w:r>
        <w:proofErr w:type="spellEnd"/>
        <w:r w:rsidR="00D41159">
          <w:rPr>
            <w:rFonts w:ascii="Calibri" w:hAnsi="Calibri" w:cs="Arial"/>
            <w:color w:val="000000" w:themeColor="text1"/>
            <w:lang w:val="en-US"/>
          </w:rPr>
          <w:t xml:space="preserve"> to</w:t>
        </w:r>
      </w:ins>
      <w:r w:rsidR="00D36B0F" w:rsidRPr="00204A45">
        <w:rPr>
          <w:rFonts w:ascii="Calibri" w:hAnsi="Calibri" w:cs="Arial"/>
          <w:color w:val="000000" w:themeColor="text1"/>
          <w:lang w:val="en-US"/>
        </w:rPr>
        <w:t xml:space="preserve">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 </w:instrText>
      </w:r>
      <w:r w:rsidR="00F974E9">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EN.CITE.DATA </w:instrText>
      </w:r>
      <w:r w:rsidR="00F974E9">
        <w:rPr>
          <w:rFonts w:ascii="Calibri" w:hAnsi="Calibri" w:cs="Arial"/>
          <w:color w:val="000000" w:themeColor="text1"/>
          <w:lang w:val="en-US"/>
        </w:rPr>
      </w:r>
      <w:r w:rsidR="00F974E9">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2" w:tooltip="Taylor, 2015 #5998" w:history="1">
        <w:r w:rsidR="007F6DE6">
          <w:rPr>
            <w:rFonts w:ascii="Calibri" w:hAnsi="Calibri" w:cs="Arial"/>
            <w:noProof/>
            <w:color w:val="000000" w:themeColor="text1"/>
            <w:lang w:val="en-US"/>
          </w:rPr>
          <w:t>32</w:t>
        </w:r>
      </w:hyperlink>
      <w:r w:rsidR="00F974E9">
        <w:rPr>
          <w:rFonts w:ascii="Calibri" w:hAnsi="Calibri" w:cs="Arial"/>
          <w:noProof/>
          <w:color w:val="000000" w:themeColor="text1"/>
          <w:lang w:val="en-US"/>
        </w:rPr>
        <w:t xml:space="preserve">, </w:t>
      </w:r>
      <w:hyperlink w:anchor="_ENREF_33" w:tooltip="Loftus, 2015 #6152" w:history="1">
        <w:r w:rsidR="007F6DE6">
          <w:rPr>
            <w:rFonts w:ascii="Calibri" w:hAnsi="Calibri" w:cs="Arial"/>
            <w:noProof/>
            <w:color w:val="000000" w:themeColor="text1"/>
            <w:lang w:val="en-US"/>
          </w:rPr>
          <w:t>33</w:t>
        </w:r>
      </w:hyperlink>
      <w:r w:rsidR="00F974E9">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F974E9">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4" w:tooltip="Berk, 2013 #6004" w:history="1">
        <w:r w:rsidR="007F6DE6">
          <w:rPr>
            <w:rFonts w:ascii="Calibri" w:hAnsi="Calibri" w:cs="Arial"/>
            <w:noProof/>
            <w:color w:val="000000" w:themeColor="text1"/>
            <w:lang w:val="en-US"/>
          </w:rPr>
          <w:t>34</w:t>
        </w:r>
      </w:hyperlink>
      <w:r w:rsidR="00F974E9">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data-driven model selection is corrupting hypothesis-driven statistical inference because the sampling distribution of the</w:t>
      </w:r>
      <w:r w:rsidR="00BA211A" w:rsidRPr="00204A45">
        <w:rPr>
          <w:rFonts w:ascii="Calibri" w:hAnsi="Calibri" w:cs="Arial"/>
          <w:color w:val="000000" w:themeColor="text1"/>
          <w:lang w:val="en-US"/>
        </w:rPr>
        <w:t xml:space="preserve"> </w:t>
      </w:r>
      <w:del w:id="322" w:author="Danilo Bzdok" w:date="2018-05-08T17:50:00Z">
        <w:r w:rsidR="00BA211A" w:rsidRPr="00204A45" w:rsidDel="00D41159">
          <w:rPr>
            <w:rFonts w:ascii="Calibri" w:hAnsi="Calibri" w:cs="Arial"/>
            <w:color w:val="000000" w:themeColor="text1"/>
            <w:lang w:val="en-US"/>
          </w:rPr>
          <w:delText xml:space="preserve">parameter </w:delText>
        </w:r>
      </w:del>
      <w:ins w:id="323" w:author="Danilo Bzdok" w:date="2018-05-08T17:50:00Z">
        <w:r w:rsidR="00D41159">
          <w:rPr>
            <w:rFonts w:ascii="Calibri" w:hAnsi="Calibri" w:cs="Arial"/>
            <w:color w:val="000000" w:themeColor="text1"/>
            <w:lang w:val="en-US"/>
          </w:rPr>
          <w:t xml:space="preserve">variable coefficient </w:t>
        </w:r>
      </w:ins>
      <w:r w:rsidR="00BA211A" w:rsidRPr="00204A45">
        <w:rPr>
          <w:rFonts w:ascii="Calibri" w:hAnsi="Calibri" w:cs="Arial"/>
          <w:color w:val="000000" w:themeColor="text1"/>
          <w:lang w:val="en-US"/>
        </w:rPr>
        <w:t>estimates is altered</w:t>
      </w:r>
      <w:ins w:id="324" w:author="Danilo Bzdok" w:date="2018-05-09T23:30:00Z">
        <w:r w:rsidR="00256388">
          <w:rPr>
            <w:rFonts w:ascii="Calibri" w:hAnsi="Calibri" w:cs="Arial"/>
            <w:color w:val="000000" w:themeColor="text1"/>
            <w:lang w:val="en-US"/>
          </w:rPr>
          <w:t>.</w:t>
        </w:r>
      </w:ins>
      <w:del w:id="325" w:author="Danilo Bzdok" w:date="2018-05-09T23:30:00Z">
        <w:r w:rsidR="00BA211A" w:rsidRPr="00204A45" w:rsidDel="00256388">
          <w:rPr>
            <w:rFonts w:ascii="Calibri" w:hAnsi="Calibri" w:cs="Arial"/>
            <w:color w:val="000000" w:themeColor="text1"/>
            <w:lang w:val="en-US"/>
          </w:rPr>
          <w:delText>,</w:delText>
        </w:r>
      </w:del>
      <w:r w:rsidR="00AD103E" w:rsidRPr="00204A45">
        <w:rPr>
          <w:rFonts w:ascii="Calibri" w:hAnsi="Calibri" w:cs="Arial"/>
          <w:color w:val="000000" w:themeColor="text1"/>
          <w:lang w:val="en-US"/>
        </w:rPr>
        <w:t xml:space="preserve"> </w:t>
      </w:r>
      <w:ins w:id="326" w:author="Danilo Bzdok" w:date="2018-05-09T23:30:00Z">
        <w:r w:rsidR="00256388">
          <w:rPr>
            <w:rFonts w:ascii="Calibri" w:hAnsi="Calibri" w:cs="Arial"/>
            <w:color w:val="000000" w:themeColor="text1"/>
            <w:lang w:val="en-US"/>
          </w:rPr>
          <w:t xml:space="preserve">This incompatibility between </w:t>
        </w:r>
      </w:ins>
      <w:ins w:id="327" w:author="Danilo Bzdok" w:date="2018-05-10T11:28:00Z">
        <w:r w:rsidR="008C124A">
          <w:rPr>
            <w:rFonts w:ascii="Calibri" w:hAnsi="Calibri" w:cs="Arial"/>
            <w:color w:val="000000" w:themeColor="text1"/>
            <w:lang w:val="en-US"/>
          </w:rPr>
          <w:t xml:space="preserve">statistical </w:t>
        </w:r>
      </w:ins>
      <w:ins w:id="328" w:author="Danilo Bzdok" w:date="2018-05-09T23:30:00Z">
        <w:r w:rsidR="00256388">
          <w:rPr>
            <w:rFonts w:ascii="Calibri" w:hAnsi="Calibri" w:cs="Arial"/>
            <w:color w:val="000000" w:themeColor="text1"/>
            <w:lang w:val="en-US"/>
          </w:rPr>
          <w:t xml:space="preserve">inference and variable selection </w:t>
        </w:r>
      </w:ins>
      <w:del w:id="329" w:author="Danilo Bzdok" w:date="2018-05-08T17:50:00Z">
        <w:r w:rsidR="00BA211A" w:rsidRPr="00204A45" w:rsidDel="00D41159">
          <w:rPr>
            <w:rFonts w:ascii="Calibri" w:hAnsi="Calibri" w:cs="Arial"/>
            <w:color w:val="000000" w:themeColor="text1"/>
            <w:lang w:val="en-US"/>
          </w:rPr>
          <w:delText>caus</w:delText>
        </w:r>
      </w:del>
      <w:ins w:id="330" w:author="Danilo Bzdok" w:date="2018-05-08T17:50:00Z">
        <w:r w:rsidR="00D41159">
          <w:rPr>
            <w:rFonts w:ascii="Calibri" w:hAnsi="Calibri" w:cs="Arial"/>
            <w:color w:val="000000" w:themeColor="text1"/>
            <w:lang w:val="en-US"/>
          </w:rPr>
          <w:t>invalidates</w:t>
        </w:r>
      </w:ins>
      <w:del w:id="331" w:author="Danilo Bzdok" w:date="2018-05-08T17:50:00Z">
        <w:r w:rsidR="00BA211A" w:rsidRPr="00204A45" w:rsidDel="00D41159">
          <w:rPr>
            <w:rFonts w:ascii="Calibri" w:hAnsi="Calibri" w:cs="Arial"/>
            <w:color w:val="000000" w:themeColor="text1"/>
            <w:lang w:val="en-US"/>
          </w:rPr>
          <w:delText>ing</w:delText>
        </w:r>
      </w:del>
      <w:r w:rsidR="00BA211A" w:rsidRPr="00204A45">
        <w:rPr>
          <w:rFonts w:ascii="Calibri" w:hAnsi="Calibri" w:cs="Arial"/>
          <w:color w:val="000000" w:themeColor="text1"/>
          <w:lang w:val="en-US"/>
        </w:rPr>
        <w:t xml:space="preserve"> c</w:t>
      </w:r>
      <w:r w:rsidR="00AD103E" w:rsidRPr="00204A45">
        <w:rPr>
          <w:rFonts w:ascii="Calibri" w:hAnsi="Calibri" w:cs="Arial"/>
          <w:color w:val="000000" w:themeColor="text1"/>
          <w:lang w:val="en-US"/>
        </w:rPr>
        <w:t xml:space="preserve">lassical </w:t>
      </w:r>
      <w:del w:id="332" w:author="Danilo Bzdok" w:date="2018-05-10T11:28:00Z">
        <w:r w:rsidR="00AD103E" w:rsidRPr="00204A45" w:rsidDel="008C124A">
          <w:rPr>
            <w:rFonts w:ascii="Calibri" w:hAnsi="Calibri" w:cs="Arial"/>
            <w:color w:val="000000" w:themeColor="text1"/>
            <w:lang w:val="en-US"/>
          </w:rPr>
          <w:delText xml:space="preserve">statistical </w:delText>
        </w:r>
        <w:r w:rsidR="00DB3134" w:rsidDel="008C124A">
          <w:rPr>
            <w:rFonts w:ascii="Calibri" w:hAnsi="Calibri" w:cs="Arial"/>
            <w:color w:val="000000" w:themeColor="text1"/>
            <w:lang w:val="en-US"/>
          </w:rPr>
          <w:delText>inference</w:delText>
        </w:r>
      </w:del>
      <w:ins w:id="333" w:author="Danilo Bzdok" w:date="2018-05-10T11:28:00Z">
        <w:r w:rsidR="008C124A">
          <w:rPr>
            <w:rFonts w:ascii="Calibri" w:hAnsi="Calibri" w:cs="Arial"/>
            <w:color w:val="000000" w:themeColor="text1"/>
            <w:lang w:val="en-US"/>
          </w:rPr>
          <w:t>null-hypothesis testing</w:t>
        </w:r>
      </w:ins>
      <w:r w:rsidR="00DB3134">
        <w:rPr>
          <w:rFonts w:ascii="Calibri" w:hAnsi="Calibri" w:cs="Arial"/>
          <w:color w:val="000000" w:themeColor="text1"/>
          <w:lang w:val="en-US"/>
        </w:rPr>
        <w:t xml:space="preserve"> </w:t>
      </w:r>
      <w:del w:id="334" w:author="Danilo Bzdok" w:date="2018-05-08T17:50:00Z">
        <w:r w:rsidR="00BA211A" w:rsidRPr="00204A45" w:rsidDel="00D41159">
          <w:rPr>
            <w:rFonts w:ascii="Calibri" w:hAnsi="Calibri" w:cs="Arial"/>
            <w:color w:val="000000" w:themeColor="text1"/>
            <w:lang w:val="en-US"/>
          </w:rPr>
          <w:delText xml:space="preserve">to </w:delText>
        </w:r>
        <w:r w:rsidR="00AD103E" w:rsidRPr="00204A45" w:rsidDel="00D41159">
          <w:rPr>
            <w:rFonts w:ascii="Calibri" w:hAnsi="Calibri" w:cs="Arial"/>
            <w:color w:val="000000" w:themeColor="text1"/>
            <w:lang w:val="en-US"/>
          </w:rPr>
          <w:delText xml:space="preserve">become invalid </w:delText>
        </w:r>
      </w:del>
      <w:r w:rsidR="00AD103E" w:rsidRPr="00204A45">
        <w:rPr>
          <w:rFonts w:ascii="Calibri" w:hAnsi="Calibri" w:cs="Arial"/>
          <w:color w:val="000000" w:themeColor="text1"/>
          <w:lang w:val="en-US"/>
        </w:rPr>
        <w:t xml:space="preserve">and </w:t>
      </w:r>
      <w:ins w:id="335" w:author="Danilo Bzdok" w:date="2018-05-08T17:50:00Z">
        <w:r w:rsidR="00D41159">
          <w:rPr>
            <w:rFonts w:ascii="Calibri" w:hAnsi="Calibri" w:cs="Arial"/>
            <w:color w:val="000000" w:themeColor="text1"/>
            <w:lang w:val="en-US"/>
          </w:rPr>
          <w:t>optimistically biases</w:t>
        </w:r>
        <w:r w:rsidR="00D41159" w:rsidRPr="00204A45">
          <w:rPr>
            <w:rFonts w:ascii="Calibri" w:hAnsi="Calibri" w:cs="Arial"/>
            <w:color w:val="000000" w:themeColor="text1"/>
            <w:lang w:val="en-US"/>
          </w:rPr>
          <w:t xml:space="preserve"> </w:t>
        </w:r>
      </w:ins>
      <w:ins w:id="336" w:author="Danilo Bzdok" w:date="2018-05-08T17:51:00Z">
        <w:r w:rsidR="00D41159">
          <w:rPr>
            <w:rFonts w:ascii="Calibri" w:hAnsi="Calibri" w:cs="Arial"/>
            <w:color w:val="000000" w:themeColor="text1"/>
            <w:lang w:val="en-US"/>
          </w:rPr>
          <w:t>computed</w:t>
        </w:r>
      </w:ins>
      <w:del w:id="337" w:author="Danilo Bzdok" w:date="2018-05-08T17:51:00Z">
        <w:r w:rsidR="00AD103E" w:rsidRPr="00204A45" w:rsidDel="00D41159">
          <w:rPr>
            <w:rFonts w:ascii="Calibri" w:hAnsi="Calibri" w:cs="Arial"/>
            <w:color w:val="000000" w:themeColor="text1"/>
            <w:lang w:val="en-US"/>
          </w:rPr>
          <w:delText>the</w:delText>
        </w:r>
      </w:del>
      <w:r w:rsidR="00AD103E" w:rsidRPr="00204A45">
        <w:rPr>
          <w:rFonts w:ascii="Calibri" w:hAnsi="Calibri" w:cs="Arial"/>
          <w:color w:val="000000" w:themeColor="text1"/>
          <w:lang w:val="en-US"/>
        </w:rPr>
        <w:t xml:space="preserve"> p</w:t>
      </w:r>
      <w:r w:rsidR="007B2E00">
        <w:rPr>
          <w:rFonts w:ascii="Calibri" w:hAnsi="Calibri" w:cs="Arial"/>
          <w:color w:val="000000" w:themeColor="text1"/>
          <w:lang w:val="en-US"/>
        </w:rPr>
        <w:t>-</w:t>
      </w:r>
      <w:r w:rsidR="00AD103E" w:rsidRPr="00204A45">
        <w:rPr>
          <w:rFonts w:ascii="Calibri" w:hAnsi="Calibri" w:cs="Arial"/>
          <w:color w:val="000000" w:themeColor="text1"/>
          <w:lang w:val="en-US"/>
        </w:rPr>
        <w:t>values</w:t>
      </w:r>
      <w:ins w:id="338" w:author="Danilo Bzdok" w:date="2018-05-09T23:32:00Z">
        <w:r w:rsidR="00256388">
          <w:rPr>
            <w:rFonts w:ascii="Calibri" w:hAnsi="Calibri" w:cs="Arial"/>
            <w:color w:val="000000" w:themeColor="text1"/>
            <w:lang w:val="en-US"/>
          </w:rPr>
          <w:t xml:space="preserve"> </w:t>
        </w:r>
        <w:r w:rsidR="00256388" w:rsidRPr="00204A45">
          <w:rPr>
            <w:rFonts w:ascii="Calibri" w:hAnsi="Calibri" w:cs="Arial"/>
            <w:color w:val="000000" w:themeColor="text1"/>
            <w:lang w:val="en-US"/>
          </w:rPr>
          <w:fldChar w:fldCharType="begin"/>
        </w:r>
        <w:r w:rsidR="00256388">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56388" w:rsidRPr="00204A45">
          <w:rPr>
            <w:rFonts w:ascii="Calibri" w:hAnsi="Calibri" w:cs="Arial"/>
            <w:color w:val="000000" w:themeColor="text1"/>
            <w:lang w:val="en-US"/>
          </w:rPr>
          <w:fldChar w:fldCharType="separate"/>
        </w:r>
        <w:r w:rsidR="00256388">
          <w:rPr>
            <w:rFonts w:ascii="Calibri" w:hAnsi="Calibri" w:cs="Arial"/>
            <w:noProof/>
            <w:color w:val="000000" w:themeColor="text1"/>
            <w:lang w:val="en-US"/>
          </w:rPr>
          <w:t>(</w:t>
        </w:r>
      </w:ins>
      <w:r w:rsidR="007F6DE6">
        <w:rPr>
          <w:rFonts w:ascii="Calibri" w:hAnsi="Calibri" w:cs="Arial"/>
          <w:noProof/>
          <w:color w:val="000000" w:themeColor="text1"/>
          <w:lang w:val="en-US"/>
        </w:rPr>
        <w:fldChar w:fldCharType="begin"/>
      </w:r>
      <w:r w:rsidR="007F6DE6">
        <w:rPr>
          <w:rFonts w:ascii="Calibri" w:hAnsi="Calibri" w:cs="Arial"/>
          <w:noProof/>
          <w:color w:val="000000" w:themeColor="text1"/>
          <w:lang w:val="en-US"/>
        </w:rPr>
        <w:instrText xml:space="preserve"> HYPERLINK \l "_ENREF_34" \o "Berk, 2013 #6004" </w:instrText>
      </w:r>
      <w:r w:rsidR="007F6DE6">
        <w:rPr>
          <w:rFonts w:ascii="Calibri" w:hAnsi="Calibri" w:cs="Arial"/>
          <w:noProof/>
          <w:color w:val="000000" w:themeColor="text1"/>
          <w:lang w:val="en-US"/>
        </w:rPr>
      </w:r>
      <w:r w:rsidR="007F6DE6">
        <w:rPr>
          <w:rFonts w:ascii="Calibri" w:hAnsi="Calibri" w:cs="Arial"/>
          <w:noProof/>
          <w:color w:val="000000" w:themeColor="text1"/>
          <w:lang w:val="en-US"/>
        </w:rPr>
        <w:fldChar w:fldCharType="separate"/>
      </w:r>
      <w:ins w:id="339" w:author="Danilo Bzdok" w:date="2018-05-09T23:32:00Z">
        <w:r w:rsidR="007F6DE6">
          <w:rPr>
            <w:rFonts w:ascii="Calibri" w:hAnsi="Calibri" w:cs="Arial"/>
            <w:noProof/>
            <w:color w:val="000000" w:themeColor="text1"/>
            <w:lang w:val="en-US"/>
          </w:rPr>
          <w:t>34</w:t>
        </w:r>
      </w:ins>
      <w:r w:rsidR="007F6DE6">
        <w:rPr>
          <w:rFonts w:ascii="Calibri" w:hAnsi="Calibri" w:cs="Arial"/>
          <w:noProof/>
          <w:color w:val="000000" w:themeColor="text1"/>
          <w:lang w:val="en-US"/>
        </w:rPr>
        <w:fldChar w:fldCharType="end"/>
      </w:r>
      <w:ins w:id="340" w:author="Danilo Bzdok" w:date="2018-05-09T23:32:00Z">
        <w:r w:rsidR="00256388">
          <w:rPr>
            <w:rFonts w:ascii="Calibri" w:hAnsi="Calibri" w:cs="Arial"/>
            <w:noProof/>
            <w:color w:val="000000" w:themeColor="text1"/>
            <w:lang w:val="en-US"/>
          </w:rPr>
          <w:t>)</w:t>
        </w:r>
        <w:r w:rsidR="00256388" w:rsidRPr="00204A45">
          <w:rPr>
            <w:rFonts w:ascii="Calibri" w:hAnsi="Calibri" w:cs="Arial"/>
            <w:color w:val="000000" w:themeColor="text1"/>
            <w:lang w:val="en-US"/>
          </w:rPr>
          <w:fldChar w:fldCharType="end"/>
        </w:r>
      </w:ins>
      <w:ins w:id="341" w:author="Danilo Bzdok" w:date="2018-05-09T23:31:00Z">
        <w:r w:rsidR="00256388">
          <w:rPr>
            <w:rFonts w:ascii="Calibri" w:hAnsi="Calibri" w:cs="Arial"/>
            <w:color w:val="000000" w:themeColor="text1"/>
            <w:lang w:val="en-US"/>
          </w:rPr>
          <w:t xml:space="preserve">, which </w:t>
        </w:r>
      </w:ins>
      <w:ins w:id="342" w:author="Danilo Bzdok" w:date="2018-05-09T23:32:00Z">
        <w:r w:rsidR="00256388">
          <w:rPr>
            <w:rFonts w:ascii="Calibri" w:hAnsi="Calibri" w:cs="Arial"/>
            <w:color w:val="000000" w:themeColor="text1"/>
            <w:lang w:val="en-US"/>
          </w:rPr>
          <w:t>is an active area of research</w:t>
        </w:r>
      </w:ins>
      <w:r w:rsidR="00AD103E" w:rsidRPr="00204A45">
        <w:rPr>
          <w:rFonts w:ascii="Calibri" w:hAnsi="Calibri" w:cs="Arial"/>
          <w:color w:val="000000" w:themeColor="text1"/>
          <w:lang w:val="en-US"/>
        </w:rPr>
        <w:t xml:space="preserve"> </w:t>
      </w:r>
      <w:r w:rsidR="00BF4468">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ZWNOdW0+NTk5ODwvUmVjTnVtPjxEaXNwbGF5VGV4dD4oMzIsIDM1LCAzNik8L0Rpc3BsYXlUZXh0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</w:fldData>
        </w:fldChar>
      </w:r>
      <w:r w:rsidR="007F6DE6">
        <w:rPr>
          <w:rFonts w:ascii="Calibri" w:hAnsi="Calibri" w:cs="Arial"/>
          <w:color w:val="000000" w:themeColor="text1"/>
          <w:lang w:val="en-US"/>
        </w:rPr>
        <w:instrText xml:space="preserve"> ADDIN EN.CITE </w:instrText>
      </w:r>
      <w:r w:rsidR="007F6DE6">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ZWNOdW0+NTk5ODwvUmVjTnVtPjxEaXNwbGF5VGV4dD4oMzIsIDM1LCAzNik8L0Rpc3BsYXlUZXh0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</w:fldData>
        </w:fldChar>
      </w:r>
      <w:r w:rsidR="007F6DE6">
        <w:rPr>
          <w:rFonts w:ascii="Calibri" w:hAnsi="Calibri" w:cs="Arial"/>
          <w:color w:val="000000" w:themeColor="text1"/>
          <w:lang w:val="en-US"/>
        </w:rPr>
        <w:instrText xml:space="preserve"> ADDIN EN.CITE.DATA </w:instrText>
      </w:r>
      <w:r w:rsidR="007F6DE6">
        <w:rPr>
          <w:rFonts w:ascii="Calibri" w:hAnsi="Calibri" w:cs="Arial"/>
          <w:color w:val="000000" w:themeColor="text1"/>
          <w:lang w:val="en-US"/>
        </w:rPr>
      </w:r>
      <w:r w:rsidR="007F6DE6">
        <w:rPr>
          <w:rFonts w:ascii="Calibri" w:hAnsi="Calibri" w:cs="Arial"/>
          <w:color w:val="000000" w:themeColor="text1"/>
          <w:lang w:val="en-US"/>
        </w:rPr>
        <w:fldChar w:fldCharType="end"/>
      </w:r>
      <w:r w:rsidR="00BF4468">
        <w:rPr>
          <w:rFonts w:ascii="Calibri" w:hAnsi="Calibri" w:cs="Arial"/>
          <w:color w:val="000000" w:themeColor="text1"/>
          <w:lang w:val="en-US"/>
        </w:rPr>
        <w:fldChar w:fldCharType="separate"/>
      </w:r>
      <w:r w:rsidR="007F6DE6">
        <w:rPr>
          <w:rFonts w:ascii="Calibri" w:hAnsi="Calibri" w:cs="Arial"/>
          <w:noProof/>
          <w:color w:val="000000" w:themeColor="text1"/>
          <w:lang w:val="en-US"/>
        </w:rPr>
        <w:t>(</w:t>
      </w:r>
      <w:hyperlink w:anchor="_ENREF_32" w:tooltip="Taylor, 2015 #5998" w:history="1">
        <w:r w:rsidR="007F6DE6">
          <w:rPr>
            <w:rFonts w:ascii="Calibri" w:hAnsi="Calibri" w:cs="Arial"/>
            <w:noProof/>
            <w:color w:val="000000" w:themeColor="text1"/>
            <w:lang w:val="en-US"/>
          </w:rPr>
          <w:t>32</w:t>
        </w:r>
      </w:hyperlink>
      <w:r w:rsidR="007F6DE6">
        <w:rPr>
          <w:rFonts w:ascii="Calibri" w:hAnsi="Calibri" w:cs="Arial"/>
          <w:noProof/>
          <w:color w:val="000000" w:themeColor="text1"/>
          <w:lang w:val="en-US"/>
        </w:rPr>
        <w:t xml:space="preserve">, </w:t>
      </w:r>
      <w:hyperlink w:anchor="_ENREF_35" w:tooltip="Zhang, 2014 #7043" w:history="1">
        <w:r w:rsidR="007F6DE6">
          <w:rPr>
            <w:rFonts w:ascii="Calibri" w:hAnsi="Calibri" w:cs="Arial"/>
            <w:noProof/>
            <w:color w:val="000000" w:themeColor="text1"/>
            <w:lang w:val="en-US"/>
          </w:rPr>
          <w:t>35</w:t>
        </w:r>
      </w:hyperlink>
      <w:r w:rsidR="007F6DE6">
        <w:rPr>
          <w:rFonts w:ascii="Calibri" w:hAnsi="Calibri" w:cs="Arial"/>
          <w:noProof/>
          <w:color w:val="000000" w:themeColor="text1"/>
          <w:lang w:val="en-US"/>
        </w:rPr>
        <w:t xml:space="preserve">, </w:t>
      </w:r>
      <w:hyperlink w:anchor="_ENREF_36" w:tooltip="Barber, 2015 #7044" w:history="1">
        <w:r w:rsidR="007F6DE6">
          <w:rPr>
            <w:rFonts w:ascii="Calibri" w:hAnsi="Calibri" w:cs="Arial"/>
            <w:noProof/>
            <w:color w:val="000000" w:themeColor="text1"/>
            <w:lang w:val="en-US"/>
          </w:rPr>
          <w:t>36</w:t>
        </w:r>
      </w:hyperlink>
      <w:r w:rsidR="007F6DE6">
        <w:rPr>
          <w:rFonts w:ascii="Calibri" w:hAnsi="Calibri" w:cs="Arial"/>
          <w:noProof/>
          <w:color w:val="000000" w:themeColor="text1"/>
          <w:lang w:val="en-US"/>
        </w:rPr>
        <w:t>)</w:t>
      </w:r>
      <w:r w:rsidR="00BF4468">
        <w:rPr>
          <w:rFonts w:ascii="Calibri" w:hAnsi="Calibri" w:cs="Arial"/>
          <w:color w:val="000000" w:themeColor="text1"/>
          <w:lang w:val="en-US"/>
        </w:rPr>
        <w:fldChar w:fldCharType="end"/>
      </w:r>
      <w:del w:id="343" w:author="Danilo Bzdok" w:date="2018-05-08T17:50:00Z">
        <w:r w:rsidR="00663284" w:rsidDel="00D41159">
          <w:rPr>
            <w:rFonts w:ascii="Calibri" w:hAnsi="Calibri" w:cs="Arial"/>
            <w:color w:val="000000" w:themeColor="text1"/>
            <w:lang w:val="en-US"/>
          </w:rPr>
          <w:delText xml:space="preserve">would </w:delText>
        </w:r>
      </w:del>
      <w:del w:id="344" w:author="Danilo Bzdok" w:date="2018-05-08T10:32:00Z">
        <w:r w:rsidR="00663284" w:rsidDel="00DF273A">
          <w:rPr>
            <w:rFonts w:ascii="Calibri" w:hAnsi="Calibri" w:cs="Arial"/>
            <w:color w:val="000000" w:themeColor="text1"/>
            <w:lang w:val="en-US"/>
          </w:rPr>
          <w:delText xml:space="preserve">have </w:delText>
        </w:r>
      </w:del>
      <w:del w:id="345" w:author="Danilo Bzdok" w:date="2018-05-08T17:50:00Z">
        <w:r w:rsidR="00AD103E" w:rsidRPr="00204A45" w:rsidDel="00D41159">
          <w:rPr>
            <w:rFonts w:ascii="Calibri" w:hAnsi="Calibri" w:cs="Arial"/>
            <w:color w:val="000000" w:themeColor="text1"/>
            <w:lang w:val="en-US"/>
          </w:rPr>
          <w:delText xml:space="preserve">become optimistically biased </w:delText>
        </w:r>
      </w:del>
      <w:del w:id="346" w:author="Danilo Bzdok" w:date="2018-05-09T23:32:00Z">
        <w:r w:rsidR="00AD103E" w:rsidRPr="00204A45" w:rsidDel="00256388">
          <w:rPr>
            <w:rFonts w:ascii="Calibri" w:hAnsi="Calibri" w:cs="Arial"/>
            <w:color w:val="000000" w:themeColor="text1"/>
            <w:lang w:val="en-US"/>
          </w:rPr>
          <w:fldChar w:fldCharType="begin"/>
        </w:r>
        <w:r w:rsidR="00F974E9" w:rsidDel="00256388">
          <w:rPr>
            <w:rFonts w:ascii="Calibri" w:hAnsi="Calibri" w:cs="Arial"/>
            <w:color w:val="000000" w:themeColor="text1"/>
            <w:lang w:val="en-US"/>
          </w:rPr>
          <w:del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delInstrText>
        </w:r>
        <w:r w:rsidR="00AD103E" w:rsidRPr="00204A45" w:rsidDel="00256388">
          <w:rPr>
            <w:rFonts w:ascii="Calibri" w:hAnsi="Calibri" w:cs="Arial"/>
            <w:color w:val="000000" w:themeColor="text1"/>
            <w:lang w:val="en-US"/>
          </w:rPr>
          <w:fldChar w:fldCharType="separate"/>
        </w:r>
        <w:r w:rsidR="00F974E9" w:rsidDel="00256388">
          <w:rPr>
            <w:rFonts w:ascii="Calibri" w:hAnsi="Calibri" w:cs="Arial"/>
            <w:noProof/>
            <w:color w:val="000000" w:themeColor="text1"/>
            <w:lang w:val="en-US"/>
          </w:rPr>
          <w:delText>(</w:delText>
        </w:r>
        <w:r w:rsidR="00E618C1" w:rsidDel="00256388">
          <w:fldChar w:fldCharType="begin"/>
        </w:r>
        <w:r w:rsidR="00E618C1" w:rsidRPr="00E618C1" w:rsidDel="00256388">
          <w:rPr>
            <w:lang w:val="en-US"/>
            <w:rPrChange w:id="347" w:author="Danilo Bzdok" w:date="2018-05-09T22:03:00Z">
              <w:rPr/>
            </w:rPrChange>
          </w:rPr>
          <w:delInstrText xml:space="preserve"> HYPERLINK \l "_ENREF_34" \o "Berk, 2013 #6004" </w:delInstrText>
        </w:r>
        <w:r w:rsidR="00E618C1" w:rsidDel="00256388">
          <w:fldChar w:fldCharType="separate"/>
        </w:r>
        <w:r w:rsidR="00DF273A" w:rsidDel="00256388">
          <w:rPr>
            <w:rFonts w:ascii="Calibri" w:hAnsi="Calibri" w:cs="Arial"/>
            <w:noProof/>
            <w:color w:val="000000" w:themeColor="text1"/>
            <w:lang w:val="en-US"/>
          </w:rPr>
          <w:delText>34</w:delText>
        </w:r>
        <w:r w:rsidR="00E618C1" w:rsidDel="00256388">
          <w:rPr>
            <w:rFonts w:ascii="Calibri" w:hAnsi="Calibri" w:cs="Arial"/>
            <w:noProof/>
            <w:color w:val="000000" w:themeColor="text1"/>
            <w:lang w:val="en-US"/>
          </w:rPr>
          <w:fldChar w:fldCharType="end"/>
        </w:r>
        <w:r w:rsidR="00F974E9" w:rsidDel="00256388">
          <w:rPr>
            <w:rFonts w:ascii="Calibri" w:hAnsi="Calibri" w:cs="Arial"/>
            <w:noProof/>
            <w:color w:val="000000" w:themeColor="text1"/>
            <w:lang w:val="en-US"/>
          </w:rPr>
          <w:delText>)</w:delText>
        </w:r>
        <w:r w:rsidR="00AD103E" w:rsidRPr="00204A45" w:rsidDel="00256388">
          <w:rPr>
            <w:rFonts w:ascii="Calibri" w:hAnsi="Calibri" w:cs="Arial"/>
            <w:color w:val="000000" w:themeColor="text1"/>
            <w:lang w:val="en-US"/>
          </w:rPr>
          <w:fldChar w:fldCharType="end"/>
        </w:r>
      </w:del>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2291303E" w14:textId="11ECA68C" w:rsidR="0095076B" w:rsidRPr="008C4DBF"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510BCDB2" w14:textId="7A633216" w:rsidR="004F03BF" w:rsidRPr="00904D8D" w:rsidRDefault="004F03BF" w:rsidP="00904D8D">
      <w:pPr>
        <w:shd w:val="clear" w:color="auto" w:fill="FFFFFF"/>
        <w:ind w:firstLine="700"/>
        <w:jc w:val="both"/>
        <w:rPr>
          <w:rFonts w:ascii="Calibri" w:eastAsia="Times New Roman" w:hAnsi="Calibri" w:cs="Calibri"/>
          <w:color w:val="222222"/>
          <w:lang w:val="en-US"/>
        </w:rPr>
      </w:pPr>
      <w:r w:rsidRPr="009E4641">
        <w:rPr>
          <w:rFonts w:ascii="Calibri" w:eastAsia="Times New Roman" w:hAnsi="Calibri" w:cs="Calibri"/>
          <w:color w:val="222222"/>
          <w:lang w:val="en-US"/>
        </w:rPr>
        <w:t xml:space="preserve">It has been noted that </w:t>
      </w:r>
      <w:r w:rsidR="00063883" w:rsidRPr="009E4641">
        <w:rPr>
          <w:rFonts w:ascii="Calibri" w:eastAsia="Times New Roman" w:hAnsi="Calibri" w:cs="Calibri"/>
          <w:color w:val="222222"/>
          <w:lang w:val="en-US"/>
        </w:rPr>
        <w:t xml:space="preserve">formal </w:t>
      </w:r>
      <w:r w:rsidRPr="00400A2D">
        <w:rPr>
          <w:rFonts w:ascii="Calibri" w:eastAsia="Times New Roman" w:hAnsi="Calibri" w:cs="Calibri"/>
          <w:color w:val="222222"/>
          <w:lang w:val="en-US"/>
        </w:rPr>
        <w:t>guarantees</w:t>
      </w:r>
      <w:r w:rsidR="003B7731">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f</w:t>
      </w:r>
      <w:r w:rsidR="003B7731">
        <w:rPr>
          <w:rFonts w:ascii="Calibri" w:eastAsia="Times New Roman" w:hAnsi="Calibri" w:cs="Calibri"/>
          <w:color w:val="222222"/>
          <w:lang w:val="en-US"/>
        </w:rPr>
        <w:t>or the expected</w:t>
      </w:r>
      <w:r w:rsidR="00063883" w:rsidRPr="00400A2D">
        <w:rPr>
          <w:rFonts w:ascii="Calibri" w:eastAsia="Times New Roman" w:hAnsi="Calibri" w:cs="Calibri"/>
          <w:color w:val="222222"/>
          <w:lang w:val="en-US"/>
        </w:rPr>
        <w:t xml:space="preserve"> model prediction performance </w:t>
      </w:r>
      <w:r w:rsidRPr="00400A2D">
        <w:rPr>
          <w:rFonts w:ascii="Calibri" w:eastAsia="Times New Roman" w:hAnsi="Calibri" w:cs="Calibri"/>
          <w:color w:val="222222"/>
          <w:lang w:val="en-US"/>
        </w:rPr>
        <w:t xml:space="preserve">are often challenging </w:t>
      </w:r>
      <w:r w:rsidR="00063883" w:rsidRPr="00400A2D">
        <w:rPr>
          <w:rFonts w:ascii="Calibri" w:eastAsia="Times New Roman" w:hAnsi="Calibri" w:cs="Calibri"/>
          <w:color w:val="222222"/>
          <w:lang w:val="en-US"/>
        </w:rPr>
        <w:t xml:space="preserve">to </w:t>
      </w:r>
      <w:r w:rsidR="009E4641" w:rsidRPr="00400A2D">
        <w:rPr>
          <w:rFonts w:ascii="Calibri" w:eastAsia="Times New Roman" w:hAnsi="Calibri" w:cs="Calibri"/>
          <w:color w:val="222222"/>
          <w:lang w:val="en-US"/>
        </w:rPr>
        <w:t>derive by</w:t>
      </w:r>
      <w:r w:rsidRPr="00400A2D">
        <w:rPr>
          <w:rFonts w:ascii="Calibri" w:eastAsia="Times New Roman" w:hAnsi="Calibri" w:cs="Calibri"/>
          <w:color w:val="222222"/>
          <w:lang w:val="en-US"/>
        </w:rPr>
        <w:t xml:space="preserve"> </w:t>
      </w:r>
      <w:r w:rsidR="00391AFB" w:rsidRPr="00400A2D">
        <w:rPr>
          <w:rFonts w:ascii="Calibri" w:eastAsia="Times New Roman" w:hAnsi="Calibri" w:cs="Calibri"/>
          <w:color w:val="222222"/>
          <w:lang w:val="en-US"/>
        </w:rPr>
        <w:t xml:space="preserve">mathematical </w:t>
      </w:r>
      <w:r w:rsidRPr="00400A2D">
        <w:rPr>
          <w:rFonts w:ascii="Calibri" w:eastAsia="Times New Roman" w:hAnsi="Calibri" w:cs="Calibri"/>
          <w:color w:val="222222"/>
          <w:lang w:val="en-US"/>
        </w:rPr>
        <w:t xml:space="preserve">theory </w:t>
      </w:r>
      <w:r w:rsidRPr="00400A2D">
        <w:rPr>
          <w:rFonts w:ascii="Calibri" w:eastAsia="Times New Roman" w:hAnsi="Calibri" w:cs="Calibri"/>
          <w:color w:val="222222"/>
          <w:lang w:val="en-US"/>
        </w:rPr>
        <w:fldChar w:fldCharType="begin"/>
      </w:r>
      <w:r w:rsidR="00F974E9">
        <w:rPr>
          <w:rFonts w:ascii="Calibri" w:eastAsia="Times New Roman" w:hAnsi="Calibri" w:cs="Calibri"/>
          <w:color w:val="222222"/>
          <w:lang w:val="en-US"/>
        </w:rPr>
        <w:instrText xml:space="preserve"> ADDIN EN.CITE &lt;EndNote&gt;&lt;Cite&gt;&lt;Author&gt;Efron&lt;/Author&gt;&lt;Year&gt;2016&lt;/Year&gt;&lt;RecNum&gt;6362&lt;/RecNum&gt;&lt;DisplayText&gt;(8, 31)&lt;/DisplayText&gt;&lt;record&gt;&lt;rec-number&gt;6362&lt;/rec-number&gt;&lt;foreign-keys&gt;&lt;key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400A2D">
        <w:rPr>
          <w:rFonts w:ascii="Calibri" w:eastAsia="Times New Roman" w:hAnsi="Calibri" w:cs="Calibri"/>
          <w:color w:val="222222"/>
          <w:lang w:val="en-US"/>
        </w:rPr>
        <w:fldChar w:fldCharType="separate"/>
      </w:r>
      <w:r w:rsidR="00F974E9">
        <w:rPr>
          <w:rFonts w:ascii="Calibri" w:eastAsia="Times New Roman" w:hAnsi="Calibri" w:cs="Calibri"/>
          <w:noProof/>
          <w:color w:val="222222"/>
          <w:lang w:val="en-US"/>
        </w:rPr>
        <w:t>(</w:t>
      </w:r>
      <w:hyperlink w:anchor="_ENREF_8" w:tooltip="Efron, 2016 #6362" w:history="1">
        <w:r w:rsidR="007F6DE6">
          <w:rPr>
            <w:rFonts w:ascii="Calibri" w:eastAsia="Times New Roman" w:hAnsi="Calibri" w:cs="Calibri"/>
            <w:noProof/>
            <w:color w:val="222222"/>
            <w:lang w:val="en-US"/>
          </w:rPr>
          <w:t>8</w:t>
        </w:r>
      </w:hyperlink>
      <w:r w:rsidR="00F974E9">
        <w:rPr>
          <w:rFonts w:ascii="Calibri" w:eastAsia="Times New Roman" w:hAnsi="Calibri" w:cs="Calibri"/>
          <w:noProof/>
          <w:color w:val="222222"/>
          <w:lang w:val="en-US"/>
        </w:rPr>
        <w:t xml:space="preserve">, </w:t>
      </w:r>
      <w:hyperlink w:anchor="_ENREF_31" w:tooltip="Shalev-Shwartz, 2014 #6721" w:history="1">
        <w:r w:rsidR="007F6DE6">
          <w:rPr>
            <w:rFonts w:ascii="Calibri" w:eastAsia="Times New Roman" w:hAnsi="Calibri" w:cs="Calibri"/>
            <w:noProof/>
            <w:color w:val="222222"/>
            <w:lang w:val="en-US"/>
          </w:rPr>
          <w:t>31</w:t>
        </w:r>
      </w:hyperlink>
      <w:r w:rsidR="00F974E9">
        <w:rPr>
          <w:rFonts w:ascii="Calibri" w:eastAsia="Times New Roman" w:hAnsi="Calibri" w:cs="Calibri"/>
          <w:noProof/>
          <w:color w:val="222222"/>
          <w:lang w:val="en-US"/>
        </w:rPr>
        <w:t>)</w:t>
      </w:r>
      <w:r w:rsidRPr="00400A2D">
        <w:rPr>
          <w:rFonts w:ascii="Calibri" w:eastAsia="Times New Roman" w:hAnsi="Calibri" w:cs="Calibri"/>
          <w:color w:val="222222"/>
          <w:lang w:val="en-US"/>
        </w:rPr>
        <w:fldChar w:fldCharType="end"/>
      </w:r>
      <w:r w:rsidRPr="009E4641">
        <w:rPr>
          <w:rFonts w:ascii="Calibri" w:eastAsia="Times New Roman" w:hAnsi="Calibri" w:cs="Calibri"/>
          <w:color w:val="222222"/>
          <w:lang w:val="en-US"/>
        </w:rPr>
        <w:t>.</w:t>
      </w:r>
      <w:r w:rsidRPr="00400A2D">
        <w:rPr>
          <w:rFonts w:ascii="Calibri" w:eastAsia="Times New Roman" w:hAnsi="Calibri" w:cs="Calibri"/>
          <w:color w:val="222222"/>
          <w:lang w:val="en-US"/>
        </w:rPr>
        <w:t xml:space="preserve"> In </w:t>
      </w:r>
      <w:r w:rsidR="00063883" w:rsidRPr="00400A2D">
        <w:rPr>
          <w:rFonts w:ascii="Calibri" w:eastAsia="Times New Roman" w:hAnsi="Calibri" w:cs="Calibri"/>
          <w:color w:val="222222"/>
          <w:lang w:val="en-US"/>
        </w:rPr>
        <w:t>such settings</w:t>
      </w:r>
      <w:r w:rsidRPr="00400A2D">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 xml:space="preserve">empirical </w:t>
      </w:r>
      <w:r w:rsidRPr="00400A2D">
        <w:rPr>
          <w:rFonts w:ascii="Calibri" w:eastAsia="Times New Roman" w:hAnsi="Calibri" w:cs="Calibri"/>
          <w:color w:val="222222"/>
          <w:lang w:val="en-US"/>
        </w:rPr>
        <w:t xml:space="preserve">simulation </w:t>
      </w:r>
      <w:r w:rsidR="00904D8D">
        <w:rPr>
          <w:rFonts w:ascii="Calibri" w:eastAsia="Times New Roman" w:hAnsi="Calibri" w:cs="Calibri"/>
          <w:color w:val="222222"/>
          <w:lang w:val="en-US"/>
        </w:rPr>
        <w:t>can come</w:t>
      </w:r>
      <w:r w:rsidR="00063883" w:rsidRPr="00400A2D">
        <w:rPr>
          <w:rFonts w:ascii="Calibri" w:eastAsia="Times New Roman" w:hAnsi="Calibri" w:cs="Calibri"/>
          <w:color w:val="222222"/>
          <w:lang w:val="en-US"/>
        </w:rPr>
        <w:t xml:space="preserve"> to the rescue for </w:t>
      </w:r>
      <w:r w:rsidRPr="00400A2D">
        <w:rPr>
          <w:rFonts w:ascii="Calibri" w:eastAsia="Times New Roman" w:hAnsi="Calibri" w:cs="Calibri"/>
          <w:color w:val="222222"/>
          <w:lang w:val="en-US"/>
        </w:rPr>
        <w:t>study</w:t>
      </w:r>
      <w:r w:rsidR="00063883" w:rsidRPr="00400A2D">
        <w:rPr>
          <w:rFonts w:ascii="Calibri" w:eastAsia="Times New Roman" w:hAnsi="Calibri" w:cs="Calibri"/>
          <w:color w:val="222222"/>
          <w:lang w:val="en-US"/>
        </w:rPr>
        <w:t>ing</w:t>
      </w:r>
      <w:r w:rsidRPr="00400A2D">
        <w:rPr>
          <w:rFonts w:ascii="Calibri" w:eastAsia="Times New Roman" w:hAnsi="Calibri" w:cs="Calibri"/>
          <w:color w:val="222222"/>
          <w:lang w:val="en-US"/>
        </w:rPr>
        <w:t xml:space="preserve"> the properties of statistical </w:t>
      </w:r>
      <w:r w:rsidR="003A503B">
        <w:rPr>
          <w:rFonts w:ascii="Calibri" w:eastAsia="Times New Roman" w:hAnsi="Calibri" w:cs="Calibri"/>
          <w:color w:val="222222"/>
          <w:lang w:val="en-US"/>
        </w:rPr>
        <w:t>methods</w:t>
      </w:r>
      <w:r w:rsidR="003A503B" w:rsidRPr="00400A2D">
        <w:rPr>
          <w:rFonts w:ascii="Calibri" w:eastAsia="Times New Roman" w:hAnsi="Calibri" w:cs="Calibri"/>
          <w:color w:val="222222"/>
          <w:lang w:val="en-US"/>
        </w:rPr>
        <w:t xml:space="preserve"> </w:t>
      </w:r>
      <w:r w:rsidRPr="00400A2D">
        <w:rPr>
          <w:rFonts w:ascii="Calibri" w:eastAsia="Times New Roman" w:hAnsi="Calibri" w:cs="Calibri"/>
          <w:color w:val="222222"/>
          <w:lang w:val="en-US"/>
        </w:rPr>
        <w:t xml:space="preserve">in </w:t>
      </w:r>
      <w:del w:id="348" w:author="Danilo Bzdok" w:date="2018-05-08T17:56:00Z">
        <w:r w:rsidRPr="00400A2D" w:rsidDel="00194973">
          <w:rPr>
            <w:rFonts w:ascii="Calibri" w:eastAsia="Times New Roman" w:hAnsi="Calibri" w:cs="Calibri"/>
            <w:color w:val="222222"/>
            <w:lang w:val="en-US"/>
          </w:rPr>
          <w:delText xml:space="preserve">controlled </w:delText>
        </w:r>
      </w:del>
      <w:r w:rsidR="00063883" w:rsidRPr="00904D8D">
        <w:rPr>
          <w:rFonts w:ascii="Calibri" w:eastAsia="Times New Roman" w:hAnsi="Calibri" w:cs="Calibri"/>
          <w:color w:val="222222"/>
          <w:lang w:val="en-US"/>
        </w:rPr>
        <w:t xml:space="preserve">computational </w:t>
      </w:r>
      <w:r w:rsidRPr="00904D8D">
        <w:rPr>
          <w:rFonts w:ascii="Calibri" w:eastAsia="Times New Roman" w:hAnsi="Calibri" w:cs="Calibri"/>
          <w:color w:val="222222"/>
          <w:lang w:val="en-US"/>
        </w:rPr>
        <w:t>experiments</w:t>
      </w:r>
      <w:r w:rsidR="002140FE">
        <w:rPr>
          <w:rFonts w:ascii="Calibri" w:eastAsia="Times New Roman" w:hAnsi="Calibri" w:cs="Calibri"/>
          <w:color w:val="222222"/>
          <w:lang w:val="en-US"/>
        </w:rPr>
        <w:t xml:space="preserve"> </w:t>
      </w:r>
      <w:r w:rsidR="002140FE">
        <w:rPr>
          <w:rFonts w:ascii="Calibri" w:eastAsia="Times New Roman" w:hAnsi="Calibri" w:cs="Calibri"/>
          <w:color w:val="222222"/>
          <w:lang w:val="en-US"/>
        </w:rPr>
        <w:fldChar w:fldCharType="begin"/>
      </w:r>
      <w:r w:rsidR="002140FE">
        <w:rPr>
          <w:rFonts w:ascii="Calibri" w:eastAsia="Times New Roman" w:hAnsi="Calibri" w:cs="Calibri"/>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2140FE">
        <w:rPr>
          <w:rFonts w:ascii="Calibri" w:eastAsia="Times New Roman" w:hAnsi="Calibri" w:cs="Calibri"/>
          <w:color w:val="222222"/>
          <w:lang w:val="en-US"/>
        </w:rPr>
        <w:fldChar w:fldCharType="separate"/>
      </w:r>
      <w:r w:rsidR="002140FE">
        <w:rPr>
          <w:rFonts w:ascii="Calibri" w:eastAsia="Times New Roman" w:hAnsi="Calibri" w:cs="Calibri"/>
          <w:noProof/>
          <w:color w:val="222222"/>
          <w:lang w:val="en-US"/>
        </w:rPr>
        <w:t>(</w:t>
      </w:r>
      <w:hyperlink w:anchor="_ENREF_29" w:tooltip="Gelman, 2007 #7004" w:history="1">
        <w:r w:rsidR="007F6DE6">
          <w:rPr>
            <w:rFonts w:ascii="Calibri" w:eastAsia="Times New Roman" w:hAnsi="Calibri" w:cs="Calibri"/>
            <w:noProof/>
            <w:color w:val="222222"/>
            <w:lang w:val="en-US"/>
          </w:rPr>
          <w:t>29</w:t>
        </w:r>
      </w:hyperlink>
      <w:r w:rsidR="002140FE">
        <w:rPr>
          <w:rFonts w:ascii="Calibri" w:eastAsia="Times New Roman" w:hAnsi="Calibri" w:cs="Calibri"/>
          <w:noProof/>
          <w:color w:val="222222"/>
          <w:lang w:val="en-US"/>
        </w:rPr>
        <w:t>)</w:t>
      </w:r>
      <w:r w:rsidR="002140FE">
        <w:rPr>
          <w:rFonts w:ascii="Calibri" w:eastAsia="Times New Roman" w:hAnsi="Calibri" w:cs="Calibri"/>
          <w:color w:val="222222"/>
          <w:lang w:val="en-US"/>
        </w:rPr>
        <w:fldChar w:fldCharType="end"/>
      </w:r>
      <w:r w:rsidRPr="00904D8D">
        <w:rPr>
          <w:rFonts w:ascii="Calibri" w:eastAsia="Times New Roman" w:hAnsi="Calibri" w:cs="Calibri"/>
          <w:color w:val="222222"/>
          <w:lang w:val="en-US"/>
        </w:rPr>
        <w:t xml:space="preserve">. Here we </w:t>
      </w:r>
      <w:r w:rsidR="00904D8D">
        <w:rPr>
          <w:rFonts w:ascii="Calibri" w:eastAsia="Times New Roman" w:hAnsi="Calibri" w:cs="Calibri"/>
          <w:color w:val="222222"/>
          <w:lang w:val="en-US"/>
        </w:rPr>
        <w:t xml:space="preserve">explicitly </w:t>
      </w:r>
      <w:r w:rsidRPr="00904D8D">
        <w:rPr>
          <w:rFonts w:ascii="Calibri" w:eastAsia="Times New Roman" w:hAnsi="Calibri" w:cs="Calibri"/>
          <w:color w:val="222222"/>
          <w:lang w:val="en-US"/>
        </w:rPr>
        <w:t xml:space="preserve">confronted </w:t>
      </w:r>
      <w:r w:rsidR="00904D8D">
        <w:rPr>
          <w:rFonts w:ascii="Calibri" w:eastAsia="Times New Roman" w:hAnsi="Calibri" w:cs="Calibri"/>
          <w:color w:val="222222"/>
          <w:lang w:val="en-US"/>
        </w:rPr>
        <w:t xml:space="preserve">linear modeling for </w:t>
      </w:r>
      <w:r w:rsidRPr="00904D8D">
        <w:rPr>
          <w:rFonts w:ascii="Calibri" w:eastAsia="Times New Roman" w:hAnsi="Calibri" w:cs="Calibri"/>
          <w:color w:val="222222"/>
          <w:lang w:val="en-US"/>
        </w:rPr>
        <w:t xml:space="preserve">inference </w:t>
      </w:r>
      <w:r w:rsidR="00904D8D">
        <w:rPr>
          <w:rFonts w:ascii="Calibri" w:eastAsia="Times New Roman" w:hAnsi="Calibri" w:cs="Calibri"/>
          <w:color w:val="222222"/>
          <w:lang w:val="en-US"/>
        </w:rPr>
        <w:t xml:space="preserve">and for </w:t>
      </w:r>
      <w:r w:rsidR="00382CB0">
        <w:rPr>
          <w:rFonts w:ascii="Calibri" w:eastAsia="Times New Roman" w:hAnsi="Calibri" w:cs="Calibri"/>
          <w:color w:val="222222"/>
          <w:lang w:val="en-US"/>
        </w:rPr>
        <w:t>prediction i</w:t>
      </w:r>
      <w:r w:rsidR="00904D8D">
        <w:rPr>
          <w:rFonts w:ascii="Calibri" w:eastAsia="Times New Roman" w:hAnsi="Calibri" w:cs="Calibri"/>
          <w:color w:val="222222"/>
          <w:lang w:val="en-US"/>
        </w:rPr>
        <w:t xml:space="preserve">n a series of synthesized datasets, columns of input variables </w:t>
      </w:r>
      <m:oMath>
        <m:r>
          <w:rPr>
            <w:rFonts w:ascii="Cambria Math" w:eastAsia="Times New Roman" w:hAnsi="Cambria Math" w:cs="Calibri"/>
            <w:color w:val="222222"/>
            <w:lang w:val="en-US"/>
          </w:rPr>
          <m:t>X</m:t>
        </m:r>
      </m:oMath>
      <w:ins w:id="349" w:author="Danilo Bzdok" w:date="2018-05-08T17:52:00Z">
        <w:r w:rsidR="00ED64F1">
          <w:rPr>
            <w:rFonts w:ascii="Calibri" w:eastAsia="Times New Roman" w:hAnsi="Calibri" w:cs="Calibri"/>
            <w:color w:val="222222"/>
            <w:lang w:val="en-US"/>
          </w:rPr>
          <w:t>,</w:t>
        </w:r>
      </w:ins>
      <w:r w:rsidR="00904D8D">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each </w:t>
      </w:r>
      <w:r w:rsidR="00904D8D">
        <w:rPr>
          <w:rFonts w:ascii="Calibri" w:eastAsia="Times New Roman" w:hAnsi="Calibri" w:cs="Calibri"/>
          <w:color w:val="222222"/>
          <w:lang w:val="en-US"/>
        </w:rPr>
        <w:t xml:space="preserve">related or not related to the outcome </w:t>
      </w:r>
      <m:oMath>
        <m:r>
          <w:rPr>
            <w:rFonts w:ascii="Cambria Math" w:eastAsia="Times New Roman" w:hAnsi="Cambria Math" w:cs="Calibri"/>
            <w:color w:val="222222"/>
            <w:lang w:val="en-US"/>
          </w:rPr>
          <m:t>y</m:t>
        </m:r>
      </m:oMath>
      <w:r w:rsidRPr="00904D8D">
        <w:rPr>
          <w:rFonts w:ascii="Calibri" w:eastAsia="Times New Roman" w:hAnsi="Calibri" w:cs="Calibri"/>
          <w:color w:val="222222"/>
          <w:lang w:val="en-US"/>
        </w:rPr>
        <w:t xml:space="preserve">. </w:t>
      </w:r>
      <w:del w:id="350" w:author="Danilo Bzdok" w:date="2018-05-08T18:00:00Z">
        <w:r w:rsidR="00904D8D" w:rsidDel="00C0148C">
          <w:rPr>
            <w:rFonts w:ascii="Calibri" w:eastAsia="Times New Roman" w:hAnsi="Calibri" w:cs="Calibri"/>
            <w:color w:val="222222"/>
            <w:lang w:val="en-US"/>
          </w:rPr>
          <w:delText>W</w:delText>
        </w:r>
        <w:r w:rsidRPr="00904D8D" w:rsidDel="00C0148C">
          <w:rPr>
            <w:rFonts w:ascii="Calibri" w:eastAsia="Times New Roman" w:hAnsi="Calibri" w:cs="Calibri"/>
            <w:color w:val="222222"/>
            <w:lang w:val="en-US"/>
          </w:rPr>
          <w:delText xml:space="preserve">e generated </w:delText>
        </w:r>
        <w:r w:rsidR="00904D8D" w:rsidDel="00C0148C">
          <w:rPr>
            <w:rFonts w:ascii="Calibri" w:eastAsia="Times New Roman" w:hAnsi="Calibri" w:cs="Calibri"/>
            <w:color w:val="222222"/>
            <w:lang w:val="en-US"/>
          </w:rPr>
          <w:delText>e</w:delText>
        </w:r>
      </w:del>
      <w:ins w:id="351" w:author="Danilo Bzdok" w:date="2018-05-08T18:00:00Z">
        <w:r w:rsidR="00C0148C">
          <w:rPr>
            <w:rFonts w:ascii="Calibri" w:eastAsia="Times New Roman" w:hAnsi="Calibri" w:cs="Calibri"/>
            <w:color w:val="222222"/>
            <w:lang w:val="en-US"/>
          </w:rPr>
          <w:t>E</w:t>
        </w:r>
      </w:ins>
      <w:r w:rsidR="00904D8D">
        <w:rPr>
          <w:rFonts w:ascii="Calibri" w:eastAsia="Times New Roman" w:hAnsi="Calibri" w:cs="Calibri"/>
          <w:color w:val="222222"/>
          <w:lang w:val="en-US"/>
        </w:rPr>
        <w:t xml:space="preserve">ach </w:t>
      </w:r>
      <w:r w:rsidRPr="00904D8D">
        <w:rPr>
          <w:rFonts w:ascii="Calibri" w:eastAsia="Times New Roman" w:hAnsi="Calibri" w:cs="Calibri"/>
          <w:color w:val="222222"/>
          <w:lang w:val="en-US"/>
        </w:rPr>
        <w:t>data</w:t>
      </w:r>
      <w:r w:rsidR="00904D8D">
        <w:rPr>
          <w:rFonts w:ascii="Calibri" w:eastAsia="Times New Roman" w:hAnsi="Calibri" w:cs="Calibri"/>
          <w:color w:val="222222"/>
          <w:lang w:val="en-US"/>
        </w:rPr>
        <w:t>set</w:t>
      </w:r>
      <w:r w:rsidRPr="00904D8D">
        <w:rPr>
          <w:rFonts w:ascii="Calibri" w:eastAsia="Times New Roman" w:hAnsi="Calibri" w:cs="Calibri"/>
          <w:color w:val="222222"/>
          <w:lang w:val="en-US"/>
        </w:rPr>
        <w:t xml:space="preserve"> </w:t>
      </w:r>
      <w:ins w:id="352" w:author="Danilo Bzdok" w:date="2018-05-08T18:00:00Z">
        <w:r w:rsidR="00C0148C">
          <w:rPr>
            <w:rFonts w:ascii="Calibri" w:eastAsia="Times New Roman" w:hAnsi="Calibri" w:cs="Calibri"/>
            <w:color w:val="222222"/>
            <w:lang w:val="en-US"/>
          </w:rPr>
          <w:t xml:space="preserve">was generated from </w:t>
        </w:r>
      </w:ins>
      <w:del w:id="353" w:author="Danilo Bzdok" w:date="2018-05-08T18:01:00Z">
        <w:r w:rsidRPr="00904D8D" w:rsidDel="00C0148C">
          <w:rPr>
            <w:rFonts w:ascii="Calibri" w:eastAsia="Times New Roman" w:hAnsi="Calibri" w:cs="Calibri"/>
            <w:color w:val="222222"/>
            <w:lang w:val="en-US"/>
          </w:rPr>
          <w:delText xml:space="preserve">based on </w:delText>
        </w:r>
      </w:del>
      <w:r w:rsidR="00904D8D">
        <w:rPr>
          <w:rFonts w:ascii="Calibri" w:eastAsia="Times New Roman" w:hAnsi="Calibri" w:cs="Calibri"/>
          <w:color w:val="222222"/>
          <w:lang w:val="en-US"/>
        </w:rPr>
        <w:t xml:space="preserve">a set-up </w:t>
      </w:r>
      <w:r w:rsidR="00904D8D" w:rsidRPr="00904D8D">
        <w:rPr>
          <w:rFonts w:ascii="Calibri" w:eastAsia="Times New Roman" w:hAnsi="Calibri" w:cs="Calibri"/>
          <w:color w:val="222222"/>
          <w:lang w:val="en-US"/>
        </w:rPr>
        <w:t>ground</w:t>
      </w:r>
      <w:r w:rsidR="00904D8D">
        <w:rPr>
          <w:rFonts w:ascii="Calibri" w:eastAsia="Times New Roman" w:hAnsi="Calibri" w:cs="Calibri"/>
          <w:color w:val="222222"/>
          <w:lang w:val="en-US"/>
        </w:rPr>
        <w:t>-</w:t>
      </w:r>
      <w:r w:rsidR="00904D8D" w:rsidRPr="00904D8D">
        <w:rPr>
          <w:rFonts w:ascii="Calibri" w:eastAsia="Times New Roman" w:hAnsi="Calibri" w:cs="Calibri"/>
          <w:color w:val="222222"/>
          <w:lang w:val="en-US"/>
        </w:rPr>
        <w:t xml:space="preserve">truth </w:t>
      </w:r>
      <w:r w:rsidRPr="00904D8D">
        <w:rPr>
          <w:rFonts w:ascii="Calibri" w:eastAsia="Times New Roman" w:hAnsi="Calibri" w:cs="Calibri"/>
          <w:color w:val="222222"/>
          <w:lang w:val="en-US"/>
        </w:rPr>
        <w:t xml:space="preserve">model </w:t>
      </w:r>
      <m:oMath>
        <m:r>
          <w:rPr>
            <w:rFonts w:ascii="Cambria Math" w:eastAsia="Times New Roman" w:hAnsi="Cambria Math" w:cs="Calibri"/>
            <w:color w:val="222222"/>
            <w:lang w:val="en-US"/>
          </w:rPr>
          <m:t>y= βX+ϵ</m:t>
        </m:r>
      </m:oMath>
      <w:r w:rsidR="00904D8D">
        <w:rPr>
          <w:rFonts w:ascii="Calibri" w:eastAsia="Times New Roman" w:hAnsi="Calibri" w:cs="Calibri"/>
          <w:color w:val="222222"/>
          <w:lang w:val="en-US"/>
        </w:rPr>
        <w:t>,</w:t>
      </w:r>
      <w:r w:rsidRPr="00904D8D">
        <w:rPr>
          <w:rFonts w:ascii="Calibri" w:eastAsia="Times New Roman" w:hAnsi="Calibri" w:cs="Calibri"/>
          <w:color w:val="222222"/>
          <w:lang w:val="en-US"/>
        </w:rPr>
        <w:t xml:space="preserve"> where </w:t>
      </w:r>
      <m:oMath>
        <m:r>
          <w:rPr>
            <w:rFonts w:ascii="Cambria Math" w:eastAsia="Times New Roman" w:hAnsi="Cambria Math" w:cs="Calibri"/>
            <w:color w:val="222222"/>
            <w:lang w:val="en-US"/>
          </w:rPr>
          <m:t>β</m:t>
        </m:r>
      </m:oMath>
      <w:r w:rsidRPr="00904D8D">
        <w:rPr>
          <w:rFonts w:ascii="Calibri" w:eastAsia="Times New Roman" w:hAnsi="Calibri" w:cs="Calibri"/>
          <w:color w:val="222222"/>
          <w:lang w:val="en-US"/>
        </w:rPr>
        <w:t xml:space="preserve"> are </w:t>
      </w:r>
      <w:del w:id="354" w:author="Danilo Bzdok" w:date="2018-05-08T17:53:00Z">
        <w:r w:rsidRPr="00904D8D" w:rsidDel="00ED64F1">
          <w:rPr>
            <w:rFonts w:ascii="Calibri" w:eastAsia="Times New Roman" w:hAnsi="Calibri" w:cs="Calibri"/>
            <w:color w:val="222222"/>
            <w:lang w:val="en-US"/>
          </w:rPr>
          <w:delText>th</w:delText>
        </w:r>
        <w:r w:rsidR="007910F5" w:rsidDel="00ED64F1">
          <w:rPr>
            <w:rFonts w:ascii="Calibri" w:eastAsia="Times New Roman" w:hAnsi="Calibri" w:cs="Calibri"/>
            <w:color w:val="222222"/>
            <w:lang w:val="en-US"/>
          </w:rPr>
          <w:delText>e</w:delText>
        </w:r>
        <w:r w:rsidR="00904D8D" w:rsidDel="00ED64F1">
          <w:rPr>
            <w:rFonts w:ascii="Calibri" w:eastAsia="Times New Roman" w:hAnsi="Calibri" w:cs="Calibri"/>
            <w:color w:val="222222"/>
            <w:lang w:val="en-US"/>
          </w:rPr>
          <w:delText xml:space="preserve"> </w:delText>
        </w:r>
      </w:del>
      <w:r w:rsidR="003B7731">
        <w:rPr>
          <w:rFonts w:ascii="Calibri" w:eastAsia="Times New Roman" w:hAnsi="Calibri" w:cs="Calibri"/>
          <w:color w:val="222222"/>
          <w:lang w:val="en-US"/>
        </w:rPr>
        <w:t>fixed</w:t>
      </w:r>
      <w:r w:rsidRP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 xml:space="preserve">random </w:t>
      </w:r>
      <w:r w:rsidRPr="00904D8D">
        <w:rPr>
          <w:rFonts w:ascii="Calibri" w:eastAsia="Times New Roman" w:hAnsi="Calibri" w:cs="Calibri"/>
          <w:color w:val="222222"/>
          <w:lang w:val="en-US"/>
        </w:rPr>
        <w:t xml:space="preserve">coefficients, </w:t>
      </w:r>
      <w:ins w:id="355" w:author="Danilo Bzdok" w:date="2018-05-08T17:53:00Z">
        <m:oMath>
          <m:r>
            <w:rPr>
              <w:rFonts w:ascii="Cambria Math" w:eastAsia="Times New Roman" w:hAnsi="Cambria Math" w:cs="Calibri"/>
              <w:color w:val="222222"/>
              <w:lang w:val="en-US"/>
            </w:rPr>
            <m:t>X</m:t>
          </m:r>
        </m:oMath>
        <w:r w:rsidR="00ED64F1" w:rsidRPr="00904D8D" w:rsidDel="00ED64F1">
          <w:rPr>
            <w:rFonts w:ascii="Calibri" w:eastAsia="Times New Roman" w:hAnsi="Calibri" w:cs="Calibri"/>
            <w:color w:val="222222"/>
            <w:lang w:val="en-US"/>
          </w:rPr>
          <w:t xml:space="preserve"> </w:t>
        </w:r>
      </w:ins>
      <w:del w:id="356" w:author="Danilo Bzdok" w:date="2018-05-08T17:53:00Z">
        <w:r w:rsidRPr="00904D8D" w:rsidDel="00ED64F1">
          <w:rPr>
            <w:rFonts w:ascii="Calibri" w:eastAsia="Times New Roman" w:hAnsi="Calibri" w:cs="Calibri"/>
            <w:color w:val="222222"/>
            <w:lang w:val="en-US"/>
          </w:rPr>
          <w:delText xml:space="preserve">X </w:delText>
        </w:r>
      </w:del>
      <w:r w:rsidRPr="00904D8D">
        <w:rPr>
          <w:rFonts w:ascii="Calibri" w:eastAsia="Times New Roman" w:hAnsi="Calibri" w:cs="Calibri"/>
          <w:color w:val="222222"/>
          <w:lang w:val="en-US"/>
        </w:rPr>
        <w:t xml:space="preserve">is a </w:t>
      </w:r>
      <w:r w:rsidR="009425EB" w:rsidRPr="00904D8D">
        <w:rPr>
          <w:rFonts w:ascii="Calibri" w:eastAsia="Times New Roman" w:hAnsi="Calibri" w:cs="Calibri"/>
          <w:color w:val="222222"/>
          <w:lang w:val="en-US"/>
        </w:rPr>
        <w:t xml:space="preserve">matrix </w:t>
      </w:r>
      <w:r w:rsidR="00D95CD9">
        <w:rPr>
          <w:rFonts w:ascii="Calibri" w:eastAsia="Times New Roman" w:hAnsi="Calibri" w:cs="Calibri"/>
          <w:color w:val="222222"/>
          <w:lang w:val="en-US"/>
        </w:rPr>
        <w:t xml:space="preserve">with </w:t>
      </w:r>
      <m:oMath>
        <m:r>
          <w:rPr>
            <w:rFonts w:ascii="Cambria Math" w:eastAsia="Times New Roman" w:hAnsi="Cambria Math" w:cs="Calibri"/>
            <w:color w:val="222222"/>
            <w:lang w:val="en-US"/>
          </w:rPr>
          <m:t>n</m:t>
        </m:r>
      </m:oMath>
      <w:r w:rsidR="00D95CD9" w:rsidRPr="00904D8D" w:rsidDel="009425EB">
        <w:rPr>
          <w:rFonts w:ascii="Calibri" w:eastAsia="Times New Roman" w:hAnsi="Calibri" w:cs="Calibri"/>
          <w:color w:val="222222"/>
          <w:lang w:val="en-US"/>
        </w:rPr>
        <w:t xml:space="preserve"> </w:t>
      </w:r>
      <w:r w:rsidR="00D95CD9">
        <w:rPr>
          <w:rFonts w:ascii="Calibri" w:eastAsia="Times New Roman" w:hAnsi="Calibri" w:cs="Calibri"/>
          <w:color w:val="222222"/>
          <w:lang w:val="en-US"/>
        </w:rPr>
        <w:t>samples</w:t>
      </w:r>
      <w:r w:rsid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and</w:t>
      </w:r>
      <w:r w:rsidRPr="00904D8D">
        <w:rPr>
          <w:rFonts w:ascii="Calibri" w:eastAsia="Times New Roman" w:hAnsi="Calibri" w:cs="Calibri"/>
          <w:color w:val="222222"/>
          <w:lang w:val="en-US"/>
        </w:rPr>
        <w:t xml:space="preserve"> </w:t>
      </w:r>
      <m:oMath>
        <m:r>
          <w:rPr>
            <w:rFonts w:ascii="Cambria Math" w:eastAsia="Times New Roman" w:hAnsi="Cambria Math" w:cs="Arial"/>
            <w:color w:val="222222"/>
            <w:lang w:val="en-US"/>
          </w:rPr>
          <m:t>p</m:t>
        </m:r>
      </m:oMath>
      <w:r w:rsidR="00D95CD9" w:rsidRPr="00904D8D" w:rsidDel="00D95CD9">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variables with random entries drawn from a </w:t>
      </w:r>
      <w:r w:rsidR="00EF36DA">
        <w:rPr>
          <w:rFonts w:ascii="Calibri" w:eastAsia="Times New Roman" w:hAnsi="Calibri" w:cs="Calibri"/>
          <w:color w:val="222222"/>
          <w:lang w:val="en-US"/>
        </w:rPr>
        <w:t xml:space="preserve">standard </w:t>
      </w:r>
      <w:r w:rsidRPr="00904D8D">
        <w:rPr>
          <w:rFonts w:ascii="Calibri" w:eastAsia="Times New Roman" w:hAnsi="Calibri" w:cs="Calibri"/>
          <w:color w:val="222222"/>
          <w:lang w:val="en-US"/>
        </w:rPr>
        <w:t xml:space="preserve">Gaussian distribution </w:t>
      </w:r>
      <m:oMath>
        <m:sSub>
          <m:sSubPr>
            <m:ctrlPr>
              <w:rPr>
                <w:rFonts w:ascii="Cambria Math" w:eastAsia="Times New Roman" w:hAnsi="Cambria Math" w:cs="Calibri"/>
                <w:i/>
                <w:color w:val="222222"/>
                <w:lang w:val="en-US"/>
              </w:rPr>
            </m:ctrlPr>
          </m:sSubPr>
          <m:e>
            <m:r>
              <m:rPr>
                <m:scr m:val="script"/>
              </m:rPr>
              <w:rPr>
                <w:rFonts w:ascii="Cambria Math" w:eastAsia="Times New Roman" w:hAnsi="Cambria Math" w:cs="Calibri"/>
                <w:color w:val="222222"/>
                <w:lang w:val="en-US"/>
              </w:rPr>
              <m:t>N</m:t>
            </m:r>
          </m:e>
          <m:sub>
            <m:r>
              <w:rPr>
                <w:rFonts w:ascii="Cambria Math" w:eastAsia="Times New Roman" w:hAnsi="Cambria Math" w:cs="Calibri"/>
                <w:color w:val="222222"/>
                <w:lang w:val="en-US"/>
              </w:rPr>
              <m:t>(μ=</m:t>
            </m:r>
            <w:proofErr w:type="gramStart"/>
            <m:r>
              <w:rPr>
                <w:rFonts w:ascii="Cambria Math" w:eastAsia="Times New Roman" w:hAnsi="Cambria Math" w:cs="Calibri"/>
                <w:color w:val="222222"/>
                <w:lang w:val="en-US"/>
              </w:rPr>
              <m:t>0,  σ</m:t>
            </m:r>
            <w:proofErr w:type="gramEnd"/>
            <m:r>
              <w:rPr>
                <w:rFonts w:ascii="Cambria Math" w:eastAsia="Times New Roman" w:hAnsi="Cambria Math" w:cs="Calibri"/>
                <w:color w:val="222222"/>
                <w:lang w:val="en-US"/>
              </w:rPr>
              <m:t>=1)</m:t>
            </m:r>
          </m:sub>
        </m:sSub>
      </m:oMath>
      <w:r w:rsidR="00904D8D">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and </w:t>
      </w:r>
      <m:oMath>
        <m:r>
          <w:rPr>
            <w:rFonts w:ascii="Cambria Math" w:eastAsia="Times New Roman" w:hAnsi="Cambria Math" w:cs="Calibri"/>
            <w:color w:val="222222"/>
            <w:lang w:val="en-US"/>
          </w:rPr>
          <m:t>ϵ</m:t>
        </m:r>
      </m:oMath>
      <w:r w:rsidRPr="00904D8D" w:rsidDel="005F527F">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denotes the </w:t>
      </w:r>
      <w:r w:rsidRPr="00904D8D">
        <w:rPr>
          <w:rFonts w:ascii="Calibri" w:eastAsia="Times New Roman" w:hAnsi="Calibri" w:cs="Calibri"/>
          <w:color w:val="222222"/>
          <w:lang w:val="en-US"/>
        </w:rPr>
        <w:t>add</w:t>
      </w:r>
      <w:r w:rsidR="00795501">
        <w:rPr>
          <w:rFonts w:ascii="Calibri" w:eastAsia="Times New Roman" w:hAnsi="Calibri" w:cs="Calibri"/>
          <w:color w:val="222222"/>
          <w:lang w:val="en-US"/>
        </w:rPr>
        <w:t>ed</w:t>
      </w:r>
      <w:r w:rsidRP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 xml:space="preserve">Gaussian </w:t>
      </w:r>
      <w:r w:rsidRPr="00904D8D">
        <w:rPr>
          <w:rFonts w:ascii="Calibri" w:eastAsia="Times New Roman" w:hAnsi="Calibri" w:cs="Calibri"/>
          <w:color w:val="222222"/>
          <w:lang w:val="en-US"/>
        </w:rPr>
        <w:t xml:space="preserve">noise. </w:t>
      </w:r>
      <w:r w:rsidR="009425EB">
        <w:rPr>
          <w:rFonts w:ascii="Calibri" w:eastAsia="Times New Roman" w:hAnsi="Calibri" w:cs="Calibri"/>
          <w:color w:val="222222"/>
          <w:lang w:val="en-US"/>
        </w:rPr>
        <w:t>Each dataset</w:t>
      </w:r>
      <w:r w:rsidR="00D74B99">
        <w:rPr>
          <w:rFonts w:ascii="Calibri" w:eastAsia="Times New Roman" w:hAnsi="Calibri" w:cs="Calibri"/>
          <w:color w:val="222222"/>
          <w:lang w:val="en-US"/>
        </w:rPr>
        <w:t xml:space="preserve"> </w:t>
      </w:r>
      <w:r w:rsidR="009425EB">
        <w:rPr>
          <w:rFonts w:ascii="Calibri" w:eastAsia="Times New Roman" w:hAnsi="Calibri" w:cs="Calibri"/>
          <w:color w:val="222222"/>
          <w:lang w:val="en-US"/>
        </w:rPr>
        <w:t>was fed into</w:t>
      </w:r>
      <w:r w:rsidR="00AB2FB9">
        <w:rPr>
          <w:rFonts w:ascii="Calibri" w:eastAsia="Times New Roman" w:hAnsi="Calibri" w:cs="Calibri"/>
          <w:color w:val="222222"/>
          <w:lang w:val="en-US"/>
        </w:rPr>
        <w:t xml:space="preserve"> linear models </w:t>
      </w:r>
      <w:del w:id="357" w:author="Danilo Bzdok" w:date="2018-05-08T18:01:00Z">
        <w:r w:rsidR="00AB2FB9" w:rsidDel="00C0148C">
          <w:rPr>
            <w:rFonts w:ascii="Calibri" w:eastAsia="Times New Roman" w:hAnsi="Calibri" w:cs="Calibri"/>
            <w:color w:val="222222"/>
            <w:lang w:val="en-US"/>
          </w:rPr>
          <w:delText xml:space="preserve">(cf. above) </w:delText>
        </w:r>
      </w:del>
      <w:r w:rsidR="00AB2FB9">
        <w:rPr>
          <w:rFonts w:ascii="Calibri" w:eastAsia="Times New Roman" w:hAnsi="Calibri" w:cs="Calibri"/>
          <w:color w:val="222222"/>
          <w:lang w:val="en-US"/>
        </w:rPr>
        <w:t xml:space="preserve">with the aim to identify significant input measures or to identify </w:t>
      </w:r>
      <w:r w:rsidR="003B7731">
        <w:rPr>
          <w:rFonts w:ascii="Calibri" w:eastAsia="Times New Roman" w:hAnsi="Calibri" w:cs="Calibri"/>
          <w:color w:val="222222"/>
          <w:lang w:val="en-US"/>
        </w:rPr>
        <w:t>input measures</w:t>
      </w:r>
      <w:r w:rsidR="00AB2FB9">
        <w:rPr>
          <w:rFonts w:ascii="Calibri" w:eastAsia="Times New Roman" w:hAnsi="Calibri" w:cs="Calibri"/>
          <w:color w:val="222222"/>
          <w:lang w:val="en-US"/>
        </w:rPr>
        <w:t xml:space="preserve"> most useful for accurate predictions on new observations</w:t>
      </w:r>
      <w:ins w:id="358" w:author="Danilo Bzdok" w:date="2018-05-08T18:01:00Z">
        <w:r w:rsidR="00C0148C">
          <w:rPr>
            <w:rFonts w:ascii="Calibri" w:eastAsia="Times New Roman" w:hAnsi="Calibri" w:cs="Calibri"/>
            <w:color w:val="222222"/>
            <w:lang w:val="en-US"/>
          </w:rPr>
          <w:t xml:space="preserve"> (cf. above)</w:t>
        </w:r>
      </w:ins>
      <w:r w:rsidRPr="00904D8D">
        <w:rPr>
          <w:rFonts w:ascii="Calibri" w:eastAsia="Times New Roman" w:hAnsi="Calibri" w:cs="Calibri"/>
          <w:color w:val="222222"/>
          <w:lang w:val="en-US"/>
        </w:rPr>
        <w:t xml:space="preserve">. To </w:t>
      </w:r>
      <w:r w:rsidR="00D95CD9">
        <w:rPr>
          <w:rFonts w:ascii="Calibri" w:eastAsia="Times New Roman" w:hAnsi="Calibri" w:cs="Calibri"/>
          <w:color w:val="222222"/>
          <w:lang w:val="en-US"/>
        </w:rPr>
        <w:t>sharpen</w:t>
      </w:r>
      <w:r w:rsidR="007910F5">
        <w:rPr>
          <w:rFonts w:ascii="Calibri" w:eastAsia="Times New Roman" w:hAnsi="Calibri" w:cs="Calibri"/>
          <w:color w:val="222222"/>
          <w:lang w:val="en-US"/>
        </w:rPr>
        <w:t xml:space="preserve"> the distinction</w:t>
      </w:r>
      <w:r w:rsidR="00157802">
        <w:rPr>
          <w:rFonts w:ascii="Calibri" w:eastAsia="Times New Roman" w:hAnsi="Calibri" w:cs="Calibri"/>
          <w:color w:val="222222"/>
          <w:lang w:val="en-US"/>
        </w:rPr>
        <w:t xml:space="preserve"> between</w:t>
      </w:r>
      <w:r w:rsidRPr="00904D8D">
        <w:rPr>
          <w:rFonts w:ascii="Calibri" w:eastAsia="Times New Roman" w:hAnsi="Calibri" w:cs="Calibri"/>
          <w:color w:val="222222"/>
          <w:lang w:val="en-US"/>
        </w:rPr>
        <w:t xml:space="preserve"> </w:t>
      </w:r>
      <w:r w:rsidR="001B0CD9">
        <w:rPr>
          <w:rFonts w:ascii="Calibri" w:eastAsia="Times New Roman" w:hAnsi="Calibri" w:cs="Calibri"/>
          <w:color w:val="222222"/>
          <w:lang w:val="en-US"/>
        </w:rPr>
        <w:t>explanatory and predictive</w:t>
      </w:r>
      <w:r w:rsidR="00157802">
        <w:rPr>
          <w:rFonts w:ascii="Calibri" w:eastAsia="Times New Roman" w:hAnsi="Calibri" w:cs="Calibri"/>
          <w:color w:val="222222"/>
          <w:lang w:val="en-US"/>
        </w:rPr>
        <w:t xml:space="preserve"> </w:t>
      </w:r>
      <w:del w:id="359" w:author="Danilo Bzdok" w:date="2018-05-08T18:02:00Z">
        <w:r w:rsidR="00157802" w:rsidDel="00C0148C">
          <w:rPr>
            <w:rFonts w:ascii="Calibri" w:eastAsia="Times New Roman" w:hAnsi="Calibri" w:cs="Calibri"/>
            <w:color w:val="222222"/>
            <w:lang w:val="en-US"/>
          </w:rPr>
          <w:delText>approaches</w:delText>
        </w:r>
        <w:r w:rsidR="001809D8" w:rsidDel="00C0148C">
          <w:rPr>
            <w:rFonts w:ascii="Calibri" w:eastAsia="Times New Roman" w:hAnsi="Calibri" w:cs="Calibri"/>
            <w:color w:val="222222"/>
            <w:lang w:val="en-US"/>
          </w:rPr>
          <w:delText xml:space="preserve"> </w:delText>
        </w:r>
      </w:del>
      <w:ins w:id="360" w:author="Danilo Bzdok" w:date="2018-05-08T18:02:00Z">
        <w:r w:rsidR="00C0148C">
          <w:rPr>
            <w:rFonts w:ascii="Calibri" w:eastAsia="Times New Roman" w:hAnsi="Calibri" w:cs="Calibri"/>
            <w:color w:val="222222"/>
            <w:lang w:val="en-US"/>
          </w:rPr>
          <w:t xml:space="preserve">modeling </w:t>
        </w:r>
      </w:ins>
      <w:r w:rsidR="001809D8">
        <w:rPr>
          <w:rFonts w:ascii="Calibri" w:eastAsia="Times New Roman" w:hAnsi="Calibri" w:cs="Calibri"/>
          <w:color w:val="222222"/>
          <w:lang w:val="en-US"/>
        </w:rPr>
        <w:t>in general</w:t>
      </w:r>
      <w:r w:rsidRPr="00904D8D">
        <w:rPr>
          <w:rFonts w:ascii="Calibri" w:eastAsia="Times New Roman" w:hAnsi="Calibri" w:cs="Calibri"/>
          <w:color w:val="222222"/>
          <w:lang w:val="en-US"/>
        </w:rPr>
        <w:t xml:space="preserve">, we systematically varied </w:t>
      </w:r>
      <w:r w:rsidR="009F5442">
        <w:rPr>
          <w:rFonts w:ascii="Calibri" w:eastAsia="Times New Roman" w:hAnsi="Calibri" w:cs="Calibri"/>
          <w:color w:val="222222"/>
          <w:lang w:val="en-US"/>
        </w:rPr>
        <w:t xml:space="preserve">distinct </w:t>
      </w:r>
      <w:r w:rsidR="00157802">
        <w:rPr>
          <w:rFonts w:ascii="Calibri" w:eastAsia="Times New Roman" w:hAnsi="Calibri" w:cs="Calibri"/>
          <w:color w:val="222222"/>
          <w:lang w:val="en-US"/>
        </w:rPr>
        <w:t>aspects of the data-generating process</w:t>
      </w:r>
      <w:r w:rsidRPr="00904D8D">
        <w:rPr>
          <w:rFonts w:ascii="Calibri" w:eastAsia="Times New Roman" w:hAnsi="Calibri" w:cs="Calibri"/>
          <w:color w:val="222222"/>
          <w:lang w:val="en-US"/>
        </w:rPr>
        <w:t>.</w:t>
      </w:r>
    </w:p>
    <w:p w14:paraId="571DD3A2" w14:textId="371EEE85" w:rsidR="004A4C6D" w:rsidRPr="00617311" w:rsidDel="008B59E6" w:rsidRDefault="00ED5EC8" w:rsidP="00617311">
      <w:pPr>
        <w:pStyle w:val="Listenabsatz"/>
        <w:numPr>
          <w:ilvl w:val="0"/>
          <w:numId w:val="45"/>
        </w:numPr>
        <w:shd w:val="clear" w:color="auto" w:fill="FFFFFF"/>
        <w:spacing w:line="240" w:lineRule="auto"/>
        <w:ind w:left="709" w:hanging="427"/>
        <w:jc w:val="both"/>
        <w:rPr>
          <w:del w:id="361" w:author="Danilo Bzdok" w:date="2018-05-10T11:35:00Z"/>
          <w:rFonts w:ascii="Calibri" w:eastAsia="Times New Roman" w:hAnsi="Calibri" w:cs="Calibri"/>
          <w:color w:val="222222"/>
          <w:sz w:val="24"/>
          <w:szCs w:val="24"/>
        </w:rPr>
      </w:pPr>
      <w:del w:id="362" w:author="Danilo Bzdok" w:date="2018-05-10T11:35:00Z">
        <w:r w:rsidRPr="00617311" w:rsidDel="008B59E6">
          <w:rPr>
            <w:rFonts w:ascii="Calibri" w:eastAsia="Times New Roman" w:hAnsi="Calibri" w:cs="Calibri"/>
            <w:color w:val="222222"/>
            <w:sz w:val="24"/>
            <w:szCs w:val="24"/>
            <w:u w:val="single"/>
          </w:rPr>
          <w:delText>Model violations</w:delText>
        </w:r>
        <w:r w:rsidR="004A4C6D" w:rsidRPr="00617311" w:rsidDel="008B59E6">
          <w:rPr>
            <w:rFonts w:ascii="Calibri" w:eastAsia="Times New Roman" w:hAnsi="Calibri" w:cs="Calibri"/>
            <w:b/>
            <w:color w:val="222222"/>
            <w:sz w:val="24"/>
            <w:szCs w:val="24"/>
            <w:u w:val="single"/>
          </w:rPr>
          <w:delText>:</w:delText>
        </w:r>
        <w:r w:rsidRPr="00617311" w:rsidDel="008B59E6">
          <w:rPr>
            <w:rFonts w:ascii="Calibri" w:eastAsia="Times New Roman" w:hAnsi="Calibri" w:cs="Calibri"/>
            <w:b/>
            <w:i/>
            <w:color w:val="222222"/>
            <w:sz w:val="24"/>
            <w:szCs w:val="24"/>
          </w:rPr>
          <w:delText xml:space="preserve"> </w:delText>
        </w:r>
        <w:r w:rsidRPr="00617311" w:rsidDel="008B59E6">
          <w:rPr>
            <w:rFonts w:ascii="Calibri" w:eastAsia="Times New Roman" w:hAnsi="Calibri" w:cs="Calibri"/>
            <w:color w:val="222222"/>
            <w:sz w:val="24"/>
            <w:szCs w:val="24"/>
          </w:rPr>
          <w:delText xml:space="preserve">To </w:delText>
        </w:r>
        <w:r w:rsidR="002140FE" w:rsidDel="008B59E6">
          <w:rPr>
            <w:rFonts w:ascii="Calibri" w:eastAsia="Times New Roman" w:hAnsi="Calibri" w:cs="Calibri"/>
            <w:color w:val="222222"/>
            <w:sz w:val="24"/>
            <w:szCs w:val="24"/>
          </w:rPr>
          <w:delText>examine more closely</w:delText>
        </w:r>
        <w:r w:rsidRPr="00617311" w:rsidDel="008B59E6">
          <w:rPr>
            <w:rFonts w:ascii="Calibri" w:eastAsia="Times New Roman" w:hAnsi="Calibri" w:cs="Calibri"/>
            <w:color w:val="222222"/>
            <w:sz w:val="24"/>
            <w:szCs w:val="24"/>
          </w:rPr>
          <w:delText xml:space="preserve"> how inference and prediction </w:delText>
        </w:r>
        <w:r w:rsidR="00157802" w:rsidDel="008B59E6">
          <w:rPr>
            <w:rFonts w:ascii="Calibri" w:eastAsia="Times New Roman" w:hAnsi="Calibri" w:cs="Calibri"/>
            <w:color w:val="222222"/>
            <w:sz w:val="24"/>
            <w:szCs w:val="24"/>
          </w:rPr>
          <w:delText>behave</w:delText>
        </w:r>
        <w:r w:rsidR="00157802" w:rsidRPr="00617311" w:rsidDel="008B59E6">
          <w:rPr>
            <w:rFonts w:ascii="Calibri" w:eastAsia="Times New Roman" w:hAnsi="Calibri" w:cs="Calibri"/>
            <w:color w:val="222222"/>
            <w:sz w:val="24"/>
            <w:szCs w:val="24"/>
          </w:rPr>
          <w:delText xml:space="preserve"> </w:delText>
        </w:r>
        <w:r w:rsidRPr="00617311" w:rsidDel="008B59E6">
          <w:rPr>
            <w:rFonts w:ascii="Calibri" w:eastAsia="Times New Roman" w:hAnsi="Calibri" w:cs="Calibri"/>
            <w:color w:val="222222"/>
            <w:sz w:val="24"/>
            <w:szCs w:val="24"/>
          </w:rPr>
          <w:delText xml:space="preserve">when the </w:delText>
        </w:r>
        <w:r w:rsidR="00157802" w:rsidDel="008B59E6">
          <w:rPr>
            <w:rFonts w:ascii="Calibri" w:eastAsia="Times New Roman" w:hAnsi="Calibri" w:cs="Calibri"/>
            <w:color w:val="222222"/>
            <w:sz w:val="24"/>
            <w:szCs w:val="24"/>
          </w:rPr>
          <w:delText xml:space="preserve">linear </w:delText>
        </w:r>
        <w:r w:rsidRPr="00617311" w:rsidDel="008B59E6">
          <w:rPr>
            <w:rFonts w:ascii="Calibri" w:eastAsia="Times New Roman" w:hAnsi="Calibri" w:cs="Calibri"/>
            <w:color w:val="222222"/>
            <w:sz w:val="24"/>
            <w:szCs w:val="24"/>
          </w:rPr>
          <w:delText>model</w:delText>
        </w:r>
        <w:r w:rsidR="00157802" w:rsidDel="008B59E6">
          <w:rPr>
            <w:rFonts w:ascii="Calibri" w:eastAsia="Times New Roman" w:hAnsi="Calibri" w:cs="Calibri"/>
            <w:color w:val="222222"/>
            <w:sz w:val="24"/>
            <w:szCs w:val="24"/>
          </w:rPr>
          <w:delText xml:space="preserve"> </w:delText>
        </w:r>
        <w:r w:rsidR="009F5442" w:rsidDel="008B59E6">
          <w:rPr>
            <w:rFonts w:ascii="Calibri" w:eastAsia="Times New Roman" w:hAnsi="Calibri" w:cs="Calibri"/>
            <w:color w:val="222222"/>
            <w:sz w:val="24"/>
            <w:szCs w:val="24"/>
          </w:rPr>
          <w:delText>is known not to</w:delText>
        </w:r>
        <w:r w:rsidR="00157802" w:rsidDel="008B59E6">
          <w:rPr>
            <w:rFonts w:ascii="Calibri" w:eastAsia="Times New Roman" w:hAnsi="Calibri" w:cs="Calibri"/>
            <w:color w:val="222222"/>
            <w:sz w:val="24"/>
            <w:szCs w:val="24"/>
          </w:rPr>
          <w:delText xml:space="preserve"> capture how the data came about</w:delText>
        </w:r>
        <w:r w:rsidRPr="00617311" w:rsidDel="008B59E6">
          <w:rPr>
            <w:rFonts w:ascii="Calibri" w:eastAsia="Times New Roman" w:hAnsi="Calibri" w:cs="Calibri"/>
            <w:color w:val="222222"/>
            <w:sz w:val="24"/>
            <w:szCs w:val="24"/>
          </w:rPr>
          <w:delText xml:space="preserve">, we introduced pathological </w:delText>
        </w:r>
      </w:del>
      <w:del w:id="363" w:author="Danilo Bzdok" w:date="2018-05-08T18:02:00Z">
        <w:r w:rsidRPr="00617311" w:rsidDel="00624A1A">
          <w:rPr>
            <w:rFonts w:ascii="Calibri" w:eastAsia="Times New Roman" w:hAnsi="Calibri" w:cs="Calibri"/>
            <w:color w:val="222222"/>
            <w:sz w:val="24"/>
            <w:szCs w:val="24"/>
          </w:rPr>
          <w:delText xml:space="preserve">transformations </w:delText>
        </w:r>
      </w:del>
      <w:del w:id="364" w:author="Danilo Bzdok" w:date="2018-05-10T11:35:00Z">
        <w:r w:rsidRPr="00617311" w:rsidDel="008B59E6">
          <w:rPr>
            <w:rFonts w:ascii="Calibri" w:eastAsia="Times New Roman" w:hAnsi="Calibri" w:cs="Calibri"/>
            <w:color w:val="222222"/>
            <w:sz w:val="24"/>
            <w:szCs w:val="24"/>
          </w:rPr>
          <w:delText>on 50</w:delText>
        </w:r>
        <w:r w:rsidR="009F5442" w:rsidDel="008B59E6">
          <w:rPr>
            <w:rFonts w:ascii="Calibri" w:eastAsia="Times New Roman" w:hAnsi="Calibri" w:cs="Calibri"/>
            <w:color w:val="222222"/>
            <w:sz w:val="24"/>
            <w:szCs w:val="24"/>
          </w:rPr>
          <w:delText>%</w:delText>
        </w:r>
        <w:r w:rsidRPr="00617311" w:rsidDel="008B59E6">
          <w:rPr>
            <w:rFonts w:ascii="Calibri" w:eastAsia="Times New Roman" w:hAnsi="Calibri" w:cs="Calibri"/>
            <w:color w:val="222222"/>
            <w:sz w:val="24"/>
            <w:szCs w:val="24"/>
          </w:rPr>
          <w:delText xml:space="preserve"> of the relevant variables </w:delText>
        </w:r>
        <w:r w:rsidR="00157802" w:rsidDel="008B59E6">
          <w:rPr>
            <w:rFonts w:ascii="Calibri" w:eastAsia="Times New Roman" w:hAnsi="Calibri" w:cs="Calibri"/>
            <w:color w:val="222222"/>
            <w:sz w:val="24"/>
            <w:szCs w:val="24"/>
          </w:rPr>
          <w:delText>in</w:delText>
        </w:r>
        <w:r w:rsidRPr="00617311" w:rsidDel="008B59E6">
          <w:rPr>
            <w:rFonts w:ascii="Calibri" w:eastAsia="Times New Roman" w:hAnsi="Calibri" w:cs="Calibri"/>
            <w:color w:val="222222"/>
            <w:sz w:val="24"/>
            <w:szCs w:val="24"/>
          </w:rPr>
          <w:delText xml:space="preserve"> </w:delText>
        </w:r>
        <w:r w:rsidRPr="00617311" w:rsidDel="008B59E6">
          <w:rPr>
            <w:rFonts w:ascii="Calibri" w:eastAsia="Times New Roman" w:hAnsi="Calibri" w:cs="Calibri"/>
            <w:i/>
            <w:color w:val="222222"/>
            <w:sz w:val="24"/>
            <w:szCs w:val="24"/>
          </w:rPr>
          <w:delText>X</w:delText>
        </w:r>
        <w:r w:rsidRPr="00617311" w:rsidDel="008B59E6">
          <w:rPr>
            <w:rFonts w:ascii="Calibri" w:eastAsia="Times New Roman" w:hAnsi="Calibri" w:cs="Calibri"/>
            <w:color w:val="222222"/>
            <w:sz w:val="24"/>
            <w:szCs w:val="24"/>
          </w:rPr>
          <w:delText xml:space="preserve">. </w:delText>
        </w:r>
        <w:r w:rsidR="00157802" w:rsidDel="008B59E6">
          <w:rPr>
            <w:rFonts w:ascii="Calibri" w:eastAsia="Times New Roman" w:hAnsi="Calibri" w:cs="Calibri"/>
            <w:color w:val="222222"/>
            <w:sz w:val="24"/>
            <w:szCs w:val="24"/>
          </w:rPr>
          <w:delText xml:space="preserve"> </w:delText>
        </w:r>
        <w:r w:rsidR="009F5442" w:rsidDel="008B59E6">
          <w:rPr>
            <w:rFonts w:ascii="Calibri" w:eastAsia="Times New Roman" w:hAnsi="Calibri" w:cs="Calibri"/>
            <w:color w:val="222222"/>
            <w:sz w:val="24"/>
            <w:szCs w:val="24"/>
          </w:rPr>
          <w:delText>In addition to</w:delText>
        </w:r>
        <w:r w:rsidR="005E72BE" w:rsidDel="008B59E6">
          <w:rPr>
            <w:rFonts w:ascii="Calibri" w:eastAsia="Times New Roman" w:hAnsi="Calibri" w:cs="Calibri"/>
            <w:color w:val="222222"/>
            <w:sz w:val="24"/>
            <w:szCs w:val="24"/>
          </w:rPr>
          <w:delText xml:space="preserve"> datasets with exclusive</w:delText>
        </w:r>
        <w:r w:rsidR="009F5442" w:rsidDel="008B59E6">
          <w:rPr>
            <w:rFonts w:ascii="Calibri" w:eastAsia="Times New Roman" w:hAnsi="Calibri" w:cs="Calibri"/>
            <w:color w:val="222222"/>
            <w:sz w:val="24"/>
            <w:szCs w:val="24"/>
          </w:rPr>
          <w:delText>ly</w:delText>
        </w:r>
        <w:r w:rsidR="005E72BE" w:rsidDel="008B59E6">
          <w:rPr>
            <w:rFonts w:ascii="Calibri" w:eastAsia="Times New Roman" w:hAnsi="Calibri" w:cs="Calibri"/>
            <w:color w:val="222222"/>
            <w:sz w:val="24"/>
            <w:szCs w:val="24"/>
          </w:rPr>
          <w:delText xml:space="preserve"> linear effects, d</w:delText>
        </w:r>
        <w:r w:rsidR="00157802" w:rsidDel="008B59E6">
          <w:rPr>
            <w:rFonts w:ascii="Calibri" w:eastAsia="Times New Roman" w:hAnsi="Calibri" w:cs="Calibri"/>
            <w:color w:val="222222"/>
            <w:sz w:val="24"/>
            <w:szCs w:val="24"/>
          </w:rPr>
          <w:delText xml:space="preserve">eviations between </w:delText>
        </w:r>
        <w:r w:rsidR="00D547C5" w:rsidDel="008B59E6">
          <w:rPr>
            <w:rFonts w:ascii="Calibri" w:eastAsia="Times New Roman" w:hAnsi="Calibri" w:cs="Calibri"/>
            <w:color w:val="222222"/>
            <w:sz w:val="24"/>
            <w:szCs w:val="24"/>
          </w:rPr>
          <w:delText xml:space="preserve">the </w:delText>
        </w:r>
        <w:r w:rsidR="00157802" w:rsidDel="008B59E6">
          <w:rPr>
            <w:rFonts w:ascii="Calibri" w:eastAsia="Times New Roman" w:hAnsi="Calibri" w:cs="Calibri"/>
            <w:color w:val="222222"/>
            <w:sz w:val="24"/>
            <w:szCs w:val="24"/>
          </w:rPr>
          <w:delText xml:space="preserve">generating and fitting model were </w:delText>
        </w:r>
      </w:del>
      <w:del w:id="365" w:author="Danilo Bzdok" w:date="2018-05-07T18:18:00Z">
        <w:r w:rsidR="00157802" w:rsidDel="00D17FBF">
          <w:rPr>
            <w:rFonts w:ascii="Calibri" w:eastAsia="Times New Roman" w:hAnsi="Calibri" w:cs="Calibri"/>
            <w:color w:val="222222"/>
            <w:sz w:val="24"/>
            <w:szCs w:val="24"/>
          </w:rPr>
          <w:delText>incurring</w:delText>
        </w:r>
        <w:r w:rsidRPr="00617311" w:rsidDel="00D17FBF">
          <w:rPr>
            <w:rFonts w:ascii="Calibri" w:eastAsia="Times New Roman" w:hAnsi="Calibri" w:cs="Calibri"/>
            <w:color w:val="222222"/>
            <w:sz w:val="24"/>
            <w:szCs w:val="24"/>
          </w:rPr>
          <w:delText xml:space="preserve"> </w:delText>
        </w:r>
      </w:del>
      <w:del w:id="366" w:author="Danilo Bzdok" w:date="2018-05-10T11:35:00Z">
        <w:r w:rsidR="00157802" w:rsidDel="008B59E6">
          <w:rPr>
            <w:rFonts w:ascii="Calibri" w:eastAsia="Times New Roman" w:hAnsi="Calibri" w:cs="Calibri"/>
            <w:color w:val="222222"/>
            <w:sz w:val="24"/>
            <w:szCs w:val="24"/>
          </w:rPr>
          <w:delText xml:space="preserve">by </w:delText>
        </w:r>
      </w:del>
      <w:del w:id="367" w:author="Danilo Bzdok" w:date="2018-05-08T10:44:00Z">
        <w:r w:rsidRPr="00617311" w:rsidDel="00526B2F">
          <w:rPr>
            <w:rFonts w:ascii="Calibri" w:eastAsia="Times New Roman" w:hAnsi="Calibri" w:cs="Calibri"/>
            <w:color w:val="222222"/>
            <w:sz w:val="24"/>
            <w:szCs w:val="24"/>
          </w:rPr>
          <w:delText xml:space="preserve">taking </w:delText>
        </w:r>
      </w:del>
      <w:del w:id="368" w:author="Danilo Bzdok" w:date="2018-05-10T11:35:00Z">
        <w:r w:rsidRPr="00617311" w:rsidDel="008B59E6">
          <w:rPr>
            <w:rFonts w:ascii="Calibri" w:eastAsia="Times New Roman" w:hAnsi="Calibri" w:cs="Calibri"/>
            <w:color w:val="222222"/>
            <w:sz w:val="24"/>
            <w:szCs w:val="24"/>
          </w:rPr>
          <w:delText>the absolute value, the natural logarithm, the exponential, the square root, the multiplicative inverse</w:delText>
        </w:r>
        <w:r w:rsidR="00157802" w:rsidDel="008B59E6">
          <w:rPr>
            <w:rFonts w:ascii="Calibri" w:eastAsia="Times New Roman" w:hAnsi="Calibri" w:cs="Calibri"/>
            <w:color w:val="222222"/>
            <w:sz w:val="24"/>
            <w:szCs w:val="24"/>
          </w:rPr>
          <w:delText>,</w:delText>
        </w:r>
        <w:r w:rsidRPr="00617311" w:rsidDel="008B59E6">
          <w:rPr>
            <w:rFonts w:ascii="Calibri" w:eastAsia="Times New Roman" w:hAnsi="Calibri" w:cs="Calibri"/>
            <w:color w:val="222222"/>
            <w:sz w:val="24"/>
            <w:szCs w:val="24"/>
          </w:rPr>
          <w:delText xml:space="preserve"> as well as polynomials of degree 2-5. </w:delText>
        </w:r>
      </w:del>
    </w:p>
    <w:p w14:paraId="21474CC9" w14:textId="400BB243" w:rsidR="004A4C6D" w:rsidRPr="00617311" w:rsidDel="00CB641C" w:rsidRDefault="00400A2D" w:rsidP="00617311">
      <w:pPr>
        <w:pStyle w:val="Listenabsatz"/>
        <w:numPr>
          <w:ilvl w:val="0"/>
          <w:numId w:val="45"/>
        </w:numPr>
        <w:shd w:val="clear" w:color="auto" w:fill="FFFFFF"/>
        <w:spacing w:line="240" w:lineRule="auto"/>
        <w:ind w:left="709" w:hanging="427"/>
        <w:jc w:val="both"/>
        <w:rPr>
          <w:del w:id="369" w:author="Danilo Bzdok" w:date="2018-05-10T11:38:00Z"/>
          <w:rFonts w:ascii="Calibri" w:eastAsia="Times New Roman" w:hAnsi="Calibri" w:cs="Calibri"/>
          <w:color w:val="222222"/>
          <w:sz w:val="24"/>
          <w:szCs w:val="24"/>
        </w:rPr>
      </w:pPr>
      <w:del w:id="370" w:author="Danilo Bzdok" w:date="2018-05-10T11:38:00Z">
        <w:r w:rsidRPr="00904D8D" w:rsidDel="00CB641C">
          <w:rPr>
            <w:rFonts w:ascii="Calibri" w:eastAsia="Times New Roman" w:hAnsi="Calibri" w:cs="Calibri"/>
            <w:color w:val="222222"/>
            <w:sz w:val="24"/>
            <w:szCs w:val="24"/>
            <w:u w:val="single"/>
          </w:rPr>
          <w:delText>P</w:delText>
        </w:r>
        <w:r w:rsidR="004F03BF" w:rsidRPr="00617311" w:rsidDel="00CB641C">
          <w:rPr>
            <w:rFonts w:ascii="Calibri" w:eastAsia="Times New Roman" w:hAnsi="Calibri" w:cs="Calibri"/>
            <w:color w:val="222222"/>
            <w:sz w:val="24"/>
            <w:szCs w:val="24"/>
            <w:u w:val="single"/>
          </w:rPr>
          <w:delText>roportion of informative variables</w:delText>
        </w:r>
        <w:r w:rsidR="004A4C6D" w:rsidRPr="00617311" w:rsidDel="00CB641C">
          <w:rPr>
            <w:rFonts w:ascii="Calibri" w:eastAsia="Times New Roman" w:hAnsi="Calibri" w:cs="Calibri"/>
            <w:color w:val="222222"/>
            <w:sz w:val="24"/>
            <w:szCs w:val="24"/>
            <w:u w:val="single"/>
          </w:rPr>
          <w:delText>:</w:delText>
        </w:r>
        <w:r w:rsidR="004F03BF" w:rsidRPr="00617311" w:rsidDel="00CB641C">
          <w:rPr>
            <w:rFonts w:ascii="Calibri" w:eastAsia="Times New Roman" w:hAnsi="Calibri" w:cs="Calibri"/>
            <w: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To study how the </w:delText>
        </w:r>
        <w:r w:rsidR="005E72BE" w:rsidDel="00CB641C">
          <w:rPr>
            <w:rFonts w:ascii="Calibri" w:eastAsia="Times New Roman" w:hAnsi="Calibri" w:cs="Calibri"/>
            <w:color w:val="222222"/>
            <w:sz w:val="24"/>
            <w:szCs w:val="24"/>
          </w:rPr>
          <w:delText>fraction</w:delText>
        </w:r>
        <w:r w:rsidR="005E72BE" w:rsidRPr="00617311" w:rsidDel="00CB641C">
          <w:rPr>
            <w:rFonts w:ascii="Calibri" w:eastAsia="Times New Roman" w:hAnsi="Calibri" w:cs="Calibr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of informative </w:delText>
        </w:r>
        <w:r w:rsidR="005E72BE" w:rsidDel="00CB641C">
          <w:rPr>
            <w:rFonts w:ascii="Calibri" w:eastAsia="Times New Roman" w:hAnsi="Calibri" w:cs="Calibri"/>
            <w:color w:val="222222"/>
            <w:sz w:val="24"/>
            <w:szCs w:val="24"/>
          </w:rPr>
          <w:delText xml:space="preserve">versus </w:delText>
        </w:r>
        <w:r w:rsidR="007910F5" w:rsidDel="00CB641C">
          <w:rPr>
            <w:rFonts w:ascii="Calibri" w:eastAsia="Times New Roman" w:hAnsi="Calibri" w:cs="Calibri"/>
            <w:color w:val="222222"/>
            <w:sz w:val="24"/>
            <w:szCs w:val="24"/>
          </w:rPr>
          <w:delText>unrelated</w:delText>
        </w:r>
        <w:r w:rsidR="005E72BE" w:rsidDel="00CB641C">
          <w:rPr>
            <w:rFonts w:ascii="Calibri" w:eastAsia="Times New Roman" w:hAnsi="Calibri" w:cs="Calibr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variables </w:delText>
        </w:r>
        <w:r w:rsidR="005E72BE" w:rsidDel="00CB641C">
          <w:rPr>
            <w:rFonts w:ascii="Calibri" w:eastAsia="Times New Roman" w:hAnsi="Calibri" w:cs="Calibri"/>
            <w:color w:val="222222"/>
            <w:sz w:val="24"/>
            <w:szCs w:val="24"/>
          </w:rPr>
          <w:delText>modulate the inferential and predictive processes</w:delText>
        </w:r>
        <w:r w:rsidR="004F03BF" w:rsidRPr="00617311" w:rsidDel="00CB641C">
          <w:rPr>
            <w:rFonts w:ascii="Calibri" w:eastAsia="Times New Roman" w:hAnsi="Calibri" w:cs="Calibri"/>
            <w:color w:val="222222"/>
            <w:sz w:val="24"/>
            <w:szCs w:val="24"/>
          </w:rPr>
          <w:delText xml:space="preserve">, we varied the proportion of non-zero </w:delText>
        </w:r>
        <m:oMath>
          <m:r>
            <w:rPr>
              <w:rFonts w:ascii="Cambria Math" w:eastAsia="Times New Roman" w:hAnsi="Cambria Math" w:cs="Calibri"/>
              <w:color w:val="222222"/>
              <w:sz w:val="24"/>
              <w:szCs w:val="24"/>
            </w:rPr>
            <m:t>β</m:t>
          </m:r>
        </m:oMath>
        <w:r w:rsidR="00306066" w:rsidDel="00CB641C">
          <w:rPr>
            <w:rFonts w:ascii="Calibri" w:eastAsia="Times New Roman" w:hAnsi="Calibri" w:cs="Calibri"/>
            <w:color w:val="222222"/>
            <w:sz w:val="24"/>
            <w:szCs w:val="24"/>
          </w:rPr>
          <w:delText xml:space="preserve"> </w:delText>
        </w:r>
        <w:r w:rsidR="004F03BF" w:rsidRPr="00617311" w:rsidDel="00CB641C">
          <w:rPr>
            <w:rFonts w:ascii="Calibri" w:eastAsia="Times New Roman" w:hAnsi="Calibri" w:cs="Calibri"/>
            <w:color w:val="222222"/>
            <w:sz w:val="24"/>
            <w:szCs w:val="24"/>
          </w:rPr>
          <w:delText>coefficients in the model</w:delText>
        </w:r>
        <w:r w:rsidR="00306066" w:rsidDel="00CB641C">
          <w:rPr>
            <w:rFonts w:ascii="Calibri" w:eastAsia="Times New Roman" w:hAnsi="Calibri" w:cs="Calibri"/>
            <w:color w:val="222222"/>
            <w:sz w:val="24"/>
            <w:szCs w:val="24"/>
          </w:rPr>
          <w:delText xml:space="preserve"> for generating </w:delText>
        </w:r>
        <m:oMath>
          <m:r>
            <w:rPr>
              <w:rFonts w:ascii="Cambria Math" w:eastAsia="Times New Roman" w:hAnsi="Cambria Math" w:cs="Calibri"/>
              <w:color w:val="222222"/>
              <w:sz w:val="24"/>
              <w:szCs w:val="24"/>
            </w:rPr>
            <m:t>X</m:t>
          </m:r>
        </m:oMath>
        <w:r w:rsidR="004F03BF" w:rsidRPr="00617311" w:rsidDel="00CB641C">
          <w:rPr>
            <w:rFonts w:ascii="Calibri" w:eastAsia="Times New Roman" w:hAnsi="Calibri" w:cs="Calibri"/>
            <w:color w:val="222222"/>
            <w:sz w:val="24"/>
            <w:szCs w:val="24"/>
          </w:rPr>
          <w:delText xml:space="preserve">. We considered 14 proportions </w:delText>
        </w:r>
        <w:r w:rsidR="00306066" w:rsidDel="00CB641C">
          <w:rPr>
            <w:rFonts w:ascii="Calibri" w:eastAsia="Times New Roman" w:hAnsi="Calibri" w:cs="Calibri"/>
            <w:color w:val="222222"/>
            <w:sz w:val="24"/>
            <w:szCs w:val="24"/>
          </w:rPr>
          <w:delText xml:space="preserve">ranging </w:delText>
        </w:r>
        <w:r w:rsidR="004F03BF" w:rsidRPr="00617311" w:rsidDel="00CB641C">
          <w:rPr>
            <w:rFonts w:ascii="Calibri" w:eastAsia="Times New Roman" w:hAnsi="Calibri" w:cs="Calibri"/>
            <w:color w:val="222222"/>
            <w:sz w:val="24"/>
            <w:szCs w:val="24"/>
          </w:rPr>
          <w:delText xml:space="preserve">from </w:delText>
        </w:r>
        <w:r w:rsidR="007910F5" w:rsidDel="00CB641C">
          <w:rPr>
            <w:rFonts w:ascii="Calibri" w:eastAsia="Times New Roman" w:hAnsi="Calibri" w:cs="Calibri"/>
            <w:color w:val="222222"/>
            <w:sz w:val="24"/>
            <w:szCs w:val="24"/>
          </w:rPr>
          <w:delText xml:space="preserve">only </w:delText>
        </w:r>
      </w:del>
      <w:del w:id="371" w:author="Danilo Bzdok" w:date="2018-05-10T11:33:00Z">
        <w:r w:rsidR="00306066" w:rsidDel="006A6B7C">
          <w:rPr>
            <w:rFonts w:ascii="Calibri" w:eastAsia="Times New Roman" w:hAnsi="Calibri" w:cs="Calibri"/>
            <w:color w:val="222222"/>
            <w:sz w:val="24"/>
            <w:szCs w:val="24"/>
          </w:rPr>
          <w:delText>one</w:delText>
        </w:r>
      </w:del>
      <w:del w:id="372" w:author="Danilo Bzdok" w:date="2018-05-10T11:38:00Z">
        <w:r w:rsidR="004F03BF" w:rsidRPr="00617311" w:rsidDel="00CB641C">
          <w:rPr>
            <w:rFonts w:ascii="Calibri" w:eastAsia="Times New Roman" w:hAnsi="Calibri" w:cs="Calibri"/>
            <w:color w:val="222222"/>
            <w:sz w:val="24"/>
            <w:szCs w:val="24"/>
          </w:rPr>
          <w:delText xml:space="preserve"> to</w:delText>
        </w:r>
        <w:r w:rsidR="00306066" w:rsidDel="00CB641C">
          <w:rPr>
            <w:rFonts w:ascii="Calibri" w:eastAsia="Times New Roman" w:hAnsi="Calibri" w:cs="Calibri"/>
            <w:color w:val="222222"/>
            <w:sz w:val="24"/>
            <w:szCs w:val="24"/>
          </w:rPr>
          <w:delText xml:space="preserve"> all</w:delText>
        </w:r>
        <w:r w:rsidR="004F03BF" w:rsidRPr="00617311" w:rsidDel="00CB641C">
          <w:rPr>
            <w:rFonts w:ascii="Calibri" w:eastAsia="Times New Roman" w:hAnsi="Calibri" w:cs="Calibri"/>
            <w:color w:val="222222"/>
            <w:sz w:val="24"/>
            <w:szCs w:val="24"/>
          </w:rPr>
          <w:delText xml:space="preserve"> </w:delText>
        </w:r>
        <w:r w:rsidR="00306066" w:rsidDel="00CB641C">
          <w:rPr>
            <w:rFonts w:ascii="Calibri" w:eastAsia="Times New Roman" w:hAnsi="Calibri" w:cs="Calibri"/>
            <w:color w:val="222222"/>
            <w:sz w:val="24"/>
            <w:szCs w:val="24"/>
          </w:rPr>
          <w:delText xml:space="preserve">input </w:delText>
        </w:r>
        <w:r w:rsidR="004F03BF" w:rsidRPr="00617311" w:rsidDel="00CB641C">
          <w:rPr>
            <w:rFonts w:ascii="Calibri" w:eastAsia="Times New Roman" w:hAnsi="Calibri" w:cs="Calibri"/>
            <w:color w:val="222222"/>
            <w:sz w:val="24"/>
            <w:szCs w:val="24"/>
          </w:rPr>
          <w:delText xml:space="preserve">variables </w:delText>
        </w:r>
        <w:r w:rsidR="00306066" w:rsidDel="00CB641C">
          <w:rPr>
            <w:rFonts w:ascii="Calibri" w:eastAsia="Times New Roman" w:hAnsi="Calibri" w:cs="Calibri"/>
            <w:color w:val="222222"/>
            <w:sz w:val="24"/>
            <w:szCs w:val="24"/>
          </w:rPr>
          <w:delText xml:space="preserve">carrying information about the response </w:delText>
        </w:r>
        <m:oMath>
          <m:r>
            <w:rPr>
              <w:rFonts w:ascii="Cambria Math" w:eastAsia="Times New Roman" w:hAnsi="Cambria Math" w:cs="Calibri"/>
              <w:color w:val="222222"/>
              <w:sz w:val="24"/>
              <w:szCs w:val="24"/>
            </w:rPr>
            <m:t>y</m:t>
          </m:r>
        </m:oMath>
        <w:r w:rsidR="004F03BF" w:rsidRPr="00617311" w:rsidDel="00CB641C">
          <w:rPr>
            <w:rFonts w:ascii="Calibri" w:eastAsia="Times New Roman" w:hAnsi="Calibri" w:cs="Calibri"/>
            <w:color w:val="222222"/>
            <w:sz w:val="24"/>
            <w:szCs w:val="24"/>
          </w:rPr>
          <w:delText>.</w:delText>
        </w:r>
      </w:del>
    </w:p>
    <w:p w14:paraId="13B533C9" w14:textId="6399EF48"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amples</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to</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variables</w:t>
      </w:r>
      <w:r w:rsidRPr="00904D8D">
        <w:rPr>
          <w:rFonts w:ascii="Calibri" w:eastAsia="Times New Roman" w:hAnsi="Calibri" w:cs="Calibri"/>
          <w:color w:val="222222"/>
          <w:sz w:val="24"/>
          <w:szCs w:val="24"/>
          <w:u w:val="single"/>
        </w:rPr>
        <w:t xml:space="preserv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rPr>
        <w:t xml:space="preserve"> To investigate the </w:t>
      </w:r>
      <w:r w:rsidR="008335F7">
        <w:rPr>
          <w:rFonts w:ascii="Calibri" w:eastAsia="Times New Roman" w:hAnsi="Calibri" w:cs="Calibri"/>
          <w:color w:val="222222"/>
          <w:sz w:val="24"/>
          <w:szCs w:val="24"/>
        </w:rPr>
        <w:t>relation between the</w:t>
      </w:r>
      <w:r w:rsidR="004F03BF" w:rsidRPr="00617311">
        <w:rPr>
          <w:rFonts w:ascii="Calibri" w:eastAsia="Times New Roman" w:hAnsi="Calibri" w:cs="Calibri"/>
          <w:color w:val="222222"/>
          <w:sz w:val="24"/>
          <w:szCs w:val="24"/>
        </w:rPr>
        <w:t xml:space="preserve"> number of samples</w:t>
      </w:r>
      <w:del w:id="373" w:author="Danilo Bzdok" w:date="2018-05-08T18:05:00Z">
        <w:r w:rsidR="004F03BF" w:rsidRPr="00617311" w:rsidDel="00EA5225">
          <w:rPr>
            <w:rFonts w:ascii="Calibri" w:eastAsia="Times New Roman" w:hAnsi="Calibri" w:cs="Calibri"/>
            <w:color w:val="222222"/>
            <w:sz w:val="24"/>
            <w:szCs w:val="24"/>
          </w:rPr>
          <w:delText xml:space="preserve"> </w:delText>
        </w:r>
      </w:del>
      <m:oMath>
        <m:r>
          <w:rPr>
            <w:rFonts w:ascii="Cambria Math" w:eastAsia="Times New Roman" w:hAnsi="Cambria Math" w:cs="Arial"/>
            <w:color w:val="222222"/>
          </w:rPr>
          <m:t xml:space="preserve"> n</m:t>
        </m:r>
      </m:oMath>
      <w:r w:rsidR="00D95CD9" w:rsidRPr="00D95CD9" w:rsidDel="00D95CD9">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relative to the number of variables </w:t>
      </w:r>
      <w:r w:rsidR="00306066" w:rsidRPr="00617311">
        <w:rPr>
          <w:rFonts w:ascii="Calibri" w:eastAsia="Times New Roman" w:hAnsi="Calibri" w:cs="Calibri"/>
          <w:i/>
          <w:color w:val="222222"/>
          <w:sz w:val="24"/>
          <w:szCs w:val="24"/>
        </w:rPr>
        <w:t>p</w:t>
      </w:r>
      <w:r w:rsidR="004F03BF" w:rsidRPr="00617311">
        <w:rPr>
          <w:rFonts w:ascii="Calibri" w:eastAsia="Times New Roman" w:hAnsi="Calibri" w:cs="Calibri"/>
          <w:color w:val="222222"/>
          <w:sz w:val="24"/>
          <w:szCs w:val="24"/>
        </w:rPr>
        <w:t xml:space="preserve">, we </w:t>
      </w:r>
      <w:r w:rsidR="008335F7">
        <w:rPr>
          <w:rFonts w:ascii="Calibri" w:eastAsia="Times New Roman" w:hAnsi="Calibri" w:cs="Calibri"/>
          <w:color w:val="222222"/>
          <w:sz w:val="24"/>
          <w:szCs w:val="24"/>
        </w:rPr>
        <w:t>systematically varied the number of available observations</w:t>
      </w:r>
      <w:r w:rsidR="004F03BF" w:rsidRPr="00617311">
        <w:rPr>
          <w:rFonts w:ascii="Calibri" w:eastAsia="Times New Roman" w:hAnsi="Calibri" w:cs="Calibri"/>
          <w:color w:val="222222"/>
          <w:sz w:val="24"/>
          <w:szCs w:val="24"/>
        </w:rPr>
        <w:t>. We covered the lower range between 50 and 100 samples in steps of 10</w:t>
      </w:r>
      <w:r w:rsidR="008335F7">
        <w:rPr>
          <w:rFonts w:ascii="Calibri" w:eastAsia="Times New Roman" w:hAnsi="Calibri" w:cs="Calibri"/>
          <w:color w:val="222222"/>
          <w:sz w:val="24"/>
          <w:szCs w:val="24"/>
        </w:rPr>
        <w:t>, which</w:t>
      </w:r>
      <w:r w:rsidR="004F03BF" w:rsidRPr="00617311">
        <w:rPr>
          <w:rFonts w:ascii="Calibri" w:eastAsia="Times New Roman" w:hAnsi="Calibri" w:cs="Calibri"/>
          <w:color w:val="222222"/>
          <w:sz w:val="24"/>
          <w:szCs w:val="24"/>
        </w:rPr>
        <w:t xml:space="preserve"> </w:t>
      </w:r>
      <w:r w:rsidR="008335F7">
        <w:rPr>
          <w:rFonts w:ascii="Calibri" w:eastAsia="Times New Roman" w:hAnsi="Calibri" w:cs="Calibri"/>
          <w:color w:val="222222"/>
          <w:sz w:val="24"/>
          <w:szCs w:val="24"/>
        </w:rPr>
        <w:t xml:space="preserve">probably well reflects </w:t>
      </w:r>
      <w:proofErr w:type="gramStart"/>
      <w:r w:rsidR="00D95CD9">
        <w:rPr>
          <w:rFonts w:ascii="Calibri" w:eastAsia="Times New Roman" w:hAnsi="Calibri" w:cs="Calibri"/>
          <w:color w:val="222222"/>
          <w:sz w:val="24"/>
          <w:szCs w:val="24"/>
        </w:rPr>
        <w:t>a</w:t>
      </w:r>
      <w:r w:rsidR="00D95CD9"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majority of</w:t>
      </w:r>
      <w:proofErr w:type="gramEnd"/>
      <w:r w:rsidR="004F03BF" w:rsidRPr="00617311">
        <w:rPr>
          <w:rFonts w:ascii="Calibri" w:eastAsia="Times New Roman" w:hAnsi="Calibri" w:cs="Calibri"/>
          <w:color w:val="222222"/>
          <w:sz w:val="24"/>
          <w:szCs w:val="24"/>
        </w:rPr>
        <w:t xml:space="preserve"> medical and neuroscientific studies. Between 100 and 2</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8335F7">
        <w:rPr>
          <w:rFonts w:ascii="Calibri" w:eastAsia="Times New Roman" w:hAnsi="Calibri" w:cs="Calibri"/>
          <w:color w:val="222222"/>
          <w:sz w:val="24"/>
          <w:szCs w:val="24"/>
        </w:rPr>
        <w:t xml:space="preserve">samples </w:t>
      </w:r>
      <w:r w:rsidR="004F03BF" w:rsidRPr="00617311">
        <w:rPr>
          <w:rFonts w:ascii="Calibri" w:eastAsia="Times New Roman" w:hAnsi="Calibri" w:cs="Calibri"/>
          <w:color w:val="222222"/>
          <w:sz w:val="24"/>
          <w:szCs w:val="24"/>
        </w:rPr>
        <w:t xml:space="preserve">we increased the sample size in steps of 100. </w:t>
      </w:r>
      <w:r w:rsidR="00851B8A">
        <w:rPr>
          <w:rFonts w:ascii="Calibri" w:eastAsia="Times New Roman" w:hAnsi="Calibri" w:cs="Calibri"/>
          <w:color w:val="222222"/>
          <w:sz w:val="24"/>
          <w:szCs w:val="24"/>
        </w:rPr>
        <w:t>Moreover</w:t>
      </w:r>
      <w:r w:rsidR="004F03BF" w:rsidRPr="00617311">
        <w:rPr>
          <w:rFonts w:ascii="Calibri" w:eastAsia="Times New Roman" w:hAnsi="Calibri" w:cs="Calibri"/>
          <w:color w:val="222222"/>
          <w:sz w:val="24"/>
          <w:szCs w:val="24"/>
        </w:rPr>
        <w:t xml:space="preserve">, we considered the </w:t>
      </w:r>
      <w:r w:rsidR="008335F7">
        <w:rPr>
          <w:rFonts w:ascii="Calibri" w:eastAsia="Times New Roman" w:hAnsi="Calibri" w:cs="Calibri"/>
          <w:color w:val="222222"/>
          <w:sz w:val="24"/>
          <w:szCs w:val="24"/>
        </w:rPr>
        <w:t xml:space="preserve">extreme </w:t>
      </w:r>
      <w:r w:rsidR="004F03BF" w:rsidRPr="00617311">
        <w:rPr>
          <w:rFonts w:ascii="Calibri" w:eastAsia="Times New Roman" w:hAnsi="Calibri" w:cs="Calibri"/>
          <w:color w:val="222222"/>
          <w:sz w:val="24"/>
          <w:szCs w:val="24"/>
        </w:rPr>
        <w:t>case</w:t>
      </w:r>
      <w:r w:rsidR="00564F56">
        <w:rPr>
          <w:rFonts w:ascii="Calibri" w:eastAsia="Times New Roman" w:hAnsi="Calibri" w:cs="Calibri"/>
          <w:color w:val="222222"/>
          <w:sz w:val="24"/>
          <w:szCs w:val="24"/>
        </w:rPr>
        <w:t>s</w:t>
      </w:r>
      <w:r w:rsidR="004F03BF" w:rsidRPr="00617311">
        <w:rPr>
          <w:rFonts w:ascii="Calibri" w:eastAsia="Times New Roman" w:hAnsi="Calibri" w:cs="Calibri"/>
          <w:color w:val="222222"/>
          <w:sz w:val="24"/>
          <w:szCs w:val="24"/>
        </w:rPr>
        <w:t xml:space="preserve"> 10</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4F03BF" w:rsidRPr="00617311">
        <w:rPr>
          <w:rFonts w:ascii="Calibri" w:eastAsia="Times New Roman" w:hAnsi="Calibri" w:cs="Calibri"/>
          <w:color w:val="FF0000"/>
          <w:sz w:val="24"/>
          <w:szCs w:val="24"/>
        </w:rPr>
        <w:t>and 100</w:t>
      </w:r>
      <w:r w:rsidR="008335F7">
        <w:rPr>
          <w:rFonts w:ascii="Calibri" w:eastAsia="Times New Roman" w:hAnsi="Calibri" w:cs="Calibri"/>
          <w:color w:val="FF0000"/>
          <w:sz w:val="24"/>
          <w:szCs w:val="24"/>
        </w:rPr>
        <w:t>,</w:t>
      </w:r>
      <w:r w:rsidR="004F03BF" w:rsidRPr="00617311">
        <w:rPr>
          <w:rFonts w:ascii="Calibri" w:eastAsia="Times New Roman" w:hAnsi="Calibri" w:cs="Calibri"/>
          <w:color w:val="FF0000"/>
          <w:sz w:val="24"/>
          <w:szCs w:val="24"/>
        </w:rPr>
        <w:t xml:space="preserve">000 </w:t>
      </w:r>
      <w:r w:rsidR="004F03BF" w:rsidRPr="00617311">
        <w:rPr>
          <w:rFonts w:ascii="Calibri" w:eastAsia="Times New Roman" w:hAnsi="Calibri" w:cs="Calibri"/>
          <w:color w:val="222222"/>
          <w:sz w:val="24"/>
          <w:szCs w:val="24"/>
        </w:rPr>
        <w:t xml:space="preserve">samples, </w:t>
      </w:r>
      <w:r w:rsidR="008335F7">
        <w:rPr>
          <w:rFonts w:ascii="Calibri" w:eastAsia="Times New Roman" w:hAnsi="Calibri" w:cs="Calibri"/>
          <w:color w:val="222222"/>
          <w:sz w:val="24"/>
          <w:szCs w:val="24"/>
        </w:rPr>
        <w:t xml:space="preserve">which </w:t>
      </w:r>
      <w:r w:rsidR="00564F56">
        <w:rPr>
          <w:rFonts w:ascii="Calibri" w:eastAsia="Times New Roman" w:hAnsi="Calibri" w:cs="Calibri"/>
          <w:color w:val="222222"/>
          <w:sz w:val="24"/>
          <w:szCs w:val="24"/>
        </w:rPr>
        <w:t>cover</w:t>
      </w:r>
      <w:r w:rsidR="008335F7">
        <w:rPr>
          <w:rFonts w:ascii="Calibri" w:eastAsia="Times New Roman" w:hAnsi="Calibri" w:cs="Calibri"/>
          <w:color w:val="222222"/>
          <w:sz w:val="24"/>
          <w:szCs w:val="24"/>
        </w:rPr>
        <w:t xml:space="preserve"> recent</w:t>
      </w:r>
      <w:r w:rsidR="004F03BF" w:rsidRPr="00617311">
        <w:rPr>
          <w:rFonts w:ascii="Calibri" w:eastAsia="Times New Roman" w:hAnsi="Calibri" w:cs="Calibri"/>
          <w:color w:val="222222"/>
          <w:sz w:val="24"/>
          <w:szCs w:val="24"/>
        </w:rPr>
        <w:t xml:space="preserve"> large-scale datasets such as </w:t>
      </w:r>
      <w:r w:rsidR="008335F7">
        <w:rPr>
          <w:rFonts w:ascii="Calibri" w:eastAsia="Times New Roman" w:hAnsi="Calibri" w:cs="Calibri"/>
          <w:color w:val="222222"/>
          <w:sz w:val="24"/>
          <w:szCs w:val="24"/>
        </w:rPr>
        <w:t xml:space="preserve">the </w:t>
      </w:r>
      <w:r w:rsidR="004F03BF" w:rsidRPr="00617311">
        <w:rPr>
          <w:rFonts w:ascii="Calibri" w:eastAsia="Times New Roman" w:hAnsi="Calibri" w:cs="Calibri"/>
          <w:color w:val="222222"/>
          <w:sz w:val="24"/>
          <w:szCs w:val="24"/>
        </w:rPr>
        <w:t xml:space="preserve">UK Biobank. </w:t>
      </w:r>
      <w:r w:rsidR="00CB1B82">
        <w:rPr>
          <w:rFonts w:ascii="Calibri" w:eastAsia="Times New Roman" w:hAnsi="Calibri" w:cs="Calibri"/>
          <w:color w:val="222222"/>
          <w:sz w:val="24"/>
          <w:szCs w:val="24"/>
        </w:rPr>
        <w:t>T</w:t>
      </w:r>
      <w:r w:rsidR="004F03BF" w:rsidRPr="00617311">
        <w:rPr>
          <w:rFonts w:ascii="Calibri" w:eastAsia="Times New Roman" w:hAnsi="Calibri" w:cs="Calibri"/>
          <w:color w:val="222222"/>
          <w:sz w:val="24"/>
          <w:szCs w:val="24"/>
        </w:rPr>
        <w:t xml:space="preserve">he </w:t>
      </w:r>
      <w:r w:rsidR="00CB1B82">
        <w:rPr>
          <w:rFonts w:ascii="Calibri" w:eastAsia="Times New Roman" w:hAnsi="Calibri" w:cs="Calibri"/>
          <w:color w:val="222222"/>
          <w:sz w:val="24"/>
          <w:szCs w:val="24"/>
        </w:rPr>
        <w:t xml:space="preserve">total </w:t>
      </w:r>
      <w:r w:rsidR="004F03BF" w:rsidRPr="00617311">
        <w:rPr>
          <w:rFonts w:ascii="Calibri" w:eastAsia="Times New Roman" w:hAnsi="Calibri" w:cs="Calibri"/>
          <w:color w:val="222222"/>
          <w:sz w:val="24"/>
          <w:szCs w:val="24"/>
        </w:rPr>
        <w:t xml:space="preserve">number of input variables </w:t>
      </w:r>
      <w:r w:rsidR="00CB1B82">
        <w:rPr>
          <w:rFonts w:ascii="Calibri" w:eastAsia="Times New Roman" w:hAnsi="Calibri" w:cs="Calibri"/>
          <w:color w:val="222222"/>
          <w:sz w:val="24"/>
          <w:szCs w:val="24"/>
        </w:rPr>
        <w:t xml:space="preserve">was kept constant </w:t>
      </w:r>
      <w:r w:rsidR="004F03BF" w:rsidRPr="00617311">
        <w:rPr>
          <w:rFonts w:ascii="Calibri" w:eastAsia="Times New Roman" w:hAnsi="Calibri" w:cs="Calibri"/>
          <w:color w:val="222222"/>
          <w:sz w:val="24"/>
          <w:szCs w:val="24"/>
        </w:rPr>
        <w:t xml:space="preserve">to </w:t>
      </w:r>
      <w:r w:rsidR="00F047B6">
        <w:rPr>
          <w:rFonts w:ascii="Calibri" w:eastAsia="Times New Roman" w:hAnsi="Calibri" w:cs="Calibri"/>
          <w:color w:val="222222"/>
          <w:sz w:val="24"/>
          <w:szCs w:val="24"/>
        </w:rPr>
        <w:t xml:space="preserve">preclude </w:t>
      </w:r>
      <w:r w:rsidR="00600084">
        <w:rPr>
          <w:rFonts w:ascii="Calibri" w:eastAsia="Times New Roman" w:hAnsi="Calibri" w:cs="Calibri"/>
          <w:color w:val="222222"/>
          <w:sz w:val="24"/>
          <w:szCs w:val="24"/>
        </w:rPr>
        <w:t>secondary</w:t>
      </w:r>
      <w:r w:rsidR="00F047B6">
        <w:rPr>
          <w:rFonts w:ascii="Calibri" w:eastAsia="Times New Roman" w:hAnsi="Calibri" w:cs="Calibri"/>
          <w:color w:val="222222"/>
          <w:sz w:val="24"/>
          <w:szCs w:val="24"/>
        </w:rPr>
        <w:t xml:space="preserve"> </w:t>
      </w:r>
      <w:r w:rsidR="00600084">
        <w:rPr>
          <w:rFonts w:ascii="Calibri" w:eastAsia="Times New Roman" w:hAnsi="Calibri" w:cs="Calibri"/>
          <w:color w:val="222222"/>
          <w:sz w:val="24"/>
          <w:szCs w:val="24"/>
        </w:rPr>
        <w:t>effects on</w:t>
      </w:r>
      <w:r w:rsidR="00F047B6">
        <w:rPr>
          <w:rFonts w:ascii="Calibri" w:eastAsia="Times New Roman" w:hAnsi="Calibri" w:cs="Calibri"/>
          <w:color w:val="222222"/>
          <w:sz w:val="24"/>
          <w:szCs w:val="24"/>
        </w:rPr>
        <w:t xml:space="preserve"> the results due to changing model capacity</w:t>
      </w:r>
      <w:r w:rsidR="004F03BF" w:rsidRPr="00617311">
        <w:rPr>
          <w:rFonts w:ascii="Calibri" w:eastAsia="Times New Roman" w:hAnsi="Calibri" w:cs="Calibri"/>
          <w:color w:val="222222"/>
          <w:sz w:val="24"/>
          <w:szCs w:val="24"/>
        </w:rPr>
        <w:t>.</w:t>
      </w:r>
    </w:p>
    <w:p w14:paraId="6571EE89" w14:textId="3FAD738A" w:rsidR="004A4C6D" w:rsidRPr="00617311" w:rsidDel="00CB641C" w:rsidRDefault="00400A2D" w:rsidP="00617311">
      <w:pPr>
        <w:pStyle w:val="Listenabsatz"/>
        <w:numPr>
          <w:ilvl w:val="0"/>
          <w:numId w:val="45"/>
        </w:numPr>
        <w:shd w:val="clear" w:color="auto" w:fill="FFFFFF"/>
        <w:spacing w:line="240" w:lineRule="auto"/>
        <w:ind w:left="709" w:hanging="427"/>
        <w:jc w:val="both"/>
        <w:rPr>
          <w:del w:id="374" w:author="Danilo Bzdok" w:date="2018-05-10T11:38:00Z"/>
          <w:rFonts w:ascii="Calibri" w:eastAsia="Times New Roman" w:hAnsi="Calibri" w:cs="Calibri"/>
          <w:color w:val="222222"/>
          <w:sz w:val="24"/>
          <w:szCs w:val="24"/>
        </w:rPr>
      </w:pPr>
      <w:del w:id="375" w:author="Danilo Bzdok" w:date="2018-05-10T11:38:00Z">
        <w:r w:rsidRPr="00904D8D" w:rsidDel="00CB641C">
          <w:rPr>
            <w:rFonts w:ascii="Calibri" w:eastAsia="Times New Roman" w:hAnsi="Calibri" w:cs="Calibri"/>
            <w:color w:val="222222"/>
            <w:sz w:val="24"/>
            <w:szCs w:val="24"/>
            <w:u w:val="single"/>
          </w:rPr>
          <w:delText>S</w:delText>
        </w:r>
        <w:r w:rsidR="004F03BF" w:rsidRPr="00617311" w:rsidDel="00CB641C">
          <w:rPr>
            <w:rFonts w:ascii="Calibri" w:eastAsia="Times New Roman" w:hAnsi="Calibri" w:cs="Calibri"/>
            <w:color w:val="222222"/>
            <w:sz w:val="24"/>
            <w:szCs w:val="24"/>
            <w:u w:val="single"/>
          </w:rPr>
          <w:delText>ignal-to-noise ratio</w:delText>
        </w:r>
        <w:r w:rsidR="004A4C6D" w:rsidRPr="00617311" w:rsidDel="00CB641C">
          <w:rPr>
            <w:rFonts w:ascii="Calibri" w:eastAsia="Times New Roman" w:hAnsi="Calibri" w:cs="Calibri"/>
            <w:color w:val="222222"/>
            <w:sz w:val="24"/>
            <w:szCs w:val="24"/>
            <w:u w:val="single"/>
          </w:rPr>
          <w:delText>:</w:delText>
        </w:r>
        <w:r w:rsidR="004F03BF" w:rsidRPr="00617311" w:rsidDel="00CB641C">
          <w:rPr>
            <w:rFonts w:ascii="Calibri" w:eastAsia="Times New Roman" w:hAnsi="Calibri" w:cs="Calibri"/>
            <w:b/>
            <w: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To explore the </w:delText>
        </w:r>
        <w:r w:rsidR="00F047B6" w:rsidDel="00CB641C">
          <w:rPr>
            <w:rFonts w:ascii="Calibri" w:eastAsia="Times New Roman" w:hAnsi="Calibri" w:cs="Calibri"/>
            <w:color w:val="222222"/>
            <w:sz w:val="24"/>
            <w:szCs w:val="24"/>
          </w:rPr>
          <w:delText>role</w:delText>
        </w:r>
        <w:r w:rsidR="00F047B6" w:rsidRPr="00617311" w:rsidDel="00CB641C">
          <w:rPr>
            <w:rFonts w:ascii="Calibri" w:eastAsia="Times New Roman" w:hAnsi="Calibri" w:cs="Calibr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of </w:delText>
        </w:r>
        <w:r w:rsidR="003F54F6" w:rsidDel="00CB641C">
          <w:rPr>
            <w:rFonts w:ascii="Calibri" w:eastAsia="Times New Roman" w:hAnsi="Calibri" w:cs="Calibri"/>
            <w:color w:val="222222"/>
            <w:sz w:val="24"/>
            <w:szCs w:val="24"/>
          </w:rPr>
          <w:delText>nuisance</w:delText>
        </w:r>
        <w:r w:rsidR="00F047B6" w:rsidDel="00CB641C">
          <w:rPr>
            <w:rFonts w:ascii="Calibri" w:eastAsia="Times New Roman" w:hAnsi="Calibri" w:cs="Calibri"/>
            <w:color w:val="222222"/>
            <w:sz w:val="24"/>
            <w:szCs w:val="24"/>
          </w:rPr>
          <w:delText xml:space="preserve"> variation in the data</w:delText>
        </w:r>
        <w:r w:rsidR="004F03BF" w:rsidRPr="00617311" w:rsidDel="00CB641C">
          <w:rPr>
            <w:rFonts w:ascii="Calibri" w:eastAsia="Times New Roman" w:hAnsi="Calibri" w:cs="Calibri"/>
            <w:color w:val="222222"/>
            <w:sz w:val="24"/>
            <w:szCs w:val="24"/>
          </w:rPr>
          <w:delText xml:space="preserve">, </w:delText>
        </w:r>
        <w:r w:rsidR="003F54F6" w:rsidDel="00CB641C">
          <w:rPr>
            <w:rFonts w:ascii="Calibri" w:eastAsia="Times New Roman" w:hAnsi="Calibri" w:cs="Calibri"/>
            <w:color w:val="222222"/>
            <w:sz w:val="24"/>
            <w:szCs w:val="24"/>
          </w:rPr>
          <w:delText xml:space="preserve">such as induced by imperfect measurement techniques, </w:delText>
        </w:r>
        <w:r w:rsidR="004F03BF" w:rsidRPr="00617311" w:rsidDel="00CB641C">
          <w:rPr>
            <w:rFonts w:ascii="Calibri" w:eastAsia="Times New Roman" w:hAnsi="Calibri" w:cs="Calibri"/>
            <w:color w:val="222222"/>
            <w:sz w:val="24"/>
            <w:szCs w:val="24"/>
          </w:rPr>
          <w:delText xml:space="preserve">we systematically </w:delText>
        </w:r>
      </w:del>
      <w:del w:id="376" w:author="Danilo Bzdok" w:date="2018-05-08T18:07:00Z">
        <w:r w:rsidR="004F03BF" w:rsidRPr="00617311" w:rsidDel="0071187F">
          <w:rPr>
            <w:rFonts w:ascii="Calibri" w:eastAsia="Times New Roman" w:hAnsi="Calibri" w:cs="Calibri"/>
            <w:color w:val="222222"/>
            <w:sz w:val="24"/>
            <w:szCs w:val="24"/>
          </w:rPr>
          <w:delText xml:space="preserve">increased </w:delText>
        </w:r>
      </w:del>
      <w:del w:id="377" w:author="Danilo Bzdok" w:date="2018-05-10T11:38:00Z">
        <w:r w:rsidR="004F03BF" w:rsidRPr="00617311" w:rsidDel="00CB641C">
          <w:rPr>
            <w:rFonts w:ascii="Calibri" w:eastAsia="Times New Roman" w:hAnsi="Calibri" w:cs="Calibri"/>
            <w:color w:val="222222"/>
            <w:sz w:val="24"/>
            <w:szCs w:val="24"/>
          </w:rPr>
          <w:delText>the noise</w:delText>
        </w:r>
        <w:r w:rsidR="00F047B6" w:rsidDel="00CB641C">
          <w:rPr>
            <w:rFonts w:ascii="Calibri" w:eastAsia="Times New Roman" w:hAnsi="Calibri" w:cs="Calibri"/>
            <w:color w:val="222222"/>
            <w:sz w:val="24"/>
            <w:szCs w:val="24"/>
          </w:rPr>
          <w:delText xml:space="preserve"> </w:delText>
        </w:r>
        <m:oMath>
          <m:r>
            <w:rPr>
              <w:rFonts w:ascii="Cambria Math" w:eastAsia="Times New Roman" w:hAnsi="Cambria Math" w:cs="Calibri"/>
              <w:color w:val="222222"/>
              <w:sz w:val="24"/>
              <w:szCs w:val="24"/>
            </w:rPr>
            <m:t>ϵ</m:t>
          </m:r>
        </m:oMath>
        <w:r w:rsidR="004F03BF" w:rsidRPr="00617311" w:rsidDel="00CB641C">
          <w:rPr>
            <w:rFonts w:ascii="Calibri" w:eastAsia="Times New Roman" w:hAnsi="Calibri" w:cs="Calibri"/>
            <w:color w:val="222222"/>
            <w:sz w:val="24"/>
            <w:szCs w:val="24"/>
          </w:rPr>
          <w:delText xml:space="preserve"> in </w:delText>
        </w:r>
        <w:r w:rsidR="00F047B6" w:rsidDel="00CB641C">
          <w:rPr>
            <w:rFonts w:ascii="Calibri" w:eastAsia="Times New Roman" w:hAnsi="Calibri" w:cs="Calibri"/>
            <w:color w:val="222222"/>
            <w:sz w:val="24"/>
            <w:szCs w:val="24"/>
          </w:rPr>
          <w:delText>how the</w:delText>
        </w:r>
        <w:r w:rsidR="00F047B6" w:rsidRPr="00617311" w:rsidDel="00CB641C">
          <w:rPr>
            <w:rFonts w:ascii="Calibri" w:eastAsia="Times New Roman" w:hAnsi="Calibri" w:cs="Calibri"/>
            <w:color w:val="222222"/>
            <w:sz w:val="24"/>
            <w:szCs w:val="24"/>
          </w:rPr>
          <w:delText xml:space="preserve"> </w:delText>
        </w:r>
        <w:r w:rsidR="00F047B6" w:rsidDel="00CB641C">
          <w:rPr>
            <w:rFonts w:ascii="Calibri" w:eastAsia="Times New Roman" w:hAnsi="Calibri" w:cs="Calibri"/>
            <w:color w:val="222222"/>
            <w:sz w:val="24"/>
            <w:szCs w:val="24"/>
          </w:rPr>
          <w:delText xml:space="preserve">ground-truth </w:delText>
        </w:r>
        <w:r w:rsidR="004F03BF" w:rsidRPr="00617311" w:rsidDel="00CB641C">
          <w:rPr>
            <w:rFonts w:ascii="Calibri" w:eastAsia="Times New Roman" w:hAnsi="Calibri" w:cs="Calibri"/>
            <w:color w:val="222222"/>
            <w:sz w:val="24"/>
            <w:szCs w:val="24"/>
          </w:rPr>
          <w:delText>model</w:delText>
        </w:r>
        <w:r w:rsidR="00F047B6" w:rsidDel="00CB641C">
          <w:rPr>
            <w:rFonts w:ascii="Calibri" w:eastAsia="Times New Roman" w:hAnsi="Calibri" w:cs="Calibri"/>
            <w:color w:val="222222"/>
            <w:sz w:val="24"/>
            <w:szCs w:val="24"/>
          </w:rPr>
          <w:delText xml:space="preserve"> relates to the response </w:delText>
        </w:r>
        <m:oMath>
          <m:r>
            <w:rPr>
              <w:rFonts w:ascii="Cambria Math" w:eastAsia="Times New Roman" w:hAnsi="Cambria Math" w:cs="Calibri"/>
              <w:color w:val="222222"/>
              <w:sz w:val="24"/>
              <w:szCs w:val="24"/>
            </w:rPr>
            <m:t>y</m:t>
          </m:r>
        </m:oMath>
        <w:r w:rsidR="004F03BF" w:rsidRPr="00617311" w:rsidDel="00CB641C">
          <w:rPr>
            <w:rFonts w:ascii="Calibri" w:eastAsia="Times New Roman" w:hAnsi="Calibri" w:cs="Calibri"/>
            <w:color w:val="222222"/>
            <w:sz w:val="24"/>
            <w:szCs w:val="24"/>
          </w:rPr>
          <w:delText xml:space="preserve">. </w:delText>
        </w:r>
        <w:r w:rsidR="00F047B6" w:rsidDel="00CB641C">
          <w:rPr>
            <w:rFonts w:ascii="Calibri" w:eastAsia="Times New Roman" w:hAnsi="Calibri" w:cs="Calibri"/>
            <w:color w:val="222222"/>
            <w:sz w:val="24"/>
            <w:szCs w:val="24"/>
          </w:rPr>
          <w:delText xml:space="preserve">The </w:delText>
        </w:r>
      </w:del>
      <w:del w:id="378" w:author="Danilo Bzdok" w:date="2018-05-08T18:07:00Z">
        <w:r w:rsidR="00F047B6" w:rsidDel="0071187F">
          <w:rPr>
            <w:rFonts w:ascii="Calibri" w:eastAsia="Times New Roman" w:hAnsi="Calibri" w:cs="Calibri"/>
            <w:color w:val="222222"/>
            <w:sz w:val="24"/>
            <w:szCs w:val="24"/>
          </w:rPr>
          <w:delText xml:space="preserve">noise </w:delText>
        </w:r>
      </w:del>
      <w:del w:id="379" w:author="Danilo Bzdok" w:date="2018-05-10T11:38:00Z">
        <w:r w:rsidR="00F047B6" w:rsidDel="00CB641C">
          <w:rPr>
            <w:rFonts w:ascii="Calibri" w:eastAsia="Times New Roman" w:hAnsi="Calibri" w:cs="Calibri"/>
            <w:color w:val="222222"/>
            <w:sz w:val="24"/>
            <w:szCs w:val="24"/>
          </w:rPr>
          <w:delText>term</w:delText>
        </w:r>
      </w:del>
      <w:del w:id="380" w:author="Danilo Bzdok" w:date="2018-05-08T18:08:00Z">
        <w:r w:rsidR="00F047B6" w:rsidDel="0071187F">
          <w:rPr>
            <w:rFonts w:ascii="Calibri" w:eastAsia="Times New Roman" w:hAnsi="Calibri" w:cs="Calibri"/>
            <w:color w:val="222222"/>
            <w:sz w:val="24"/>
            <w:szCs w:val="24"/>
          </w:rPr>
          <w:delText>s</w:delText>
        </w:r>
      </w:del>
      <w:del w:id="381" w:author="Danilo Bzdok" w:date="2018-05-10T11:38:00Z">
        <w:r w:rsidR="00F047B6" w:rsidDel="00CB641C">
          <w:rPr>
            <w:rFonts w:ascii="Calibri" w:eastAsia="Times New Roman" w:hAnsi="Calibri" w:cs="Calibri"/>
            <w:color w:val="222222"/>
            <w:sz w:val="24"/>
            <w:szCs w:val="24"/>
          </w:rPr>
          <w:delText xml:space="preserve"> </w:delText>
        </w:r>
      </w:del>
      <w:del w:id="382" w:author="Danilo Bzdok" w:date="2018-05-08T10:29:00Z">
        <w:r w:rsidR="00F047B6" w:rsidDel="007C34E5">
          <w:rPr>
            <w:rFonts w:ascii="Calibri" w:eastAsia="Times New Roman" w:hAnsi="Calibri" w:cs="Calibri"/>
            <w:color w:val="222222"/>
            <w:sz w:val="24"/>
            <w:szCs w:val="24"/>
          </w:rPr>
          <w:delText xml:space="preserve">was </w:delText>
        </w:r>
      </w:del>
      <w:del w:id="383" w:author="Danilo Bzdok" w:date="2018-05-10T11:38:00Z">
        <w:r w:rsidR="00F047B6" w:rsidDel="00CB641C">
          <w:rPr>
            <w:rFonts w:ascii="Calibri" w:eastAsia="Times New Roman" w:hAnsi="Calibri" w:cs="Calibri"/>
            <w:color w:val="222222"/>
            <w:sz w:val="24"/>
            <w:szCs w:val="24"/>
          </w:rPr>
          <w:delText>therefore multiplied by</w:delText>
        </w:r>
      </w:del>
      <w:del w:id="384" w:author="Danilo Bzdok" w:date="2018-05-08T18:10:00Z">
        <w:r w:rsidR="004F03BF" w:rsidRPr="00617311" w:rsidDel="0062370E">
          <w:rPr>
            <w:rFonts w:ascii="Calibri" w:eastAsia="Times New Roman" w:hAnsi="Calibri" w:cs="Calibri"/>
            <w:color w:val="222222"/>
            <w:sz w:val="24"/>
            <w:szCs w:val="24"/>
          </w:rPr>
          <w:delText xml:space="preserve"> 0</w:delText>
        </w:r>
        <w:r w:rsidR="007B2E00" w:rsidDel="0062370E">
          <w:rPr>
            <w:rFonts w:ascii="Calibri" w:eastAsia="Times New Roman" w:hAnsi="Calibri" w:cs="Calibri"/>
            <w:color w:val="222222"/>
            <w:sz w:val="24"/>
            <w:szCs w:val="24"/>
          </w:rPr>
          <w:delText xml:space="preserve"> (i.e., </w:delText>
        </w:r>
      </w:del>
      <w:del w:id="385" w:author="Danilo Bzdok" w:date="2018-05-08T10:30:00Z">
        <w:r w:rsidR="007B2E00" w:rsidDel="007C34E5">
          <w:rPr>
            <w:rFonts w:ascii="Calibri" w:eastAsia="Times New Roman" w:hAnsi="Calibri" w:cs="Calibri"/>
            <w:color w:val="222222"/>
            <w:sz w:val="24"/>
            <w:szCs w:val="24"/>
          </w:rPr>
          <w:delText>canceling out</w:delText>
        </w:r>
      </w:del>
      <w:del w:id="386" w:author="Danilo Bzdok" w:date="2018-05-08T18:10:00Z">
        <w:r w:rsidR="007B2E00" w:rsidDel="0062370E">
          <w:rPr>
            <w:rFonts w:ascii="Calibri" w:eastAsia="Times New Roman" w:hAnsi="Calibri" w:cs="Calibri"/>
            <w:color w:val="222222"/>
            <w:sz w:val="24"/>
            <w:szCs w:val="24"/>
          </w:rPr>
          <w:delText xml:space="preserve"> any noise)</w:delText>
        </w:r>
        <w:r w:rsidR="004F03BF" w:rsidRPr="00617311" w:rsidDel="0062370E">
          <w:rPr>
            <w:rFonts w:ascii="Calibri" w:eastAsia="Times New Roman" w:hAnsi="Calibri" w:cs="Calibri"/>
            <w:color w:val="222222"/>
            <w:sz w:val="24"/>
            <w:szCs w:val="24"/>
          </w:rPr>
          <w:delText>,</w:delText>
        </w:r>
      </w:del>
      <w:del w:id="387" w:author="Danilo Bzdok" w:date="2018-05-10T11:38:00Z">
        <w:r w:rsidR="004F03BF" w:rsidRPr="00617311" w:rsidDel="00CB641C">
          <w:rPr>
            <w:rFonts w:ascii="Calibri" w:eastAsia="Times New Roman" w:hAnsi="Calibri" w:cs="Calibri"/>
            <w:color w:val="222222"/>
            <w:sz w:val="24"/>
            <w:szCs w:val="24"/>
          </w:rPr>
          <w:delText xml:space="preserve"> </w:delText>
        </w:r>
        <w:r w:rsidR="00F047B6" w:rsidDel="00CB641C">
          <w:rPr>
            <w:rFonts w:ascii="Calibri" w:eastAsia="Times New Roman" w:hAnsi="Calibri" w:cs="Calibri"/>
            <w:color w:val="222222"/>
            <w:sz w:val="24"/>
            <w:szCs w:val="24"/>
          </w:rPr>
          <w:delText>0.</w:delText>
        </w:r>
        <w:r w:rsidR="004F03BF" w:rsidRPr="00617311" w:rsidDel="00CB641C">
          <w:rPr>
            <w:rFonts w:ascii="Calibri" w:eastAsia="Times New Roman" w:hAnsi="Calibri" w:cs="Calibri"/>
            <w:color w:val="222222"/>
            <w:sz w:val="24"/>
            <w:szCs w:val="24"/>
          </w:rPr>
          <w:delText xml:space="preserve">5, 1, 2, </w:delText>
        </w:r>
        <w:r w:rsidR="00F047B6" w:rsidDel="00CB641C">
          <w:rPr>
            <w:rFonts w:ascii="Calibri" w:eastAsia="Times New Roman" w:hAnsi="Calibri" w:cs="Calibri"/>
            <w:color w:val="222222"/>
            <w:sz w:val="24"/>
            <w:szCs w:val="24"/>
          </w:rPr>
          <w:delText>5</w:delText>
        </w:r>
        <w:r w:rsidR="004F03BF" w:rsidRPr="00617311" w:rsidDel="00CB641C">
          <w:rPr>
            <w:rFonts w:ascii="Calibri" w:eastAsia="Times New Roman" w:hAnsi="Calibri" w:cs="Calibri"/>
            <w:color w:val="222222"/>
            <w:sz w:val="24"/>
            <w:szCs w:val="24"/>
          </w:rPr>
          <w:delText xml:space="preserve">, </w:delText>
        </w:r>
      </w:del>
      <w:del w:id="388" w:author="Danilo Bzdok" w:date="2018-05-08T18:10:00Z">
        <w:r w:rsidR="00F047B6" w:rsidDel="0062370E">
          <w:rPr>
            <w:rFonts w:ascii="Calibri" w:eastAsia="Times New Roman" w:hAnsi="Calibri" w:cs="Calibri"/>
            <w:color w:val="222222"/>
            <w:sz w:val="24"/>
            <w:szCs w:val="24"/>
          </w:rPr>
          <w:delText xml:space="preserve">or </w:delText>
        </w:r>
      </w:del>
      <w:del w:id="389" w:author="Danilo Bzdok" w:date="2018-05-10T11:38:00Z">
        <w:r w:rsidR="004F03BF" w:rsidRPr="00617311" w:rsidDel="00CB641C">
          <w:rPr>
            <w:rFonts w:ascii="Calibri" w:eastAsia="Times New Roman" w:hAnsi="Calibri" w:cs="Calibri"/>
            <w:color w:val="222222"/>
            <w:sz w:val="24"/>
            <w:szCs w:val="24"/>
          </w:rPr>
          <w:delText>10.</w:delText>
        </w:r>
      </w:del>
    </w:p>
    <w:p w14:paraId="1BC289E9" w14:textId="77777777" w:rsidR="00CB641C" w:rsidRPr="00617311" w:rsidRDefault="00CB641C" w:rsidP="00CB641C">
      <w:pPr>
        <w:pStyle w:val="Listenabsatz"/>
        <w:numPr>
          <w:ilvl w:val="0"/>
          <w:numId w:val="45"/>
        </w:numPr>
        <w:shd w:val="clear" w:color="auto" w:fill="FFFFFF"/>
        <w:spacing w:line="240" w:lineRule="auto"/>
        <w:ind w:left="709" w:hanging="427"/>
        <w:jc w:val="both"/>
        <w:rPr>
          <w:ins w:id="390" w:author="Danilo Bzdok" w:date="2018-05-10T11:38:00Z"/>
          <w:rFonts w:ascii="Calibri" w:eastAsia="Times New Roman" w:hAnsi="Calibri" w:cs="Calibri"/>
          <w:color w:val="222222"/>
          <w:sz w:val="24"/>
          <w:szCs w:val="24"/>
        </w:rPr>
      </w:pPr>
      <w:ins w:id="391" w:author="Danilo Bzdok" w:date="2018-05-10T11:38:00Z">
        <w:r w:rsidRPr="00904D8D">
          <w:rPr>
            <w:rFonts w:ascii="Calibri" w:eastAsia="Times New Roman" w:hAnsi="Calibri" w:cs="Calibri"/>
            <w:color w:val="222222"/>
            <w:sz w:val="24"/>
            <w:szCs w:val="24"/>
            <w:u w:val="single"/>
          </w:rPr>
          <w:t>P</w:t>
        </w:r>
        <w:r w:rsidRPr="00617311">
          <w:rPr>
            <w:rFonts w:ascii="Calibri" w:eastAsia="Times New Roman" w:hAnsi="Calibri" w:cs="Calibri"/>
            <w:color w:val="222222"/>
            <w:sz w:val="24"/>
            <w:szCs w:val="24"/>
            <w:u w:val="single"/>
          </w:rPr>
          <w:t>roportion of informative variables:</w:t>
        </w:r>
        <w:r w:rsidRPr="00617311">
          <w:rPr>
            <w:rFonts w:ascii="Calibri" w:eastAsia="Times New Roman" w:hAnsi="Calibri" w:cs="Calibri"/>
            <w:i/>
            <w:color w:val="222222"/>
            <w:sz w:val="24"/>
            <w:szCs w:val="24"/>
          </w:rPr>
          <w:t xml:space="preserve"> </w:t>
        </w:r>
        <w:r w:rsidRPr="00617311">
          <w:rPr>
            <w:rFonts w:ascii="Calibri" w:eastAsia="Times New Roman" w:hAnsi="Calibri" w:cs="Calibri"/>
            <w:color w:val="222222"/>
            <w:sz w:val="24"/>
            <w:szCs w:val="24"/>
          </w:rPr>
          <w:t xml:space="preserve">To study how the </w:t>
        </w:r>
        <w:r>
          <w:rPr>
            <w:rFonts w:ascii="Calibri" w:eastAsia="Times New Roman" w:hAnsi="Calibri" w:cs="Calibri"/>
            <w:color w:val="222222"/>
            <w:sz w:val="24"/>
            <w:szCs w:val="24"/>
          </w:rPr>
          <w:t>fraction</w:t>
        </w:r>
        <w:r w:rsidRPr="00617311">
          <w:rPr>
            <w:rFonts w:ascii="Calibri" w:eastAsia="Times New Roman" w:hAnsi="Calibri" w:cs="Calibri"/>
            <w:color w:val="222222"/>
            <w:sz w:val="24"/>
            <w:szCs w:val="24"/>
          </w:rPr>
          <w:t xml:space="preserve"> of informative </w:t>
        </w:r>
        <w:r>
          <w:rPr>
            <w:rFonts w:ascii="Calibri" w:eastAsia="Times New Roman" w:hAnsi="Calibri" w:cs="Calibri"/>
            <w:color w:val="222222"/>
            <w:sz w:val="24"/>
            <w:szCs w:val="24"/>
          </w:rPr>
          <w:t xml:space="preserve">versus unrelated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modulate the inferential and predictive processes</w:t>
        </w:r>
        <w:r w:rsidRPr="00617311">
          <w:rPr>
            <w:rFonts w:ascii="Calibri" w:eastAsia="Times New Roman" w:hAnsi="Calibri" w:cs="Calibri"/>
            <w:color w:val="222222"/>
            <w:sz w:val="24"/>
            <w:szCs w:val="24"/>
          </w:rPr>
          <w:t xml:space="preserve">, we varied the proportion of non-zero </w:t>
        </w:r>
        <m:oMath>
          <m:r>
            <w:rPr>
              <w:rFonts w:ascii="Cambria Math" w:eastAsia="Times New Roman" w:hAnsi="Cambria Math" w:cs="Calibri"/>
              <w:color w:val="222222"/>
              <w:sz w:val="24"/>
              <w:szCs w:val="24"/>
            </w:rPr>
            <m:t>β</m:t>
          </m:r>
        </m:oMath>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coefficients in the model</w:t>
        </w:r>
        <w:r>
          <w:rPr>
            <w:rFonts w:ascii="Calibri" w:eastAsia="Times New Roman" w:hAnsi="Calibri" w:cs="Calibri"/>
            <w:color w:val="222222"/>
            <w:sz w:val="24"/>
            <w:szCs w:val="24"/>
          </w:rPr>
          <w:t xml:space="preserve"> for generating </w:t>
        </w:r>
        <m:oMath>
          <m:r>
            <w:rPr>
              <w:rFonts w:ascii="Cambria Math" w:eastAsia="Times New Roman" w:hAnsi="Cambria Math" w:cs="Calibri"/>
              <w:color w:val="222222"/>
              <w:sz w:val="24"/>
              <w:szCs w:val="24"/>
            </w:rPr>
            <m:t>X</m:t>
          </m:r>
        </m:oMath>
        <w:r w:rsidRPr="00617311">
          <w:rPr>
            <w:rFonts w:ascii="Calibri" w:eastAsia="Times New Roman" w:hAnsi="Calibri" w:cs="Calibri"/>
            <w:color w:val="222222"/>
            <w:sz w:val="24"/>
            <w:szCs w:val="24"/>
          </w:rPr>
          <w:t xml:space="preserve">. We considered 14 proportions </w:t>
        </w:r>
        <w:r>
          <w:rPr>
            <w:rFonts w:ascii="Calibri" w:eastAsia="Times New Roman" w:hAnsi="Calibri" w:cs="Calibri"/>
            <w:color w:val="222222"/>
            <w:sz w:val="24"/>
            <w:szCs w:val="24"/>
          </w:rPr>
          <w:t xml:space="preserve">ranging </w:t>
        </w:r>
        <w:r w:rsidRPr="00617311">
          <w:rPr>
            <w:rFonts w:ascii="Calibri" w:eastAsia="Times New Roman" w:hAnsi="Calibri" w:cs="Calibri"/>
            <w:color w:val="222222"/>
            <w:sz w:val="24"/>
            <w:szCs w:val="24"/>
          </w:rPr>
          <w:t xml:space="preserve">from </w:t>
        </w:r>
        <w:r>
          <w:rPr>
            <w:rFonts w:ascii="Calibri" w:eastAsia="Times New Roman" w:hAnsi="Calibri" w:cs="Calibri"/>
            <w:color w:val="222222"/>
            <w:sz w:val="24"/>
            <w:szCs w:val="24"/>
          </w:rPr>
          <w:t>only 1</w:t>
        </w:r>
        <w:r w:rsidRPr="00617311">
          <w:rPr>
            <w:rFonts w:ascii="Calibri" w:eastAsia="Times New Roman" w:hAnsi="Calibri" w:cs="Calibri"/>
            <w:color w:val="222222"/>
            <w:sz w:val="24"/>
            <w:szCs w:val="24"/>
          </w:rPr>
          <w:t xml:space="preserve"> to</w:t>
        </w:r>
        <w:r>
          <w:rPr>
            <w:rFonts w:ascii="Calibri" w:eastAsia="Times New Roman" w:hAnsi="Calibri" w:cs="Calibri"/>
            <w:color w:val="222222"/>
            <w:sz w:val="24"/>
            <w:szCs w:val="24"/>
          </w:rPr>
          <w:t xml:space="preserve"> all</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40 input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 xml:space="preserve">carrying information about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ins>
    </w:p>
    <w:p w14:paraId="38B14679" w14:textId="77777777" w:rsidR="008B59E6" w:rsidRDefault="004F03BF" w:rsidP="00617311">
      <w:pPr>
        <w:pStyle w:val="Listenabsatz"/>
        <w:numPr>
          <w:ilvl w:val="0"/>
          <w:numId w:val="45"/>
        </w:numPr>
        <w:shd w:val="clear" w:color="auto" w:fill="FFFFFF"/>
        <w:spacing w:line="240" w:lineRule="auto"/>
        <w:ind w:left="709" w:hanging="427"/>
        <w:jc w:val="both"/>
        <w:rPr>
          <w:ins w:id="392" w:author="Danilo Bzdok" w:date="2018-05-10T11:36:00Z"/>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 xml:space="preserve">Redundant versus unique </w:t>
      </w:r>
      <w:r w:rsidR="007B2E00">
        <w:rPr>
          <w:rFonts w:ascii="Calibri" w:eastAsia="Times New Roman" w:hAnsi="Calibri" w:cs="Calibri"/>
          <w:color w:val="222222"/>
          <w:sz w:val="24"/>
          <w:szCs w:val="24"/>
          <w:u w:val="single"/>
        </w:rPr>
        <w:t xml:space="preserve">sources of </w:t>
      </w:r>
      <w:r w:rsidRPr="00617311">
        <w:rPr>
          <w:rFonts w:ascii="Calibri" w:eastAsia="Times New Roman" w:hAnsi="Calibri" w:cs="Calibri"/>
          <w:color w:val="222222"/>
          <w:sz w:val="24"/>
          <w:szCs w:val="24"/>
          <w:u w:val="single"/>
        </w:rPr>
        <w:t>information</w:t>
      </w:r>
      <w:r w:rsidR="007B2E00">
        <w:rPr>
          <w:rFonts w:ascii="Calibri" w:eastAsia="Times New Roman" w:hAnsi="Calibri" w:cs="Calibri"/>
          <w:color w:val="222222"/>
          <w:sz w:val="24"/>
          <w:szCs w:val="24"/>
          <w:u w:val="single"/>
        </w:rPr>
        <w:t>:</w:t>
      </w:r>
      <w:r w:rsidRPr="00617311">
        <w:rPr>
          <w:rFonts w:ascii="Calibri" w:eastAsia="Times New Roman" w:hAnsi="Calibri" w:cs="Calibri"/>
          <w:color w:val="222222"/>
          <w:sz w:val="24"/>
          <w:szCs w:val="24"/>
        </w:rPr>
        <w:t xml:space="preserve"> To elucidate </w:t>
      </w:r>
      <w:r w:rsidR="00530713">
        <w:rPr>
          <w:rFonts w:ascii="Calibri" w:eastAsia="Times New Roman" w:hAnsi="Calibri" w:cs="Calibri"/>
          <w:color w:val="222222"/>
          <w:sz w:val="24"/>
          <w:szCs w:val="24"/>
        </w:rPr>
        <w:t>how correlated input measures trade-off against each other</w:t>
      </w:r>
      <w:r w:rsidR="007B2E00">
        <w:rPr>
          <w:rFonts w:ascii="Calibri" w:eastAsia="Times New Roman" w:hAnsi="Calibri" w:cs="Calibri"/>
          <w:color w:val="222222"/>
          <w:sz w:val="24"/>
          <w:szCs w:val="24"/>
        </w:rPr>
        <w:t xml:space="preserve"> with respect to the outcome</w:t>
      </w:r>
      <w:r w:rsidRPr="00617311">
        <w:rPr>
          <w:rFonts w:ascii="Calibri" w:eastAsia="Times New Roman" w:hAnsi="Calibri" w:cs="Calibri"/>
          <w:color w:val="222222"/>
          <w:sz w:val="24"/>
          <w:szCs w:val="24"/>
        </w:rPr>
        <w:t xml:space="preserve">, we introduced different degrees of </w:t>
      </w:r>
      <w:r w:rsidR="00F20496">
        <w:rPr>
          <w:rFonts w:ascii="Calibri" w:eastAsia="Times New Roman" w:hAnsi="Calibri" w:cs="Calibri"/>
          <w:color w:val="222222"/>
          <w:sz w:val="24"/>
          <w:szCs w:val="24"/>
        </w:rPr>
        <w:t xml:space="preserve">pairwise covariation </w:t>
      </w:r>
      <w:r w:rsidR="00F047B6">
        <w:rPr>
          <w:rFonts w:ascii="Calibri" w:eastAsia="Times New Roman" w:hAnsi="Calibri" w:cs="Calibri"/>
          <w:color w:val="222222"/>
          <w:sz w:val="24"/>
          <w:szCs w:val="24"/>
        </w:rPr>
        <w:t xml:space="preserve">between the </w:t>
      </w:r>
      <w:r w:rsidR="007B2E00">
        <w:rPr>
          <w:rFonts w:ascii="Calibri" w:eastAsia="Times New Roman" w:hAnsi="Calibri" w:cs="Calibri"/>
          <w:color w:val="222222"/>
          <w:sz w:val="24"/>
          <w:szCs w:val="24"/>
        </w:rPr>
        <w:t xml:space="preserve">variable </w:t>
      </w:r>
      <w:r w:rsidR="00F047B6">
        <w:rPr>
          <w:rFonts w:ascii="Calibri" w:eastAsia="Times New Roman" w:hAnsi="Calibri" w:cs="Calibri"/>
          <w:color w:val="222222"/>
          <w:sz w:val="24"/>
          <w:szCs w:val="24"/>
        </w:rPr>
        <w:t xml:space="preserve">columns of </w:t>
      </w:r>
      <m:oMath>
        <m:r>
          <w:rPr>
            <w:rFonts w:ascii="Cambria Math" w:eastAsia="Times New Roman" w:hAnsi="Cambria Math" w:cs="Calibri"/>
            <w:color w:val="222222"/>
            <w:sz w:val="24"/>
            <w:szCs w:val="24"/>
          </w:rPr>
          <m:t>X</m:t>
        </m:r>
      </m:oMath>
      <w:r w:rsidR="00F20496">
        <w:rPr>
          <w:rFonts w:ascii="Calibri" w:eastAsia="Times New Roman" w:hAnsi="Calibri" w:cs="Calibri"/>
          <w:color w:val="222222"/>
          <w:sz w:val="24"/>
          <w:szCs w:val="24"/>
        </w:rPr>
        <w:t xml:space="preserve"> (i.e., </w:t>
      </w:r>
      <w:del w:id="393" w:author="Danilo Bzdok" w:date="2018-05-08T18:09:00Z">
        <w:r w:rsidR="00F20496" w:rsidRPr="001652DC" w:rsidDel="0062370E">
          <w:rPr>
            <w:rFonts w:ascii="Calibri" w:eastAsia="Times New Roman" w:hAnsi="Calibri" w:cs="Calibri"/>
            <w:color w:val="222222"/>
            <w:sz w:val="24"/>
            <w:szCs w:val="24"/>
          </w:rPr>
          <w:delText>multi</w:delText>
        </w:r>
      </w:del>
      <w:r w:rsidR="00F20496" w:rsidRPr="001652DC">
        <w:rPr>
          <w:rFonts w:ascii="Calibri" w:eastAsia="Times New Roman" w:hAnsi="Calibri" w:cs="Calibri"/>
          <w:color w:val="222222"/>
          <w:sz w:val="24"/>
          <w:szCs w:val="24"/>
        </w:rPr>
        <w:t>collinearity</w:t>
      </w:r>
      <w:r w:rsidR="00F20496">
        <w:rPr>
          <w:rFonts w:ascii="Calibri" w:eastAsia="Times New Roman" w:hAnsi="Calibri" w:cs="Calibri"/>
          <w:color w:val="222222"/>
          <w:sz w:val="24"/>
          <w:szCs w:val="24"/>
        </w:rPr>
        <w:t>)</w:t>
      </w:r>
      <w:r w:rsidR="00F047B6">
        <w:rPr>
          <w:rFonts w:ascii="Calibri" w:eastAsia="Times New Roman" w:hAnsi="Calibri" w:cs="Calibri"/>
          <w:color w:val="222222"/>
          <w:sz w:val="24"/>
          <w:szCs w:val="24"/>
        </w:rPr>
        <w:t>.</w:t>
      </w:r>
      <w:del w:id="394" w:author="Danilo Bzdok" w:date="2018-05-07T18:19:00Z">
        <w:r w:rsidR="00F047B6" w:rsidDel="00D17FBF">
          <w:rPr>
            <w:rFonts w:ascii="Calibri" w:eastAsia="Times New Roman" w:hAnsi="Calibri" w:cs="Calibri"/>
            <w:color w:val="222222"/>
            <w:sz w:val="24"/>
            <w:szCs w:val="24"/>
          </w:rPr>
          <w:delText xml:space="preserve"> Besides datasets containing exclusively independent variables (i.e., 0% covariation),</w:delText>
        </w:r>
      </w:del>
      <w:r w:rsidR="00F047B6">
        <w:rPr>
          <w:rFonts w:ascii="Calibri" w:eastAsia="Times New Roman" w:hAnsi="Calibri" w:cs="Calibri"/>
          <w:color w:val="222222"/>
          <w:sz w:val="24"/>
          <w:szCs w:val="24"/>
        </w:rPr>
        <w:t xml:space="preserve"> </w:t>
      </w:r>
      <w:ins w:id="395" w:author="Danilo Bzdok" w:date="2018-05-07T18:19:00Z">
        <w:r w:rsidR="00D17FBF">
          <w:rPr>
            <w:rFonts w:ascii="Calibri" w:eastAsia="Times New Roman" w:hAnsi="Calibri" w:cs="Calibri"/>
            <w:color w:val="222222"/>
            <w:sz w:val="24"/>
            <w:szCs w:val="24"/>
          </w:rPr>
          <w:t>G</w:t>
        </w:r>
      </w:ins>
      <w:del w:id="396" w:author="Danilo Bzdok" w:date="2018-05-07T18:19:00Z">
        <w:r w:rsidR="005A4925" w:rsidDel="00D17FBF">
          <w:rPr>
            <w:rFonts w:ascii="Calibri" w:eastAsia="Times New Roman" w:hAnsi="Calibri" w:cs="Calibri"/>
            <w:color w:val="222222"/>
            <w:sz w:val="24"/>
            <w:szCs w:val="24"/>
          </w:rPr>
          <w:delText>g</w:delText>
        </w:r>
      </w:del>
      <w:r w:rsidR="005A4925">
        <w:rPr>
          <w:rFonts w:ascii="Calibri" w:eastAsia="Times New Roman" w:hAnsi="Calibri" w:cs="Calibri"/>
          <w:color w:val="222222"/>
          <w:sz w:val="24"/>
          <w:szCs w:val="24"/>
        </w:rPr>
        <w:t xml:space="preserve">round-truth </w:t>
      </w:r>
      <w:r w:rsidR="00F047B6" w:rsidRPr="001652DC">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s</w:t>
      </w:r>
      <w:r w:rsidR="00F047B6" w:rsidRPr="00F047B6">
        <w:rPr>
          <w:rFonts w:ascii="Calibri" w:eastAsia="Times New Roman" w:hAnsi="Calibri" w:cs="Calibri"/>
          <w:color w:val="222222"/>
          <w:sz w:val="24"/>
          <w:szCs w:val="24"/>
        </w:rPr>
        <w:t xml:space="preserve"> </w:t>
      </w:r>
      <w:r w:rsidR="005A4925">
        <w:rPr>
          <w:rFonts w:ascii="Calibri" w:eastAsia="Times New Roman" w:hAnsi="Calibri" w:cs="Calibri"/>
          <w:color w:val="222222"/>
          <w:sz w:val="24"/>
          <w:szCs w:val="24"/>
        </w:rPr>
        <w:t xml:space="preserve">also generated data from a </w:t>
      </w:r>
      <w:r w:rsidR="007B2E00">
        <w:rPr>
          <w:rFonts w:ascii="Calibri" w:eastAsia="Times New Roman" w:hAnsi="Calibri" w:cs="Calibri"/>
          <w:color w:val="222222"/>
          <w:sz w:val="24"/>
          <w:szCs w:val="24"/>
        </w:rPr>
        <w:t>multi</w:t>
      </w:r>
      <w:r w:rsidR="005A4925">
        <w:rPr>
          <w:rFonts w:ascii="Calibri" w:eastAsia="Times New Roman" w:hAnsi="Calibri" w:cs="Calibri"/>
          <w:color w:val="222222"/>
          <w:sz w:val="24"/>
          <w:szCs w:val="24"/>
        </w:rPr>
        <w:t xml:space="preserve">variate Gaussian distribution </w:t>
      </w:r>
      <w:r w:rsidR="00530713">
        <w:rPr>
          <w:rFonts w:ascii="Calibri" w:eastAsia="Times New Roman" w:hAnsi="Calibri" w:cs="Calibri"/>
          <w:color w:val="222222"/>
          <w:sz w:val="24"/>
          <w:szCs w:val="24"/>
        </w:rPr>
        <w:t xml:space="preserve">that </w:t>
      </w:r>
      <w:r w:rsidR="007B2E00">
        <w:rPr>
          <w:rFonts w:ascii="Calibri" w:eastAsia="Times New Roman" w:hAnsi="Calibri" w:cs="Calibri"/>
          <w:color w:val="222222"/>
          <w:sz w:val="24"/>
          <w:szCs w:val="24"/>
        </w:rPr>
        <w:t>exposed</w:t>
      </w:r>
      <w:r w:rsidR="005A4925">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50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or </w:t>
      </w:r>
      <w:r w:rsidR="005A4925">
        <w:rPr>
          <w:rFonts w:ascii="Calibri" w:eastAsia="Times New Roman" w:hAnsi="Calibri" w:cs="Calibri"/>
          <w:color w:val="222222"/>
          <w:sz w:val="24"/>
          <w:szCs w:val="24"/>
        </w:rPr>
        <w:t>9</w:t>
      </w:r>
      <w:r w:rsidRPr="00617311">
        <w:rPr>
          <w:rFonts w:ascii="Calibri" w:eastAsia="Times New Roman" w:hAnsi="Calibri" w:cs="Calibri"/>
          <w:color w:val="222222"/>
          <w:sz w:val="24"/>
          <w:szCs w:val="24"/>
        </w:rPr>
        <w:t>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percent of </w:t>
      </w:r>
      <w:r w:rsidR="005A4925">
        <w:rPr>
          <w:rFonts w:ascii="Calibri" w:eastAsia="Times New Roman" w:hAnsi="Calibri" w:cs="Calibri"/>
          <w:color w:val="222222"/>
          <w:sz w:val="24"/>
          <w:szCs w:val="24"/>
        </w:rPr>
        <w:t xml:space="preserve">common variation between the </w:t>
      </w:r>
      <w:r w:rsidRPr="00617311">
        <w:rPr>
          <w:rFonts w:ascii="Calibri" w:eastAsia="Times New Roman" w:hAnsi="Calibri" w:cs="Calibri"/>
          <w:color w:val="222222"/>
          <w:sz w:val="24"/>
          <w:szCs w:val="24"/>
        </w:rPr>
        <w:t>relevant variables</w:t>
      </w:r>
      <w:ins w:id="397" w:author="Danilo Bzdok" w:date="2018-05-07T18:19:00Z">
        <w:r w:rsidR="00D17FBF">
          <w:rPr>
            <w:rFonts w:ascii="Calibri" w:eastAsia="Times New Roman" w:hAnsi="Calibri" w:cs="Calibri"/>
            <w:color w:val="222222"/>
            <w:sz w:val="24"/>
            <w:szCs w:val="24"/>
          </w:rPr>
          <w:t xml:space="preserve">, </w:t>
        </w:r>
      </w:ins>
      <w:ins w:id="398" w:author="Danilo Bzdok" w:date="2018-05-08T18:09:00Z">
        <w:r w:rsidR="0062370E">
          <w:rPr>
            <w:rFonts w:ascii="Calibri" w:eastAsia="Times New Roman" w:hAnsi="Calibri" w:cs="Calibri"/>
            <w:color w:val="222222"/>
            <w:sz w:val="24"/>
            <w:szCs w:val="24"/>
          </w:rPr>
          <w:t>complementing</w:t>
        </w:r>
      </w:ins>
      <w:ins w:id="399" w:author="Danilo Bzdok" w:date="2018-05-07T18:19:00Z">
        <w:r w:rsidR="00D17FBF">
          <w:rPr>
            <w:rFonts w:ascii="Calibri" w:eastAsia="Times New Roman" w:hAnsi="Calibri" w:cs="Calibri"/>
            <w:color w:val="222222"/>
            <w:sz w:val="24"/>
            <w:szCs w:val="24"/>
          </w:rPr>
          <w:t xml:space="preserve"> datasets </w:t>
        </w:r>
      </w:ins>
      <w:ins w:id="400" w:author="Danilo Bzdok" w:date="2018-05-08T18:09:00Z">
        <w:r w:rsidR="0062370E">
          <w:rPr>
            <w:rFonts w:ascii="Calibri" w:eastAsia="Times New Roman" w:hAnsi="Calibri" w:cs="Calibri"/>
            <w:color w:val="222222"/>
            <w:sz w:val="24"/>
            <w:szCs w:val="24"/>
          </w:rPr>
          <w:t xml:space="preserve">that </w:t>
        </w:r>
      </w:ins>
      <w:ins w:id="401" w:author="Danilo Bzdok" w:date="2018-05-07T18:19:00Z">
        <w:r w:rsidR="0062370E">
          <w:rPr>
            <w:rFonts w:ascii="Calibri" w:eastAsia="Times New Roman" w:hAnsi="Calibri" w:cs="Calibri"/>
            <w:color w:val="222222"/>
            <w:sz w:val="24"/>
            <w:szCs w:val="24"/>
          </w:rPr>
          <w:t>contain</w:t>
        </w:r>
        <w:r w:rsidR="00D17FBF">
          <w:rPr>
            <w:rFonts w:ascii="Calibri" w:eastAsia="Times New Roman" w:hAnsi="Calibri" w:cs="Calibri"/>
            <w:color w:val="222222"/>
            <w:sz w:val="24"/>
            <w:szCs w:val="24"/>
          </w:rPr>
          <w:t xml:space="preserve"> only independent variables (i.e., 0% covariation)</w:t>
        </w:r>
      </w:ins>
      <w:ins w:id="402" w:author="Danilo Bzdok" w:date="2018-05-07T18:20:00Z">
        <w:r w:rsidR="00D17FBF">
          <w:rPr>
            <w:rFonts w:ascii="Calibri" w:eastAsia="Times New Roman" w:hAnsi="Calibri" w:cs="Calibri"/>
            <w:color w:val="222222"/>
            <w:sz w:val="24"/>
            <w:szCs w:val="24"/>
          </w:rPr>
          <w:t>.</w:t>
        </w:r>
      </w:ins>
    </w:p>
    <w:p w14:paraId="7C364E25" w14:textId="0E5AD076" w:rsidR="00CB641C" w:rsidRPr="00617311" w:rsidRDefault="00CB641C" w:rsidP="00CB641C">
      <w:pPr>
        <w:pStyle w:val="Listenabsatz"/>
        <w:numPr>
          <w:ilvl w:val="0"/>
          <w:numId w:val="45"/>
        </w:numPr>
        <w:shd w:val="clear" w:color="auto" w:fill="FFFFFF"/>
        <w:spacing w:line="240" w:lineRule="auto"/>
        <w:ind w:left="709" w:hanging="427"/>
        <w:jc w:val="both"/>
        <w:rPr>
          <w:ins w:id="403" w:author="Danilo Bzdok" w:date="2018-05-10T11:38:00Z"/>
          <w:rFonts w:ascii="Calibri" w:eastAsia="Times New Roman" w:hAnsi="Calibri" w:cs="Calibri"/>
          <w:color w:val="222222"/>
          <w:sz w:val="24"/>
          <w:szCs w:val="24"/>
        </w:rPr>
      </w:pPr>
      <w:ins w:id="404" w:author="Danilo Bzdok" w:date="2018-05-10T11:38:00Z">
        <w:r w:rsidRPr="00904D8D">
          <w:rPr>
            <w:rFonts w:ascii="Calibri" w:eastAsia="Times New Roman" w:hAnsi="Calibri" w:cs="Calibri"/>
            <w:color w:val="222222"/>
            <w:sz w:val="24"/>
            <w:szCs w:val="24"/>
            <w:u w:val="single"/>
          </w:rPr>
          <w:t>S</w:t>
        </w:r>
        <w:r w:rsidRPr="00617311">
          <w:rPr>
            <w:rFonts w:ascii="Calibri" w:eastAsia="Times New Roman" w:hAnsi="Calibri" w:cs="Calibri"/>
            <w:color w:val="222222"/>
            <w:sz w:val="24"/>
            <w:szCs w:val="24"/>
            <w:u w:val="single"/>
          </w:rPr>
          <w:t>ignal-to-noise ratio:</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explore the </w:t>
        </w:r>
        <w:r>
          <w:rPr>
            <w:rFonts w:ascii="Calibri" w:eastAsia="Times New Roman" w:hAnsi="Calibri" w:cs="Calibri"/>
            <w:color w:val="222222"/>
            <w:sz w:val="24"/>
            <w:szCs w:val="24"/>
          </w:rPr>
          <w:t>role</w:t>
        </w:r>
        <w:r w:rsidRPr="00617311">
          <w:rPr>
            <w:rFonts w:ascii="Calibri" w:eastAsia="Times New Roman" w:hAnsi="Calibri" w:cs="Calibri"/>
            <w:color w:val="222222"/>
            <w:sz w:val="24"/>
            <w:szCs w:val="24"/>
          </w:rPr>
          <w:t xml:space="preserve"> of </w:t>
        </w:r>
        <w:r>
          <w:rPr>
            <w:rFonts w:ascii="Calibri" w:eastAsia="Times New Roman" w:hAnsi="Calibri" w:cs="Calibri"/>
            <w:color w:val="222222"/>
            <w:sz w:val="24"/>
            <w:szCs w:val="24"/>
          </w:rPr>
          <w:t>nuisance variation in the data</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such as induced by imperfect measurement techniques, </w:t>
        </w:r>
        <w:r w:rsidRPr="00617311">
          <w:rPr>
            <w:rFonts w:ascii="Calibri" w:eastAsia="Times New Roman" w:hAnsi="Calibri" w:cs="Calibri"/>
            <w:color w:val="222222"/>
            <w:sz w:val="24"/>
            <w:szCs w:val="24"/>
          </w:rPr>
          <w:t xml:space="preserve">we systematically </w:t>
        </w:r>
        <w:r>
          <w:rPr>
            <w:rFonts w:ascii="Calibri" w:eastAsia="Times New Roman" w:hAnsi="Calibri" w:cs="Calibri"/>
            <w:color w:val="222222"/>
            <w:sz w:val="24"/>
            <w:szCs w:val="24"/>
          </w:rPr>
          <w:t>manipulated</w:t>
        </w:r>
        <w:r w:rsidRPr="00617311">
          <w:rPr>
            <w:rFonts w:ascii="Calibri" w:eastAsia="Times New Roman" w:hAnsi="Calibri" w:cs="Calibri"/>
            <w:color w:val="222222"/>
            <w:sz w:val="24"/>
            <w:szCs w:val="24"/>
          </w:rPr>
          <w:t xml:space="preserve"> the </w:t>
        </w:r>
        <w:r w:rsidRPr="00617311">
          <w:rPr>
            <w:rFonts w:ascii="Calibri" w:eastAsia="Times New Roman" w:hAnsi="Calibri" w:cs="Calibri"/>
            <w:color w:val="222222"/>
            <w:sz w:val="24"/>
            <w:szCs w:val="24"/>
          </w:rPr>
          <w:lastRenderedPageBreak/>
          <w:t>noise</w:t>
        </w:r>
        <w:r>
          <w:rPr>
            <w:rFonts w:ascii="Calibri" w:eastAsia="Times New Roman" w:hAnsi="Calibri" w:cs="Calibri"/>
            <w:color w:val="222222"/>
            <w:sz w:val="24"/>
            <w:szCs w:val="24"/>
          </w:rPr>
          <w:t xml:space="preserve"> </w:t>
        </w:r>
        <m:oMath>
          <m:r>
            <w:rPr>
              <w:rFonts w:ascii="Cambria Math" w:eastAsia="Times New Roman" w:hAnsi="Cambria Math" w:cs="Calibri"/>
              <w:color w:val="222222"/>
              <w:sz w:val="24"/>
              <w:szCs w:val="24"/>
            </w:rPr>
            <m:t>ϵ</m:t>
          </m:r>
        </m:oMath>
        <w:r w:rsidRPr="00617311">
          <w:rPr>
            <w:rFonts w:ascii="Calibri" w:eastAsia="Times New Roman" w:hAnsi="Calibri" w:cs="Calibri"/>
            <w:color w:val="222222"/>
            <w:sz w:val="24"/>
            <w:szCs w:val="24"/>
          </w:rPr>
          <w:t xml:space="preserve"> in </w:t>
        </w:r>
        <w:r>
          <w:rPr>
            <w:rFonts w:ascii="Calibri" w:eastAsia="Times New Roman" w:hAnsi="Calibri" w:cs="Calibri"/>
            <w:color w:val="222222"/>
            <w:sz w:val="24"/>
            <w:szCs w:val="24"/>
          </w:rPr>
          <w:t>how the</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ground-truth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relates to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r w:rsidRPr="00617311" w:rsidDel="006A3E6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The nuisance term was </w:t>
        </w:r>
      </w:ins>
      <w:ins w:id="405" w:author="Danilo Bzdok" w:date="2018-05-10T11:44:00Z">
        <w:r w:rsidR="00D20335">
          <w:rPr>
            <w:rFonts w:ascii="Calibri" w:eastAsia="Times New Roman" w:hAnsi="Calibri" w:cs="Calibri"/>
            <w:color w:val="222222"/>
            <w:sz w:val="24"/>
            <w:szCs w:val="24"/>
          </w:rPr>
          <w:t xml:space="preserve">generated from </w:t>
        </w:r>
        <m:oMath>
          <m:sSub>
            <m:sSubPr>
              <m:ctrlPr>
                <w:rPr>
                  <w:rFonts w:ascii="Cambria Math" w:eastAsia="Times New Roman" w:hAnsi="Cambria Math" w:cs="Calibri"/>
                  <w:i/>
                  <w:color w:val="222222"/>
                </w:rPr>
              </m:ctrlPr>
            </m:sSubPr>
            <m:e>
              <m:r>
                <m:rPr>
                  <m:scr m:val="script"/>
                </m:rPr>
                <w:rPr>
                  <w:rFonts w:ascii="Cambria Math" w:eastAsia="Times New Roman" w:hAnsi="Cambria Math" w:cs="Calibri"/>
                  <w:color w:val="222222"/>
                </w:rPr>
                <m:t>N</m:t>
              </m:r>
            </m:e>
            <m:sub>
              <m:r>
                <w:rPr>
                  <w:rFonts w:ascii="Cambria Math" w:eastAsia="Times New Roman" w:hAnsi="Cambria Math" w:cs="Calibri"/>
                  <w:color w:val="222222"/>
                </w:rPr>
                <m:t>(μ=</m:t>
              </m:r>
              <w:proofErr w:type="gramStart"/>
              <m:r>
                <w:rPr>
                  <w:rFonts w:ascii="Cambria Math" w:eastAsia="Times New Roman" w:hAnsi="Cambria Math" w:cs="Calibri"/>
                  <w:color w:val="222222"/>
                </w:rPr>
                <m:t>0,  σ</m:t>
              </m:r>
              <w:proofErr w:type="gramEnd"/>
              <m:r>
                <w:rPr>
                  <w:rFonts w:ascii="Cambria Math" w:eastAsia="Times New Roman" w:hAnsi="Cambria Math" w:cs="Calibri"/>
                  <w:color w:val="222222"/>
                </w:rPr>
                <m:t>=1)</m:t>
              </m:r>
            </m:sub>
          </m:sSub>
        </m:oMath>
        <w:r w:rsidR="00D20335">
          <w:rPr>
            <w:rFonts w:ascii="Calibri" w:eastAsia="Times New Roman" w:hAnsi="Calibri" w:cs="Calibri"/>
            <w:color w:val="222222"/>
          </w:rPr>
          <w:t xml:space="preserve"> and </w:t>
        </w:r>
      </w:ins>
      <w:ins w:id="406" w:author="Danilo Bzdok" w:date="2018-05-10T11:38:00Z">
        <w:r>
          <w:rPr>
            <w:rFonts w:ascii="Calibri" w:eastAsia="Times New Roman" w:hAnsi="Calibri" w:cs="Calibri"/>
            <w:color w:val="222222"/>
            <w:sz w:val="24"/>
            <w:szCs w:val="24"/>
          </w:rPr>
          <w:t>multiplied by</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0.</w:t>
        </w:r>
        <w:r w:rsidRPr="00617311">
          <w:rPr>
            <w:rFonts w:ascii="Calibri" w:eastAsia="Times New Roman" w:hAnsi="Calibri" w:cs="Calibri"/>
            <w:color w:val="222222"/>
            <w:sz w:val="24"/>
            <w:szCs w:val="24"/>
          </w:rPr>
          <w:t xml:space="preserve">5, 1, 2, </w:t>
        </w:r>
        <w:r>
          <w:rPr>
            <w:rFonts w:ascii="Calibri" w:eastAsia="Times New Roman" w:hAnsi="Calibri" w:cs="Calibri"/>
            <w:color w:val="222222"/>
            <w:sz w:val="24"/>
            <w:szCs w:val="24"/>
          </w:rPr>
          <w:t>5</w:t>
        </w:r>
        <w:r w:rsidRPr="00617311">
          <w:rPr>
            <w:rFonts w:ascii="Calibri" w:eastAsia="Times New Roman" w:hAnsi="Calibri" w:cs="Calibri"/>
            <w:color w:val="222222"/>
            <w:sz w:val="24"/>
            <w:szCs w:val="24"/>
          </w:rPr>
          <w:t>, 10</w:t>
        </w:r>
        <w:r>
          <w:rPr>
            <w:rFonts w:ascii="Calibri" w:eastAsia="Times New Roman" w:hAnsi="Calibri" w:cs="Calibri"/>
            <w:color w:val="222222"/>
            <w:sz w:val="24"/>
            <w:szCs w:val="24"/>
          </w:rPr>
          <w:t xml:space="preserve">, or </w:t>
        </w:r>
        <w:r w:rsidRPr="00617311">
          <w:rPr>
            <w:rFonts w:ascii="Calibri" w:eastAsia="Times New Roman" w:hAnsi="Calibri" w:cs="Calibri"/>
            <w:color w:val="222222"/>
            <w:sz w:val="24"/>
            <w:szCs w:val="24"/>
          </w:rPr>
          <w:t>0</w:t>
        </w:r>
        <w:r>
          <w:rPr>
            <w:rFonts w:ascii="Calibri" w:eastAsia="Times New Roman" w:hAnsi="Calibri" w:cs="Calibri"/>
            <w:color w:val="222222"/>
            <w:sz w:val="24"/>
            <w:szCs w:val="24"/>
          </w:rPr>
          <w:t xml:space="preserve"> (i.e., generating data without any noise)</w:t>
        </w:r>
        <w:r w:rsidRPr="00617311">
          <w:rPr>
            <w:rFonts w:ascii="Calibri" w:eastAsia="Times New Roman" w:hAnsi="Calibri" w:cs="Calibri"/>
            <w:color w:val="222222"/>
            <w:sz w:val="24"/>
            <w:szCs w:val="24"/>
          </w:rPr>
          <w:t>.</w:t>
        </w:r>
      </w:ins>
    </w:p>
    <w:p w14:paraId="2C41CC25" w14:textId="77777777" w:rsidR="008B59E6" w:rsidRPr="00617311" w:rsidRDefault="008B59E6" w:rsidP="008B59E6">
      <w:pPr>
        <w:pStyle w:val="Listenabsatz"/>
        <w:numPr>
          <w:ilvl w:val="0"/>
          <w:numId w:val="45"/>
        </w:numPr>
        <w:shd w:val="clear" w:color="auto" w:fill="FFFFFF"/>
        <w:spacing w:line="240" w:lineRule="auto"/>
        <w:ind w:left="709" w:hanging="427"/>
        <w:jc w:val="both"/>
        <w:rPr>
          <w:ins w:id="407" w:author="Danilo Bzdok" w:date="2018-05-10T11:36:00Z"/>
          <w:rFonts w:ascii="Calibri" w:eastAsia="Times New Roman" w:hAnsi="Calibri" w:cs="Calibri"/>
          <w:color w:val="222222"/>
          <w:sz w:val="24"/>
          <w:szCs w:val="24"/>
        </w:rPr>
      </w:pPr>
      <w:ins w:id="408" w:author="Danilo Bzdok" w:date="2018-05-10T11:36:00Z">
        <w:r w:rsidRPr="00617311">
          <w:rPr>
            <w:rFonts w:ascii="Calibri" w:eastAsia="Times New Roman" w:hAnsi="Calibri" w:cs="Calibri"/>
            <w:color w:val="222222"/>
            <w:sz w:val="24"/>
            <w:szCs w:val="24"/>
            <w:u w:val="single"/>
          </w:rPr>
          <w:t>Model violations</w:t>
        </w:r>
        <w:r w:rsidRPr="00617311">
          <w:rPr>
            <w:rFonts w:ascii="Calibri" w:eastAsia="Times New Roman" w:hAnsi="Calibri" w:cs="Calibri"/>
            <w:b/>
            <w:color w:val="222222"/>
            <w:sz w:val="24"/>
            <w:szCs w:val="24"/>
            <w:u w:val="single"/>
          </w:rPr>
          <w:t>:</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Pr>
            <w:rFonts w:ascii="Calibri" w:eastAsia="Times New Roman" w:hAnsi="Calibri" w:cs="Calibri"/>
            <w:color w:val="222222"/>
            <w:sz w:val="24"/>
            <w:szCs w:val="24"/>
          </w:rPr>
          <w:t>examine more closely</w:t>
        </w:r>
        <w:r w:rsidRPr="00617311">
          <w:rPr>
            <w:rFonts w:ascii="Calibri" w:eastAsia="Times New Roman" w:hAnsi="Calibri" w:cs="Calibri"/>
            <w:color w:val="222222"/>
            <w:sz w:val="24"/>
            <w:szCs w:val="24"/>
          </w:rPr>
          <w:t xml:space="preserve"> how inference and prediction </w:t>
        </w:r>
        <w:r>
          <w:rPr>
            <w:rFonts w:ascii="Calibri" w:eastAsia="Times New Roman" w:hAnsi="Calibri" w:cs="Calibri"/>
            <w:color w:val="222222"/>
            <w:sz w:val="24"/>
            <w:szCs w:val="24"/>
          </w:rPr>
          <w:t>behave</w:t>
        </w:r>
        <w:r w:rsidRPr="00617311">
          <w:rPr>
            <w:rFonts w:ascii="Calibri" w:eastAsia="Times New Roman" w:hAnsi="Calibri" w:cs="Calibri"/>
            <w:color w:val="222222"/>
            <w:sz w:val="24"/>
            <w:szCs w:val="24"/>
          </w:rPr>
          <w:t xml:space="preserve"> when the </w:t>
        </w:r>
        <w:r>
          <w:rPr>
            <w:rFonts w:ascii="Calibri" w:eastAsia="Times New Roman" w:hAnsi="Calibri" w:cs="Calibri"/>
            <w:color w:val="222222"/>
            <w:sz w:val="24"/>
            <w:szCs w:val="24"/>
          </w:rPr>
          <w:t xml:space="preserve">linear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is known not to capture how the data came about</w:t>
        </w:r>
        <w:r w:rsidRPr="00617311">
          <w:rPr>
            <w:rFonts w:ascii="Calibri" w:eastAsia="Times New Roman" w:hAnsi="Calibri" w:cs="Calibri"/>
            <w:color w:val="222222"/>
            <w:sz w:val="24"/>
            <w:szCs w:val="24"/>
          </w:rPr>
          <w:t xml:space="preserve">, we introduced pathological </w:t>
        </w:r>
        <w:r>
          <w:rPr>
            <w:rFonts w:ascii="Calibri" w:eastAsia="Times New Roman" w:hAnsi="Calibri" w:cs="Calibri"/>
            <w:color w:val="222222"/>
            <w:sz w:val="24"/>
            <w:szCs w:val="24"/>
          </w:rPr>
          <w:t>alterations</w:t>
        </w:r>
        <w:r w:rsidRPr="00617311">
          <w:rPr>
            <w:rFonts w:ascii="Calibri" w:eastAsia="Times New Roman" w:hAnsi="Calibri" w:cs="Calibri"/>
            <w:color w:val="222222"/>
            <w:sz w:val="24"/>
            <w:szCs w:val="24"/>
          </w:rPr>
          <w:t xml:space="preserve"> on 50</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of the relevant variables </w:t>
        </w:r>
        <w:r>
          <w:rPr>
            <w:rFonts w:ascii="Calibri" w:eastAsia="Times New Roman" w:hAnsi="Calibri" w:cs="Calibri"/>
            <w:color w:val="222222"/>
            <w:sz w:val="24"/>
            <w:szCs w:val="24"/>
          </w:rPr>
          <w:t>in</w:t>
        </w:r>
        <w:r w:rsidRPr="00617311">
          <w:rPr>
            <w:rFonts w:ascii="Calibri" w:eastAsia="Times New Roman" w:hAnsi="Calibri" w:cs="Calibri"/>
            <w:color w:val="222222"/>
            <w:sz w:val="24"/>
            <w:szCs w:val="24"/>
          </w:rPr>
          <w:t xml:space="preserve"> </w:t>
        </w:r>
        <w:r w:rsidRPr="00617311">
          <w:rPr>
            <w:rFonts w:ascii="Calibri" w:eastAsia="Times New Roman" w:hAnsi="Calibri" w:cs="Calibri"/>
            <w:i/>
            <w:color w:val="222222"/>
            <w:sz w:val="24"/>
            <w:szCs w:val="24"/>
          </w:rPr>
          <w:t>X</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 In addition to datasets with exclusively linear effects, deviations between the generating and fitting model were introduced</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by one of several data transformations:</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taking </w:t>
        </w:r>
        <w:r w:rsidRPr="00617311">
          <w:rPr>
            <w:rFonts w:ascii="Calibri" w:eastAsia="Times New Roman" w:hAnsi="Calibri" w:cs="Calibri"/>
            <w:color w:val="222222"/>
            <w:sz w:val="24"/>
            <w:szCs w:val="24"/>
          </w:rPr>
          <w:t>the absolute value, the natural logarithm, the exponential, the square root, the multiplicative inverse</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as well as polynomials of degree 2-5.</w:t>
        </w:r>
      </w:ins>
    </w:p>
    <w:p w14:paraId="7B3D381D" w14:textId="03E967DA" w:rsidR="004F03BF" w:rsidRPr="00617311" w:rsidRDefault="004F03BF" w:rsidP="008B59E6">
      <w:pPr>
        <w:pStyle w:val="Listenabsatz"/>
        <w:shd w:val="clear" w:color="auto" w:fill="FFFFFF"/>
        <w:spacing w:line="240" w:lineRule="auto"/>
        <w:ind w:left="709"/>
        <w:jc w:val="both"/>
        <w:rPr>
          <w:rFonts w:ascii="Calibri" w:eastAsia="Times New Roman" w:hAnsi="Calibri" w:cs="Calibri"/>
          <w:color w:val="222222"/>
          <w:sz w:val="24"/>
          <w:szCs w:val="24"/>
        </w:rPr>
        <w:pPrChange w:id="409" w:author="Danilo Bzdok" w:date="2018-05-10T11:36:00Z">
          <w:pPr>
            <w:pStyle w:val="Listenabsatz"/>
            <w:numPr>
              <w:numId w:val="45"/>
            </w:numPr>
            <w:shd w:val="clear" w:color="auto" w:fill="FFFFFF"/>
            <w:spacing w:line="240" w:lineRule="auto"/>
            <w:ind w:left="709" w:hanging="427"/>
            <w:jc w:val="both"/>
          </w:pPr>
        </w:pPrChange>
      </w:pPr>
      <w:del w:id="410" w:author="Danilo Bzdok" w:date="2018-05-07T18:19:00Z">
        <w:r w:rsidRPr="00617311" w:rsidDel="00D17FBF">
          <w:rPr>
            <w:rFonts w:ascii="Calibri" w:eastAsia="Times New Roman" w:hAnsi="Calibri" w:cs="Calibri"/>
            <w:color w:val="222222"/>
            <w:sz w:val="24"/>
            <w:szCs w:val="24"/>
          </w:rPr>
          <w:delText>.</w:delText>
        </w:r>
      </w:del>
    </w:p>
    <w:p w14:paraId="7382ECF6" w14:textId="5F147477" w:rsidR="003C74B6" w:rsidRDefault="000D5D00" w:rsidP="00617311">
      <w:pPr>
        <w:shd w:val="clear" w:color="auto" w:fill="FFFFFF"/>
        <w:ind w:firstLine="282"/>
        <w:jc w:val="both"/>
        <w:rPr>
          <w:rFonts w:ascii="Calibri" w:eastAsia="Times New Roman" w:hAnsi="Calibri" w:cs="Arial"/>
          <w:color w:val="222222"/>
          <w:lang w:val="en-US"/>
        </w:rPr>
      </w:pPr>
      <w:r>
        <w:rPr>
          <w:rFonts w:ascii="Calibri" w:eastAsia="Times New Roman" w:hAnsi="Calibri" w:cs="Calibri"/>
          <w:color w:val="222222"/>
          <w:lang w:val="en-US"/>
        </w:rPr>
        <w:t>The c</w:t>
      </w:r>
      <w:r w:rsidR="00530713">
        <w:rPr>
          <w:rFonts w:ascii="Calibri" w:eastAsia="Times New Roman" w:hAnsi="Calibri" w:cs="Calibri"/>
          <w:color w:val="222222"/>
          <w:lang w:val="en-US"/>
        </w:rPr>
        <w:t>ollection of</w:t>
      </w:r>
      <w:r w:rsidR="00530713" w:rsidRPr="00904D8D">
        <w:rPr>
          <w:rFonts w:ascii="Calibri" w:eastAsia="Times New Roman" w:hAnsi="Calibri" w:cs="Calibri"/>
          <w:color w:val="222222"/>
          <w:lang w:val="en-US"/>
        </w:rPr>
        <w:t xml:space="preserve"> </w:t>
      </w:r>
      <w:r w:rsidR="00530713">
        <w:rPr>
          <w:rFonts w:ascii="Calibri" w:eastAsia="Times New Roman" w:hAnsi="Calibri" w:cs="Calibri"/>
          <w:color w:val="222222"/>
          <w:lang w:val="en-US"/>
        </w:rPr>
        <w:t xml:space="preserve">simulated datasets amounted to </w:t>
      </w:r>
      <w:r w:rsidR="004F03BF" w:rsidRPr="00904D8D">
        <w:rPr>
          <w:rFonts w:ascii="Calibri" w:eastAsia="Times New Roman" w:hAnsi="Calibri" w:cs="Calibri"/>
          <w:color w:val="222222"/>
          <w:lang w:val="en-US"/>
        </w:rPr>
        <w:t xml:space="preserve">113,400 </w:t>
      </w:r>
      <w:r w:rsidR="00247D8A">
        <w:rPr>
          <w:rFonts w:ascii="Calibri" w:eastAsia="Times New Roman" w:hAnsi="Calibri" w:cs="Calibri"/>
          <w:color w:val="222222"/>
          <w:lang w:val="en-US"/>
        </w:rPr>
        <w:t xml:space="preserve">different </w:t>
      </w:r>
      <w:r w:rsidR="00530713">
        <w:rPr>
          <w:rFonts w:ascii="Calibri" w:eastAsia="Times New Roman" w:hAnsi="Calibri" w:cs="Calibri"/>
          <w:color w:val="222222"/>
          <w:lang w:val="en-US"/>
        </w:rPr>
        <w:t>data-analysis settings</w:t>
      </w:r>
      <w:r w:rsidR="004F03BF" w:rsidRPr="00904D8D">
        <w:rPr>
          <w:rFonts w:ascii="Calibri" w:eastAsia="Times New Roman" w:hAnsi="Calibri" w:cs="Calibri"/>
          <w:color w:val="222222"/>
          <w:lang w:val="en-US"/>
        </w:rPr>
        <w:t xml:space="preserve">. For each of them, we </w:t>
      </w:r>
      <w:r w:rsidR="007B2E00">
        <w:rPr>
          <w:rFonts w:ascii="Calibri" w:eastAsia="Times New Roman" w:hAnsi="Calibri" w:cs="Calibri"/>
          <w:color w:val="222222"/>
          <w:lang w:val="en-US"/>
        </w:rPr>
        <w:t>focused on</w:t>
      </w:r>
      <w:r w:rsidR="007B2E00" w:rsidRPr="00904D8D">
        <w:rPr>
          <w:rFonts w:ascii="Calibri" w:eastAsia="Times New Roman" w:hAnsi="Calibri" w:cs="Calibri"/>
          <w:color w:val="222222"/>
          <w:lang w:val="en-US"/>
        </w:rPr>
        <w:t xml:space="preserve"> </w:t>
      </w:r>
      <w:r w:rsidR="00530713" w:rsidRPr="00904D8D">
        <w:rPr>
          <w:rFonts w:ascii="Calibri" w:eastAsia="Times New Roman" w:hAnsi="Calibri" w:cs="Calibri"/>
          <w:color w:val="222222"/>
          <w:lang w:val="en-US"/>
        </w:rPr>
        <w:t xml:space="preserve">the </w:t>
      </w:r>
      <w:r w:rsidR="00530713">
        <w:rPr>
          <w:rFonts w:ascii="Calibri" w:eastAsia="Times New Roman" w:hAnsi="Calibri" w:cs="Calibri"/>
          <w:color w:val="222222"/>
          <w:lang w:val="en-US"/>
        </w:rPr>
        <w:t>best (</w:t>
      </w:r>
      <w:r w:rsidR="00530713" w:rsidRPr="00904D8D">
        <w:rPr>
          <w:rFonts w:ascii="Calibri" w:eastAsia="Times New Roman" w:hAnsi="Calibri" w:cs="Calibri"/>
          <w:color w:val="222222"/>
          <w:lang w:val="en-US"/>
        </w:rPr>
        <w:t>smallest</w:t>
      </w:r>
      <w:r w:rsidR="00530713">
        <w:rPr>
          <w:rFonts w:ascii="Calibri" w:eastAsia="Times New Roman" w:hAnsi="Calibri" w:cs="Calibri"/>
          <w:color w:val="222222"/>
          <w:lang w:val="en-US"/>
        </w:rPr>
        <w:t>)</w:t>
      </w:r>
      <w:r w:rsidR="00530713" w:rsidRPr="00904D8D">
        <w:rPr>
          <w:rFonts w:ascii="Calibri" w:eastAsia="Times New Roman" w:hAnsi="Calibri" w:cs="Calibri"/>
          <w:color w:val="222222"/>
          <w:lang w:val="en-US"/>
        </w:rPr>
        <w:t xml:space="preserve"> p-value </w:t>
      </w:r>
      <w:del w:id="411" w:author="Danilo Bzdok" w:date="2018-05-10T11:44:00Z">
        <w:r w:rsidR="00530713" w:rsidDel="00D20335">
          <w:rPr>
            <w:rFonts w:ascii="Calibri" w:eastAsia="Times New Roman" w:hAnsi="Calibri" w:cs="Calibri"/>
            <w:color w:val="222222"/>
            <w:lang w:val="en-US"/>
          </w:rPr>
          <w:delText xml:space="preserve">from the </w:delText>
        </w:r>
        <w:r w:rsidR="00530713" w:rsidRPr="00904D8D" w:rsidDel="00D20335">
          <w:rPr>
            <w:rFonts w:ascii="Calibri" w:eastAsia="Times New Roman" w:hAnsi="Calibri" w:cs="Calibri"/>
            <w:color w:val="222222"/>
            <w:lang w:val="en-US"/>
          </w:rPr>
          <w:delText>coefficient</w:delText>
        </w:r>
      </w:del>
      <w:ins w:id="412" w:author="Danilo Bzdok" w:date="2018-05-10T11:44:00Z">
        <w:r w:rsidR="00D20335">
          <w:rPr>
            <w:rFonts w:ascii="Calibri" w:eastAsia="Times New Roman" w:hAnsi="Calibri" w:cs="Calibri"/>
            <w:color w:val="222222"/>
            <w:lang w:val="en-US"/>
          </w:rPr>
          <w:t>among all model coefficient</w:t>
        </w:r>
      </w:ins>
      <w:ins w:id="413" w:author="Danilo Bzdok" w:date="2018-05-10T11:45:00Z">
        <w:r w:rsidR="00D20335">
          <w:rPr>
            <w:rFonts w:ascii="Calibri" w:eastAsia="Times New Roman" w:hAnsi="Calibri" w:cs="Calibri"/>
            <w:color w:val="222222"/>
            <w:lang w:val="en-US"/>
          </w:rPr>
          <w:t>s</w:t>
        </w:r>
      </w:ins>
      <w:r w:rsidR="00530713" w:rsidRPr="00904D8D">
        <w:rPr>
          <w:rFonts w:ascii="Calibri" w:eastAsia="Times New Roman" w:hAnsi="Calibri" w:cs="Calibri"/>
          <w:color w:val="222222"/>
          <w:lang w:val="en-US"/>
        </w:rPr>
        <w:t xml:space="preserve"> </w:t>
      </w:r>
      <w:r w:rsidR="00530713">
        <w:rPr>
          <w:rFonts w:ascii="Calibri" w:eastAsia="Times New Roman" w:hAnsi="Calibri" w:cs="Calibri"/>
          <w:color w:val="222222"/>
          <w:lang w:val="en-US"/>
        </w:rPr>
        <w:t xml:space="preserve">and </w:t>
      </w:r>
      <w:r w:rsidR="004F03BF" w:rsidRPr="00904D8D">
        <w:rPr>
          <w:rFonts w:ascii="Calibri" w:eastAsia="Times New Roman" w:hAnsi="Calibri" w:cs="Calibri"/>
          <w:color w:val="222222"/>
          <w:lang w:val="en-US"/>
        </w:rPr>
        <w:t xml:space="preserve">the highest </w:t>
      </w:r>
      <w:del w:id="414" w:author="Danilo Bzdok" w:date="2018-05-08T18:12:00Z">
        <w:r w:rsidR="004F03BF" w:rsidRPr="00904D8D" w:rsidDel="00AC2DE2">
          <w:rPr>
            <w:rFonts w:ascii="Calibri" w:eastAsia="Times New Roman" w:hAnsi="Calibri" w:cs="Calibri"/>
            <w:color w:val="222222"/>
            <w:lang w:val="en-US"/>
          </w:rPr>
          <w:delText xml:space="preserve">out-of-sample </w:delText>
        </w:r>
      </w:del>
      <w:r w:rsidR="00530713">
        <w:rPr>
          <w:rFonts w:ascii="Calibri" w:eastAsia="Times New Roman" w:hAnsi="Calibri" w:cs="Calibri"/>
          <w:color w:val="222222"/>
          <w:lang w:val="en-US"/>
        </w:rPr>
        <w:t xml:space="preserve">prediction </w:t>
      </w:r>
      <w:r w:rsidR="004F03BF" w:rsidRPr="00904D8D">
        <w:rPr>
          <w:rFonts w:ascii="Calibri" w:eastAsia="Times New Roman" w:hAnsi="Calibri" w:cs="Calibri"/>
          <w:color w:val="222222"/>
          <w:lang w:val="en-US"/>
        </w:rPr>
        <w:t>performance as quantified by the</w:t>
      </w:r>
      <w:ins w:id="415" w:author="Danilo Bzdok" w:date="2018-05-08T18:12:00Z">
        <w:r w:rsidR="00AC2DE2">
          <w:rPr>
            <w:rFonts w:ascii="Calibri" w:eastAsia="Times New Roman" w:hAnsi="Calibri" w:cs="Calibri"/>
            <w:color w:val="222222"/>
            <w:lang w:val="en-US"/>
          </w:rPr>
          <w:t xml:space="preserve"> </w:t>
        </w:r>
        <w:r w:rsidR="00AC2DE2" w:rsidRPr="00904D8D">
          <w:rPr>
            <w:rFonts w:ascii="Calibri" w:eastAsia="Times New Roman" w:hAnsi="Calibri" w:cs="Calibri"/>
            <w:color w:val="222222"/>
            <w:lang w:val="en-US"/>
          </w:rPr>
          <w:t>out-of-sample</w:t>
        </w:r>
      </w:ins>
      <w:r w:rsidR="004F03BF" w:rsidRPr="007D7E5B">
        <w:rPr>
          <w:rFonts w:ascii="Calibri" w:eastAsia="Times New Roman" w:hAnsi="Calibri" w:cs="Calibri"/>
          <w:color w:val="222222"/>
          <w:lang w:val="en-US"/>
        </w:rPr>
        <w:t xml:space="preserve"> </w:t>
      </w:r>
      <m:oMath>
        <m:sSup>
          <m:sSupPr>
            <m:ctrlPr>
              <w:rPr>
                <w:rFonts w:ascii="Cambria Math" w:eastAsia="Times New Roman" w:hAnsi="Cambria Math" w:cs="Calibri"/>
                <w:color w:val="222222"/>
                <w:lang w:val="en-US"/>
              </w:rPr>
            </m:ctrlPr>
          </m:sSupPr>
          <m:e>
            <m:r>
              <m:rPr>
                <m:sty m:val="p"/>
              </m:rPr>
              <w:rPr>
                <w:rFonts w:ascii="Cambria Math" w:eastAsia="Times New Roman" w:hAnsi="Cambria Math" w:cs="Calibri"/>
                <w:color w:val="222222"/>
                <w:lang w:val="en-US"/>
              </w:rPr>
              <m:t>R</m:t>
            </m:r>
          </m:e>
          <m:sup>
            <m:r>
              <m:rPr>
                <m:sty m:val="p"/>
              </m:rPr>
              <w:rPr>
                <w:rFonts w:ascii="Cambria Math" w:eastAsia="Times New Roman" w:hAnsi="Cambria Math" w:cs="Calibri"/>
                <w:color w:val="222222"/>
                <w:lang w:val="en-US"/>
              </w:rPr>
              <m:t>2</m:t>
            </m:r>
          </m:sup>
        </m:sSup>
      </m:oMath>
      <w:r w:rsidR="004F03BF" w:rsidRPr="007D7E5B">
        <w:rPr>
          <w:rFonts w:ascii="Calibri" w:eastAsia="Times New Roman" w:hAnsi="Calibri" w:cs="Calibri"/>
          <w:color w:val="222222"/>
          <w:lang w:val="en-US"/>
        </w:rPr>
        <w:t xml:space="preserve"> </w:t>
      </w:r>
      <w:r w:rsidR="00530713">
        <w:rPr>
          <w:rFonts w:ascii="Calibri" w:eastAsia="Times New Roman" w:hAnsi="Calibri" w:cs="Calibri"/>
          <w:color w:val="222222"/>
          <w:lang w:val="en-US"/>
        </w:rPr>
        <w:t>score</w:t>
      </w:r>
      <w:r w:rsidR="004F03BF" w:rsidRPr="00904D8D">
        <w:rPr>
          <w:rFonts w:ascii="Calibri" w:eastAsia="Times New Roman" w:hAnsi="Calibri" w:cs="Calibri"/>
          <w:color w:val="222222"/>
          <w:lang w:val="en-US"/>
        </w:rPr>
        <w:t>.</w:t>
      </w:r>
      <w:r w:rsidR="00391AFB" w:rsidRPr="005E72BE">
        <w:rPr>
          <w:rFonts w:ascii="Calibri" w:eastAsia="Times New Roman" w:hAnsi="Calibri" w:cs="Calibri"/>
          <w:color w:val="222222"/>
          <w:lang w:val="en-US"/>
        </w:rPr>
        <w:t xml:space="preserve"> </w:t>
      </w:r>
      <w:r w:rsidR="00530713">
        <w:rPr>
          <w:rFonts w:ascii="Calibri" w:eastAsia="Times New Roman" w:hAnsi="Calibri" w:cs="Calibri"/>
          <w:color w:val="263238"/>
          <w:lang w:val="en-US"/>
        </w:rPr>
        <w:t>All</w:t>
      </w:r>
      <w:r w:rsidR="004F03BF" w:rsidRPr="00530713">
        <w:rPr>
          <w:rFonts w:ascii="Calibri" w:eastAsia="Times New Roman" w:hAnsi="Calibri" w:cs="Calibri"/>
          <w:color w:val="263238"/>
          <w:lang w:val="en-US"/>
        </w:rPr>
        <w:t xml:space="preserve"> simulations were </w:t>
      </w:r>
      <w:r w:rsidR="00247D8A">
        <w:rPr>
          <w:rFonts w:ascii="Calibri" w:eastAsia="Times New Roman" w:hAnsi="Calibri" w:cs="Calibri"/>
          <w:color w:val="263238"/>
          <w:lang w:val="en-US"/>
        </w:rPr>
        <w:t>carried out</w:t>
      </w:r>
      <w:r w:rsidR="00247D8A" w:rsidRPr="00530713">
        <w:rPr>
          <w:rFonts w:ascii="Calibri" w:eastAsia="Times New Roman" w:hAnsi="Calibri" w:cs="Calibri"/>
          <w:color w:val="263238"/>
          <w:lang w:val="en-US"/>
        </w:rPr>
        <w:t xml:space="preserve"> </w:t>
      </w:r>
      <w:r w:rsidR="00247D8A">
        <w:rPr>
          <w:rFonts w:ascii="Calibri" w:eastAsia="Times New Roman" w:hAnsi="Calibri" w:cs="Calibri"/>
          <w:color w:val="263238"/>
          <w:lang w:val="en-US"/>
        </w:rPr>
        <w:t>on</w:t>
      </w:r>
      <w:r w:rsidR="004F03BF" w:rsidRPr="00530713">
        <w:rPr>
          <w:rFonts w:ascii="Calibri" w:eastAsia="Times New Roman" w:hAnsi="Calibri" w:cs="Calibri"/>
          <w:color w:val="263238"/>
          <w:lang w:val="en-US"/>
        </w:rPr>
        <w:t xml:space="preserve"> a parallel computing server with 48 Intel Xeon CPUs (1,200 - 2,900 GHz) and 62 GB </w:t>
      </w:r>
      <w:r w:rsidR="009E4641" w:rsidRPr="00530713">
        <w:rPr>
          <w:rFonts w:ascii="Calibri" w:eastAsia="Times New Roman" w:hAnsi="Calibri" w:cs="Calibri"/>
          <w:color w:val="263238"/>
          <w:lang w:val="en-US"/>
        </w:rPr>
        <w:t xml:space="preserve">of </w:t>
      </w:r>
      <w:r w:rsidR="004F03BF" w:rsidRPr="00530713">
        <w:rPr>
          <w:rFonts w:ascii="Calibri" w:eastAsia="Times New Roman" w:hAnsi="Calibri" w:cs="Calibri"/>
          <w:color w:val="263238"/>
          <w:lang w:val="en-US"/>
        </w:rPr>
        <w:t xml:space="preserve">working memory. </w:t>
      </w:r>
      <w:r w:rsidR="00247D8A">
        <w:rPr>
          <w:rFonts w:ascii="Calibri" w:eastAsia="Times New Roman" w:hAnsi="Calibri" w:cs="Calibri"/>
          <w:color w:val="263238"/>
          <w:lang w:val="en-US"/>
        </w:rPr>
        <w:t>The simulations</w:t>
      </w:r>
      <w:r w:rsidR="004A4C6D" w:rsidRPr="00530713">
        <w:rPr>
          <w:rFonts w:ascii="Calibri" w:eastAsia="Times New Roman" w:hAnsi="Calibri" w:cs="Calibri"/>
          <w:color w:val="263238"/>
          <w:lang w:val="en-US"/>
        </w:rPr>
        <w:t xml:space="preserve"> required almost </w:t>
      </w:r>
      <w:r w:rsidR="00391AFB" w:rsidRPr="00530713">
        <w:rPr>
          <w:rFonts w:ascii="Calibri" w:eastAsia="Times New Roman" w:hAnsi="Calibri" w:cs="Calibri"/>
          <w:color w:val="263238"/>
          <w:lang w:val="en-US"/>
        </w:rPr>
        <w:t>4</w:t>
      </w:r>
      <w:r w:rsidR="004A4C6D" w:rsidRPr="00530713">
        <w:rPr>
          <w:rFonts w:ascii="Calibri" w:eastAsia="Times New Roman" w:hAnsi="Calibri" w:cs="Calibri"/>
          <w:color w:val="263238"/>
          <w:lang w:val="en-US"/>
        </w:rPr>
        <w:t xml:space="preserve"> weeks of computation time and </w:t>
      </w:r>
      <w:r w:rsidR="009E4641" w:rsidRPr="00530713">
        <w:rPr>
          <w:rFonts w:ascii="Calibri" w:eastAsia="Times New Roman" w:hAnsi="Calibri" w:cs="Calibri"/>
          <w:color w:val="263238"/>
          <w:lang w:val="en-US"/>
        </w:rPr>
        <w:t xml:space="preserve">produced </w:t>
      </w:r>
      <w:r w:rsidR="004F03BF" w:rsidRPr="00530713">
        <w:rPr>
          <w:rFonts w:ascii="Calibri" w:eastAsia="Times New Roman" w:hAnsi="Calibri" w:cs="Calibri"/>
          <w:color w:val="263238"/>
          <w:lang w:val="en-US"/>
        </w:rPr>
        <w:t>2</w:t>
      </w:r>
      <w:r w:rsidR="009E4641" w:rsidRPr="00530713">
        <w:rPr>
          <w:rFonts w:ascii="Calibri" w:eastAsia="Times New Roman" w:hAnsi="Calibri" w:cs="Calibri"/>
          <w:color w:val="263238"/>
          <w:lang w:val="en-US"/>
        </w:rPr>
        <w:t xml:space="preserve"> </w:t>
      </w:r>
      <w:r w:rsidR="004F03BF" w:rsidRPr="00530713">
        <w:rPr>
          <w:rFonts w:ascii="Calibri" w:eastAsia="Times New Roman" w:hAnsi="Calibri" w:cs="Calibri"/>
          <w:color w:val="263238"/>
          <w:lang w:val="en-US"/>
        </w:rPr>
        <w:t xml:space="preserve">GB of </w:t>
      </w:r>
      <w:r w:rsidR="009E4641" w:rsidRPr="00530713">
        <w:rPr>
          <w:rFonts w:ascii="Calibri" w:eastAsia="Times New Roman" w:hAnsi="Calibri" w:cs="Calibri"/>
          <w:color w:val="263238"/>
          <w:lang w:val="en-US"/>
        </w:rPr>
        <w:t>modeling results</w:t>
      </w:r>
      <w:r w:rsidR="004F03BF" w:rsidRPr="00530713">
        <w:rPr>
          <w:rFonts w:ascii="Calibri" w:eastAsia="Times New Roman" w:hAnsi="Calibri" w:cs="Calibri"/>
          <w:color w:val="263238"/>
          <w:lang w:val="en-US"/>
        </w:rPr>
        <w:t>.</w:t>
      </w:r>
    </w:p>
    <w:p w14:paraId="3CC305FA" w14:textId="409D50CA" w:rsidR="000D5D00" w:rsidRPr="00617311" w:rsidRDefault="000D5D00" w:rsidP="00EB525A">
      <w:pPr>
        <w:shd w:val="clear" w:color="auto" w:fill="FFFFFF"/>
        <w:rPr>
          <w:rFonts w:ascii="Calibri" w:hAnsi="Calibri" w:cs="Arial"/>
          <w:color w:val="66CCFF"/>
          <w:lang w:val="en-US" w:eastAsia="en-US"/>
        </w:rPr>
      </w:pPr>
    </w:p>
    <w:p w14:paraId="289896B4" w14:textId="77777777" w:rsidR="00013491" w:rsidRPr="00617311" w:rsidRDefault="00013491" w:rsidP="00013491">
      <w:pPr>
        <w:contextualSpacing/>
        <w:jc w:val="both"/>
        <w:rPr>
          <w:rFonts w:ascii="Calibri" w:hAnsi="Calibri"/>
          <w:b/>
          <w:color w:val="000000" w:themeColor="text1"/>
          <w:lang w:val="en-US"/>
        </w:rPr>
      </w:pPr>
      <w:r w:rsidRPr="00617311">
        <w:rPr>
          <w:rFonts w:ascii="Calibri" w:hAnsi="Calibri" w:cs="Helvetica"/>
          <w:b/>
          <w:color w:val="000000" w:themeColor="text1"/>
          <w:lang w:val="en-US"/>
        </w:rPr>
        <w:t>Scientific computing implementation</w:t>
      </w:r>
    </w:p>
    <w:p w14:paraId="00DA40E6" w14:textId="059D9B38" w:rsidR="00013491" w:rsidRPr="00A505FA" w:rsidRDefault="00013491" w:rsidP="000134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color w:val="000000" w:themeColor="text1"/>
          <w:lang w:val="en-US"/>
        </w:rPr>
      </w:pPr>
      <w:r w:rsidRPr="00A505FA">
        <w:rPr>
          <w:rFonts w:ascii="Calibri" w:hAnsi="Calibri"/>
          <w:b/>
          <w:color w:val="000000" w:themeColor="text1"/>
          <w:lang w:val="en-US"/>
        </w:rPr>
        <w:tab/>
      </w:r>
      <w:r w:rsidRPr="00A505FA">
        <w:rPr>
          <w:rFonts w:ascii="Calibri" w:hAnsi="Calibri" w:cs="Helvetica"/>
          <w:color w:val="000000" w:themeColor="text1"/>
          <w:lang w:val="en-US"/>
        </w:rPr>
        <w:t xml:space="preserve">Python was selected as the scientific computing engine. Capitalizing on its open-source ecosystem helps enhance replicability, reusability, and provenance tracking. </w:t>
      </w:r>
      <w:r w:rsidR="007B330E">
        <w:rPr>
          <w:rFonts w:ascii="Calibri" w:hAnsi="Calibri" w:cs="Helvetica"/>
          <w:color w:val="000000" w:themeColor="text1"/>
          <w:lang w:val="en-US"/>
        </w:rPr>
        <w:t xml:space="preserve">The </w:t>
      </w:r>
      <w:proofErr w:type="spellStart"/>
      <w:r w:rsidR="007B330E">
        <w:rPr>
          <w:rFonts w:ascii="Calibri" w:hAnsi="Calibri" w:cs="Helvetica"/>
          <w:i/>
          <w:color w:val="000000" w:themeColor="text1"/>
          <w:lang w:val="en-US"/>
        </w:rPr>
        <w:t>statsmodels</w:t>
      </w:r>
      <w:proofErr w:type="spellEnd"/>
      <w:r w:rsidR="007B330E">
        <w:rPr>
          <w:rFonts w:ascii="Calibri" w:hAnsi="Calibri" w:cs="Helvetica"/>
          <w:i/>
          <w:color w:val="000000" w:themeColor="text1"/>
          <w:lang w:val="en-US"/>
        </w:rPr>
        <w:t xml:space="preserve"> </w:t>
      </w:r>
      <w:r w:rsidR="007B330E">
        <w:rPr>
          <w:rFonts w:ascii="Calibri" w:hAnsi="Calibri" w:cs="Helvetica"/>
          <w:color w:val="000000" w:themeColor="text1"/>
          <w:lang w:val="en-US"/>
        </w:rPr>
        <w:t xml:space="preserve">package was used to estimate ordinary least squares regression and </w:t>
      </w:r>
      <w:del w:id="416" w:author="Danilo Bzdok" w:date="2018-05-08T18:14:00Z">
        <w:r w:rsidR="003B7731" w:rsidDel="00AB36FE">
          <w:rPr>
            <w:rFonts w:ascii="Calibri" w:hAnsi="Calibri" w:cs="Helvetica"/>
            <w:color w:val="000000" w:themeColor="text1"/>
            <w:lang w:val="en-US"/>
          </w:rPr>
          <w:delText>obtain</w:delText>
        </w:r>
        <w:r w:rsidR="007B330E" w:rsidDel="00AB36FE">
          <w:rPr>
            <w:rFonts w:ascii="Calibri" w:hAnsi="Calibri" w:cs="Helvetica"/>
            <w:color w:val="000000" w:themeColor="text1"/>
            <w:lang w:val="en-US"/>
          </w:rPr>
          <w:delText xml:space="preserve"> </w:delText>
        </w:r>
      </w:del>
      <w:ins w:id="417" w:author="Danilo Bzdok" w:date="2018-05-08T18:14:00Z">
        <w:r w:rsidR="00AB36FE">
          <w:rPr>
            <w:rFonts w:ascii="Calibri" w:hAnsi="Calibri" w:cs="Helvetica"/>
            <w:color w:val="000000" w:themeColor="text1"/>
            <w:lang w:val="en-US"/>
          </w:rPr>
          <w:t xml:space="preserve">corresponding </w:t>
        </w:r>
      </w:ins>
      <w:r w:rsidR="007B330E">
        <w:rPr>
          <w:rFonts w:ascii="Calibri" w:hAnsi="Calibri" w:cs="Helvetica"/>
          <w:color w:val="000000" w:themeColor="text1"/>
          <w:lang w:val="en-US"/>
        </w:rPr>
        <w:t xml:space="preserve">p-values (http://statsmodels.github.io). </w:t>
      </w:r>
      <w:r w:rsidRPr="00A505FA">
        <w:rPr>
          <w:rFonts w:ascii="Calibri" w:hAnsi="Calibri" w:cs="Helvetica"/>
          <w:color w:val="000000" w:themeColor="text1"/>
          <w:lang w:val="en-US"/>
        </w:rPr>
        <w:t xml:space="preserve">The </w:t>
      </w:r>
      <w:proofErr w:type="spellStart"/>
      <w:r w:rsidRPr="00A505FA">
        <w:rPr>
          <w:rFonts w:ascii="Calibri" w:hAnsi="Calibri" w:cs="Helvetica"/>
          <w:i/>
          <w:color w:val="000000" w:themeColor="text1"/>
          <w:lang w:val="en-US"/>
        </w:rPr>
        <w:t>scikit</w:t>
      </w:r>
      <w:proofErr w:type="spellEnd"/>
      <w:r w:rsidRPr="00A505FA">
        <w:rPr>
          <w:rFonts w:ascii="Calibri" w:hAnsi="Calibri" w:cs="Helvetica"/>
          <w:i/>
          <w:color w:val="000000" w:themeColor="text1"/>
          <w:lang w:val="en-US"/>
        </w:rPr>
        <w:t>-learn</w:t>
      </w:r>
      <w:r w:rsidRPr="00A505FA">
        <w:rPr>
          <w:rFonts w:ascii="Calibri" w:hAnsi="Calibri" w:cs="Helvetica"/>
          <w:color w:val="000000" w:themeColor="text1"/>
          <w:lang w:val="en-US"/>
        </w:rPr>
        <w:t xml:space="preserve"> package </w:t>
      </w:r>
      <w:r w:rsidRPr="00A505FA">
        <w:rPr>
          <w:rFonts w:ascii="Calibri" w:hAnsi="Calibri" w:cs="Helvetica"/>
          <w:color w:val="000000" w:themeColor="text1"/>
        </w:rPr>
        <w:fldChar w:fldCharType="begin"/>
      </w:r>
      <w:r w:rsidR="007F6DE6" w:rsidRPr="007F6DE6">
        <w:rPr>
          <w:rFonts w:ascii="Calibri" w:hAnsi="Calibri" w:cs="Helvetica"/>
          <w:color w:val="000000" w:themeColor="text1"/>
          <w:lang w:val="en-US"/>
          <w:rPrChange w:id="418" w:author="Danilo Bzdok" w:date="2018-05-10T11:21:00Z">
            <w:rPr>
              <w:rFonts w:ascii="Calibri" w:hAnsi="Calibri" w:cs="Helvetica"/>
              <w:color w:val="000000" w:themeColor="text1"/>
            </w:rPr>
          </w:rPrChange>
        </w:rPr>
        <w:instrText xml:space="preserve"> ADDIN EN.CITE &lt;EndNote&gt;&lt;Cite&gt;&lt;Author&gt;Pedregosa&lt;/Author&gt;&lt;Year&gt;2011&lt;/Year&gt;&lt;RecNum&gt;4211&lt;/RecNum&gt;&lt;DisplayText&gt;(37)&lt;/DisplayText&gt;&lt;record&gt;&lt;rec-number&gt;4211&lt;/rec-number&gt;&lt;foreign-keys&gt;&lt;key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r w:rsidRPr="00A505FA">
        <w:rPr>
          <w:rFonts w:ascii="Calibri" w:hAnsi="Calibri" w:cs="Helvetica"/>
          <w:color w:val="000000" w:themeColor="text1"/>
        </w:rPr>
        <w:fldChar w:fldCharType="separate"/>
      </w:r>
      <w:r w:rsidR="007F6DE6" w:rsidRPr="007F6DE6">
        <w:rPr>
          <w:rFonts w:ascii="Calibri" w:hAnsi="Calibri" w:cs="Helvetica"/>
          <w:noProof/>
          <w:color w:val="000000" w:themeColor="text1"/>
          <w:lang w:val="en-US"/>
        </w:rPr>
        <w:t>(</w:t>
      </w:r>
      <w:hyperlink w:anchor="_ENREF_37" w:tooltip="Pedregosa, 2011 #4211" w:history="1">
        <w:r w:rsidR="007F6DE6" w:rsidRPr="007F6DE6">
          <w:rPr>
            <w:rFonts w:ascii="Calibri" w:hAnsi="Calibri" w:cs="Helvetica"/>
            <w:noProof/>
            <w:color w:val="000000" w:themeColor="text1"/>
            <w:lang w:val="en-US"/>
          </w:rPr>
          <w:t>37</w:t>
        </w:r>
      </w:hyperlink>
      <w:r w:rsidR="007F6DE6" w:rsidRPr="007F6DE6">
        <w:rPr>
          <w:rFonts w:ascii="Calibri" w:hAnsi="Calibri" w:cs="Helvetica"/>
          <w:noProof/>
          <w:color w:val="000000" w:themeColor="text1"/>
          <w:lang w:val="en-US"/>
        </w:rPr>
        <w:t>)</w:t>
      </w:r>
      <w:r w:rsidRPr="00A505FA">
        <w:rPr>
          <w:rFonts w:ascii="Calibri" w:hAnsi="Calibri" w:cs="Helvetica"/>
          <w:color w:val="000000" w:themeColor="text1"/>
        </w:rPr>
        <w:fldChar w:fldCharType="end"/>
      </w:r>
      <w:r w:rsidRPr="00A505FA">
        <w:rPr>
          <w:rFonts w:ascii="Calibri" w:hAnsi="Calibri" w:cs="Helvetica"/>
          <w:color w:val="000000" w:themeColor="text1"/>
          <w:lang w:val="en-US"/>
        </w:rPr>
        <w:t xml:space="preserve"> provided efficien</w:t>
      </w:r>
      <w:r w:rsidR="007B330E">
        <w:rPr>
          <w:rFonts w:ascii="Calibri" w:hAnsi="Calibri" w:cs="Helvetica"/>
          <w:color w:val="000000" w:themeColor="text1"/>
          <w:lang w:val="en-US"/>
        </w:rPr>
        <w:t xml:space="preserve">t, unit-tested implementations </w:t>
      </w:r>
      <w:r w:rsidRPr="00A505FA">
        <w:rPr>
          <w:rFonts w:ascii="Calibri" w:hAnsi="Calibri" w:cs="Helvetica"/>
          <w:color w:val="000000" w:themeColor="text1"/>
          <w:lang w:val="en-US"/>
        </w:rPr>
        <w:t>f</w:t>
      </w:r>
      <w:r w:rsidR="007B330E">
        <w:rPr>
          <w:rFonts w:ascii="Calibri" w:hAnsi="Calibri" w:cs="Helvetica"/>
          <w:color w:val="000000" w:themeColor="text1"/>
          <w:lang w:val="en-US"/>
        </w:rPr>
        <w:t>or handling</w:t>
      </w:r>
      <w:r w:rsidRPr="00A505FA">
        <w:rPr>
          <w:rFonts w:ascii="Calibri" w:hAnsi="Calibri" w:cs="Helvetica"/>
          <w:color w:val="000000" w:themeColor="text1"/>
          <w:lang w:val="en-US"/>
        </w:rPr>
        <w:t xml:space="preserve"> state-of-the-art machine</w:t>
      </w:r>
      <w:ins w:id="419" w:author="Danilo Bzdok" w:date="2018-05-08T18:15:00Z">
        <w:r w:rsidR="00AB36FE">
          <w:rPr>
            <w:rFonts w:ascii="Calibri" w:hAnsi="Calibri" w:cs="Helvetica"/>
            <w:color w:val="000000" w:themeColor="text1"/>
            <w:lang w:val="en-US"/>
          </w:rPr>
          <w:t>-</w:t>
        </w:r>
      </w:ins>
      <w:del w:id="420" w:author="Danilo Bzdok" w:date="2018-05-08T18:15:00Z">
        <w:r w:rsidRPr="00A505FA" w:rsidDel="00AB36FE">
          <w:rPr>
            <w:rFonts w:ascii="Calibri" w:hAnsi="Calibri" w:cs="Helvetica"/>
            <w:color w:val="000000" w:themeColor="text1"/>
            <w:lang w:val="en-US"/>
          </w:rPr>
          <w:delText xml:space="preserve"> </w:delText>
        </w:r>
      </w:del>
      <w:r w:rsidRPr="00A505FA">
        <w:rPr>
          <w:rFonts w:ascii="Calibri" w:hAnsi="Calibri" w:cs="Helvetica"/>
          <w:color w:val="000000" w:themeColor="text1"/>
          <w:lang w:val="en-US"/>
        </w:rPr>
        <w:t>learning algorithms (</w:t>
      </w:r>
      <w:r w:rsidR="00853EFB">
        <w:fldChar w:fldCharType="begin"/>
      </w:r>
      <w:r w:rsidR="00853EFB" w:rsidRPr="00853EFB">
        <w:rPr>
          <w:lang w:val="en-US"/>
          <w:rPrChange w:id="421" w:author="Danilo Bzdok" w:date="2018-05-07T23:12:00Z">
            <w:rPr/>
          </w:rPrChange>
        </w:rPr>
        <w:instrText xml:space="preserve"> HYPERLINK "http://scikit-learn.org/" </w:instrText>
      </w:r>
      <w:r w:rsidR="00853EFB">
        <w:fldChar w:fldCharType="separate"/>
      </w:r>
      <w:r w:rsidRPr="00A505FA">
        <w:rPr>
          <w:rStyle w:val="Link"/>
          <w:rFonts w:ascii="Calibri" w:hAnsi="Calibri" w:cs="Helvetica"/>
          <w:color w:val="000000" w:themeColor="text1"/>
          <w:lang w:val="en-US"/>
        </w:rPr>
        <w:t>http://scikit-learn.org</w:t>
      </w:r>
      <w:r w:rsidR="00853EFB">
        <w:rPr>
          <w:rStyle w:val="Link"/>
          <w:rFonts w:ascii="Calibri" w:hAnsi="Calibri" w:cs="Helvetica"/>
          <w:color w:val="000000" w:themeColor="text1"/>
          <w:lang w:val="en-US"/>
        </w:rPr>
        <w:fldChar w:fldCharType="end"/>
      </w:r>
      <w:r w:rsidRPr="00A505FA">
        <w:rPr>
          <w:rFonts w:ascii="Calibri" w:hAnsi="Calibri" w:cs="Helvetica"/>
          <w:color w:val="000000" w:themeColor="text1"/>
          <w:lang w:val="en-US"/>
        </w:rPr>
        <w:t xml:space="preserve">). All analysis scripts that reproduce the results of the present study are readily accessible </w:t>
      </w:r>
      <w:del w:id="422" w:author="Danilo Bzdok" w:date="2018-05-07T18:21:00Z">
        <w:r w:rsidRPr="00A505FA" w:rsidDel="00D17FBF">
          <w:rPr>
            <w:rFonts w:ascii="Calibri" w:hAnsi="Calibri" w:cs="Helvetica"/>
            <w:color w:val="000000" w:themeColor="text1"/>
            <w:lang w:val="en-US"/>
          </w:rPr>
          <w:delText xml:space="preserve">to </w:delText>
        </w:r>
      </w:del>
      <w:r w:rsidRPr="00A505FA">
        <w:rPr>
          <w:rFonts w:ascii="Calibri" w:hAnsi="Calibri" w:cs="Helvetica"/>
          <w:color w:val="000000" w:themeColor="text1"/>
          <w:lang w:val="en-US"/>
        </w:rPr>
        <w:t xml:space="preserve">and open for reuse </w:t>
      </w:r>
      <w:del w:id="423" w:author="Danilo Bzdok" w:date="2018-05-07T18:21:00Z">
        <w:r w:rsidRPr="00A505FA" w:rsidDel="00D17FBF">
          <w:rPr>
            <w:rFonts w:ascii="Calibri" w:hAnsi="Calibri" w:cs="Helvetica"/>
            <w:color w:val="000000" w:themeColor="text1"/>
            <w:lang w:val="en-US"/>
          </w:rPr>
          <w:delText xml:space="preserve">by the reader </w:delText>
        </w:r>
      </w:del>
      <w:r w:rsidRPr="00A505FA">
        <w:rPr>
          <w:rFonts w:ascii="Calibri" w:hAnsi="Calibri" w:cs="Helvetica"/>
          <w:color w:val="000000" w:themeColor="text1"/>
          <w:lang w:val="en-US"/>
        </w:rPr>
        <w:t>(</w:t>
      </w:r>
      <w:r w:rsidR="00853EFB">
        <w:fldChar w:fldCharType="begin"/>
      </w:r>
      <w:r w:rsidR="00853EFB" w:rsidRPr="00853EFB">
        <w:rPr>
          <w:lang w:val="en-US"/>
          <w:rPrChange w:id="424" w:author="Danilo Bzdok" w:date="2018-05-07T23:12:00Z">
            <w:rPr/>
          </w:rPrChange>
        </w:rPr>
        <w:instrText xml:space="preserve"> HYPERLINK "http://github.com/banilo/to_be_added_later)" </w:instrText>
      </w:r>
      <w:r w:rsidR="00853EFB">
        <w:fldChar w:fldCharType="separate"/>
      </w:r>
      <w:r w:rsidRPr="00A505FA">
        <w:rPr>
          <w:rStyle w:val="Link"/>
          <w:rFonts w:ascii="Calibri" w:hAnsi="Calibri" w:cs="Helvetica"/>
          <w:color w:val="000000" w:themeColor="text1"/>
          <w:lang w:val="en-US"/>
        </w:rPr>
        <w:t>http://github.com/banilo/to_be_added_later)</w:t>
      </w:r>
      <w:r w:rsidR="00853EFB">
        <w:rPr>
          <w:rStyle w:val="Link"/>
          <w:rFonts w:ascii="Calibri" w:hAnsi="Calibri" w:cs="Helvetica"/>
          <w:color w:val="000000" w:themeColor="text1"/>
          <w:lang w:val="en-US"/>
        </w:rPr>
        <w:fldChar w:fldCharType="end"/>
      </w:r>
      <w:r w:rsidRPr="00A505FA">
        <w:rPr>
          <w:rFonts w:ascii="Calibri" w:hAnsi="Calibri" w:cs="Helvetica"/>
          <w:color w:val="000000" w:themeColor="text1"/>
          <w:lang w:val="en-US"/>
        </w:rPr>
        <w:t>.</w:t>
      </w:r>
    </w:p>
    <w:p w14:paraId="4527F2C0" w14:textId="77777777" w:rsidR="00013491" w:rsidRPr="00FD352A" w:rsidRDefault="00013491"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6C1BABC8"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BD2A82" w:rsidRPr="0003734E">
        <w:rPr>
          <w:rFonts w:ascii="Calibri" w:eastAsia="Times New Roman" w:hAnsi="Calibri" w:cs="Calibri"/>
          <w:color w:val="222222"/>
          <w:lang w:val="en-US"/>
        </w:rPr>
        <w:t>randomly synthesized</w:t>
      </w:r>
      <w:r w:rsidRPr="0003734E">
        <w:rPr>
          <w:rFonts w:ascii="Calibri" w:eastAsia="Times New Roman" w:hAnsi="Calibri" w:cs="Calibri"/>
          <w:color w:val="222222"/>
          <w:lang w:val="en-US"/>
        </w:rPr>
        <w:t xml:space="preserve"> datasets</w:t>
      </w:r>
      <w:ins w:id="425" w:author="Danilo Bzdok" w:date="2018-05-10T12:09:00Z">
        <w:r w:rsidR="00C14B9E">
          <w:rPr>
            <w:rFonts w:ascii="Calibri" w:eastAsia="Times New Roman" w:hAnsi="Calibri" w:cs="Calibri"/>
            <w:color w:val="222222"/>
            <w:lang w:val="en-US"/>
          </w:rPr>
          <w:t xml:space="preserve"> </w:t>
        </w:r>
        <w:r w:rsidR="00C14B9E">
          <w:rPr>
            <w:rFonts w:ascii="Calibri" w:hAnsi="Calibri"/>
            <w:color w:val="000000" w:themeColor="text1"/>
            <w:lang w:val="en-US"/>
          </w:rPr>
          <w:t>(Fig. 1)</w:t>
        </w:r>
      </w:ins>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w:t>
      </w:r>
      <w:del w:id="426" w:author="Danilo Bzdok" w:date="2018-05-10T17:12:00Z">
        <w:r w:rsidRPr="0003734E" w:rsidDel="00BB4540">
          <w:rPr>
            <w:rFonts w:ascii="Calibri" w:hAnsi="Calibri"/>
            <w:color w:val="000000" w:themeColor="text1"/>
            <w:lang w:val="en-US"/>
          </w:rPr>
          <w:delText>a series of</w:delText>
        </w:r>
      </w:del>
      <w:ins w:id="427" w:author="Danilo Bzdok" w:date="2018-05-10T17:12:00Z">
        <w:r w:rsidR="00BB4540">
          <w:rPr>
            <w:rFonts w:ascii="Calibri" w:hAnsi="Calibri"/>
            <w:color w:val="000000" w:themeColor="text1"/>
            <w:lang w:val="en-US"/>
          </w:rPr>
          <w:t>several</w:t>
        </w:r>
      </w:ins>
      <w:r w:rsidRPr="0003734E">
        <w:rPr>
          <w:rFonts w:ascii="Calibri" w:hAnsi="Calibri"/>
          <w:color w:val="000000" w:themeColor="text1"/>
          <w:lang w:val="en-US"/>
        </w:rPr>
        <w:t xml:space="preserve"> observations </w:t>
      </w:r>
      <w:r w:rsidR="0003734E" w:rsidRPr="0003734E">
        <w:rPr>
          <w:rFonts w:ascii="Calibri" w:hAnsi="Calibri"/>
          <w:color w:val="000000" w:themeColor="text1"/>
          <w:lang w:val="en-US"/>
        </w:rPr>
        <w:t xml:space="preserve">about the characteristic differences </w:t>
      </w:r>
      <w:del w:id="428" w:author="Danilo Bzdok" w:date="2018-05-10T17:13:00Z">
        <w:r w:rsidR="0003734E" w:rsidRPr="0003734E" w:rsidDel="0060038F">
          <w:rPr>
            <w:rFonts w:ascii="Calibri" w:hAnsi="Calibri"/>
            <w:color w:val="000000" w:themeColor="text1"/>
            <w:lang w:val="en-US"/>
          </w:rPr>
          <w:delText xml:space="preserve">that emerge </w:delText>
        </w:r>
      </w:del>
      <w:del w:id="429" w:author="Danilo Bzdok" w:date="2018-05-10T17:14:00Z">
        <w:r w:rsidR="0003734E" w:rsidRPr="0003734E" w:rsidDel="002C62CD">
          <w:rPr>
            <w:rFonts w:ascii="Calibri" w:hAnsi="Calibri"/>
            <w:color w:val="000000" w:themeColor="text1"/>
            <w:lang w:val="en-US"/>
          </w:rPr>
          <w:delText xml:space="preserve">in </w:delText>
        </w:r>
      </w:del>
      <w:del w:id="430" w:author="Danilo Bzdok" w:date="2018-05-10T17:13:00Z">
        <w:r w:rsidR="0003734E" w:rsidRPr="0003734E" w:rsidDel="0060038F">
          <w:rPr>
            <w:rFonts w:ascii="Calibri" w:hAnsi="Calibri"/>
            <w:color w:val="000000" w:themeColor="text1"/>
            <w:lang w:val="en-US"/>
          </w:rPr>
          <w:delText xml:space="preserve">a </w:delText>
        </w:r>
      </w:del>
      <w:del w:id="431" w:author="Danilo Bzdok" w:date="2018-05-10T17:14:00Z">
        <w:r w:rsidR="0003734E" w:rsidRPr="0003734E" w:rsidDel="002C62CD">
          <w:rPr>
            <w:rFonts w:ascii="Calibri" w:hAnsi="Calibri"/>
            <w:color w:val="000000" w:themeColor="text1"/>
            <w:lang w:val="en-US"/>
          </w:rPr>
          <w:delText>direct comparison of</w:delText>
        </w:r>
      </w:del>
      <w:ins w:id="432" w:author="Danilo Bzdok" w:date="2018-05-10T17:14:00Z">
        <w:r w:rsidR="002C62CD">
          <w:rPr>
            <w:rFonts w:ascii="Calibri" w:hAnsi="Calibri"/>
            <w:color w:val="000000" w:themeColor="text1"/>
            <w:lang w:val="en-US"/>
          </w:rPr>
          <w:t>that emerged between</w:t>
        </w:r>
      </w:ins>
      <w:r w:rsidR="0003734E" w:rsidRPr="0003734E">
        <w:rPr>
          <w:rFonts w:ascii="Calibri" w:hAnsi="Calibri"/>
          <w:color w:val="000000" w:themeColor="text1"/>
          <w:lang w:val="en-US"/>
        </w:rPr>
        <w:t xml:space="preserve">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assessing model prediction</w:t>
      </w:r>
      <w:del w:id="433" w:author="Danilo Bzdok" w:date="2018-05-10T12:09:00Z">
        <w:r w:rsidRPr="0003734E" w:rsidDel="00C14B9E">
          <w:rPr>
            <w:rFonts w:ascii="Calibri" w:hAnsi="Calibri"/>
            <w:color w:val="000000" w:themeColor="text1"/>
            <w:lang w:val="en-US"/>
          </w:rPr>
          <w:delText xml:space="preserve"> are</w:delText>
        </w:r>
      </w:del>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084D46" w:rsidRPr="0003734E">
        <w:rPr>
          <w:rFonts w:ascii="Calibri" w:hAnsi="Calibri"/>
          <w:color w:val="000000" w:themeColor="text1"/>
          <w:lang w:val="en-US"/>
        </w:rPr>
        <w:t xml:space="preserve"> (Fig. 2B</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polynomial </w:t>
      </w:r>
      <w:del w:id="434" w:author="Danilo Bzdok" w:date="2018-05-10T17:15:00Z">
        <w:r w:rsidR="00E20117" w:rsidRPr="0003734E" w:rsidDel="007621BB">
          <w:rPr>
            <w:rFonts w:ascii="Calibri" w:hAnsi="Calibri"/>
            <w:color w:val="000000" w:themeColor="text1"/>
            <w:lang w:val="en-US"/>
          </w:rPr>
          <w:delText>incurred worse</w:delText>
        </w:r>
      </w:del>
      <w:ins w:id="435" w:author="Danilo Bzdok" w:date="2018-05-10T17:15:00Z">
        <w:r w:rsidR="007621BB">
          <w:rPr>
            <w:rFonts w:ascii="Calibri" w:hAnsi="Calibri"/>
            <w:color w:val="000000" w:themeColor="text1"/>
            <w:lang w:val="en-US"/>
          </w:rPr>
          <w:t>deteriorated</w:t>
        </w:r>
      </w:ins>
      <w:r w:rsidR="00E20117" w:rsidRPr="0003734E">
        <w:rPr>
          <w:rFonts w:ascii="Calibri" w:hAnsi="Calibri"/>
          <w:color w:val="000000" w:themeColor="text1"/>
          <w:lang w:val="en-US"/>
        </w:rPr>
        <w:t xml:space="preserve"> model fit </w:t>
      </w:r>
      <w:ins w:id="436" w:author="Danilo Bzdok" w:date="2018-05-10T17:15:00Z">
        <w:r w:rsidR="007621BB">
          <w:rPr>
            <w:rFonts w:ascii="Calibri" w:hAnsi="Calibri"/>
            <w:color w:val="000000" w:themeColor="text1"/>
            <w:lang w:val="en-US"/>
          </w:rPr>
          <w:t xml:space="preserve">more </w:t>
        </w:r>
      </w:ins>
      <w:r w:rsidR="00E20117" w:rsidRPr="0003734E">
        <w:rPr>
          <w:rFonts w:ascii="Calibri" w:hAnsi="Calibri"/>
          <w:color w:val="000000" w:themeColor="text1"/>
          <w:lang w:val="en-US"/>
        </w:rPr>
        <w:t>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w:t>
      </w:r>
      <w:del w:id="437" w:author="Danilo Bzdok" w:date="2018-05-07T18:23:00Z">
        <w:r w:rsidR="00E20117" w:rsidRPr="0003734E" w:rsidDel="00D17FBF">
          <w:rPr>
            <w:rFonts w:ascii="Calibri" w:hAnsi="Calibri"/>
            <w:color w:val="000000" w:themeColor="text1"/>
            <w:lang w:val="en-US"/>
          </w:rPr>
          <w:delText xml:space="preserve">polynomial </w:delText>
        </w:r>
      </w:del>
      <w:r w:rsidR="00E20117" w:rsidRPr="0003734E">
        <w:rPr>
          <w:rFonts w:ascii="Calibri" w:hAnsi="Calibri"/>
          <w:color w:val="000000" w:themeColor="text1"/>
          <w:lang w:val="en-US"/>
        </w:rPr>
        <w:t>expansion, entailing both worse p-values and 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out-of-sample prediction performance.</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E20117" w:rsidRPr="0003734E">
        <w:rPr>
          <w:rFonts w:ascii="Calibri" w:hAnsi="Calibri"/>
          <w:color w:val="000000" w:themeColor="text1"/>
          <w:lang w:val="en-US"/>
        </w:rPr>
        <w:t xml:space="preserve"> (Fig. 2C)</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w:t>
      </w:r>
      <w:del w:id="438" w:author="Danilo Bzdok" w:date="2018-05-10T11:57:00Z">
        <w:r w:rsidR="00DF6616" w:rsidRPr="0003734E" w:rsidDel="00DB02DC">
          <w:rPr>
            <w:rFonts w:ascii="Calibri" w:hAnsi="Calibri"/>
            <w:color w:val="000000" w:themeColor="text1"/>
            <w:lang w:val="en-US"/>
          </w:rPr>
          <w:delText>More adverse effects</w:delText>
        </w:r>
      </w:del>
      <w:ins w:id="439" w:author="Danilo Bzdok" w:date="2018-05-10T11:57:00Z">
        <w:r w:rsidR="00DB02DC">
          <w:rPr>
            <w:rFonts w:ascii="Calibri" w:hAnsi="Calibri"/>
            <w:color w:val="000000" w:themeColor="text1"/>
            <w:lang w:val="en-US"/>
          </w:rPr>
          <w:t>Adding more random noise</w:t>
        </w:r>
      </w:ins>
      <w:r w:rsidR="00DF6616" w:rsidRPr="0003734E">
        <w:rPr>
          <w:rFonts w:ascii="Calibri" w:hAnsi="Calibri"/>
          <w:color w:val="000000" w:themeColor="text1"/>
          <w:lang w:val="en-US"/>
        </w:rPr>
        <w:t xml:space="preserve"> </w:t>
      </w:r>
      <w:del w:id="440" w:author="Danilo Bzdok" w:date="2018-05-10T11:57:00Z">
        <w:r w:rsidR="00DF6616" w:rsidRPr="0003734E" w:rsidDel="00DB02DC">
          <w:rPr>
            <w:rFonts w:ascii="Calibri" w:hAnsi="Calibri"/>
            <w:color w:val="000000" w:themeColor="text1"/>
            <w:lang w:val="en-US"/>
          </w:rPr>
          <w:delText xml:space="preserve">in </w:delText>
        </w:r>
      </w:del>
      <w:ins w:id="441" w:author="Danilo Bzdok" w:date="2018-05-10T11:57:00Z">
        <w:r w:rsidR="00DB02DC">
          <w:rPr>
            <w:rFonts w:ascii="Calibri" w:hAnsi="Calibri"/>
            <w:color w:val="000000" w:themeColor="text1"/>
            <w:lang w:val="en-US"/>
          </w:rPr>
          <w:t xml:space="preserve">to </w:t>
        </w:r>
      </w:ins>
      <w:r w:rsidR="00DF6616" w:rsidRPr="0003734E">
        <w:rPr>
          <w:rFonts w:ascii="Calibri" w:hAnsi="Calibri"/>
          <w:color w:val="000000" w:themeColor="text1"/>
          <w:lang w:val="en-US"/>
        </w:rPr>
        <w:t xml:space="preserve">the data </w:t>
      </w:r>
      <w:del w:id="442" w:author="Danilo Bzdok" w:date="2018-05-10T11:57:00Z">
        <w:r w:rsidR="00DF6616" w:rsidRPr="0003734E" w:rsidDel="00DB02DC">
          <w:rPr>
            <w:rFonts w:ascii="Calibri" w:hAnsi="Calibri"/>
            <w:color w:val="000000" w:themeColor="text1"/>
            <w:lang w:val="en-US"/>
          </w:rPr>
          <w:delText xml:space="preserve">to be analyzed </w:delText>
        </w:r>
      </w:del>
      <w:del w:id="443" w:author="Danilo Bzdok" w:date="2018-05-10T12:00:00Z">
        <w:r w:rsidR="00DF6616" w:rsidRPr="0003734E" w:rsidDel="001054F9">
          <w:rPr>
            <w:rFonts w:ascii="Calibri" w:hAnsi="Calibri"/>
            <w:color w:val="000000" w:themeColor="text1"/>
            <w:lang w:val="en-US"/>
          </w:rPr>
          <w:delText>were</w:delText>
        </w:r>
      </w:del>
      <w:ins w:id="444" w:author="Danilo Bzdok" w:date="2018-05-10T12:00:00Z">
        <w:r w:rsidR="001054F9">
          <w:rPr>
            <w:rFonts w:ascii="Calibri" w:hAnsi="Calibri"/>
            <w:color w:val="000000" w:themeColor="text1"/>
            <w:lang w:val="en-US"/>
          </w:rPr>
          <w:t>was</w:t>
        </w:r>
      </w:ins>
      <w:r w:rsidR="00DF6616" w:rsidRPr="0003734E">
        <w:rPr>
          <w:rFonts w:ascii="Calibri" w:hAnsi="Calibri"/>
          <w:color w:val="000000" w:themeColor="text1"/>
          <w:lang w:val="en-US"/>
        </w:rPr>
        <w:t xml:space="preserv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w:t>
      </w:r>
      <w:ins w:id="445" w:author="Danilo Bzdok" w:date="2018-05-07T18:39:00Z">
        <w:r w:rsidR="00C84EDC">
          <w:rPr>
            <w:rFonts w:ascii="Calibri" w:hAnsi="Calibri"/>
            <w:color w:val="000000" w:themeColor="text1"/>
            <w:lang w:val="en-US"/>
          </w:rPr>
          <w:t xml:space="preserve">with </w:t>
        </w:r>
      </w:ins>
      <w:ins w:id="446" w:author="Danilo Bzdok" w:date="2018-05-10T11:59:00Z">
        <w:r w:rsidR="001054F9" w:rsidRPr="0003734E">
          <w:rPr>
            <w:rFonts w:ascii="Calibri" w:hAnsi="Calibri"/>
            <w:color w:val="000000" w:themeColor="text1"/>
            <w:lang w:val="en-US"/>
          </w:rPr>
          <w:t>statistically significant</w:t>
        </w:r>
        <w:r w:rsidR="001054F9">
          <w:rPr>
            <w:rFonts w:ascii="Calibri" w:hAnsi="Calibri"/>
            <w:color w:val="000000" w:themeColor="text1"/>
            <w:lang w:val="en-US"/>
          </w:rPr>
          <w:t xml:space="preserve"> </w:t>
        </w:r>
      </w:ins>
      <w:ins w:id="447" w:author="Danilo Bzdok" w:date="2018-05-07T18:39:00Z">
        <w:r w:rsidR="00C84EDC">
          <w:rPr>
            <w:rFonts w:ascii="Calibri" w:hAnsi="Calibri"/>
            <w:color w:val="000000" w:themeColor="text1"/>
            <w:lang w:val="en-US"/>
          </w:rPr>
          <w:t>variables</w:t>
        </w:r>
      </w:ins>
      <w:del w:id="448" w:author="Danilo Bzdok" w:date="2018-05-10T11:59:00Z">
        <w:r w:rsidR="00DF6616" w:rsidRPr="0003734E" w:rsidDel="001054F9">
          <w:rPr>
            <w:rFonts w:ascii="Calibri" w:hAnsi="Calibri"/>
            <w:color w:val="000000" w:themeColor="text1"/>
            <w:lang w:val="en-US"/>
          </w:rPr>
          <w:delText>t</w:delText>
        </w:r>
      </w:del>
      <w:del w:id="449" w:author="Danilo Bzdok" w:date="2018-05-07T18:39:00Z">
        <w:r w:rsidR="00DF6616" w:rsidRPr="0003734E" w:rsidDel="00C84EDC">
          <w:rPr>
            <w:rFonts w:ascii="Calibri" w:hAnsi="Calibri"/>
            <w:color w:val="000000" w:themeColor="text1"/>
            <w:lang w:val="en-US"/>
          </w:rPr>
          <w:delText>o</w:delText>
        </w:r>
      </w:del>
      <w:del w:id="450" w:author="Danilo Bzdok" w:date="2018-05-10T11:59:00Z">
        <w:r w:rsidR="00DF6616" w:rsidRPr="0003734E" w:rsidDel="001054F9">
          <w:rPr>
            <w:rFonts w:ascii="Calibri" w:hAnsi="Calibri"/>
            <w:color w:val="000000" w:themeColor="text1"/>
            <w:lang w:val="en-US"/>
          </w:rPr>
          <w:delText xml:space="preserve"> </w:delText>
        </w:r>
        <w:r w:rsidR="00D342B0" w:rsidRPr="0003734E" w:rsidDel="001054F9">
          <w:rPr>
            <w:rFonts w:ascii="Calibri" w:hAnsi="Calibri"/>
            <w:color w:val="000000" w:themeColor="text1"/>
            <w:lang w:val="en-US"/>
          </w:rPr>
          <w:delText xml:space="preserve">turn out statistically </w:delText>
        </w:r>
        <w:r w:rsidR="00DF6616" w:rsidRPr="0003734E" w:rsidDel="001054F9">
          <w:rPr>
            <w:rFonts w:ascii="Calibri" w:hAnsi="Calibri"/>
            <w:color w:val="000000" w:themeColor="text1"/>
            <w:lang w:val="en-US"/>
          </w:rPr>
          <w:delText>significant</w:delText>
        </w:r>
      </w:del>
      <w:r w:rsidR="00DF6616" w:rsidRPr="0003734E">
        <w:rPr>
          <w:rFonts w:ascii="Calibri" w:hAnsi="Calibri"/>
          <w:color w:val="000000" w:themeColor="text1"/>
          <w:lang w:val="en-US"/>
        </w:rPr>
        <w: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 xml:space="preserve">To emulate the </w:t>
      </w:r>
      <w:r w:rsidR="00247D8A">
        <w:rPr>
          <w:rFonts w:ascii="Calibri" w:hAnsi="Calibri"/>
          <w:color w:val="000000" w:themeColor="text1"/>
          <w:lang w:val="en-US"/>
        </w:rPr>
        <w:t xml:space="preserve">frequently encountered </w:t>
      </w:r>
      <w:r w:rsidR="00D342B0" w:rsidRPr="0003734E">
        <w:rPr>
          <w:rFonts w:ascii="Calibri" w:hAnsi="Calibri"/>
          <w:color w:val="000000" w:themeColor="text1"/>
          <w:lang w:val="en-US"/>
        </w:rPr>
        <w:t xml:space="preserve">challenges </w:t>
      </w:r>
      <w:del w:id="451" w:author="Danilo Bzdok" w:date="2018-05-10T17:16:00Z">
        <w:r w:rsidR="00247D8A" w:rsidDel="00D4145A">
          <w:rPr>
            <w:rFonts w:ascii="Calibri" w:hAnsi="Calibri"/>
            <w:color w:val="000000" w:themeColor="text1"/>
            <w:lang w:val="en-US"/>
          </w:rPr>
          <w:delText>due to</w:delText>
        </w:r>
      </w:del>
      <w:ins w:id="452" w:author="Danilo Bzdok" w:date="2018-05-10T17:16:00Z">
        <w:r w:rsidR="00D4145A">
          <w:rPr>
            <w:rFonts w:ascii="Calibri" w:hAnsi="Calibri"/>
            <w:color w:val="000000" w:themeColor="text1"/>
            <w:lang w:val="en-US"/>
          </w:rPr>
          <w:t xml:space="preserve">when facing </w:t>
        </w:r>
      </w:ins>
      <w:del w:id="453" w:author="Danilo Bzdok" w:date="2018-05-10T17:16:00Z">
        <w:r w:rsidR="00D342B0" w:rsidRPr="0003734E" w:rsidDel="00D4145A">
          <w:rPr>
            <w:rFonts w:ascii="Calibri" w:hAnsi="Calibri"/>
            <w:color w:val="000000" w:themeColor="text1"/>
            <w:lang w:val="en-US"/>
          </w:rPr>
          <w:delText xml:space="preserve"> multi-</w:delText>
        </w:r>
      </w:del>
      <w:r w:rsidR="00D342B0" w:rsidRPr="0003734E">
        <w:rPr>
          <w:rFonts w:ascii="Calibri" w:hAnsi="Calibri"/>
          <w:color w:val="000000" w:themeColor="text1"/>
          <w:lang w:val="en-US"/>
        </w:rPr>
        <w:t>collinear</w:t>
      </w:r>
      <w:ins w:id="454" w:author="Danilo Bzdok" w:date="2018-05-10T17:17:00Z">
        <w:r w:rsidR="00D4145A">
          <w:rPr>
            <w:rFonts w:ascii="Calibri" w:hAnsi="Calibri"/>
            <w:color w:val="000000" w:themeColor="text1"/>
            <w:lang w:val="en-US"/>
          </w:rPr>
          <w:t xml:space="preserve"> data</w:t>
        </w:r>
      </w:ins>
      <w:del w:id="455" w:author="Danilo Bzdok" w:date="2018-05-10T17:17:00Z">
        <w:r w:rsidR="00D342B0" w:rsidRPr="0003734E" w:rsidDel="00D4145A">
          <w:rPr>
            <w:rFonts w:ascii="Calibri" w:hAnsi="Calibri"/>
            <w:color w:val="000000" w:themeColor="text1"/>
            <w:lang w:val="en-US"/>
          </w:rPr>
          <w:delText>ity</w:delText>
        </w:r>
      </w:del>
      <w:r w:rsidR="00D342B0" w:rsidRPr="0003734E">
        <w:rPr>
          <w:rFonts w:ascii="Calibri" w:hAnsi="Calibri"/>
          <w:color w:val="000000" w:themeColor="text1"/>
          <w:lang w:val="en-US"/>
        </w:rPr>
        <w:t>, we have i</w:t>
      </w:r>
      <w:r w:rsidRPr="0003734E">
        <w:rPr>
          <w:rFonts w:ascii="Calibri" w:hAnsi="Calibri"/>
          <w:color w:val="000000" w:themeColor="text1"/>
          <w:lang w:val="en-US"/>
        </w:rPr>
        <w:t>ncreas</w:t>
      </w:r>
      <w:r w:rsidR="00247D8A">
        <w:rPr>
          <w:rFonts w:ascii="Calibri" w:hAnsi="Calibri"/>
          <w:color w:val="000000" w:themeColor="text1"/>
          <w:lang w:val="en-US"/>
        </w:rPr>
        <w:t>ed</w:t>
      </w:r>
      <w:r w:rsidRPr="0003734E">
        <w:rPr>
          <w:rFonts w:ascii="Calibri" w:hAnsi="Calibri"/>
          <w:color w:val="000000" w:themeColor="text1"/>
          <w:lang w:val="en-US"/>
        </w:rPr>
        <w:t xml:space="preserve">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2D).</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w:t>
      </w:r>
      <w:del w:id="456" w:author="Danilo Bzdok" w:date="2018-05-10T17:18:00Z">
        <w:r w:rsidR="00E24A96" w:rsidRPr="0003734E" w:rsidDel="00477936">
          <w:rPr>
            <w:rFonts w:ascii="Calibri" w:hAnsi="Calibri"/>
            <w:color w:val="000000" w:themeColor="text1"/>
            <w:lang w:val="en-US"/>
          </w:rPr>
          <w:delText xml:space="preserve">(smallest) </w:delText>
        </w:r>
      </w:del>
      <w:r w:rsidR="00E24A96" w:rsidRPr="0003734E">
        <w:rPr>
          <w:rFonts w:ascii="Calibri" w:hAnsi="Calibri"/>
          <w:color w:val="000000" w:themeColor="text1"/>
          <w:lang w:val="en-US"/>
        </w:rPr>
        <w:t xml:space="preserve">p-values </w:t>
      </w:r>
      <w:ins w:id="457" w:author="Danilo Bzdok" w:date="2018-05-10T17:18:00Z">
        <w:r w:rsidR="00477936" w:rsidRPr="0003734E">
          <w:rPr>
            <w:rFonts w:ascii="Calibri" w:hAnsi="Calibri"/>
            <w:color w:val="000000" w:themeColor="text1"/>
            <w:lang w:val="en-US"/>
          </w:rPr>
          <w:t>(</w:t>
        </w:r>
        <w:r w:rsidR="00477936">
          <w:rPr>
            <w:rFonts w:ascii="Calibri" w:hAnsi="Calibri"/>
            <w:color w:val="000000" w:themeColor="text1"/>
            <w:lang w:val="en-US"/>
          </w:rPr>
          <w:t xml:space="preserve">i.e., </w:t>
        </w:r>
        <w:r w:rsidR="00477936" w:rsidRPr="0003734E">
          <w:rPr>
            <w:rFonts w:ascii="Calibri" w:hAnsi="Calibri"/>
            <w:color w:val="000000" w:themeColor="text1"/>
            <w:lang w:val="en-US"/>
          </w:rPr>
          <w:t>smallest</w:t>
        </w:r>
        <w:r w:rsidR="00477936">
          <w:rPr>
            <w:rFonts w:ascii="Calibri" w:hAnsi="Calibri"/>
            <w:color w:val="000000" w:themeColor="text1"/>
            <w:lang w:val="en-US"/>
          </w:rPr>
          <w:t xml:space="preserve"> in the model</w:t>
        </w:r>
        <w:r w:rsidR="00477936" w:rsidRPr="0003734E">
          <w:rPr>
            <w:rFonts w:ascii="Calibri" w:hAnsi="Calibri"/>
            <w:color w:val="000000" w:themeColor="text1"/>
            <w:lang w:val="en-US"/>
          </w:rPr>
          <w:t xml:space="preserve">) </w:t>
        </w:r>
      </w:ins>
      <w:r w:rsidR="00E24A96" w:rsidRPr="0003734E">
        <w:rPr>
          <w:rFonts w:ascii="Calibri" w:hAnsi="Calibri"/>
          <w:color w:val="000000" w:themeColor="text1"/>
          <w:lang w:val="en-US"/>
        </w:rPr>
        <w:t>closer to the typical p = 0.05 threshold and seldom extremely low p-values. Concurrently, many data-analysis scenarios that did not yield a single significant relation between an input variable and the response of interest were generated in this high-</w:t>
      </w:r>
      <w:del w:id="458" w:author="Danilo Bzdok" w:date="2018-05-10T12:06:00Z">
        <w:r w:rsidR="00E24A96" w:rsidRPr="0003734E" w:rsidDel="00065DE2">
          <w:rPr>
            <w:rFonts w:ascii="Calibri" w:hAnsi="Calibri"/>
            <w:color w:val="000000" w:themeColor="text1"/>
            <w:lang w:val="en-US"/>
          </w:rPr>
          <w:delText xml:space="preserve">noise </w:delText>
        </w:r>
      </w:del>
      <w:ins w:id="459" w:author="Danilo Bzdok" w:date="2018-05-10T12:06:00Z">
        <w:r w:rsidR="00065DE2">
          <w:rPr>
            <w:rFonts w:ascii="Calibri" w:hAnsi="Calibri"/>
            <w:color w:val="000000" w:themeColor="text1"/>
            <w:lang w:val="en-US"/>
          </w:rPr>
          <w:t>collinearity</w:t>
        </w:r>
        <w:r w:rsidR="00065DE2" w:rsidRPr="0003734E">
          <w:rPr>
            <w:rFonts w:ascii="Calibri" w:hAnsi="Calibri"/>
            <w:color w:val="000000" w:themeColor="text1"/>
            <w:lang w:val="en-US"/>
          </w:rPr>
          <w:t xml:space="preserve"> </w:t>
        </w:r>
      </w:ins>
      <w:r w:rsidR="00E24A96" w:rsidRPr="0003734E">
        <w:rPr>
          <w:rFonts w:ascii="Calibri" w:hAnsi="Calibri"/>
          <w:color w:val="000000" w:themeColor="text1"/>
          <w:lang w:val="en-US"/>
        </w:rPr>
        <w:t>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and data accumulation</w:t>
      </w:r>
      <w:r w:rsidR="00E655C2" w:rsidRPr="0003734E">
        <w:rPr>
          <w:rFonts w:ascii="Calibri" w:hAnsi="Calibri"/>
          <w:color w:val="000000" w:themeColor="text1"/>
          <w:lang w:val="en-US"/>
        </w:rPr>
        <w:t xml:space="preserve"> in biomedicine</w:t>
      </w:r>
      <w:r w:rsidR="00E24A96" w:rsidRPr="0003734E">
        <w:rPr>
          <w:rFonts w:ascii="Calibri" w:hAnsi="Calibri"/>
          <w:color w:val="000000" w:themeColor="text1"/>
          <w:lang w:val="en-US"/>
        </w:rPr>
        <w:t xml:space="preserve">, we </w:t>
      </w:r>
      <w:ins w:id="460" w:author="Danilo Bzdok" w:date="2018-05-07T11:30:00Z">
        <w:r w:rsidR="002C49DE">
          <w:rPr>
            <w:rFonts w:ascii="Calibri" w:hAnsi="Calibri"/>
            <w:color w:val="000000" w:themeColor="text1"/>
            <w:lang w:val="en-US"/>
          </w:rPr>
          <w:t xml:space="preserve">gradually </w:t>
        </w:r>
      </w:ins>
      <w:r w:rsidR="00E24A96" w:rsidRPr="0003734E">
        <w:rPr>
          <w:rFonts w:ascii="Calibri" w:hAnsi="Calibri"/>
          <w:color w:val="000000" w:themeColor="text1"/>
          <w:lang w:val="en-US"/>
        </w:rPr>
        <w:t>increased</w:t>
      </w:r>
      <w:r w:rsidRPr="0003734E">
        <w:rPr>
          <w:rFonts w:ascii="Calibri" w:hAnsi="Calibri"/>
          <w:color w:val="000000" w:themeColor="text1"/>
          <w:lang w:val="en-US"/>
        </w:rPr>
        <w:t xml:space="preserve"> the </w:t>
      </w:r>
      <w:del w:id="461" w:author="Danilo Bzdok" w:date="2018-05-10T17:19:00Z">
        <w:r w:rsidRPr="0003734E" w:rsidDel="00FA72A5">
          <w:rPr>
            <w:rFonts w:ascii="Calibri" w:hAnsi="Calibri"/>
            <w:color w:val="000000" w:themeColor="text1"/>
            <w:lang w:val="en-US"/>
          </w:rPr>
          <w:delText xml:space="preserve">number of </w:delText>
        </w:r>
      </w:del>
      <w:r w:rsidRPr="0003734E">
        <w:rPr>
          <w:rFonts w:ascii="Calibri" w:hAnsi="Calibri"/>
          <w:color w:val="000000" w:themeColor="text1"/>
          <w:lang w:val="en-US"/>
        </w:rPr>
        <w:t xml:space="preserve">available data points </w:t>
      </w:r>
      <w:r w:rsidR="00E24A96" w:rsidRPr="0003734E">
        <w:rPr>
          <w:rFonts w:ascii="Calibri" w:hAnsi="Calibri"/>
          <w:color w:val="000000" w:themeColor="text1"/>
          <w:lang w:val="en-US"/>
        </w:rPr>
        <w:t xml:space="preserve">per generated dataset (Fig. 2E).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03734E">
        <w:rPr>
          <w:rFonts w:ascii="Calibri" w:hAnsi="Calibri"/>
          <w:color w:val="000000" w:themeColor="text1"/>
          <w:lang w:val="en-US"/>
        </w:rPr>
        <w:t xml:space="preserve">size of </w:t>
      </w:r>
      <w:r w:rsidR="001762FF" w:rsidRPr="0003734E">
        <w:rPr>
          <w:rFonts w:ascii="Calibri" w:hAnsi="Calibri"/>
          <w:color w:val="000000" w:themeColor="text1"/>
          <w:lang w:val="en-US"/>
        </w:rPr>
        <w:t>n=</w:t>
      </w:r>
      <w:r w:rsidR="001762FF" w:rsidRPr="00697A95">
        <w:rPr>
          <w:rFonts w:ascii="Calibri" w:hAnsi="Calibri"/>
          <w:color w:val="FF0000"/>
          <w:lang w:val="en-US"/>
          <w:rPrChange w:id="462" w:author="Danilo Bzdok" w:date="2018-05-10T12:02:00Z">
            <w:rPr>
              <w:rFonts w:ascii="Calibri" w:hAnsi="Calibri"/>
              <w:color w:val="000000" w:themeColor="text1"/>
              <w:lang w:val="en-US"/>
            </w:rPr>
          </w:rPrChange>
        </w:rPr>
        <w:t>10,000</w:t>
      </w:r>
      <w:r w:rsidR="001762FF" w:rsidRPr="0003734E">
        <w:rPr>
          <w:rFonts w:ascii="Calibri" w:hAnsi="Calibri"/>
          <w:color w:val="000000" w:themeColor="text1"/>
          <w:lang w:val="en-US"/>
        </w:rPr>
        <w:t xml:space="preserve">, low significance tended to more systematically agree with low predictability and extremely high significance also </w:t>
      </w:r>
      <w:proofErr w:type="spellStart"/>
      <w:ins w:id="463" w:author="Danilo Bzdok" w:date="2018-05-10T17:21:00Z">
        <w:r w:rsidR="00FA72A5" w:rsidRPr="0003734E">
          <w:rPr>
            <w:rFonts w:ascii="Calibri" w:hAnsi="Calibri"/>
            <w:color w:val="000000" w:themeColor="text1"/>
            <w:lang w:val="en-US"/>
          </w:rPr>
          <w:t>almost</w:t>
        </w:r>
        <w:r w:rsidR="00FA72A5">
          <w:rPr>
            <w:rFonts w:ascii="Calibri" w:hAnsi="Calibri"/>
            <w:color w:val="000000" w:themeColor="text1"/>
            <w:lang w:val="en-US"/>
          </w:rPr>
          <w:t>ly</w:t>
        </w:r>
        <w:proofErr w:type="spellEnd"/>
        <w:r w:rsidR="00FA72A5" w:rsidRPr="0003734E">
          <w:rPr>
            <w:rFonts w:ascii="Calibri" w:hAnsi="Calibri"/>
            <w:color w:val="000000" w:themeColor="text1"/>
            <w:lang w:val="en-US"/>
          </w:rPr>
          <w:t xml:space="preserve"> </w:t>
        </w:r>
      </w:ins>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w:t>
      </w:r>
      <w:del w:id="464" w:author="Danilo Bzdok" w:date="2018-05-10T17:21:00Z">
        <w:r w:rsidR="001762FF" w:rsidRPr="0003734E" w:rsidDel="00FA72A5">
          <w:rPr>
            <w:rFonts w:ascii="Calibri" w:hAnsi="Calibri"/>
            <w:color w:val="000000" w:themeColor="text1"/>
            <w:lang w:val="en-US"/>
          </w:rPr>
          <w:delText xml:space="preserve">almost </w:delText>
        </w:r>
      </w:del>
      <w:r w:rsidR="001762FF" w:rsidRPr="0003734E">
        <w:rPr>
          <w:rFonts w:ascii="Calibri" w:hAnsi="Calibri"/>
          <w:color w:val="000000" w:themeColor="text1"/>
          <w:lang w:val="en-US"/>
        </w:rPr>
        <w:t xml:space="preserve">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w:t>
      </w:r>
      <w:r w:rsidRPr="0003734E">
        <w:rPr>
          <w:rFonts w:ascii="Calibri" w:hAnsi="Calibri"/>
          <w:color w:val="000000" w:themeColor="text1"/>
          <w:lang w:val="en-US"/>
        </w:rPr>
        <w:t xml:space="preserve">eventually </w:t>
      </w:r>
      <w:r w:rsidR="00A77D39" w:rsidRPr="0003734E">
        <w:rPr>
          <w:rFonts w:ascii="Calibri" w:hAnsi="Calibri"/>
          <w:color w:val="000000" w:themeColor="text1"/>
          <w:lang w:val="en-US"/>
        </w:rPr>
        <w:t>observed more consistent co-occurrence</w:t>
      </w:r>
      <w:r w:rsidRPr="0003734E">
        <w:rPr>
          <w:rFonts w:ascii="Calibri" w:hAnsi="Calibri"/>
          <w:color w:val="000000" w:themeColor="text1"/>
          <w:lang w:val="en-US"/>
        </w:rPr>
        <w:t xml:space="preserve"> of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A42F01" w:rsidRPr="0003734E">
        <w:rPr>
          <w:rFonts w:ascii="Calibri" w:hAnsi="Calibri"/>
          <w:color w:val="000000" w:themeColor="text1"/>
          <w:lang w:val="en-US"/>
        </w:rPr>
        <w:t xml:space="preserve">the </w:t>
      </w:r>
      <w:r w:rsidR="007913A0" w:rsidRPr="0003734E">
        <w:rPr>
          <w:rFonts w:ascii="Calibri" w:hAnsi="Calibri"/>
          <w:color w:val="000000" w:themeColor="text1"/>
          <w:lang w:val="en-US"/>
        </w:rPr>
        <w:t>proportion</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 xml:space="preserve">in the ground-truth model (Fig. 2F), </w:t>
      </w:r>
      <w:r w:rsidR="007913A0" w:rsidRPr="0003734E">
        <w:rPr>
          <w:rFonts w:ascii="Calibri" w:hAnsi="Calibri"/>
          <w:color w:val="000000" w:themeColor="text1"/>
          <w:lang w:val="en-US"/>
        </w:rPr>
        <w:t xml:space="preserve">we noted that </w:t>
      </w:r>
      <w:del w:id="465" w:author="Danilo Bzdok" w:date="2018-05-07T18:25:00Z">
        <w:r w:rsidR="003A4DC4" w:rsidRPr="0003734E" w:rsidDel="00D17FBF">
          <w:rPr>
            <w:rFonts w:ascii="Calibri" w:hAnsi="Calibri"/>
            <w:color w:val="000000" w:themeColor="text1"/>
            <w:lang w:val="en-US"/>
          </w:rPr>
          <w:delText xml:space="preserve">less </w:delText>
        </w:r>
      </w:del>
      <w:ins w:id="466" w:author="Danilo Bzdok" w:date="2018-05-07T18:25:00Z">
        <w:r w:rsidR="00D17FBF">
          <w:rPr>
            <w:rFonts w:ascii="Calibri" w:hAnsi="Calibri"/>
            <w:color w:val="000000" w:themeColor="text1"/>
            <w:lang w:val="en-US"/>
          </w:rPr>
          <w:t>fewer</w:t>
        </w:r>
        <w:r w:rsidR="00D17FBF" w:rsidRPr="0003734E">
          <w:rPr>
            <w:rFonts w:ascii="Calibri" w:hAnsi="Calibri"/>
            <w:color w:val="000000" w:themeColor="text1"/>
            <w:lang w:val="en-US"/>
          </w:rPr>
          <w:t xml:space="preserve"> </w:t>
        </w:r>
      </w:ins>
      <w:del w:id="467" w:author="Danilo Bzdok" w:date="2018-05-07T18:24:00Z">
        <w:r w:rsidR="007913A0" w:rsidRPr="0003734E" w:rsidDel="00D17FBF">
          <w:rPr>
            <w:rFonts w:ascii="Calibri" w:hAnsi="Calibri"/>
            <w:color w:val="000000" w:themeColor="text1"/>
            <w:lang w:val="en-US"/>
          </w:rPr>
          <w:delText xml:space="preserve">important </w:delText>
        </w:r>
      </w:del>
      <w:ins w:id="468" w:author="Danilo Bzdok" w:date="2018-05-07T18:24:00Z">
        <w:r w:rsidR="00D17FBF">
          <w:rPr>
            <w:rFonts w:ascii="Calibri" w:hAnsi="Calibri"/>
            <w:color w:val="000000" w:themeColor="text1"/>
            <w:lang w:val="en-US"/>
          </w:rPr>
          <w:t>truly relevant</w:t>
        </w:r>
        <w:r w:rsidR="00D17FBF" w:rsidRPr="0003734E">
          <w:rPr>
            <w:rFonts w:ascii="Calibri" w:hAnsi="Calibri"/>
            <w:color w:val="000000" w:themeColor="text1"/>
            <w:lang w:val="en-US"/>
          </w:rPr>
          <w:t xml:space="preserve"> </w:t>
        </w:r>
      </w:ins>
      <w:r w:rsidR="007913A0" w:rsidRPr="0003734E">
        <w:rPr>
          <w:rFonts w:ascii="Calibri" w:hAnsi="Calibri"/>
          <w:color w:val="000000" w:themeColor="text1"/>
          <w:lang w:val="en-US"/>
        </w:rPr>
        <w:t xml:space="preserve">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did</w:t>
      </w:r>
      <w:r w:rsidR="00084D46" w:rsidRPr="0003734E">
        <w:rPr>
          <w:rFonts w:ascii="Calibri" w:hAnsi="Calibri"/>
          <w:color w:val="000000" w:themeColor="text1"/>
          <w:lang w:val="en-US"/>
        </w:rPr>
        <w:t xml:space="preserve"> not correspond to the data-generating process of the input and output variables</w:t>
      </w:r>
      <w:r w:rsidR="003A4DC4" w:rsidRPr="0003734E">
        <w:rPr>
          <w:rFonts w:ascii="Calibri" w:hAnsi="Calibri"/>
          <w:color w:val="000000" w:themeColor="text1"/>
          <w:lang w:val="en-US"/>
        </w:rPr>
        <w:t xml:space="preserve"> (Fig. 2A)</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predictions</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40B75455"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w:t>
      </w:r>
      <w:ins w:id="469" w:author="Danilo Bzdok" w:date="2018-05-10T17:22:00Z">
        <w:r w:rsidR="009B72DC">
          <w:rPr>
            <w:rFonts w:ascii="Calibri" w:hAnsi="Calibri"/>
            <w:color w:val="000000" w:themeColor="text1"/>
            <w:lang w:val="en-US"/>
          </w:rPr>
          <w:t xml:space="preserve">direct </w:t>
        </w:r>
      </w:ins>
      <w:r w:rsidRPr="00BC54C2">
        <w:rPr>
          <w:rFonts w:ascii="Calibri" w:hAnsi="Calibri"/>
          <w:color w:val="000000" w:themeColor="text1"/>
          <w:lang w:val="en-US"/>
        </w:rPr>
        <w:t xml:space="preserve">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 xml:space="preserve">in </w:t>
      </w:r>
      <w:del w:id="470" w:author="Danilo Bzdok" w:date="2018-05-08T10:28:00Z">
        <w:r w:rsidRPr="00BC54C2" w:rsidDel="007C34E5">
          <w:rPr>
            <w:rFonts w:ascii="Calibri" w:hAnsi="Calibri"/>
            <w:color w:val="000000" w:themeColor="text1"/>
            <w:lang w:val="en-US"/>
          </w:rPr>
          <w:delText xml:space="preserve">a </w:delText>
        </w:r>
      </w:del>
      <w:r w:rsidRPr="00BC54C2">
        <w:rPr>
          <w:rFonts w:ascii="Calibri" w:hAnsi="Calibri"/>
          <w:color w:val="000000" w:themeColor="text1"/>
          <w:lang w:val="en-US"/>
        </w:rPr>
        <w:t>common real-world datasets</w:t>
      </w:r>
      <w:ins w:id="471" w:author="Danilo Bzdok" w:date="2018-05-10T12:10:00Z">
        <w:r w:rsidR="00180323">
          <w:rPr>
            <w:rFonts w:ascii="Calibri" w:hAnsi="Calibri"/>
            <w:color w:val="000000" w:themeColor="text1"/>
            <w:lang w:val="en-US"/>
          </w:rPr>
          <w:t xml:space="preserve"> (Fig. 4)</w:t>
        </w:r>
      </w:ins>
      <w:r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&lt;EndNote&gt;&lt;Cite&gt;&lt;Author&gt;Hastie&lt;/Author&gt;&lt;Year&gt;2001&lt;/Year&gt;&lt;RecNum&gt;3957&lt;/RecNum&gt;&lt;Prefix&gt;e.g.`, &lt;/Prefix&gt;&lt;DisplayText&gt;(e.g., 22, 28)&lt;/DisplayText&gt;&lt;record&gt;&lt;rec-number&gt;3957&lt;/rec-number&gt;&lt;foreign-keys&gt;&lt;key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F974E9">
        <w:rPr>
          <w:rFonts w:ascii="Calibri" w:hAnsi="Calibri"/>
          <w:noProof/>
          <w:color w:val="000000" w:themeColor="text1"/>
          <w:lang w:val="en-US"/>
        </w:rPr>
        <w:t xml:space="preserve">(e.g., </w:t>
      </w:r>
      <w:hyperlink w:anchor="_ENREF_22" w:tooltip="Hastie, 2001 #3957" w:history="1">
        <w:r w:rsidR="007F6DE6">
          <w:rPr>
            <w:rFonts w:ascii="Calibri" w:hAnsi="Calibri"/>
            <w:noProof/>
            <w:color w:val="000000" w:themeColor="text1"/>
            <w:lang w:val="en-US"/>
          </w:rPr>
          <w:t>22</w:t>
        </w:r>
      </w:hyperlink>
      <w:r w:rsidR="00F974E9">
        <w:rPr>
          <w:rFonts w:ascii="Calibri" w:hAnsi="Calibri"/>
          <w:noProof/>
          <w:color w:val="000000" w:themeColor="text1"/>
          <w:lang w:val="en-US"/>
        </w:rPr>
        <w:t xml:space="preserve">, </w:t>
      </w:r>
      <w:hyperlink w:anchor="_ENREF_28" w:tooltip="Hastie, 2015 #5915" w:history="1">
        <w:r w:rsidR="007F6DE6">
          <w:rPr>
            <w:rFonts w:ascii="Calibri" w:hAnsi="Calibri"/>
            <w:noProof/>
            <w:color w:val="000000" w:themeColor="text1"/>
            <w:lang w:val="en-US"/>
          </w:rPr>
          <w:t>28</w:t>
        </w:r>
      </w:hyperlink>
      <w:r w:rsidR="00F974E9">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587849B9"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newborn babies</w:t>
      </w:r>
      <w:ins w:id="472" w:author="Danilo Bzdok" w:date="2018-05-10T12:11:00Z">
        <w:r w:rsidR="00180323">
          <w:rPr>
            <w:rFonts w:ascii="Calibri" w:eastAsia="Times New Roman" w:hAnsi="Calibri"/>
            <w:shd w:val="clear" w:color="auto" w:fill="FFFFFF"/>
            <w:lang w:val="en-US"/>
          </w:rPr>
          <w:t xml:space="preserve"> </w:t>
        </w:r>
        <w:r w:rsidR="00180323">
          <w:rPr>
            <w:rFonts w:ascii="Calibri" w:hAnsi="Calibri"/>
            <w:color w:val="000000" w:themeColor="text1"/>
            <w:lang w:val="en-US"/>
          </w:rPr>
          <w:t>(Fig. 4</w:t>
        </w:r>
        <w:r w:rsidR="00180323">
          <w:rPr>
            <w:rFonts w:ascii="Calibri" w:hAnsi="Calibri"/>
            <w:color w:val="000000" w:themeColor="text1"/>
            <w:lang w:val="en-US"/>
          </w:rPr>
          <w:t>A</w:t>
        </w:r>
        <w:r w:rsidR="00180323">
          <w:rPr>
            <w:rFonts w:ascii="Calibri" w:hAnsi="Calibri"/>
            <w:color w:val="000000" w:themeColor="text1"/>
            <w:lang w:val="en-US"/>
          </w:rPr>
          <w:t>)</w:t>
        </w:r>
      </w:ins>
      <w:r w:rsidR="004B153C" w:rsidRPr="00BC54C2">
        <w:rPr>
          <w:rFonts w:ascii="Calibri" w:eastAsia="Times New Roman" w:hAnsi="Calibri"/>
          <w:shd w:val="clear" w:color="auto" w:fill="FFFFFF"/>
          <w:lang w:val="en-US"/>
        </w:rPr>
        <w:t xml:space="preserve">. </w:t>
      </w:r>
      <w:del w:id="473" w:author="Danilo Bzdok" w:date="2018-05-10T12:08:00Z">
        <w:r w:rsidR="00E30C3E" w:rsidRPr="00BC54C2" w:rsidDel="00C14B9E">
          <w:rPr>
            <w:rFonts w:ascii="Calibri" w:eastAsia="Times New Roman" w:hAnsi="Calibri"/>
            <w:shd w:val="clear" w:color="auto" w:fill="FFFFFF"/>
            <w:lang w:val="en-US"/>
          </w:rPr>
          <w:delText>[</w:delText>
        </w:r>
        <w:r w:rsidR="00E30C3E" w:rsidRPr="00BC54C2" w:rsidDel="00C14B9E">
          <w:rPr>
            <w:rFonts w:ascii="Calibri" w:eastAsia="Times New Roman" w:hAnsi="Calibri"/>
            <w:color w:val="FF0000"/>
            <w:shd w:val="clear" w:color="auto" w:fill="FFFFFF"/>
            <w:lang w:val="en-US"/>
          </w:rPr>
          <w:delText>add multi-collinearity?</w:delText>
        </w:r>
        <w:r w:rsidR="00E30C3E" w:rsidRPr="00BC54C2" w:rsidDel="00C14B9E">
          <w:rPr>
            <w:rFonts w:ascii="Calibri" w:eastAsia="Times New Roman" w:hAnsi="Calibri"/>
            <w:shd w:val="clear" w:color="auto" w:fill="FFFFFF"/>
            <w:lang w:val="en-US"/>
          </w:rPr>
          <w:delText xml:space="preserve">] </w:delText>
        </w:r>
      </w:del>
      <w:ins w:id="474" w:author="Danilo Bzdok" w:date="2018-05-07T11:41:00Z">
        <w:r w:rsidR="00BA571F">
          <w:rPr>
            <w:rFonts w:ascii="Calibri" w:eastAsia="Times New Roman" w:hAnsi="Calibri"/>
            <w:shd w:val="clear" w:color="auto" w:fill="FFFFFF"/>
            <w:lang w:val="en-US"/>
          </w:rPr>
          <w:t>In the multiple regression approach, t</w:t>
        </w:r>
      </w:ins>
      <w:del w:id="475" w:author="Danilo Bzdok" w:date="2018-05-07T11:41:00Z">
        <w:r w:rsidR="004B153C" w:rsidRPr="00BC54C2" w:rsidDel="00BA571F">
          <w:rPr>
            <w:rFonts w:ascii="Calibri" w:eastAsia="Times New Roman" w:hAnsi="Calibri"/>
            <w:shd w:val="clear" w:color="auto" w:fill="FFFFFF"/>
            <w:lang w:val="en-US"/>
          </w:rPr>
          <w:delText>T</w:delText>
        </w:r>
      </w:del>
      <w:r w:rsidR="004B153C" w:rsidRPr="00BC54C2">
        <w:rPr>
          <w:rFonts w:ascii="Calibri" w:eastAsia="Times New Roman" w:hAnsi="Calibri"/>
          <w:shd w:val="clear" w:color="auto" w:fill="FFFFFF"/>
          <w:lang w:val="en-US"/>
        </w:rPr>
        <w:t xml:space="preserve">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lwt</w:t>
      </w:r>
      <w:proofErr w:type="spellEnd"/>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ht</w:t>
      </w:r>
      <w:proofErr w:type="spellEnd"/>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ui</w:t>
      </w:r>
      <w:proofErr w:type="spellEnd"/>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ins w:id="476" w:author="Danilo Bzdok" w:date="2018-05-10T17:26:00Z">
        <w:r w:rsidR="003D2D3D">
          <w:rPr>
            <w:rFonts w:ascii="Calibri" w:hAnsi="Calibri"/>
            <w:color w:val="000000" w:themeColor="text1"/>
            <w:lang w:val="en-US"/>
          </w:rPr>
          <w:t>involving</w:t>
        </w:r>
      </w:ins>
      <w:del w:id="477" w:author="Danilo Bzdok" w:date="2018-05-10T17:25:00Z">
        <w:r w:rsidR="005308A7" w:rsidRPr="00BC54C2" w:rsidDel="003D2D3D">
          <w:rPr>
            <w:rFonts w:ascii="Calibri" w:hAnsi="Calibri"/>
            <w:color w:val="000000" w:themeColor="text1"/>
            <w:lang w:val="en-US"/>
          </w:rPr>
          <w:delText>on</w:delText>
        </w:r>
      </w:del>
      <w:r w:rsidR="005308A7" w:rsidRPr="00BC54C2">
        <w:rPr>
          <w:rFonts w:ascii="Calibri" w:hAnsi="Calibri"/>
          <w:color w:val="000000" w:themeColor="text1"/>
          <w:lang w:val="en-US"/>
        </w:rPr>
        <w:t xml:space="preserve"> the same data</w:t>
      </w:r>
      <w:r w:rsidR="007F4D3E" w:rsidRPr="00BC54C2">
        <w:rPr>
          <w:rFonts w:ascii="Calibri" w:hAnsi="Calibri"/>
          <w:color w:val="000000" w:themeColor="text1"/>
          <w:lang w:val="en-US"/>
        </w:rPr>
        <w:t xml:space="preserve">. The best estimate of the explained variance </w:t>
      </w:r>
      <w:r w:rsidR="007F4D3E" w:rsidRPr="00BC54C2">
        <w:rPr>
          <w:rFonts w:ascii="Calibri" w:hAnsi="Calibri"/>
          <w:color w:val="000000" w:themeColor="text1"/>
          <w:lang w:val="en-US"/>
        </w:rPr>
        <w:lastRenderedPageBreak/>
        <w:t>expected in other babies from 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accuracy)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w:t>
      </w:r>
      <w:proofErr w:type="gramStart"/>
      <w:ins w:id="478" w:author="Danilo Bzdok" w:date="2018-05-07T11:32:00Z">
        <w:r w:rsidR="002C49DE">
          <w:rPr>
            <w:rFonts w:ascii="Calibri" w:hAnsi="Calibri"/>
            <w:color w:val="000000" w:themeColor="text1"/>
            <w:lang w:val="en-US"/>
          </w:rPr>
          <w:t>LASSO</w:t>
        </w:r>
        <w:proofErr w:type="gramEnd"/>
        <w:r w:rsidR="002C49DE">
          <w:rPr>
            <w:rFonts w:ascii="Calibri" w:hAnsi="Calibri"/>
            <w:color w:val="000000" w:themeColor="text1"/>
            <w:lang w:val="en-US"/>
          </w:rPr>
          <w:t xml:space="preserve"> </w:t>
        </w:r>
      </w:ins>
      <w:r w:rsidR="00AF26B5" w:rsidRPr="00BC54C2">
        <w:rPr>
          <w:rFonts w:ascii="Calibri" w:hAnsi="Calibri"/>
          <w:color w:val="000000" w:themeColor="text1"/>
          <w:lang w:val="en-US"/>
        </w:rPr>
        <w:t xml:space="preserve">automatically </w:t>
      </w:r>
      <w:ins w:id="479" w:author="Danilo Bzdok" w:date="2018-05-10T17:26:00Z">
        <w:r w:rsidR="003D2D3D">
          <w:rPr>
            <w:rFonts w:ascii="Calibri" w:hAnsi="Calibri"/>
            <w:color w:val="000000" w:themeColor="text1"/>
            <w:lang w:val="en-US"/>
          </w:rPr>
          <w:t>“</w:t>
        </w:r>
      </w:ins>
      <w:r w:rsidR="00AF26B5" w:rsidRPr="00BC54C2">
        <w:rPr>
          <w:rFonts w:ascii="Calibri" w:hAnsi="Calibri"/>
          <w:color w:val="000000" w:themeColor="text1"/>
          <w:lang w:val="en-US"/>
        </w:rPr>
        <w:t>silenc</w:t>
      </w:r>
      <w:ins w:id="480" w:author="Danilo Bzdok" w:date="2018-05-07T11:32:00Z">
        <w:r w:rsidR="002C49DE">
          <w:rPr>
            <w:rFonts w:ascii="Calibri" w:hAnsi="Calibri"/>
            <w:color w:val="000000" w:themeColor="text1"/>
            <w:lang w:val="en-US"/>
          </w:rPr>
          <w:t>ed</w:t>
        </w:r>
      </w:ins>
      <w:ins w:id="481" w:author="Danilo Bzdok" w:date="2018-05-10T17:26:00Z">
        <w:r w:rsidR="003D2D3D">
          <w:rPr>
            <w:rFonts w:ascii="Calibri" w:hAnsi="Calibri"/>
            <w:color w:val="000000" w:themeColor="text1"/>
            <w:lang w:val="en-US"/>
          </w:rPr>
          <w:t>”</w:t>
        </w:r>
      </w:ins>
      <w:del w:id="482" w:author="Danilo Bzdok" w:date="2018-05-07T11:32:00Z">
        <w:r w:rsidR="00AF26B5" w:rsidRPr="00BC54C2" w:rsidDel="002C49DE">
          <w:rPr>
            <w:rFonts w:ascii="Calibri" w:hAnsi="Calibri"/>
            <w:color w:val="000000" w:themeColor="text1"/>
            <w:lang w:val="en-US"/>
          </w:rPr>
          <w:delText>ing</w:delText>
        </w:r>
      </w:del>
      <w:r w:rsidR="00AF26B5" w:rsidRPr="00BC54C2">
        <w:rPr>
          <w:rFonts w:ascii="Calibri" w:hAnsi="Calibri"/>
          <w:color w:val="000000" w:themeColor="text1"/>
          <w:lang w:val="en-US"/>
        </w:rPr>
        <w:t xml:space="preserve"> the influence of the age of the mother and </w:t>
      </w:r>
      <w:ins w:id="483" w:author="Danilo Bzdok" w:date="2018-05-10T17:27:00Z">
        <w:r w:rsidR="003D2D3D">
          <w:rPr>
            <w:rFonts w:ascii="Calibri" w:hAnsi="Calibri"/>
            <w:color w:val="000000" w:themeColor="text1"/>
            <w:lang w:val="en-US"/>
          </w:rPr>
          <w:t xml:space="preserve">the </w:t>
        </w:r>
      </w:ins>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proofErr w:type="spellStart"/>
      <w:r w:rsidR="00AF26B5" w:rsidRPr="00BC54C2">
        <w:rPr>
          <w:rFonts w:ascii="Calibri" w:hAnsi="Calibri"/>
          <w:color w:val="000000" w:themeColor="text1"/>
          <w:lang w:val="en-US"/>
        </w:rPr>
        <w:t>ftv</w:t>
      </w:r>
      <w:proofErr w:type="spellEnd"/>
      <w:r w:rsidR="00AF26B5" w:rsidRPr="00BC54C2">
        <w:rPr>
          <w:rFonts w:ascii="Calibri" w:hAnsi="Calibri"/>
          <w:color w:val="000000" w:themeColor="text1"/>
          <w:lang w:val="en-US"/>
        </w:rPr>
        <w:t xml:space="preserve">),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del w:id="484" w:author="Danilo Bzdok" w:date="2018-05-10T17:28:00Z">
        <w:r w:rsidR="00456D75" w:rsidRPr="00BC54C2" w:rsidDel="00B5013F">
          <w:rPr>
            <w:rFonts w:ascii="Calibri" w:hAnsi="Calibri"/>
            <w:color w:val="000000" w:themeColor="text1"/>
            <w:lang w:val="en-US"/>
          </w:rPr>
          <w:delText xml:space="preserve">deteriorated </w:delText>
        </w:r>
      </w:del>
      <w:ins w:id="485" w:author="Danilo Bzdok" w:date="2018-05-10T17:28:00Z">
        <w:r w:rsidR="00B5013F">
          <w:rPr>
            <w:rFonts w:ascii="Calibri" w:hAnsi="Calibri"/>
            <w:color w:val="000000" w:themeColor="text1"/>
            <w:lang w:val="en-US"/>
          </w:rPr>
          <w:t>diminished</w:t>
        </w:r>
        <w:r w:rsidR="00B5013F" w:rsidRPr="00BC54C2">
          <w:rPr>
            <w:rFonts w:ascii="Calibri" w:hAnsi="Calibri"/>
            <w:color w:val="000000" w:themeColor="text1"/>
            <w:lang w:val="en-US"/>
          </w:rPr>
          <w:t xml:space="preserve"> </w:t>
        </w:r>
      </w:ins>
      <w:r w:rsidR="00456D75" w:rsidRPr="00BC54C2">
        <w:rPr>
          <w:rFonts w:ascii="Calibri" w:hAnsi="Calibri"/>
          <w:color w:val="000000" w:themeColor="text1"/>
          <w:lang w:val="en-US"/>
        </w:rPr>
        <w:t xml:space="preserve">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del w:id="486" w:author="Danilo Bzdok" w:date="2018-05-07T18:26:00Z">
        <w:r w:rsidR="00BF2C63" w:rsidRPr="00BC54C2" w:rsidDel="0079701D">
          <w:rPr>
            <w:rFonts w:ascii="Calibri" w:hAnsi="Calibri"/>
            <w:color w:val="000000" w:themeColor="text1"/>
            <w:lang w:val="en-US"/>
          </w:rPr>
          <w:delText xml:space="preserve">identification of </w:delText>
        </w:r>
      </w:del>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w:t>
      </w:r>
      <w:ins w:id="487" w:author="Danilo Bzdok" w:date="2018-05-07T18:26:00Z">
        <w:r w:rsidR="0079701D">
          <w:rPr>
            <w:rFonts w:ascii="Calibri" w:hAnsi="Calibri"/>
            <w:color w:val="000000" w:themeColor="text1"/>
            <w:lang w:val="en-US"/>
          </w:rPr>
          <w:t xml:space="preserve">identified </w:t>
        </w:r>
      </w:ins>
      <w:r w:rsidR="008F32ED" w:rsidRPr="00BC54C2">
        <w:rPr>
          <w:rFonts w:ascii="Calibri" w:hAnsi="Calibri"/>
          <w:color w:val="000000" w:themeColor="text1"/>
          <w:lang w:val="en-US"/>
        </w:rPr>
        <w:t xml:space="preserve">by classical inference and prediction on </w:t>
      </w:r>
      <w:r w:rsidR="002D08DA" w:rsidRPr="00BC54C2">
        <w:rPr>
          <w:rFonts w:ascii="Calibri" w:hAnsi="Calibri"/>
          <w:color w:val="000000" w:themeColor="text1"/>
          <w:lang w:val="en-US"/>
        </w:rPr>
        <w:t xml:space="preserve">the birthweight data, a few </w:t>
      </w:r>
      <w:ins w:id="488" w:author="Danilo Bzdok" w:date="2018-05-07T18:27:00Z">
        <w:r w:rsidR="0079701D">
          <w:rPr>
            <w:rFonts w:ascii="Calibri" w:hAnsi="Calibri"/>
            <w:color w:val="000000" w:themeColor="text1"/>
            <w:lang w:val="en-US"/>
          </w:rPr>
          <w:t xml:space="preserve">input </w:t>
        </w:r>
      </w:ins>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40287044" w:rsidR="004D6EDE" w:rsidRPr="0079701D"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measures</w:t>
      </w:r>
      <w:r w:rsidR="009D3961" w:rsidRPr="00BC54C2">
        <w:rPr>
          <w:rFonts w:ascii="Calibri" w:hAnsi="Calibri"/>
          <w:color w:val="000000" w:themeColor="text1"/>
          <w:lang w:val="en-US"/>
        </w:rPr>
        <w:t xml:space="preserve"> </w:t>
      </w:r>
      <w:r w:rsidR="00A77C36">
        <w:rPr>
          <w:rFonts w:ascii="Calibri" w:hAnsi="Calibri"/>
          <w:color w:val="000000" w:themeColor="text1"/>
          <w:lang w:val="en-US"/>
        </w:rPr>
        <w:t>turned out</w:t>
      </w:r>
      <w:r w:rsidR="00DF7546" w:rsidRPr="00BC54C2">
        <w:rPr>
          <w:rFonts w:ascii="Calibri" w:hAnsi="Calibri"/>
          <w:color w:val="000000" w:themeColor="text1"/>
          <w:lang w:val="en-US"/>
        </w:rPr>
        <w:t xml:space="preserve"> to be</w:t>
      </w:r>
      <w:r w:rsidR="009D3961" w:rsidRPr="00BC54C2">
        <w:rPr>
          <w:rFonts w:ascii="Calibri" w:hAnsi="Calibri"/>
          <w:color w:val="000000" w:themeColor="text1"/>
          <w:lang w:val="en-US"/>
        </w:rPr>
        <w:t xml:space="preserve"> statistically significantly associated with </w:t>
      </w:r>
      <w:r w:rsidR="00DF7546" w:rsidRPr="00BC54C2">
        <w:rPr>
          <w:rFonts w:ascii="Calibri" w:hAnsi="Calibri"/>
          <w:color w:val="000000" w:themeColor="text1"/>
          <w:lang w:val="en-US"/>
        </w:rPr>
        <w:t>prostate-specific antigen (</w:t>
      </w:r>
      <w:r w:rsidR="009D3961" w:rsidRPr="00BC54C2">
        <w:rPr>
          <w:rFonts w:ascii="Calibri" w:hAnsi="Calibri"/>
          <w:color w:val="000000" w:themeColor="text1"/>
          <w:lang w:val="en-US"/>
        </w:rPr>
        <w:t>PSA</w:t>
      </w:r>
      <w:r w:rsidR="00DF7546" w:rsidRPr="00BC54C2">
        <w:rPr>
          <w:rFonts w:ascii="Calibri" w:hAnsi="Calibri"/>
          <w:color w:val="000000" w:themeColor="text1"/>
          <w:lang w:val="en-US"/>
        </w:rPr>
        <w:t>)</w:t>
      </w:r>
      <w:r w:rsidR="00C31DA3">
        <w:rPr>
          <w:rFonts w:ascii="Calibri" w:hAnsi="Calibri"/>
          <w:color w:val="000000" w:themeColor="text1"/>
          <w:lang w:val="en-US"/>
        </w:rPr>
        <w:t xml:space="preserve"> </w:t>
      </w:r>
      <w:r w:rsidR="00C31DA3">
        <w:rPr>
          <w:rFonts w:ascii="Calibri" w:hAnsi="Calibri"/>
          <w:color w:val="000000" w:themeColor="text1"/>
          <w:sz w:val="22"/>
          <w:szCs w:val="22"/>
          <w:lang w:val="en-US"/>
        </w:rPr>
        <w:t>in 87 men</w:t>
      </w:r>
      <w:ins w:id="489" w:author="Danilo Bzdok" w:date="2018-05-10T12:11:00Z">
        <w:r w:rsidR="00180323">
          <w:rPr>
            <w:rFonts w:ascii="Calibri" w:hAnsi="Calibri"/>
            <w:color w:val="000000" w:themeColor="text1"/>
            <w:sz w:val="22"/>
            <w:szCs w:val="22"/>
            <w:lang w:val="en-US"/>
          </w:rPr>
          <w:t xml:space="preserve"> </w:t>
        </w:r>
        <w:r w:rsidR="00180323">
          <w:rPr>
            <w:rFonts w:ascii="Calibri" w:hAnsi="Calibri"/>
            <w:color w:val="000000" w:themeColor="text1"/>
            <w:lang w:val="en-US"/>
          </w:rPr>
          <w:t>(Fig. 4</w:t>
        </w:r>
        <w:r w:rsidR="00180323">
          <w:rPr>
            <w:rFonts w:ascii="Calibri" w:hAnsi="Calibri"/>
            <w:color w:val="000000" w:themeColor="text1"/>
            <w:lang w:val="en-US"/>
          </w:rPr>
          <w:t>B</w:t>
        </w:r>
        <w:r w:rsidR="00180323">
          <w:rPr>
            <w:rFonts w:ascii="Calibri" w:hAnsi="Calibri"/>
            <w:color w:val="000000" w:themeColor="text1"/>
            <w:lang w:val="en-US"/>
          </w:rPr>
          <w:t>)</w:t>
        </w:r>
      </w:ins>
      <w:r w:rsidR="00DF7546" w:rsidRPr="00BC54C2">
        <w:rPr>
          <w:rFonts w:ascii="Calibri" w:hAnsi="Calibri"/>
          <w:color w:val="000000" w:themeColor="text1"/>
          <w:lang w:val="en-US"/>
        </w:rPr>
        <w:t>.</w:t>
      </w:r>
      <w:r w:rsidR="00DC605F" w:rsidRPr="00BC54C2">
        <w:rPr>
          <w:rFonts w:ascii="Calibri" w:hAnsi="Calibri"/>
          <w:color w:val="000000" w:themeColor="text1"/>
          <w:lang w:val="en-US"/>
        </w:rPr>
        <w:t xml:space="preserve"> </w:t>
      </w:r>
      <w:r w:rsidR="00FC0291" w:rsidRPr="00BC54C2">
        <w:rPr>
          <w:rFonts w:ascii="Calibri" w:hAnsi="Calibri"/>
          <w:color w:val="000000" w:themeColor="text1"/>
          <w:lang w:val="en-US"/>
        </w:rPr>
        <w:t xml:space="preserve">This molecule is </w:t>
      </w:r>
      <w:r w:rsidR="00440EB2" w:rsidRPr="00BC54C2">
        <w:rPr>
          <w:rFonts w:ascii="Calibri" w:hAnsi="Calibri"/>
          <w:color w:val="000000" w:themeColor="text1"/>
          <w:lang w:val="en-US"/>
        </w:rPr>
        <w:t>widely</w:t>
      </w:r>
      <w:r w:rsidR="00FC0291" w:rsidRPr="00BC54C2">
        <w:rPr>
          <w:rFonts w:ascii="Calibri" w:hAnsi="Calibri"/>
          <w:color w:val="000000" w:themeColor="text1"/>
          <w:lang w:val="en-US"/>
        </w:rPr>
        <w:t xml:space="preserve"> used </w:t>
      </w:r>
      <w:r w:rsidR="00440EB2" w:rsidRPr="00BC54C2">
        <w:rPr>
          <w:rFonts w:ascii="Calibri" w:hAnsi="Calibri"/>
          <w:color w:val="000000" w:themeColor="text1"/>
          <w:lang w:val="en-US"/>
        </w:rPr>
        <w:t xml:space="preserve">by medical doctors </w:t>
      </w:r>
      <w:r w:rsidR="00FC0291" w:rsidRPr="00BC54C2">
        <w:rPr>
          <w:rFonts w:ascii="Calibri" w:hAnsi="Calibri"/>
          <w:color w:val="000000" w:themeColor="text1"/>
          <w:lang w:val="en-US"/>
        </w:rPr>
        <w:t xml:space="preserve">for </w:t>
      </w:r>
      <w:ins w:id="490" w:author="Danilo Bzdok" w:date="2018-05-10T17:30:00Z">
        <w:r w:rsidR="002208BB" w:rsidRPr="00BC54C2">
          <w:rPr>
            <w:rFonts w:ascii="Calibri" w:hAnsi="Calibri"/>
            <w:color w:val="000000" w:themeColor="text1"/>
            <w:lang w:val="en-US"/>
          </w:rPr>
          <w:t xml:space="preserve">cancer </w:t>
        </w:r>
      </w:ins>
      <w:r w:rsidR="00FC0291" w:rsidRPr="00BC54C2">
        <w:rPr>
          <w:rFonts w:ascii="Calibri" w:hAnsi="Calibri"/>
          <w:color w:val="000000" w:themeColor="text1"/>
          <w:lang w:val="en-US"/>
        </w:rPr>
        <w:t xml:space="preserve">screening and monitoring </w:t>
      </w:r>
      <w:del w:id="491" w:author="Danilo Bzdok" w:date="2018-05-10T17:30:00Z">
        <w:r w:rsidR="00FC0291" w:rsidRPr="00BC54C2" w:rsidDel="002208BB">
          <w:rPr>
            <w:rFonts w:ascii="Calibri" w:hAnsi="Calibri"/>
            <w:color w:val="000000" w:themeColor="text1"/>
            <w:lang w:val="en-US"/>
          </w:rPr>
          <w:delText xml:space="preserve">of </w:delText>
        </w:r>
        <w:r w:rsidR="00594EA3" w:rsidRPr="00BC54C2" w:rsidDel="002208BB">
          <w:rPr>
            <w:rFonts w:ascii="Calibri" w:hAnsi="Calibri"/>
            <w:color w:val="000000" w:themeColor="text1"/>
            <w:lang w:val="en-US"/>
          </w:rPr>
          <w:delText xml:space="preserve">cancer </w:delText>
        </w:r>
      </w:del>
      <w:r w:rsidR="00594EA3" w:rsidRPr="00BC54C2">
        <w:rPr>
          <w:rFonts w:ascii="Calibri" w:hAnsi="Calibri"/>
          <w:color w:val="000000" w:themeColor="text1"/>
          <w:lang w:val="en-US"/>
        </w:rPr>
        <w:t xml:space="preserve">to guide </w:t>
      </w:r>
      <w:proofErr w:type="gramStart"/>
      <w:r w:rsidR="00594EA3" w:rsidRPr="00BC54C2">
        <w:rPr>
          <w:rFonts w:ascii="Calibri" w:hAnsi="Calibri"/>
          <w:color w:val="000000" w:themeColor="text1"/>
          <w:lang w:val="en-US"/>
        </w:rPr>
        <w:t>whether or not</w:t>
      </w:r>
      <w:proofErr w:type="gramEnd"/>
      <w:r w:rsidR="00594EA3" w:rsidRPr="00BC54C2">
        <w:rPr>
          <w:rFonts w:ascii="Calibri" w:hAnsi="Calibri"/>
          <w:color w:val="000000" w:themeColor="text1"/>
          <w:lang w:val="en-US"/>
        </w:rPr>
        <w:t xml:space="preserve">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Cancer volume (</w:t>
      </w:r>
      <w:proofErr w:type="spellStart"/>
      <w:r w:rsidR="00F06E8F" w:rsidRPr="00BC54C2">
        <w:rPr>
          <w:rFonts w:ascii="Calibri" w:hAnsi="Calibri"/>
          <w:color w:val="000000" w:themeColor="text1"/>
          <w:lang w:val="en-US"/>
        </w:rPr>
        <w:t>lcavol</w:t>
      </w:r>
      <w:proofErr w:type="spellEnd"/>
      <w:r w:rsidR="00F06E8F" w:rsidRPr="00BC54C2">
        <w:rPr>
          <w:rFonts w:ascii="Calibri" w:hAnsi="Calibri"/>
          <w:color w:val="000000" w:themeColor="text1"/>
          <w:lang w:val="en-US"/>
        </w:rPr>
        <w:t xml:space="preserve">)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concentration </w:t>
      </w:r>
      <w:proofErr w:type="gramStart"/>
      <w:r w:rsidR="009A08F7" w:rsidRPr="00BC54C2">
        <w:rPr>
          <w:rFonts w:ascii="Calibri" w:hAnsi="Calibri"/>
          <w:color w:val="000000" w:themeColor="text1"/>
          <w:lang w:val="en-US"/>
        </w:rPr>
        <w:t>in a given</w:t>
      </w:r>
      <w:proofErr w:type="gramEnd"/>
      <w:r w:rsidR="009A08F7" w:rsidRPr="00BC54C2">
        <w:rPr>
          <w:rFonts w:ascii="Calibri" w:hAnsi="Calibri"/>
          <w:color w:val="000000" w:themeColor="text1"/>
          <w:lang w:val="en-US"/>
        </w:rPr>
        <w:t xml:space="preserve"> man was the cancer volume with an explained </w:t>
      </w:r>
      <w:r w:rsidR="009A08F7" w:rsidRPr="0079701D">
        <w:rPr>
          <w:rFonts w:ascii="Calibri" w:hAnsi="Calibri"/>
          <w:color w:val="000000" w:themeColor="text1"/>
          <w:lang w:val="en-US"/>
        </w:rPr>
        <w:t xml:space="preserve">population variance of </w:t>
      </w:r>
      <w:r w:rsidR="00DC605F" w:rsidRPr="0079701D">
        <w:rPr>
          <w:rFonts w:ascii="Calibri" w:hAnsi="Calibri"/>
          <w:color w:val="000000" w:themeColor="text1"/>
          <w:lang w:val="en-US"/>
        </w:rPr>
        <w:t>R</w:t>
      </w:r>
      <w:r w:rsidR="00DC605F" w:rsidRPr="0079701D">
        <w:rPr>
          <w:rFonts w:ascii="Calibri" w:hAnsi="Calibri"/>
          <w:color w:val="000000" w:themeColor="text1"/>
          <w:vertAlign w:val="superscript"/>
          <w:lang w:val="en-US"/>
        </w:rPr>
        <w:t>2</w:t>
      </w:r>
      <w:r w:rsidR="00DC605F" w:rsidRPr="0079701D">
        <w:rPr>
          <w:rFonts w:ascii="Calibri" w:hAnsi="Calibri"/>
          <w:color w:val="000000" w:themeColor="text1"/>
          <w:lang w:val="en-US"/>
        </w:rPr>
        <w:t>=0.25 with 1/8 coefficients</w:t>
      </w:r>
      <w:r w:rsidR="000E6B51" w:rsidRPr="0079701D">
        <w:rPr>
          <w:rFonts w:ascii="Calibri" w:hAnsi="Calibri"/>
          <w:color w:val="000000" w:themeColor="text1"/>
          <w:lang w:val="en-US"/>
        </w:rPr>
        <w:t xml:space="preserve"> (</w:t>
      </w:r>
      <w:proofErr w:type="spellStart"/>
      <w:r w:rsidR="000E6B51" w:rsidRPr="0079701D">
        <w:rPr>
          <w:rFonts w:ascii="Calibri" w:hAnsi="Calibri"/>
          <w:color w:val="000000" w:themeColor="text1"/>
          <w:lang w:val="en-US"/>
        </w:rPr>
        <w:t>lcavol</w:t>
      </w:r>
      <w:proofErr w:type="spellEnd"/>
      <w:r w:rsidR="000E6B51" w:rsidRPr="0079701D">
        <w:rPr>
          <w:rFonts w:ascii="Calibri" w:hAnsi="Calibri"/>
          <w:color w:val="000000" w:themeColor="text1"/>
          <w:lang w:val="en-US"/>
        </w:rPr>
        <w:t>)</w:t>
      </w:r>
      <w:r w:rsidR="009A08F7" w:rsidRPr="0079701D">
        <w:rPr>
          <w:rFonts w:ascii="Calibri" w:hAnsi="Calibri"/>
          <w:color w:val="000000" w:themeColor="text1"/>
          <w:lang w:val="en-US"/>
        </w:rPr>
        <w:t xml:space="preserve">. That is, despite lacking statistical significance, </w:t>
      </w:r>
      <w:r w:rsidR="00043C4B" w:rsidRPr="0079701D">
        <w:rPr>
          <w:rFonts w:ascii="Calibri" w:hAnsi="Calibri"/>
          <w:color w:val="000000" w:themeColor="text1"/>
          <w:lang w:val="en-US"/>
        </w:rPr>
        <w:t xml:space="preserve">there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coherent </w:t>
      </w:r>
      <w:r w:rsidR="009A08F7" w:rsidRPr="0079701D">
        <w:rPr>
          <w:rFonts w:ascii="Calibri" w:hAnsi="Calibri"/>
          <w:color w:val="000000" w:themeColor="text1"/>
          <w:lang w:val="en-US"/>
        </w:rPr>
        <w:t xml:space="preserve">predictive </w:t>
      </w:r>
      <w:r w:rsidR="00043C4B" w:rsidRPr="0079701D">
        <w:rPr>
          <w:rFonts w:ascii="Calibri" w:hAnsi="Calibri"/>
          <w:color w:val="000000" w:themeColor="text1"/>
          <w:lang w:val="en-US"/>
        </w:rPr>
        <w:t xml:space="preserve">patterns in the data that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reliably extracted</w:t>
      </w:r>
      <w:r w:rsidR="009A08F7" w:rsidRPr="0079701D">
        <w:rPr>
          <w:rFonts w:ascii="Calibri" w:hAnsi="Calibri"/>
          <w:color w:val="000000" w:themeColor="text1"/>
          <w:lang w:val="en-US"/>
        </w:rPr>
        <w:t xml:space="preserve"> across several input variables.</w:t>
      </w:r>
      <w:r w:rsidR="00043C4B"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E05C7C" w:rsidRPr="0079701D">
        <w:rPr>
          <w:rFonts w:ascii="Calibri" w:hAnsi="Calibri"/>
          <w:color w:val="000000" w:themeColor="text1"/>
          <w:lang w:val="en-US"/>
        </w:rPr>
        <w:t xml:space="preserve">he </w:t>
      </w:r>
      <w:r w:rsidR="00C31453" w:rsidRPr="0079701D">
        <w:rPr>
          <w:rFonts w:ascii="Calibri" w:hAnsi="Calibri"/>
          <w:color w:val="000000" w:themeColor="text1"/>
          <w:lang w:val="en-US"/>
        </w:rPr>
        <w:t>combined</w:t>
      </w:r>
      <w:r w:rsidR="00E05C7C" w:rsidRPr="0079701D">
        <w:rPr>
          <w:rFonts w:ascii="Calibri" w:hAnsi="Calibri"/>
          <w:color w:val="000000" w:themeColor="text1"/>
          <w:lang w:val="en-US"/>
        </w:rPr>
        <w:t xml:space="preserve"> input from several variables was required to achieve the </w:t>
      </w:r>
      <w:r w:rsidR="009A08F7" w:rsidRPr="0079701D">
        <w:rPr>
          <w:rFonts w:ascii="Calibri" w:hAnsi="Calibri"/>
          <w:color w:val="000000" w:themeColor="text1"/>
          <w:lang w:val="en-US"/>
        </w:rPr>
        <w:t>highest prediction performances.</w:t>
      </w:r>
      <w:r w:rsidR="00E05C7C"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D90216" w:rsidRPr="0079701D">
        <w:rPr>
          <w:rFonts w:ascii="Calibri" w:hAnsi="Calibri"/>
          <w:color w:val="000000" w:themeColor="text1"/>
          <w:lang w:val="en-US"/>
        </w:rPr>
        <w:t xml:space="preserve">he prediction approach also detailed that </w:t>
      </w:r>
      <w:proofErr w:type="spellStart"/>
      <w:r w:rsidR="00D90216" w:rsidRPr="0079701D">
        <w:rPr>
          <w:rFonts w:ascii="Calibri" w:hAnsi="Calibri"/>
          <w:color w:val="000000" w:themeColor="text1"/>
          <w:lang w:val="en-US"/>
        </w:rPr>
        <w:t>lcavol</w:t>
      </w:r>
      <w:proofErr w:type="spellEnd"/>
      <w:r w:rsidR="00D90216" w:rsidRPr="0079701D">
        <w:rPr>
          <w:rFonts w:ascii="Calibri" w:hAnsi="Calibri"/>
          <w:color w:val="000000" w:themeColor="text1"/>
          <w:lang w:val="en-US"/>
        </w:rPr>
        <w:t xml:space="preserve"> &gt; </w:t>
      </w:r>
      <w:proofErr w:type="spellStart"/>
      <w:r w:rsidR="00D90216" w:rsidRPr="0079701D">
        <w:rPr>
          <w:rFonts w:ascii="Calibri" w:hAnsi="Calibri"/>
          <w:color w:val="000000" w:themeColor="text1"/>
          <w:lang w:val="en-US"/>
        </w:rPr>
        <w:t>svi</w:t>
      </w:r>
      <w:proofErr w:type="spellEnd"/>
      <w:r w:rsidR="00D90216" w:rsidRPr="0079701D">
        <w:rPr>
          <w:rFonts w:ascii="Calibri" w:hAnsi="Calibri"/>
          <w:color w:val="000000" w:themeColor="text1"/>
          <w:lang w:val="en-US"/>
        </w:rPr>
        <w:t xml:space="preserve"> &gt; </w:t>
      </w:r>
      <w:proofErr w:type="spellStart"/>
      <w:r w:rsidR="00D90216" w:rsidRPr="0079701D">
        <w:rPr>
          <w:rFonts w:ascii="Calibri" w:hAnsi="Calibri"/>
          <w:color w:val="000000" w:themeColor="text1"/>
          <w:lang w:val="en-US"/>
        </w:rPr>
        <w:t>lweight</w:t>
      </w:r>
      <w:proofErr w:type="spellEnd"/>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carry the most relevant information to forecast a man’s PSA level.</w:t>
      </w:r>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 xml:space="preserve">The ordered ranking </w:t>
      </w:r>
      <w:r w:rsidR="009A72D1" w:rsidRPr="0079701D">
        <w:rPr>
          <w:rFonts w:ascii="Calibri" w:hAnsi="Calibri"/>
          <w:color w:val="000000" w:themeColor="text1"/>
          <w:lang w:val="en-US"/>
        </w:rPr>
        <w:t>coincided with</w:t>
      </w:r>
      <w:r w:rsidR="008C68DC" w:rsidRPr="0079701D">
        <w:rPr>
          <w:rFonts w:ascii="Calibri" w:hAnsi="Calibri"/>
          <w:color w:val="000000" w:themeColor="text1"/>
          <w:lang w:val="en-US"/>
        </w:rPr>
        <w:t xml:space="preserve"> the absolute beta coefficients </w:t>
      </w:r>
      <w:r w:rsidR="00C44C1D" w:rsidRPr="0079701D">
        <w:rPr>
          <w:rFonts w:ascii="Calibri" w:hAnsi="Calibri"/>
          <w:color w:val="000000" w:themeColor="text1"/>
          <w:lang w:val="en-US"/>
        </w:rPr>
        <w:t>obtained using</w:t>
      </w:r>
      <w:r w:rsidR="008C68DC" w:rsidRPr="0079701D">
        <w:rPr>
          <w:rFonts w:ascii="Calibri" w:hAnsi="Calibri"/>
          <w:color w:val="000000" w:themeColor="text1"/>
          <w:lang w:val="en-US"/>
        </w:rPr>
        <w:t xml:space="preserve"> </w:t>
      </w:r>
      <w:r w:rsidR="00C570F2" w:rsidRPr="0079701D">
        <w:rPr>
          <w:rFonts w:ascii="Calibri" w:hAnsi="Calibri"/>
          <w:color w:val="000000" w:themeColor="text1"/>
          <w:lang w:val="en-US"/>
        </w:rPr>
        <w:t>linear regression. I</w:t>
      </w:r>
      <w:r w:rsidR="000B6DCB" w:rsidRPr="0079701D">
        <w:rPr>
          <w:rFonts w:ascii="Calibri" w:hAnsi="Calibri"/>
          <w:color w:val="000000" w:themeColor="text1"/>
          <w:lang w:val="en-US"/>
        </w:rPr>
        <w:t xml:space="preserve">n </w:t>
      </w:r>
      <w:r w:rsidR="00C570F2" w:rsidRPr="0079701D">
        <w:rPr>
          <w:rFonts w:ascii="Calibri" w:hAnsi="Calibri"/>
          <w:color w:val="000000" w:themeColor="text1"/>
          <w:lang w:val="en-US"/>
        </w:rPr>
        <w:t xml:space="preserve">the prostate cancer </w:t>
      </w:r>
      <w:r w:rsidR="000B6DCB" w:rsidRPr="0079701D">
        <w:rPr>
          <w:rFonts w:ascii="Calibri" w:hAnsi="Calibri"/>
          <w:color w:val="000000" w:themeColor="text1"/>
          <w:lang w:val="en-US"/>
        </w:rPr>
        <w:t>dataset, in-samp</w:t>
      </w:r>
      <w:r w:rsidR="00BC54C2" w:rsidRPr="0079701D">
        <w:rPr>
          <w:rFonts w:ascii="Calibri" w:hAnsi="Calibri"/>
          <w:color w:val="000000" w:themeColor="text1"/>
          <w:lang w:val="en-US"/>
        </w:rPr>
        <w:t>le model estimation reverberated</w:t>
      </w:r>
      <w:r w:rsidR="000B6DCB" w:rsidRPr="0079701D">
        <w:rPr>
          <w:rFonts w:ascii="Calibri" w:hAnsi="Calibri"/>
          <w:color w:val="000000" w:themeColor="text1"/>
          <w:lang w:val="en-US"/>
        </w:rPr>
        <w:t xml:space="preserve"> with </w:t>
      </w:r>
      <w:r w:rsidR="00400BE8" w:rsidRPr="0079701D">
        <w:rPr>
          <w:rFonts w:ascii="Calibri" w:hAnsi="Calibri"/>
          <w:color w:val="000000" w:themeColor="text1"/>
          <w:lang w:val="en-US"/>
        </w:rPr>
        <w:t xml:space="preserve">(all three positive) </w:t>
      </w:r>
      <w:r w:rsidR="000B6DCB" w:rsidRPr="0079701D">
        <w:rPr>
          <w:rFonts w:ascii="Calibri" w:hAnsi="Calibri"/>
          <w:color w:val="000000" w:themeColor="text1"/>
          <w:lang w:val="en-US"/>
        </w:rPr>
        <w:t>variable importance in out-of-samp</w:t>
      </w:r>
      <w:r w:rsidR="00BC54C2" w:rsidRPr="0079701D">
        <w:rPr>
          <w:rFonts w:ascii="Calibri" w:hAnsi="Calibri"/>
          <w:color w:val="000000" w:themeColor="text1"/>
          <w:lang w:val="en-US"/>
        </w:rPr>
        <w:t>le prediction performance</w:t>
      </w:r>
      <w:del w:id="492" w:author="Danilo Bzdok" w:date="2018-05-08T10:27:00Z">
        <w:r w:rsidR="00BC54C2" w:rsidRPr="0079701D" w:rsidDel="007C34E5">
          <w:rPr>
            <w:rFonts w:ascii="Calibri" w:hAnsi="Calibri"/>
            <w:color w:val="000000" w:themeColor="text1"/>
            <w:lang w:val="en-US"/>
          </w:rPr>
          <w:delText>,</w:delText>
        </w:r>
      </w:del>
      <w:r w:rsidR="00BC54C2" w:rsidRPr="0079701D">
        <w:rPr>
          <w:rFonts w:ascii="Calibri" w:hAnsi="Calibri"/>
          <w:color w:val="000000" w:themeColor="text1"/>
          <w:lang w:val="en-US"/>
        </w:rPr>
        <w:t xml:space="preserve"> but wa</w:t>
      </w:r>
      <w:r w:rsidR="000B6DCB" w:rsidRPr="0079701D">
        <w:rPr>
          <w:rFonts w:ascii="Calibri" w:hAnsi="Calibri"/>
          <w:color w:val="000000" w:themeColor="text1"/>
          <w:lang w:val="en-US"/>
        </w:rPr>
        <w:t>s at odds with</w:t>
      </w:r>
      <w:r w:rsidR="00C31DA3" w:rsidRPr="0079701D">
        <w:rPr>
          <w:rFonts w:ascii="Calibri" w:hAnsi="Calibri"/>
          <w:color w:val="000000" w:themeColor="text1"/>
          <w:lang w:val="en-US"/>
        </w:rPr>
        <w:t xml:space="preserve"> the obtained</w:t>
      </w:r>
      <w:r w:rsidR="000B6DCB" w:rsidRPr="0079701D">
        <w:rPr>
          <w:rFonts w:ascii="Calibri" w:hAnsi="Calibri"/>
          <w:color w:val="000000" w:themeColor="text1"/>
          <w:lang w:val="en-US"/>
        </w:rPr>
        <w:t xml:space="preserve"> </w:t>
      </w:r>
      <w:r w:rsidR="00BC54C2" w:rsidRPr="0079701D">
        <w:rPr>
          <w:rFonts w:ascii="Calibri" w:hAnsi="Calibri"/>
          <w:color w:val="000000" w:themeColor="text1"/>
          <w:lang w:val="en-US"/>
        </w:rPr>
        <w:t xml:space="preserve">insignificant </w:t>
      </w:r>
      <w:r w:rsidR="000B6DCB" w:rsidRPr="0079701D">
        <w:rPr>
          <w:rFonts w:ascii="Calibri" w:hAnsi="Calibri"/>
          <w:color w:val="000000" w:themeColor="text1"/>
          <w:lang w:val="en-US"/>
        </w:rPr>
        <w:t>p-value</w:t>
      </w:r>
      <w:r w:rsidR="00BC54C2" w:rsidRPr="0079701D">
        <w:rPr>
          <w:rFonts w:ascii="Calibri" w:hAnsi="Calibri"/>
          <w:color w:val="000000" w:themeColor="text1"/>
          <w:lang w:val="en-US"/>
        </w:rPr>
        <w:t>s.</w:t>
      </w:r>
    </w:p>
    <w:p w14:paraId="3BD40553" w14:textId="61F41862" w:rsidR="004D6EDE" w:rsidRPr="00FE3F99" w:rsidRDefault="009B58D4" w:rsidP="00C074F8">
      <w:pPr>
        <w:pStyle w:val="HTMLVorformatiert"/>
        <w:shd w:val="clear" w:color="auto" w:fill="FFFFFF"/>
        <w:jc w:val="both"/>
        <w:textAlignment w:val="baseline"/>
        <w:rPr>
          <w:rFonts w:ascii="Calibri" w:hAnsi="Calibri"/>
          <w:color w:val="000000"/>
          <w:sz w:val="24"/>
          <w:szCs w:val="24"/>
          <w:lang w:val="en-US"/>
        </w:rPr>
      </w:pPr>
      <w:r w:rsidRPr="0079701D">
        <w:rPr>
          <w:rFonts w:ascii="Calibri" w:hAnsi="Calibri"/>
          <w:color w:val="000000" w:themeColor="text1"/>
          <w:sz w:val="24"/>
          <w:szCs w:val="24"/>
          <w:lang w:val="en-US"/>
        </w:rPr>
        <w:tab/>
      </w:r>
      <w:r w:rsidR="00C44C1D" w:rsidRPr="0079701D">
        <w:rPr>
          <w:rFonts w:ascii="Calibri" w:hAnsi="Calibri"/>
          <w:color w:val="000000" w:themeColor="text1"/>
          <w:sz w:val="24"/>
          <w:szCs w:val="24"/>
          <w:lang w:val="en-US"/>
        </w:rPr>
        <w:t>In the</w:t>
      </w:r>
      <w:r w:rsidR="00C44C1D" w:rsidRPr="0079701D">
        <w:rPr>
          <w:rFonts w:ascii="Calibri" w:hAnsi="Calibri"/>
          <w:color w:val="000000" w:themeColor="text1"/>
          <w:sz w:val="24"/>
          <w:szCs w:val="24"/>
          <w:u w:val="single"/>
          <w:lang w:val="en-US"/>
        </w:rPr>
        <w:t xml:space="preserve"> d</w:t>
      </w:r>
      <w:r w:rsidR="004D6EDE" w:rsidRPr="0079701D">
        <w:rPr>
          <w:rFonts w:ascii="Calibri" w:hAnsi="Calibri"/>
          <w:color w:val="000000" w:themeColor="text1"/>
          <w:sz w:val="24"/>
          <w:szCs w:val="24"/>
          <w:u w:val="single"/>
          <w:lang w:val="en-US"/>
        </w:rPr>
        <w:t>iabetes</w:t>
      </w:r>
      <w:r w:rsidR="00C44C1D" w:rsidRPr="0079701D">
        <w:rPr>
          <w:rFonts w:ascii="Calibri" w:hAnsi="Calibri"/>
          <w:color w:val="000000" w:themeColor="text1"/>
          <w:sz w:val="24"/>
          <w:szCs w:val="24"/>
          <w:u w:val="single"/>
          <w:lang w:val="en-US"/>
        </w:rPr>
        <w:t xml:space="preserve"> dataset</w:t>
      </w:r>
      <w:r w:rsidR="00C44C1D" w:rsidRPr="0079701D">
        <w:rPr>
          <w:rFonts w:ascii="Calibri" w:hAnsi="Calibri"/>
          <w:color w:val="000000" w:themeColor="text1"/>
          <w:sz w:val="24"/>
          <w:szCs w:val="24"/>
          <w:lang w:val="en-US"/>
        </w:rPr>
        <w:t>,</w:t>
      </w:r>
      <w:r w:rsidR="004336D3" w:rsidRPr="0079701D">
        <w:rPr>
          <w:rFonts w:ascii="Calibri" w:hAnsi="Calibri"/>
          <w:color w:val="000000" w:themeColor="text1"/>
          <w:sz w:val="24"/>
          <w:szCs w:val="24"/>
          <w:lang w:val="en-US"/>
        </w:rPr>
        <w:t xml:space="preserve"> disease progression after one year</w:t>
      </w:r>
      <w:r w:rsidR="004336D3" w:rsidRPr="0079701D">
        <w:rPr>
          <w:rFonts w:ascii="Calibri" w:hAnsi="Calibri"/>
          <w:b/>
          <w:color w:val="000000" w:themeColor="text1"/>
          <w:sz w:val="24"/>
          <w:szCs w:val="24"/>
          <w:lang w:val="en-US"/>
        </w:rPr>
        <w:t xml:space="preserve"> </w:t>
      </w:r>
      <w:r w:rsidR="00980766" w:rsidRPr="0079701D">
        <w:rPr>
          <w:rFonts w:ascii="Calibri" w:hAnsi="Calibri"/>
          <w:color w:val="000000" w:themeColor="text1"/>
          <w:sz w:val="24"/>
          <w:szCs w:val="24"/>
          <w:lang w:val="en-US"/>
        </w:rPr>
        <w:t>was</w:t>
      </w:r>
      <w:r w:rsidR="00980766" w:rsidRPr="0079701D">
        <w:rPr>
          <w:rFonts w:ascii="Calibri" w:hAnsi="Calibri"/>
          <w:b/>
          <w:color w:val="000000" w:themeColor="text1"/>
          <w:sz w:val="24"/>
          <w:szCs w:val="24"/>
          <w:lang w:val="en-US"/>
        </w:rPr>
        <w:t xml:space="preserve"> </w:t>
      </w:r>
      <w:r w:rsidR="004336D3" w:rsidRPr="0079701D">
        <w:rPr>
          <w:rFonts w:ascii="Calibri" w:hAnsi="Calibri"/>
          <w:color w:val="000000" w:themeColor="text1"/>
          <w:sz w:val="24"/>
          <w:szCs w:val="24"/>
          <w:lang w:val="en-US"/>
        </w:rPr>
        <w:t xml:space="preserve">to be derived from </w:t>
      </w:r>
      <w:r w:rsidR="004336D3" w:rsidRPr="00180323">
        <w:rPr>
          <w:rFonts w:ascii="Calibri" w:hAnsi="Calibri"/>
          <w:color w:val="000000" w:themeColor="text1"/>
          <w:sz w:val="24"/>
          <w:szCs w:val="24"/>
          <w:lang w:val="en-US"/>
        </w:rPr>
        <w:t>10 measures in</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442</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patients</w:t>
      </w:r>
      <w:ins w:id="493" w:author="Danilo Bzdok" w:date="2018-05-10T12:11:00Z">
        <w:r w:rsidR="00180323" w:rsidRPr="00180323">
          <w:rPr>
            <w:rFonts w:ascii="Calibri" w:hAnsi="Calibri"/>
            <w:color w:val="000000" w:themeColor="text1"/>
            <w:sz w:val="24"/>
            <w:szCs w:val="24"/>
            <w:lang w:val="en-US"/>
          </w:rPr>
          <w:t xml:space="preserve"> </w:t>
        </w:r>
        <w:r w:rsidR="00180323" w:rsidRPr="00180323">
          <w:rPr>
            <w:rFonts w:ascii="Calibri" w:hAnsi="Calibri"/>
            <w:color w:val="000000" w:themeColor="text1"/>
            <w:sz w:val="24"/>
            <w:szCs w:val="24"/>
            <w:lang w:val="en-US"/>
            <w:rPrChange w:id="494" w:author="Danilo Bzdok" w:date="2018-05-10T12:11:00Z">
              <w:rPr>
                <w:rFonts w:ascii="Calibri" w:hAnsi="Calibri"/>
                <w:color w:val="000000" w:themeColor="text1"/>
                <w:lang w:val="en-US"/>
              </w:rPr>
            </w:rPrChange>
          </w:rPr>
          <w:t>(Fig. 4</w:t>
        </w:r>
        <w:r w:rsidR="00180323" w:rsidRPr="00180323">
          <w:rPr>
            <w:rFonts w:ascii="Calibri" w:hAnsi="Calibri"/>
            <w:color w:val="000000" w:themeColor="text1"/>
            <w:sz w:val="24"/>
            <w:szCs w:val="24"/>
            <w:lang w:val="en-US"/>
            <w:rPrChange w:id="495" w:author="Danilo Bzdok" w:date="2018-05-10T12:11:00Z">
              <w:rPr>
                <w:rFonts w:ascii="Calibri" w:hAnsi="Calibri"/>
                <w:color w:val="000000" w:themeColor="text1"/>
                <w:lang w:val="en-US"/>
              </w:rPr>
            </w:rPrChange>
          </w:rPr>
          <w:t>C</w:t>
        </w:r>
        <w:r w:rsidR="00180323" w:rsidRPr="00180323">
          <w:rPr>
            <w:rFonts w:ascii="Calibri" w:hAnsi="Calibri"/>
            <w:color w:val="000000" w:themeColor="text1"/>
            <w:sz w:val="24"/>
            <w:szCs w:val="24"/>
            <w:lang w:val="en-US"/>
            <w:rPrChange w:id="496" w:author="Danilo Bzdok" w:date="2018-05-10T12:11:00Z">
              <w:rPr>
                <w:rFonts w:ascii="Calibri" w:hAnsi="Calibri"/>
                <w:color w:val="000000" w:themeColor="text1"/>
                <w:lang w:val="en-US"/>
              </w:rPr>
            </w:rPrChange>
          </w:rPr>
          <w:t>)</w:t>
        </w:r>
      </w:ins>
      <w:r w:rsidR="004336D3" w:rsidRPr="00180323">
        <w:rPr>
          <w:rFonts w:ascii="Calibri" w:hAnsi="Calibri"/>
          <w:color w:val="000000" w:themeColor="text1"/>
          <w:sz w:val="24"/>
          <w:szCs w:val="24"/>
          <w:lang w:val="en-US"/>
        </w:rPr>
        <w:t>.</w:t>
      </w:r>
      <w:r w:rsidR="008F38A6" w:rsidRPr="00180323">
        <w:rPr>
          <w:rFonts w:ascii="Calibri" w:hAnsi="Calibri"/>
          <w:color w:val="000000" w:themeColor="text1"/>
          <w:sz w:val="24"/>
          <w:szCs w:val="24"/>
          <w:lang w:val="en-US"/>
        </w:rPr>
        <w:t xml:space="preserve"> In modeling for inference, </w:t>
      </w:r>
      <w:r w:rsidR="005C444B" w:rsidRPr="00180323">
        <w:rPr>
          <w:rFonts w:ascii="Calibri" w:hAnsi="Calibri"/>
          <w:color w:val="000000" w:themeColor="text1"/>
          <w:sz w:val="24"/>
          <w:szCs w:val="24"/>
          <w:lang w:val="en-US"/>
        </w:rPr>
        <w:t xml:space="preserve">only the </w:t>
      </w:r>
      <w:r w:rsidR="00980766" w:rsidRPr="00180323">
        <w:rPr>
          <w:rFonts w:ascii="Calibri" w:hAnsi="Calibri"/>
          <w:color w:val="000000" w:themeColor="text1"/>
          <w:sz w:val="24"/>
          <w:szCs w:val="24"/>
          <w:lang w:val="en-US"/>
        </w:rPr>
        <w:t>b</w:t>
      </w:r>
      <w:r w:rsidR="005C444B" w:rsidRPr="00180323">
        <w:rPr>
          <w:rFonts w:ascii="Calibri" w:hAnsi="Calibri"/>
          <w:color w:val="000000" w:themeColor="text1"/>
          <w:sz w:val="24"/>
          <w:szCs w:val="24"/>
          <w:lang w:val="en-US"/>
        </w:rPr>
        <w:t xml:space="preserve">ody mass index </w:t>
      </w:r>
      <w:r w:rsidR="005C444B" w:rsidRPr="0079701D">
        <w:rPr>
          <w:rFonts w:ascii="Calibri" w:hAnsi="Calibri"/>
          <w:color w:val="000000" w:themeColor="text1"/>
          <w:sz w:val="24"/>
          <w:szCs w:val="24"/>
          <w:lang w:val="en-US"/>
        </w:rPr>
        <w:t>(</w:t>
      </w:r>
      <w:proofErr w:type="spellStart"/>
      <w:r w:rsidR="005C444B" w:rsidRPr="0079701D">
        <w:rPr>
          <w:rFonts w:ascii="Calibri" w:hAnsi="Calibri"/>
          <w:color w:val="000000" w:themeColor="text1"/>
          <w:sz w:val="24"/>
          <w:szCs w:val="24"/>
          <w:lang w:val="en-US"/>
        </w:rPr>
        <w:t>bmi</w:t>
      </w:r>
      <w:proofErr w:type="spellEnd"/>
      <w:r w:rsidR="005C444B" w:rsidRPr="0079701D">
        <w:rPr>
          <w:rFonts w:ascii="Calibri" w:hAnsi="Calibri"/>
          <w:color w:val="000000" w:themeColor="text1"/>
          <w:sz w:val="24"/>
          <w:szCs w:val="24"/>
          <w:lang w:val="en-US"/>
        </w:rPr>
        <w:t>) was deemed significant at p=0.01 among all input variables.</w:t>
      </w:r>
      <w:r w:rsidR="00A52067" w:rsidRPr="0079701D">
        <w:rPr>
          <w:rFonts w:ascii="Calibri" w:hAnsi="Calibri"/>
          <w:color w:val="000000" w:themeColor="text1"/>
          <w:sz w:val="24"/>
          <w:szCs w:val="24"/>
          <w:lang w:val="en-US"/>
        </w:rPr>
        <w:t xml:space="preserve"> This single measure, however, only accounted for 3% of explained disease progression in the population </w:t>
      </w:r>
      <w:ins w:id="497" w:author="Danilo Bzdok" w:date="2018-05-10T17:36:00Z">
        <w:r w:rsidR="00917CF9">
          <w:rPr>
            <w:rFonts w:ascii="Calibri" w:hAnsi="Calibri"/>
            <w:color w:val="000000" w:themeColor="text1"/>
            <w:sz w:val="24"/>
            <w:szCs w:val="24"/>
            <w:lang w:val="en-US"/>
          </w:rPr>
          <w:t>when</w:t>
        </w:r>
      </w:ins>
      <w:del w:id="498" w:author="Danilo Bzdok" w:date="2018-05-10T17:36:00Z">
        <w:r w:rsidR="00A52067" w:rsidRPr="0079701D" w:rsidDel="00917CF9">
          <w:rPr>
            <w:rFonts w:ascii="Calibri" w:hAnsi="Calibri"/>
            <w:color w:val="000000" w:themeColor="text1"/>
            <w:sz w:val="24"/>
            <w:szCs w:val="24"/>
            <w:lang w:val="en-US"/>
          </w:rPr>
          <w:delText>in</w:delText>
        </w:r>
      </w:del>
      <w:r w:rsidR="00A52067" w:rsidRPr="0079701D">
        <w:rPr>
          <w:rFonts w:ascii="Calibri" w:hAnsi="Calibri"/>
          <w:color w:val="000000" w:themeColor="text1"/>
          <w:sz w:val="24"/>
          <w:szCs w:val="24"/>
          <w:lang w:val="en-US"/>
        </w:rPr>
        <w:t xml:space="preserve"> modeling for prediction. Adding </w:t>
      </w:r>
      <w:del w:id="499" w:author="Danilo Bzdok" w:date="2018-05-10T17:37:00Z">
        <w:r w:rsidR="00A52067" w:rsidRPr="0079701D" w:rsidDel="00917CF9">
          <w:rPr>
            <w:rFonts w:ascii="Calibri" w:hAnsi="Calibri"/>
            <w:color w:val="000000" w:themeColor="text1"/>
            <w:sz w:val="24"/>
            <w:szCs w:val="24"/>
            <w:lang w:val="en-US"/>
          </w:rPr>
          <w:delText>the second most</w:delText>
        </w:r>
      </w:del>
      <w:ins w:id="500" w:author="Danilo Bzdok" w:date="2018-05-10T17:37:00Z">
        <w:r w:rsidR="00917CF9">
          <w:rPr>
            <w:rFonts w:ascii="Calibri" w:hAnsi="Calibri"/>
            <w:color w:val="000000" w:themeColor="text1"/>
            <w:sz w:val="24"/>
            <w:szCs w:val="24"/>
            <w:lang w:val="en-US"/>
          </w:rPr>
          <w:t>another</w:t>
        </w:r>
      </w:ins>
      <w:r w:rsidR="00A52067" w:rsidRPr="0079701D">
        <w:rPr>
          <w:rFonts w:ascii="Calibri" w:hAnsi="Calibri"/>
          <w:color w:val="000000" w:themeColor="text1"/>
          <w:sz w:val="24"/>
          <w:szCs w:val="24"/>
          <w:lang w:val="en-US"/>
        </w:rPr>
        <w:t xml:space="preserve"> predictive variable</w:t>
      </w:r>
      <w:r w:rsidR="00443F50" w:rsidRPr="0079701D">
        <w:rPr>
          <w:rFonts w:ascii="Calibri" w:hAnsi="Calibri"/>
          <w:color w:val="000000" w:themeColor="text1"/>
          <w:sz w:val="24"/>
          <w:szCs w:val="24"/>
          <w:lang w:val="en-US"/>
        </w:rPr>
        <w:t xml:space="preserve"> - s5 - to the linear model with </w:t>
      </w:r>
      <w:proofErr w:type="spellStart"/>
      <w:r w:rsidR="00443F50" w:rsidRPr="0079701D">
        <w:rPr>
          <w:rFonts w:ascii="Calibri" w:hAnsi="Calibri"/>
          <w:color w:val="000000" w:themeColor="text1"/>
          <w:sz w:val="24"/>
          <w:szCs w:val="24"/>
          <w:lang w:val="en-US"/>
        </w:rPr>
        <w:t>bmi</w:t>
      </w:r>
      <w:proofErr w:type="spellEnd"/>
      <w:r w:rsidR="00443F50" w:rsidRPr="0079701D">
        <w:rPr>
          <w:rFonts w:ascii="Calibri" w:hAnsi="Calibri"/>
          <w:color w:val="000000" w:themeColor="text1"/>
          <w:sz w:val="24"/>
          <w:szCs w:val="24"/>
          <w:lang w:val="en-US"/>
        </w:rPr>
        <w:t xml:space="preserve">, </w:t>
      </w:r>
      <w:r w:rsidR="003D452C" w:rsidRPr="0079701D">
        <w:rPr>
          <w:rFonts w:ascii="Calibri" w:hAnsi="Calibri"/>
          <w:color w:val="000000" w:themeColor="text1"/>
          <w:sz w:val="24"/>
          <w:szCs w:val="24"/>
          <w:lang w:val="en-US"/>
        </w:rPr>
        <w:t xml:space="preserve">boosted the prediction accuracy to </w:t>
      </w:r>
      <w:r w:rsidR="003D452C" w:rsidRPr="0079701D">
        <w:rPr>
          <w:rFonts w:ascii="Calibri" w:hAnsi="Calibri"/>
          <w:color w:val="000000"/>
          <w:sz w:val="24"/>
          <w:szCs w:val="24"/>
          <w:lang w:val="en-US"/>
        </w:rPr>
        <w:t>R</w:t>
      </w:r>
      <w:r w:rsidR="003D452C" w:rsidRPr="0079701D">
        <w:rPr>
          <w:rFonts w:ascii="Calibri" w:hAnsi="Calibri"/>
          <w:color w:val="000000"/>
          <w:sz w:val="24"/>
          <w:szCs w:val="24"/>
          <w:vertAlign w:val="superscript"/>
          <w:lang w:val="en-US"/>
        </w:rPr>
        <w:t>2</w:t>
      </w:r>
      <w:r w:rsidR="003D452C" w:rsidRPr="0079701D">
        <w:rPr>
          <w:rFonts w:ascii="Calibri" w:hAnsi="Calibri"/>
          <w:color w:val="000000"/>
          <w:sz w:val="24"/>
          <w:szCs w:val="24"/>
          <w:lang w:val="en-US"/>
        </w:rPr>
        <w:t>=0.42.</w:t>
      </w:r>
      <w:r w:rsidR="006B43CE" w:rsidRPr="0079701D">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79701D">
        <w:rPr>
          <w:rFonts w:ascii="Calibri" w:hAnsi="Calibri"/>
          <w:color w:val="000000" w:themeColor="text1"/>
          <w:sz w:val="24"/>
          <w:szCs w:val="24"/>
          <w:vertAlign w:val="superscript"/>
          <w:lang w:val="en-US"/>
        </w:rPr>
        <w:t>2</w:t>
      </w:r>
      <w:r w:rsidR="006B43CE" w:rsidRPr="0079701D">
        <w:rPr>
          <w:rFonts w:ascii="Calibri" w:hAnsi="Calibri"/>
          <w:color w:val="000000" w:themeColor="text1"/>
          <w:sz w:val="24"/>
          <w:szCs w:val="24"/>
          <w:lang w:val="en-US"/>
        </w:rPr>
        <w:t>=</w:t>
      </w:r>
      <w:r w:rsidR="006B43CE" w:rsidRPr="0079701D">
        <w:rPr>
          <w:rFonts w:ascii="Calibri" w:hAnsi="Calibri"/>
          <w:color w:val="000000"/>
          <w:sz w:val="24"/>
          <w:szCs w:val="24"/>
          <w:lang w:val="en-US"/>
        </w:rPr>
        <w:t>0.46)</w:t>
      </w:r>
      <w:r w:rsidR="004E7F3C" w:rsidRPr="0079701D">
        <w:rPr>
          <w:rFonts w:ascii="Calibri" w:hAnsi="Calibri"/>
          <w:color w:val="000000"/>
          <w:sz w:val="24"/>
          <w:szCs w:val="24"/>
          <w:lang w:val="en-US"/>
        </w:rPr>
        <w:t xml:space="preserve">. In fact, s5 showed the highest positive beta coefficient (at the beginning of the regularization path, where small sparsity </w:t>
      </w:r>
      <w:ins w:id="501" w:author="Danilo Bzdok" w:date="2018-05-10T17:37:00Z">
        <w:r w:rsidR="006E7F54">
          <w:rPr>
            <w:rFonts w:ascii="Calibri" w:hAnsi="Calibri"/>
            <w:color w:val="000000"/>
            <w:sz w:val="24"/>
            <w:szCs w:val="24"/>
            <w:lang w:val="en-US"/>
          </w:rPr>
          <w:t xml:space="preserve">constraint </w:t>
        </w:r>
      </w:ins>
      <w:r w:rsidR="004E7F3C" w:rsidRPr="0079701D">
        <w:rPr>
          <w:rFonts w:ascii="Calibri" w:hAnsi="Calibri"/>
          <w:color w:val="000000"/>
          <w:sz w:val="24"/>
          <w:szCs w:val="24"/>
          <w:lang w:val="en-US"/>
        </w:rPr>
        <w:t xml:space="preserve">was imposed) but </w:t>
      </w:r>
      <w:r w:rsidR="00CE5FE7" w:rsidRPr="0079701D">
        <w:rPr>
          <w:rFonts w:ascii="Calibri" w:hAnsi="Calibri"/>
          <w:color w:val="000000"/>
          <w:sz w:val="24"/>
          <w:szCs w:val="24"/>
          <w:lang w:val="en-US"/>
        </w:rPr>
        <w:t>did</w:t>
      </w:r>
      <w:r w:rsidR="004E7F3C" w:rsidRPr="0079701D">
        <w:rPr>
          <w:rFonts w:ascii="Calibri" w:hAnsi="Calibri"/>
          <w:color w:val="000000"/>
          <w:sz w:val="24"/>
          <w:szCs w:val="24"/>
          <w:lang w:val="en-US"/>
        </w:rPr>
        <w:t xml:space="preserve"> not turn out as the final variable remaining in the model.</w:t>
      </w:r>
      <w:r w:rsidR="00006323" w:rsidRPr="0079701D">
        <w:rPr>
          <w:rFonts w:ascii="Calibri" w:hAnsi="Calibri"/>
          <w:color w:val="000000"/>
          <w:sz w:val="24"/>
          <w:szCs w:val="24"/>
          <w:lang w:val="en-US"/>
        </w:rPr>
        <w:t xml:space="preserve"> </w:t>
      </w:r>
      <w:del w:id="502" w:author="Danilo Bzdok" w:date="2018-05-10T12:13:00Z">
        <w:r w:rsidR="00C074F8" w:rsidRPr="0079701D" w:rsidDel="00180323">
          <w:rPr>
            <w:rFonts w:ascii="Calibri" w:hAnsi="Calibri"/>
            <w:color w:val="000000"/>
            <w:sz w:val="24"/>
            <w:szCs w:val="24"/>
            <w:lang w:val="en-US"/>
          </w:rPr>
          <w:delText xml:space="preserve">In fact, the coefficient for the s1 measure showed a high absolute weight in the beginning of the path, but is automatically silenced in the middle of it. </w:delText>
        </w:r>
      </w:del>
      <w:r w:rsidR="00006323" w:rsidRPr="0079701D">
        <w:rPr>
          <w:rFonts w:ascii="Calibri" w:hAnsi="Calibri"/>
          <w:color w:val="000000"/>
          <w:sz w:val="24"/>
          <w:szCs w:val="24"/>
          <w:lang w:val="en-US"/>
        </w:rPr>
        <w:t xml:space="preserve">Summing up the results on the diabetes data, </w:t>
      </w:r>
      <w:r w:rsidRPr="0079701D">
        <w:rPr>
          <w:rFonts w:ascii="Calibri" w:hAnsi="Calibri"/>
          <w:color w:val="000000" w:themeColor="text1"/>
          <w:sz w:val="24"/>
          <w:szCs w:val="24"/>
          <w:lang w:val="en-US"/>
        </w:rPr>
        <w:t>the single significant variable carries neg</w:t>
      </w:r>
      <w:r w:rsidR="00980766" w:rsidRPr="0079701D">
        <w:rPr>
          <w:rFonts w:ascii="Calibri" w:hAnsi="Calibri"/>
          <w:color w:val="000000" w:themeColor="text1"/>
          <w:sz w:val="24"/>
          <w:szCs w:val="24"/>
          <w:lang w:val="en-US"/>
        </w:rPr>
        <w:t>l</w:t>
      </w:r>
      <w:r w:rsidRPr="0079701D">
        <w:rPr>
          <w:rFonts w:ascii="Calibri" w:hAnsi="Calibri"/>
          <w:color w:val="000000" w:themeColor="text1"/>
          <w:sz w:val="24"/>
          <w:szCs w:val="24"/>
          <w:lang w:val="en-US"/>
        </w:rPr>
        <w:t xml:space="preserve">igible information to achieve reliable prediction in new data; only when s5 is incorporated in the predictive model, </w:t>
      </w:r>
      <w:del w:id="503" w:author="Danilo Bzdok" w:date="2018-05-10T12:17:00Z">
        <w:r w:rsidRPr="0079701D" w:rsidDel="00900BD3">
          <w:rPr>
            <w:rFonts w:ascii="Calibri" w:hAnsi="Calibri"/>
            <w:color w:val="000000" w:themeColor="text1"/>
            <w:sz w:val="24"/>
            <w:szCs w:val="24"/>
            <w:lang w:val="en-US"/>
          </w:rPr>
          <w:delText>w</w:delText>
        </w:r>
      </w:del>
      <w:del w:id="504" w:author="Danilo Bzdok" w:date="2018-05-07T11:39:00Z">
        <w:r w:rsidRPr="0079701D" w:rsidDel="00BA571F">
          <w:rPr>
            <w:rFonts w:ascii="Calibri" w:hAnsi="Calibri"/>
            <w:color w:val="000000" w:themeColor="text1"/>
            <w:sz w:val="24"/>
            <w:szCs w:val="24"/>
            <w:lang w:val="en-US"/>
          </w:rPr>
          <w:delText>h</w:delText>
        </w:r>
      </w:del>
      <w:del w:id="505" w:author="Danilo Bzdok" w:date="2018-05-10T12:17:00Z">
        <w:r w:rsidRPr="0079701D" w:rsidDel="00900BD3">
          <w:rPr>
            <w:rFonts w:ascii="Calibri" w:hAnsi="Calibri"/>
            <w:color w:val="000000" w:themeColor="text1"/>
            <w:sz w:val="24"/>
            <w:szCs w:val="24"/>
            <w:lang w:val="en-US"/>
          </w:rPr>
          <w:delText>e</w:delText>
        </w:r>
      </w:del>
      <w:del w:id="506" w:author="Danilo Bzdok" w:date="2018-05-07T11:39:00Z">
        <w:r w:rsidRPr="0079701D" w:rsidDel="00BA571F">
          <w:rPr>
            <w:rFonts w:ascii="Calibri" w:hAnsi="Calibri"/>
            <w:color w:val="000000" w:themeColor="text1"/>
            <w:sz w:val="24"/>
            <w:szCs w:val="24"/>
            <w:lang w:val="en-US"/>
          </w:rPr>
          <w:delText>n</w:delText>
        </w:r>
      </w:del>
      <w:del w:id="507" w:author="Danilo Bzdok" w:date="2018-05-10T12:17:00Z">
        <w:r w:rsidRPr="0079701D" w:rsidDel="00900BD3">
          <w:rPr>
            <w:rFonts w:ascii="Calibri" w:hAnsi="Calibri"/>
            <w:color w:val="000000" w:themeColor="text1"/>
            <w:sz w:val="24"/>
            <w:szCs w:val="24"/>
            <w:lang w:val="en-US"/>
          </w:rPr>
          <w:delText xml:space="preserve"> suddenly achieve </w:delText>
        </w:r>
      </w:del>
      <w:r w:rsidRPr="0079701D">
        <w:rPr>
          <w:rFonts w:ascii="Calibri" w:hAnsi="Calibri"/>
          <w:color w:val="000000" w:themeColor="text1"/>
          <w:sz w:val="24"/>
          <w:szCs w:val="24"/>
          <w:lang w:val="en-US"/>
        </w:rPr>
        <w:t>very good predictions</w:t>
      </w:r>
      <w:r w:rsidRPr="0079701D">
        <w:rPr>
          <w:rFonts w:ascii="Calibri" w:hAnsi="Calibri"/>
          <w:color w:val="000000"/>
          <w:sz w:val="24"/>
          <w:szCs w:val="24"/>
          <w:lang w:val="en-US"/>
        </w:rPr>
        <w:t xml:space="preserve"> </w:t>
      </w:r>
      <w:ins w:id="508" w:author="Danilo Bzdok" w:date="2018-05-10T12:17:00Z">
        <w:r w:rsidR="00900BD3">
          <w:rPr>
            <w:rFonts w:ascii="Calibri" w:hAnsi="Calibri"/>
            <w:color w:val="000000"/>
            <w:sz w:val="24"/>
            <w:szCs w:val="24"/>
            <w:lang w:val="en-US"/>
          </w:rPr>
          <w:t xml:space="preserve">was achieved </w:t>
        </w:r>
      </w:ins>
      <w:r w:rsidRPr="0079701D">
        <w:rPr>
          <w:rFonts w:ascii="Calibri" w:hAnsi="Calibri"/>
          <w:color w:val="000000"/>
          <w:sz w:val="24"/>
          <w:szCs w:val="24"/>
          <w:lang w:val="en-US"/>
        </w:rPr>
        <w:t xml:space="preserve">in new patients not </w:t>
      </w:r>
      <w:ins w:id="509" w:author="Danilo Bzdok" w:date="2018-05-10T12:17:00Z">
        <w:r w:rsidR="00900BD3">
          <w:rPr>
            <w:rFonts w:ascii="Calibri" w:hAnsi="Calibri"/>
            <w:color w:val="000000"/>
            <w:sz w:val="24"/>
            <w:szCs w:val="24"/>
            <w:lang w:val="en-US"/>
          </w:rPr>
          <w:t xml:space="preserve">yet </w:t>
        </w:r>
      </w:ins>
      <w:del w:id="510" w:author="Danilo Bzdok" w:date="2018-05-10T17:39:00Z">
        <w:r w:rsidRPr="0079701D" w:rsidDel="00A13DC9">
          <w:rPr>
            <w:rFonts w:ascii="Calibri" w:hAnsi="Calibri"/>
            <w:color w:val="000000"/>
            <w:sz w:val="24"/>
            <w:szCs w:val="24"/>
            <w:lang w:val="en-US"/>
          </w:rPr>
          <w:delText xml:space="preserve">seen </w:delText>
        </w:r>
      </w:del>
      <w:ins w:id="511" w:author="Danilo Bzdok" w:date="2018-05-10T17:39:00Z">
        <w:r w:rsidR="00A13DC9">
          <w:rPr>
            <w:rFonts w:ascii="Calibri" w:hAnsi="Calibri"/>
            <w:color w:val="000000"/>
            <w:sz w:val="24"/>
            <w:szCs w:val="24"/>
            <w:lang w:val="en-US"/>
          </w:rPr>
          <w:t>witnessed</w:t>
        </w:r>
        <w:r w:rsidR="00A13DC9" w:rsidRPr="0079701D">
          <w:rPr>
            <w:rFonts w:ascii="Calibri" w:hAnsi="Calibri"/>
            <w:color w:val="000000"/>
            <w:sz w:val="24"/>
            <w:szCs w:val="24"/>
            <w:lang w:val="en-US"/>
          </w:rPr>
          <w:t xml:space="preserve"> </w:t>
        </w:r>
      </w:ins>
      <w:ins w:id="512" w:author="Danilo Bzdok" w:date="2018-05-07T18:35:00Z">
        <w:r w:rsidR="00FE3F99">
          <w:rPr>
            <w:rFonts w:ascii="Calibri" w:hAnsi="Calibri"/>
            <w:color w:val="000000"/>
            <w:sz w:val="24"/>
            <w:szCs w:val="24"/>
            <w:lang w:val="en-US"/>
          </w:rPr>
          <w:t xml:space="preserve">by </w:t>
        </w:r>
      </w:ins>
      <w:r w:rsidRPr="00FE3F99">
        <w:rPr>
          <w:rFonts w:ascii="Calibri" w:hAnsi="Calibri"/>
          <w:color w:val="000000"/>
          <w:sz w:val="24"/>
          <w:szCs w:val="24"/>
          <w:lang w:val="en-US"/>
        </w:rPr>
        <w:t>the model.</w:t>
      </w:r>
    </w:p>
    <w:p w14:paraId="4F171EC2" w14:textId="57D3CC11" w:rsidR="00E62A88" w:rsidRPr="0079701D" w:rsidRDefault="00C074F8" w:rsidP="00400FEF">
      <w:pPr>
        <w:contextualSpacing/>
        <w:jc w:val="both"/>
        <w:rPr>
          <w:rFonts w:ascii="Calibri" w:hAnsi="Calibri"/>
          <w:color w:val="000000" w:themeColor="text1"/>
          <w:lang w:val="en-US"/>
        </w:rPr>
      </w:pPr>
      <w:r w:rsidRPr="00FE3F99">
        <w:rPr>
          <w:rFonts w:ascii="Calibri" w:hAnsi="Calibri"/>
          <w:color w:val="000000" w:themeColor="text1"/>
          <w:lang w:val="en-US"/>
        </w:rPr>
        <w:tab/>
        <w:t xml:space="preserve">Finally, in the </w:t>
      </w:r>
      <w:r w:rsidR="00A513F7" w:rsidRPr="00C84EDC">
        <w:rPr>
          <w:rFonts w:ascii="Calibri" w:hAnsi="Calibri"/>
          <w:color w:val="000000" w:themeColor="text1"/>
          <w:u w:val="single"/>
          <w:lang w:val="en-US"/>
        </w:rPr>
        <w:t>FEV</w:t>
      </w:r>
      <w:r w:rsidRPr="00C84EDC">
        <w:rPr>
          <w:rFonts w:ascii="Calibri" w:hAnsi="Calibri"/>
          <w:color w:val="000000" w:themeColor="text1"/>
          <w:u w:val="single"/>
          <w:lang w:val="en-US"/>
        </w:rPr>
        <w:t xml:space="preserve"> dataset</w:t>
      </w:r>
      <w:r w:rsidRPr="0079701D">
        <w:rPr>
          <w:rFonts w:ascii="Calibri" w:hAnsi="Calibri"/>
          <w:color w:val="000000" w:themeColor="text1"/>
          <w:lang w:val="en-US"/>
        </w:rPr>
        <w:t xml:space="preserve">, the lung capacity captured as </w:t>
      </w:r>
      <w:r w:rsidR="009905F4" w:rsidRPr="0079701D">
        <w:rPr>
          <w:rFonts w:ascii="Calibri" w:hAnsi="Calibri"/>
          <w:color w:val="000000" w:themeColor="text1"/>
          <w:lang w:val="en-US"/>
          <w:rPrChange w:id="513" w:author="Danilo Bzdok" w:date="2018-05-07T18:28:00Z">
            <w:rPr>
              <w:rFonts w:ascii="Calibri" w:hAnsi="Calibri"/>
              <w:color w:val="000000" w:themeColor="text1"/>
              <w:sz w:val="22"/>
              <w:szCs w:val="22"/>
              <w:lang w:val="en-US"/>
            </w:rPr>
          </w:rPrChange>
        </w:rPr>
        <w:t>forced expiratory volume (FEV) wa</w:t>
      </w:r>
      <w:r w:rsidRPr="0079701D">
        <w:rPr>
          <w:rFonts w:ascii="Calibri" w:hAnsi="Calibri"/>
          <w:color w:val="000000" w:themeColor="text1"/>
          <w:lang w:val="en-US"/>
          <w:rPrChange w:id="514" w:author="Danilo Bzdok" w:date="2018-05-07T18:28:00Z">
            <w:rPr>
              <w:rFonts w:ascii="Calibri" w:hAnsi="Calibri"/>
              <w:color w:val="000000" w:themeColor="text1"/>
              <w:sz w:val="22"/>
              <w:szCs w:val="22"/>
              <w:lang w:val="en-US"/>
            </w:rPr>
          </w:rPrChange>
        </w:rPr>
        <w:t>s to be derived from 4 measures</w:t>
      </w:r>
      <w:r w:rsidRPr="0079701D">
        <w:rPr>
          <w:rFonts w:ascii="Calibri" w:hAnsi="Calibri"/>
          <w:b/>
          <w:color w:val="000000" w:themeColor="text1"/>
          <w:lang w:val="en-US"/>
          <w:rPrChange w:id="515" w:author="Danilo Bzdok" w:date="2018-05-07T18:28:00Z">
            <w:rPr>
              <w:rFonts w:ascii="Calibri" w:hAnsi="Calibri"/>
              <w:b/>
              <w:color w:val="000000" w:themeColor="text1"/>
              <w:sz w:val="22"/>
              <w:szCs w:val="22"/>
              <w:lang w:val="en-US"/>
            </w:rPr>
          </w:rPrChange>
        </w:rPr>
        <w:t xml:space="preserve"> </w:t>
      </w:r>
      <w:r w:rsidRPr="0079701D">
        <w:rPr>
          <w:rFonts w:ascii="Calibri" w:hAnsi="Calibri"/>
          <w:color w:val="000000" w:themeColor="text1"/>
          <w:lang w:val="en-US"/>
          <w:rPrChange w:id="516" w:author="Danilo Bzdok" w:date="2018-05-07T18:28:00Z">
            <w:rPr>
              <w:rFonts w:ascii="Calibri" w:hAnsi="Calibri"/>
              <w:color w:val="000000" w:themeColor="text1"/>
              <w:sz w:val="22"/>
              <w:szCs w:val="22"/>
              <w:lang w:val="en-US"/>
            </w:rPr>
          </w:rPrChange>
        </w:rPr>
        <w:t>in 654 healthy individuals</w:t>
      </w:r>
      <w:ins w:id="517" w:author="Danilo Bzdok" w:date="2018-05-10T12:11:00Z">
        <w:r w:rsidR="00180323">
          <w:rPr>
            <w:rFonts w:ascii="Calibri" w:hAnsi="Calibri"/>
            <w:color w:val="000000" w:themeColor="text1"/>
            <w:lang w:val="en-US"/>
          </w:rPr>
          <w:t xml:space="preserve"> (Fig. 4D)</w:t>
        </w:r>
      </w:ins>
      <w:r w:rsidRPr="0079701D">
        <w:rPr>
          <w:rFonts w:ascii="Calibri" w:hAnsi="Calibri"/>
          <w:color w:val="000000" w:themeColor="text1"/>
          <w:lang w:val="en-US"/>
          <w:rPrChange w:id="518" w:author="Danilo Bzdok" w:date="2018-05-07T18:28:00Z">
            <w:rPr>
              <w:rFonts w:ascii="Calibri" w:hAnsi="Calibri"/>
              <w:color w:val="000000" w:themeColor="text1"/>
              <w:sz w:val="22"/>
              <w:szCs w:val="22"/>
              <w:lang w:val="en-US"/>
            </w:rPr>
          </w:rPrChange>
        </w:rPr>
        <w:t xml:space="preserve">. All </w:t>
      </w:r>
      <w:r w:rsidR="009905F4" w:rsidRPr="0079701D">
        <w:rPr>
          <w:rFonts w:ascii="Calibri" w:hAnsi="Calibri"/>
          <w:color w:val="000000" w:themeColor="text1"/>
          <w:lang w:val="en-US"/>
          <w:rPrChange w:id="519" w:author="Danilo Bzdok" w:date="2018-05-07T18:28:00Z">
            <w:rPr>
              <w:rFonts w:ascii="Calibri" w:hAnsi="Calibri"/>
              <w:color w:val="000000" w:themeColor="text1"/>
              <w:sz w:val="22"/>
              <w:szCs w:val="22"/>
              <w:lang w:val="en-US"/>
            </w:rPr>
          </w:rPrChange>
        </w:rPr>
        <w:t xml:space="preserve">input variables </w:t>
      </w:r>
      <w:r w:rsidRPr="0079701D">
        <w:rPr>
          <w:rFonts w:ascii="Calibri" w:hAnsi="Calibri"/>
          <w:color w:val="000000" w:themeColor="text1"/>
          <w:lang w:val="en-US"/>
          <w:rPrChange w:id="520" w:author="Danilo Bzdok" w:date="2018-05-07T18:28:00Z">
            <w:rPr>
              <w:rFonts w:ascii="Calibri" w:hAnsi="Calibri"/>
              <w:color w:val="000000" w:themeColor="text1"/>
              <w:sz w:val="22"/>
              <w:szCs w:val="22"/>
              <w:lang w:val="en-US"/>
            </w:rPr>
          </w:rPrChange>
        </w:rPr>
        <w:t xml:space="preserve">easily </w:t>
      </w:r>
      <w:del w:id="521" w:author="Danilo Bzdok" w:date="2018-05-10T17:39:00Z">
        <w:r w:rsidR="009905F4" w:rsidRPr="0079701D" w:rsidDel="0064259D">
          <w:rPr>
            <w:rFonts w:ascii="Calibri" w:hAnsi="Calibri"/>
            <w:color w:val="000000" w:themeColor="text1"/>
            <w:lang w:val="en-US"/>
            <w:rPrChange w:id="522" w:author="Danilo Bzdok" w:date="2018-05-07T18:28:00Z">
              <w:rPr>
                <w:rFonts w:ascii="Calibri" w:hAnsi="Calibri"/>
                <w:color w:val="000000" w:themeColor="text1"/>
                <w:sz w:val="22"/>
                <w:szCs w:val="22"/>
                <w:lang w:val="en-US"/>
              </w:rPr>
            </w:rPrChange>
          </w:rPr>
          <w:delText xml:space="preserve">successfully </w:delText>
        </w:r>
        <w:r w:rsidRPr="0079701D" w:rsidDel="0064259D">
          <w:rPr>
            <w:rFonts w:ascii="Calibri" w:hAnsi="Calibri"/>
            <w:color w:val="000000" w:themeColor="text1"/>
            <w:lang w:val="en-US"/>
            <w:rPrChange w:id="523" w:author="Danilo Bzdok" w:date="2018-05-07T18:28:00Z">
              <w:rPr>
                <w:rFonts w:ascii="Calibri" w:hAnsi="Calibri"/>
                <w:color w:val="000000" w:themeColor="text1"/>
                <w:sz w:val="22"/>
                <w:szCs w:val="22"/>
                <w:lang w:val="en-US"/>
              </w:rPr>
            </w:rPrChange>
          </w:rPr>
          <w:delText>exceed</w:delText>
        </w:r>
        <w:r w:rsidR="009905F4" w:rsidRPr="0079701D" w:rsidDel="0064259D">
          <w:rPr>
            <w:rFonts w:ascii="Calibri" w:hAnsi="Calibri"/>
            <w:color w:val="000000" w:themeColor="text1"/>
            <w:lang w:val="en-US"/>
            <w:rPrChange w:id="524" w:author="Danilo Bzdok" w:date="2018-05-07T18:28:00Z">
              <w:rPr>
                <w:rFonts w:ascii="Calibri" w:hAnsi="Calibri"/>
                <w:color w:val="000000" w:themeColor="text1"/>
                <w:sz w:val="22"/>
                <w:szCs w:val="22"/>
                <w:lang w:val="en-US"/>
              </w:rPr>
            </w:rPrChange>
          </w:rPr>
          <w:delText>ed</w:delText>
        </w:r>
      </w:del>
      <w:ins w:id="525" w:author="Danilo Bzdok" w:date="2018-05-10T17:39:00Z">
        <w:r w:rsidR="0064259D">
          <w:rPr>
            <w:rFonts w:ascii="Calibri" w:hAnsi="Calibri"/>
            <w:color w:val="000000" w:themeColor="text1"/>
            <w:lang w:val="en-US"/>
          </w:rPr>
          <w:t>reached</w:t>
        </w:r>
      </w:ins>
      <w:r w:rsidRPr="0079701D">
        <w:rPr>
          <w:rFonts w:ascii="Calibri" w:hAnsi="Calibri"/>
          <w:color w:val="000000" w:themeColor="text1"/>
          <w:lang w:val="en-US"/>
          <w:rPrChange w:id="526" w:author="Danilo Bzdok" w:date="2018-05-07T18:28:00Z">
            <w:rPr>
              <w:rFonts w:ascii="Calibri" w:hAnsi="Calibri"/>
              <w:color w:val="000000" w:themeColor="text1"/>
              <w:sz w:val="22"/>
              <w:szCs w:val="22"/>
              <w:lang w:val="en-US"/>
            </w:rPr>
          </w:rPrChange>
        </w:rPr>
        <w:t xml:space="preserve"> the statistical significance threshold. </w:t>
      </w:r>
      <w:r w:rsidR="009905F4" w:rsidRPr="0079701D">
        <w:rPr>
          <w:rFonts w:ascii="Calibri" w:hAnsi="Calibri"/>
          <w:color w:val="000000" w:themeColor="text1"/>
          <w:lang w:val="en-US"/>
          <w:rPrChange w:id="527" w:author="Danilo Bzdok" w:date="2018-05-07T18:28:00Z">
            <w:rPr>
              <w:rFonts w:ascii="Calibri" w:hAnsi="Calibri"/>
              <w:color w:val="000000" w:themeColor="text1"/>
              <w:sz w:val="22"/>
              <w:szCs w:val="22"/>
              <w:lang w:val="en-US"/>
            </w:rPr>
          </w:rPrChange>
        </w:rPr>
        <w:t>Yet</w:t>
      </w:r>
      <w:r w:rsidRPr="0079701D">
        <w:rPr>
          <w:rFonts w:ascii="Calibri" w:hAnsi="Calibri"/>
          <w:color w:val="000000" w:themeColor="text1"/>
          <w:lang w:val="en-US"/>
          <w:rPrChange w:id="528" w:author="Danilo Bzdok" w:date="2018-05-07T18:28:00Z">
            <w:rPr>
              <w:rFonts w:ascii="Calibri" w:hAnsi="Calibri"/>
              <w:color w:val="000000" w:themeColor="text1"/>
              <w:sz w:val="22"/>
              <w:szCs w:val="22"/>
              <w:lang w:val="en-US"/>
            </w:rPr>
          </w:rPrChange>
        </w:rPr>
        <w:t xml:space="preserve">, a predictive model </w:t>
      </w:r>
      <w:r w:rsidR="009905F4" w:rsidRPr="0079701D">
        <w:rPr>
          <w:rFonts w:ascii="Calibri" w:hAnsi="Calibri"/>
          <w:color w:val="000000" w:themeColor="text1"/>
          <w:lang w:val="en-US"/>
          <w:rPrChange w:id="529" w:author="Danilo Bzdok" w:date="2018-05-07T18:28:00Z">
            <w:rPr>
              <w:rFonts w:ascii="Calibri" w:hAnsi="Calibri"/>
              <w:color w:val="000000" w:themeColor="text1"/>
              <w:sz w:val="22"/>
              <w:szCs w:val="22"/>
              <w:lang w:val="en-US"/>
            </w:rPr>
          </w:rPrChange>
        </w:rPr>
        <w:t xml:space="preserve">built </w:t>
      </w:r>
      <w:del w:id="530" w:author="Danilo Bzdok" w:date="2018-05-10T17:41:00Z">
        <w:r w:rsidR="009905F4" w:rsidRPr="0079701D" w:rsidDel="00630F58">
          <w:rPr>
            <w:rFonts w:ascii="Calibri" w:hAnsi="Calibri"/>
            <w:color w:val="000000" w:themeColor="text1"/>
            <w:lang w:val="en-US"/>
            <w:rPrChange w:id="531" w:author="Danilo Bzdok" w:date="2018-05-07T18:28:00Z">
              <w:rPr>
                <w:rFonts w:ascii="Calibri" w:hAnsi="Calibri"/>
                <w:color w:val="000000" w:themeColor="text1"/>
                <w:sz w:val="22"/>
                <w:szCs w:val="22"/>
                <w:lang w:val="en-US"/>
              </w:rPr>
            </w:rPrChange>
          </w:rPr>
          <w:delText xml:space="preserve">on </w:delText>
        </w:r>
      </w:del>
      <w:ins w:id="532" w:author="Danilo Bzdok" w:date="2018-05-10T17:41:00Z">
        <w:r w:rsidR="00630F58">
          <w:rPr>
            <w:rFonts w:ascii="Calibri" w:hAnsi="Calibri"/>
            <w:color w:val="000000" w:themeColor="text1"/>
            <w:lang w:val="en-US"/>
          </w:rPr>
          <w:t xml:space="preserve">from </w:t>
        </w:r>
      </w:ins>
      <w:r w:rsidR="009905F4" w:rsidRPr="0079701D">
        <w:rPr>
          <w:rFonts w:ascii="Calibri" w:hAnsi="Calibri"/>
          <w:color w:val="000000" w:themeColor="text1"/>
          <w:lang w:val="en-US"/>
          <w:rPrChange w:id="533" w:author="Danilo Bzdok" w:date="2018-05-07T18:28:00Z">
            <w:rPr>
              <w:rFonts w:ascii="Calibri" w:hAnsi="Calibri"/>
              <w:color w:val="000000" w:themeColor="text1"/>
              <w:sz w:val="22"/>
              <w:szCs w:val="22"/>
              <w:lang w:val="en-US"/>
            </w:rPr>
          </w:rPrChange>
        </w:rPr>
        <w:t xml:space="preserve">the same data revealed that considering </w:t>
      </w:r>
      <w:r w:rsidRPr="0079701D">
        <w:rPr>
          <w:rFonts w:ascii="Calibri" w:hAnsi="Calibri"/>
          <w:color w:val="000000" w:themeColor="text1"/>
          <w:lang w:val="en-US"/>
          <w:rPrChange w:id="534" w:author="Danilo Bzdok" w:date="2018-05-07T18:28:00Z">
            <w:rPr>
              <w:rFonts w:ascii="Calibri" w:hAnsi="Calibri"/>
              <w:color w:val="000000" w:themeColor="text1"/>
              <w:sz w:val="22"/>
              <w:szCs w:val="22"/>
              <w:lang w:val="en-US"/>
            </w:rPr>
          </w:rPrChange>
        </w:rPr>
        <w:t>body height alone perfo</w:t>
      </w:r>
      <w:r w:rsidR="009905F4" w:rsidRPr="0079701D">
        <w:rPr>
          <w:rFonts w:ascii="Calibri" w:hAnsi="Calibri"/>
          <w:color w:val="000000" w:themeColor="text1"/>
          <w:lang w:val="en-US"/>
          <w:rPrChange w:id="535" w:author="Danilo Bzdok" w:date="2018-05-07T18:28:00Z">
            <w:rPr>
              <w:rFonts w:ascii="Calibri" w:hAnsi="Calibri"/>
              <w:color w:val="000000" w:themeColor="text1"/>
              <w:sz w:val="22"/>
              <w:szCs w:val="22"/>
              <w:lang w:val="en-US"/>
            </w:rPr>
          </w:rPrChange>
        </w:rPr>
        <w:t>rmed</w:t>
      </w:r>
      <w:r w:rsidRPr="0079701D">
        <w:rPr>
          <w:rFonts w:ascii="Calibri" w:hAnsi="Calibri"/>
          <w:color w:val="000000" w:themeColor="text1"/>
          <w:lang w:val="en-US"/>
          <w:rPrChange w:id="536" w:author="Danilo Bzdok" w:date="2018-05-07T18:28:00Z">
            <w:rPr>
              <w:rFonts w:ascii="Calibri" w:hAnsi="Calibri"/>
              <w:color w:val="000000" w:themeColor="text1"/>
              <w:sz w:val="22"/>
              <w:szCs w:val="22"/>
              <w:lang w:val="en-US"/>
            </w:rPr>
          </w:rPrChange>
        </w:rPr>
        <w:t xml:space="preserve"> virtually on par with predictions based on all 4 coefficients (R</w:t>
      </w:r>
      <w:r w:rsidRPr="0079701D">
        <w:rPr>
          <w:rFonts w:ascii="Calibri" w:hAnsi="Calibri"/>
          <w:color w:val="000000" w:themeColor="text1"/>
          <w:vertAlign w:val="superscript"/>
          <w:lang w:val="en-US"/>
          <w:rPrChange w:id="537" w:author="Danilo Bzdok" w:date="2018-05-07T18:28:00Z">
            <w:rPr>
              <w:rFonts w:ascii="Calibri" w:hAnsi="Calibri"/>
              <w:color w:val="000000" w:themeColor="text1"/>
              <w:sz w:val="22"/>
              <w:szCs w:val="22"/>
              <w:vertAlign w:val="superscript"/>
              <w:lang w:val="en-US"/>
            </w:rPr>
          </w:rPrChange>
        </w:rPr>
        <w:t>2</w:t>
      </w:r>
      <w:r w:rsidRPr="0079701D">
        <w:rPr>
          <w:rFonts w:ascii="Calibri" w:hAnsi="Calibri"/>
          <w:color w:val="000000" w:themeColor="text1"/>
          <w:lang w:val="en-US"/>
          <w:rPrChange w:id="538" w:author="Danilo Bzdok" w:date="2018-05-07T18:28:00Z">
            <w:rPr>
              <w:rFonts w:ascii="Calibri" w:hAnsi="Calibri"/>
              <w:color w:val="000000" w:themeColor="text1"/>
              <w:sz w:val="22"/>
              <w:szCs w:val="22"/>
              <w:lang w:val="en-US"/>
            </w:rPr>
          </w:rPrChange>
        </w:rPr>
        <w:t>=0.74 versus R</w:t>
      </w:r>
      <w:r w:rsidRPr="0079701D">
        <w:rPr>
          <w:rFonts w:ascii="Calibri" w:hAnsi="Calibri"/>
          <w:color w:val="000000" w:themeColor="text1"/>
          <w:vertAlign w:val="superscript"/>
          <w:lang w:val="en-US"/>
          <w:rPrChange w:id="539" w:author="Danilo Bzdok" w:date="2018-05-07T18:28:00Z">
            <w:rPr>
              <w:rFonts w:ascii="Calibri" w:hAnsi="Calibri"/>
              <w:color w:val="000000" w:themeColor="text1"/>
              <w:sz w:val="22"/>
              <w:szCs w:val="22"/>
              <w:vertAlign w:val="superscript"/>
              <w:lang w:val="en-US"/>
            </w:rPr>
          </w:rPrChange>
        </w:rPr>
        <w:t>2</w:t>
      </w:r>
      <w:r w:rsidRPr="0079701D">
        <w:rPr>
          <w:rFonts w:ascii="Calibri" w:hAnsi="Calibri"/>
          <w:color w:val="000000" w:themeColor="text1"/>
          <w:lang w:val="en-US"/>
          <w:rPrChange w:id="540" w:author="Danilo Bzdok" w:date="2018-05-07T18:28:00Z">
            <w:rPr>
              <w:rFonts w:ascii="Calibri" w:hAnsi="Calibri"/>
              <w:color w:val="000000" w:themeColor="text1"/>
              <w:sz w:val="22"/>
              <w:szCs w:val="22"/>
              <w:lang w:val="en-US"/>
            </w:rPr>
          </w:rPrChange>
        </w:rPr>
        <w:t>=0.76).</w:t>
      </w:r>
      <w:r w:rsidR="009905F4" w:rsidRPr="0079701D">
        <w:rPr>
          <w:rFonts w:ascii="Calibri" w:hAnsi="Calibri"/>
          <w:color w:val="000000" w:themeColor="text1"/>
          <w:lang w:val="en-US"/>
          <w:rPrChange w:id="541" w:author="Danilo Bzdok" w:date="2018-05-07T18:28:00Z">
            <w:rPr>
              <w:rFonts w:ascii="Calibri" w:hAnsi="Calibri"/>
              <w:color w:val="000000" w:themeColor="text1"/>
              <w:sz w:val="22"/>
              <w:szCs w:val="22"/>
              <w:lang w:val="en-US"/>
            </w:rPr>
          </w:rPrChange>
        </w:rPr>
        <w:t xml:space="preserve"> That is, </w:t>
      </w:r>
      <w:r w:rsidR="002B77D9" w:rsidRPr="0079701D">
        <w:rPr>
          <w:rFonts w:ascii="Calibri" w:hAnsi="Calibri"/>
          <w:color w:val="000000" w:themeColor="text1"/>
          <w:lang w:val="en-US"/>
        </w:rPr>
        <w:t xml:space="preserve">age, gender and </w:t>
      </w:r>
      <w:r w:rsidR="009905F4" w:rsidRPr="0079701D">
        <w:rPr>
          <w:rFonts w:ascii="Calibri" w:hAnsi="Calibri"/>
          <w:color w:val="000000" w:themeColor="text1"/>
          <w:lang w:val="en-US"/>
        </w:rPr>
        <w:t>smoking habits</w:t>
      </w:r>
      <w:r w:rsidR="002B77D9" w:rsidRPr="0079701D">
        <w:rPr>
          <w:rFonts w:ascii="Calibri" w:hAnsi="Calibri"/>
          <w:color w:val="000000" w:themeColor="text1"/>
          <w:lang w:val="en-US"/>
        </w:rPr>
        <w:t xml:space="preserve"> all easily </w:t>
      </w:r>
      <w:r w:rsidR="009905F4" w:rsidRPr="0079701D">
        <w:rPr>
          <w:rFonts w:ascii="Calibri" w:hAnsi="Calibri"/>
          <w:color w:val="000000" w:themeColor="text1"/>
          <w:lang w:val="en-US"/>
        </w:rPr>
        <w:t>reached statistical</w:t>
      </w:r>
      <w:r w:rsidR="002B77D9" w:rsidRPr="0079701D">
        <w:rPr>
          <w:rFonts w:ascii="Calibri" w:hAnsi="Calibri"/>
          <w:color w:val="000000" w:themeColor="text1"/>
          <w:lang w:val="en-US"/>
        </w:rPr>
        <w:t xml:space="preserve"> significan</w:t>
      </w:r>
      <w:r w:rsidR="009905F4" w:rsidRPr="0079701D">
        <w:rPr>
          <w:rFonts w:ascii="Calibri" w:hAnsi="Calibri"/>
          <w:color w:val="000000" w:themeColor="text1"/>
          <w:lang w:val="en-US"/>
        </w:rPr>
        <w:t xml:space="preserve">ce, but offered little </w:t>
      </w:r>
      <w:ins w:id="542" w:author="Danilo Bzdok" w:date="2018-05-10T17:41:00Z">
        <w:r w:rsidR="00630F58">
          <w:rPr>
            <w:rFonts w:ascii="Calibri" w:hAnsi="Calibri"/>
            <w:color w:val="000000" w:themeColor="text1"/>
            <w:lang w:val="en-US"/>
          </w:rPr>
          <w:t xml:space="preserve">additive </w:t>
        </w:r>
      </w:ins>
      <w:r w:rsidR="009905F4" w:rsidRPr="0079701D">
        <w:rPr>
          <w:rFonts w:ascii="Calibri" w:hAnsi="Calibri"/>
          <w:color w:val="000000" w:themeColor="text1"/>
          <w:lang w:val="en-US"/>
        </w:rPr>
        <w:t xml:space="preserve">value </w:t>
      </w:r>
      <w:proofErr w:type="gramStart"/>
      <w:r w:rsidR="009905F4" w:rsidRPr="0079701D">
        <w:rPr>
          <w:rFonts w:ascii="Calibri" w:hAnsi="Calibri"/>
          <w:color w:val="000000" w:themeColor="text1"/>
          <w:lang w:val="en-US"/>
        </w:rPr>
        <w:t>for the purpose of</w:t>
      </w:r>
      <w:proofErr w:type="gramEnd"/>
      <w:r w:rsidR="009905F4" w:rsidRPr="0079701D">
        <w:rPr>
          <w:rFonts w:ascii="Calibri" w:hAnsi="Calibri"/>
          <w:color w:val="000000" w:themeColor="text1"/>
          <w:lang w:val="en-US"/>
        </w:rPr>
        <w:t xml:space="preserve"> prediction.</w:t>
      </w:r>
      <w:r w:rsidR="003963E8" w:rsidRPr="0079701D">
        <w:rPr>
          <w:rFonts w:ascii="Calibri" w:hAnsi="Calibri"/>
          <w:color w:val="000000" w:themeColor="text1"/>
          <w:lang w:val="en-US"/>
        </w:rPr>
        <w:t xml:space="preserve"> </w:t>
      </w:r>
      <w:r w:rsidR="003963E8" w:rsidRPr="0079701D">
        <w:rPr>
          <w:rFonts w:ascii="Calibri" w:hAnsi="Calibri"/>
          <w:color w:val="000000"/>
          <w:lang w:val="en-US"/>
        </w:rPr>
        <w:t>In the</w:t>
      </w:r>
      <w:r w:rsidR="009129D9" w:rsidRPr="0079701D">
        <w:rPr>
          <w:rFonts w:ascii="Calibri" w:hAnsi="Calibri"/>
          <w:color w:val="000000"/>
          <w:lang w:val="en-US"/>
        </w:rPr>
        <w:t xml:space="preserve"> case</w:t>
      </w:r>
      <w:r w:rsidR="003963E8" w:rsidRPr="0079701D">
        <w:rPr>
          <w:rFonts w:ascii="Calibri" w:hAnsi="Calibri"/>
          <w:color w:val="000000"/>
          <w:lang w:val="en-US"/>
        </w:rPr>
        <w:t xml:space="preserve"> of lung capacity prediction</w:t>
      </w:r>
      <w:r w:rsidR="009129D9" w:rsidRPr="0079701D">
        <w:rPr>
          <w:rFonts w:ascii="Calibri" w:hAnsi="Calibri"/>
          <w:color w:val="000000"/>
          <w:lang w:val="en-US"/>
        </w:rPr>
        <w:t>, the predictive variable se</w:t>
      </w:r>
      <w:r w:rsidR="003963E8" w:rsidRPr="0079701D">
        <w:rPr>
          <w:rFonts w:ascii="Calibri" w:hAnsi="Calibri"/>
          <w:color w:val="000000"/>
          <w:lang w:val="en-US"/>
        </w:rPr>
        <w:t xml:space="preserve">lection concurred with </w:t>
      </w:r>
      <w:ins w:id="543" w:author="Danilo Bzdok" w:date="2018-05-07T18:28:00Z">
        <w:r w:rsidR="0079701D">
          <w:rPr>
            <w:rFonts w:ascii="Calibri" w:hAnsi="Calibri"/>
            <w:color w:val="000000"/>
            <w:lang w:val="en-US"/>
          </w:rPr>
          <w:t xml:space="preserve">the </w:t>
        </w:r>
      </w:ins>
      <w:r w:rsidR="003963E8" w:rsidRPr="0079701D">
        <w:rPr>
          <w:rFonts w:ascii="Calibri" w:hAnsi="Calibri"/>
          <w:color w:val="000000"/>
          <w:lang w:val="en-US"/>
        </w:rPr>
        <w:t>highest</w:t>
      </w:r>
      <w:r w:rsidR="009129D9" w:rsidRPr="0079701D">
        <w:rPr>
          <w:rFonts w:ascii="Calibri" w:hAnsi="Calibri"/>
          <w:color w:val="000000"/>
          <w:lang w:val="en-US"/>
        </w:rPr>
        <w:t xml:space="preserve"> absolute coefficient in both approaches to determined </w:t>
      </w:r>
      <w:r w:rsidR="009129D9" w:rsidRPr="0079701D">
        <w:rPr>
          <w:rFonts w:ascii="Calibri" w:hAnsi="Calibri"/>
          <w:color w:val="000000"/>
          <w:lang w:val="en-US"/>
        </w:rPr>
        <w:lastRenderedPageBreak/>
        <w:t>importance</w:t>
      </w:r>
      <w:r w:rsidR="003963E8" w:rsidRPr="0079701D">
        <w:rPr>
          <w:rFonts w:ascii="Calibri" w:hAnsi="Calibri"/>
          <w:color w:val="000000"/>
          <w:lang w:val="en-US"/>
        </w:rPr>
        <w:t>.</w:t>
      </w:r>
      <w:r w:rsidR="00D076FA" w:rsidRPr="0079701D">
        <w:rPr>
          <w:rFonts w:ascii="Calibri" w:hAnsi="Calibri"/>
          <w:color w:val="000000"/>
          <w:lang w:val="en-US"/>
        </w:rPr>
        <w:t xml:space="preserve"> </w:t>
      </w:r>
      <w:ins w:id="544" w:author="Danilo Bzdok" w:date="2018-05-10T17:42:00Z">
        <w:r w:rsidR="0007216A">
          <w:rPr>
            <w:rFonts w:ascii="Calibri" w:hAnsi="Calibri"/>
            <w:color w:val="000000"/>
            <w:lang w:val="en-US"/>
          </w:rPr>
          <w:t xml:space="preserve">Here </w:t>
        </w:r>
        <w:r w:rsidR="0007216A">
          <w:rPr>
            <w:rFonts w:ascii="Calibri" w:eastAsia="Times New Roman" w:hAnsi="Calibri"/>
            <w:color w:val="000000"/>
            <w:lang w:val="en-US"/>
          </w:rPr>
          <w:t>t</w:t>
        </w:r>
      </w:ins>
      <w:del w:id="545" w:author="Danilo Bzdok" w:date="2018-05-10T17:42:00Z">
        <w:r w:rsidR="003963E8" w:rsidRPr="0079701D" w:rsidDel="0007216A">
          <w:rPr>
            <w:rFonts w:ascii="Calibri" w:eastAsia="Times New Roman" w:hAnsi="Calibri"/>
            <w:color w:val="000000"/>
            <w:lang w:val="en-US"/>
          </w:rPr>
          <w:delText>T</w:delText>
        </w:r>
      </w:del>
      <w:r w:rsidR="00D076FA" w:rsidRPr="0079701D">
        <w:rPr>
          <w:rFonts w:ascii="Calibri" w:eastAsia="Times New Roman" w:hAnsi="Calibri"/>
          <w:color w:val="000000"/>
          <w:lang w:val="en-US"/>
        </w:rPr>
        <w:t xml:space="preserve">he prediction regime </w:t>
      </w:r>
      <w:del w:id="546" w:author="Danilo Bzdok" w:date="2018-05-10T17:42:00Z">
        <w:r w:rsidR="00D076FA" w:rsidRPr="0079701D" w:rsidDel="0007216A">
          <w:rPr>
            <w:rFonts w:ascii="Calibri" w:eastAsia="Times New Roman" w:hAnsi="Calibri"/>
            <w:color w:val="000000"/>
            <w:lang w:val="en-US"/>
          </w:rPr>
          <w:delText xml:space="preserve">may </w:delText>
        </w:r>
      </w:del>
      <w:ins w:id="547" w:author="Danilo Bzdok" w:date="2018-05-10T17:42:00Z">
        <w:r w:rsidR="0007216A">
          <w:rPr>
            <w:rFonts w:ascii="Calibri" w:eastAsia="Times New Roman" w:hAnsi="Calibri"/>
            <w:color w:val="000000"/>
            <w:lang w:val="en-US"/>
          </w:rPr>
          <w:t>has</w:t>
        </w:r>
        <w:r w:rsidR="0007216A" w:rsidRPr="0079701D">
          <w:rPr>
            <w:rFonts w:ascii="Calibri" w:eastAsia="Times New Roman" w:hAnsi="Calibri"/>
            <w:color w:val="000000"/>
            <w:lang w:val="en-US"/>
          </w:rPr>
          <w:t xml:space="preserve"> </w:t>
        </w:r>
        <w:r w:rsidR="0007216A">
          <w:rPr>
            <w:rFonts w:ascii="Calibri" w:eastAsia="Times New Roman" w:hAnsi="Calibri"/>
            <w:color w:val="000000"/>
            <w:lang w:val="en-US"/>
          </w:rPr>
          <w:t xml:space="preserve">probably </w:t>
        </w:r>
      </w:ins>
      <w:del w:id="548" w:author="Danilo Bzdok" w:date="2018-05-10T17:42:00Z">
        <w:r w:rsidR="003963E8" w:rsidRPr="0079701D" w:rsidDel="0007216A">
          <w:rPr>
            <w:rFonts w:ascii="Calibri" w:eastAsia="Times New Roman" w:hAnsi="Calibri"/>
            <w:color w:val="000000"/>
            <w:lang w:val="en-US"/>
          </w:rPr>
          <w:delText xml:space="preserve">here </w:delText>
        </w:r>
      </w:del>
      <w:r w:rsidR="00D076FA" w:rsidRPr="0079701D">
        <w:rPr>
          <w:rFonts w:ascii="Calibri" w:eastAsia="Times New Roman" w:hAnsi="Calibri"/>
          <w:color w:val="000000"/>
          <w:lang w:val="en-US"/>
        </w:rPr>
        <w:t>miss</w:t>
      </w:r>
      <w:ins w:id="549" w:author="Danilo Bzdok" w:date="2018-05-10T17:43:00Z">
        <w:r w:rsidR="00D72B50">
          <w:rPr>
            <w:rFonts w:ascii="Calibri" w:eastAsia="Times New Roman" w:hAnsi="Calibri"/>
            <w:color w:val="000000"/>
            <w:lang w:val="en-US"/>
          </w:rPr>
          <w:t>ed</w:t>
        </w:r>
      </w:ins>
      <w:r w:rsidR="00D076FA" w:rsidRPr="0079701D">
        <w:rPr>
          <w:rFonts w:ascii="Calibri" w:eastAsia="Times New Roman" w:hAnsi="Calibri"/>
          <w:color w:val="000000"/>
          <w:lang w:val="en-US"/>
        </w:rPr>
        <w:t xml:space="preserve"> the </w:t>
      </w:r>
      <w:del w:id="550" w:author="Danilo Bzdok" w:date="2018-05-10T17:42:00Z">
        <w:r w:rsidR="003963E8" w:rsidRPr="0079701D" w:rsidDel="0007216A">
          <w:rPr>
            <w:rFonts w:ascii="Calibri" w:eastAsia="Times New Roman" w:hAnsi="Calibri"/>
            <w:color w:val="000000"/>
            <w:lang w:val="en-US"/>
          </w:rPr>
          <w:delText xml:space="preserve">potentially </w:delText>
        </w:r>
      </w:del>
      <w:r w:rsidR="00D076FA" w:rsidRPr="0079701D">
        <w:rPr>
          <w:rFonts w:ascii="Calibri" w:eastAsia="Times New Roman" w:hAnsi="Calibri"/>
          <w:color w:val="000000"/>
          <w:lang w:val="en-US"/>
        </w:rPr>
        <w:t>mechanistic</w:t>
      </w:r>
      <w:r w:rsidR="003963E8" w:rsidRPr="0079701D">
        <w:rPr>
          <w:rFonts w:ascii="Calibri" w:eastAsia="Times New Roman" w:hAnsi="Calibri"/>
          <w:color w:val="000000"/>
          <w:lang w:val="en-US"/>
        </w:rPr>
        <w:t>ally relevant</w:t>
      </w:r>
      <w:del w:id="551" w:author="Danilo Bzdok" w:date="2018-05-10T17:43:00Z">
        <w:r w:rsidR="00D076FA" w:rsidRPr="0079701D" w:rsidDel="00D72B50">
          <w:rPr>
            <w:rFonts w:ascii="Calibri" w:eastAsia="Times New Roman" w:hAnsi="Calibri"/>
            <w:color w:val="000000"/>
            <w:lang w:val="en-US"/>
          </w:rPr>
          <w:delText xml:space="preserve"> of</w:delText>
        </w:r>
      </w:del>
      <w:r w:rsidR="00D076FA" w:rsidRPr="0079701D">
        <w:rPr>
          <w:rFonts w:ascii="Calibri" w:eastAsia="Times New Roman" w:hAnsi="Calibri"/>
          <w:color w:val="000000"/>
          <w:lang w:val="en-US"/>
        </w:rPr>
        <w:t xml:space="preserve"> </w:t>
      </w:r>
      <w:r w:rsidR="003963E8" w:rsidRPr="0079701D">
        <w:rPr>
          <w:rFonts w:ascii="Calibri" w:eastAsia="Times New Roman" w:hAnsi="Calibri"/>
          <w:color w:val="000000"/>
          <w:lang w:val="en-US"/>
        </w:rPr>
        <w:t xml:space="preserve">influence of </w:t>
      </w:r>
      <w:r w:rsidR="00D076FA" w:rsidRPr="0079701D">
        <w:rPr>
          <w:rFonts w:ascii="Calibri" w:eastAsia="Times New Roman" w:hAnsi="Calibri"/>
          <w:color w:val="000000"/>
          <w:lang w:val="en-US"/>
        </w:rPr>
        <w:t xml:space="preserve">smoking </w:t>
      </w:r>
      <w:r w:rsidR="003963E8" w:rsidRPr="0079701D">
        <w:rPr>
          <w:rFonts w:ascii="Calibri" w:eastAsia="Times New Roman" w:hAnsi="Calibri"/>
          <w:color w:val="000000"/>
          <w:lang w:val="en-US"/>
        </w:rPr>
        <w:t>by being much more</w:t>
      </w:r>
      <w:r w:rsidR="00D076FA" w:rsidRPr="0079701D">
        <w:rPr>
          <w:rFonts w:ascii="Calibri" w:eastAsia="Times New Roman" w:hAnsi="Calibri"/>
          <w:color w:val="000000"/>
          <w:lang w:val="en-US"/>
        </w:rPr>
        <w:t xml:space="preserve"> pragmatic</w:t>
      </w:r>
      <w:ins w:id="552" w:author="Danilo Bzdok" w:date="2018-05-10T17:43:00Z">
        <w:r w:rsidR="00D72B50">
          <w:rPr>
            <w:rFonts w:ascii="Calibri" w:eastAsia="Times New Roman" w:hAnsi="Calibri"/>
            <w:color w:val="000000"/>
            <w:lang w:val="en-US"/>
          </w:rPr>
          <w:t xml:space="preserve"> in reaching its notion of success</w:t>
        </w:r>
      </w:ins>
      <w:r w:rsidR="003963E8" w:rsidRPr="0079701D">
        <w:rPr>
          <w:rFonts w:ascii="Calibri" w:eastAsia="Times New Roman" w:hAnsi="Calibri"/>
          <w:color w:val="000000"/>
          <w:lang w:val="en-US"/>
        </w:rPr>
        <w:t>.</w:t>
      </w:r>
      <w:r w:rsidR="00AC217A" w:rsidRPr="0079701D">
        <w:rPr>
          <w:rFonts w:ascii="Calibri" w:eastAsia="Times New Roman" w:hAnsi="Calibri"/>
          <w:color w:val="000000"/>
          <w:lang w:val="en-US"/>
        </w:rPr>
        <w:t xml:space="preserve"> The </w:t>
      </w:r>
      <w:r w:rsidR="00D076FA" w:rsidRPr="0079701D">
        <w:rPr>
          <w:rFonts w:ascii="Calibri" w:eastAsia="Times New Roman" w:hAnsi="Calibri"/>
          <w:color w:val="000000"/>
          <w:lang w:val="en-US"/>
        </w:rPr>
        <w:t>high signif</w:t>
      </w:r>
      <w:r w:rsidR="00AC217A" w:rsidRPr="0079701D">
        <w:rPr>
          <w:rFonts w:ascii="Calibri" w:eastAsia="Times New Roman" w:hAnsi="Calibri"/>
          <w:color w:val="000000"/>
          <w:lang w:val="en-US"/>
        </w:rPr>
        <w:t>icance of all input variables may</w:t>
      </w:r>
      <w:r w:rsidR="00D076FA" w:rsidRPr="0079701D">
        <w:rPr>
          <w:rFonts w:ascii="Calibri" w:eastAsia="Times New Roman" w:hAnsi="Calibri"/>
          <w:color w:val="000000"/>
          <w:lang w:val="en-US"/>
        </w:rPr>
        <w:t xml:space="preserve"> </w:t>
      </w:r>
      <w:r w:rsidR="00AC217A" w:rsidRPr="0079701D">
        <w:rPr>
          <w:rFonts w:ascii="Calibri" w:eastAsia="Times New Roman" w:hAnsi="Calibri"/>
          <w:color w:val="000000"/>
          <w:lang w:val="en-US"/>
        </w:rPr>
        <w:t>have been facilitated by the</w:t>
      </w:r>
      <w:r w:rsidR="00D076FA" w:rsidRPr="0079701D">
        <w:rPr>
          <w:rFonts w:ascii="Calibri" w:eastAsia="Times New Roman" w:hAnsi="Calibri"/>
          <w:color w:val="000000"/>
          <w:lang w:val="en-US"/>
        </w:rPr>
        <w:t xml:space="preserve"> comparably high sample sizes</w:t>
      </w:r>
      <w:r w:rsidR="00AC217A" w:rsidRPr="0079701D">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0333930B" w14:textId="2DEDD4DF" w:rsidR="000F478A" w:rsidRPr="00C76687" w:rsidRDefault="0042006E" w:rsidP="00F317EE">
      <w:pPr>
        <w:ind w:firstLine="708"/>
        <w:contextualSpacing/>
        <w:jc w:val="both"/>
        <w:rPr>
          <w:rFonts w:ascii="Calibri" w:hAnsi="Calibri"/>
          <w:color w:val="000000" w:themeColor="text1"/>
          <w:lang w:val="en-US"/>
        </w:rPr>
      </w:pPr>
      <w:del w:id="553" w:author="Danilo Bzdok" w:date="2018-05-10T12:11:00Z">
        <w:r w:rsidDel="00180323">
          <w:rPr>
            <w:rFonts w:ascii="Calibri" w:hAnsi="Calibri"/>
            <w:color w:val="000000" w:themeColor="text1"/>
            <w:lang w:val="en-US"/>
          </w:rPr>
          <w:delText xml:space="preserve">Analyzing </w:delText>
        </w:r>
      </w:del>
      <w:ins w:id="554" w:author="Danilo Bzdok" w:date="2018-05-10T12:11:00Z">
        <w:r w:rsidR="00180323">
          <w:rPr>
            <w:rFonts w:ascii="Calibri" w:hAnsi="Calibri"/>
            <w:color w:val="000000" w:themeColor="text1"/>
            <w:lang w:val="en-US"/>
          </w:rPr>
          <w:t>Exploring</w:t>
        </w:r>
        <w:r w:rsidR="00180323">
          <w:rPr>
            <w:rFonts w:ascii="Calibri" w:hAnsi="Calibri"/>
            <w:color w:val="000000" w:themeColor="text1"/>
            <w:lang w:val="en-US"/>
          </w:rPr>
          <w:t xml:space="preserve"> </w:t>
        </w:r>
      </w:ins>
      <w:del w:id="555" w:author="Danilo Bzdok" w:date="2018-05-08T10:26:00Z">
        <w:r w:rsidR="00247D8A" w:rsidDel="007C34E5">
          <w:rPr>
            <w:rFonts w:ascii="Calibri" w:hAnsi="Calibri"/>
            <w:color w:val="000000" w:themeColor="text1"/>
            <w:lang w:val="en-US"/>
          </w:rPr>
          <w:delText xml:space="preserve">more than </w:delText>
        </w:r>
      </w:del>
      <w:ins w:id="556" w:author="Danilo Bzdok" w:date="2018-05-08T10:26:00Z">
        <w:r w:rsidR="007C34E5">
          <w:rPr>
            <w:rFonts w:ascii="Calibri" w:hAnsi="Calibri"/>
            <w:color w:val="000000" w:themeColor="text1"/>
            <w:lang w:val="en-US"/>
          </w:rPr>
          <w:t>&gt;</w:t>
        </w:r>
      </w:ins>
      <w:r w:rsidR="000F478A" w:rsidRPr="00C76687">
        <w:rPr>
          <w:rFonts w:ascii="Calibri" w:hAnsi="Calibri"/>
          <w:color w:val="000000" w:themeColor="text1"/>
          <w:lang w:val="en-US"/>
        </w:rPr>
        <w:t xml:space="preserve">100,000 </w:t>
      </w:r>
      <w:r w:rsidR="0020405A">
        <w:rPr>
          <w:rFonts w:ascii="Calibri" w:hAnsi="Calibri"/>
          <w:color w:val="000000" w:themeColor="text1"/>
          <w:lang w:val="en-US"/>
        </w:rPr>
        <w:t>empirical simulations</w:t>
      </w:r>
      <w:r>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sidR="00247D8A">
        <w:rPr>
          <w:rFonts w:ascii="Calibri" w:hAnsi="Calibri"/>
          <w:color w:val="000000" w:themeColor="text1"/>
          <w:lang w:val="en-US"/>
        </w:rPr>
        <w:t>offered</w:t>
      </w:r>
      <w:r w:rsidR="004A1942" w:rsidRPr="00C76687">
        <w:rPr>
          <w:rFonts w:ascii="Calibri" w:hAnsi="Calibri"/>
          <w:color w:val="000000" w:themeColor="text1"/>
          <w:lang w:val="en-US"/>
        </w:rPr>
        <w:t xml:space="preserve"> </w:t>
      </w:r>
      <w:del w:id="557" w:author="Danilo Bzdok" w:date="2018-05-10T17:46:00Z">
        <w:r w:rsidR="000F478A" w:rsidRPr="00C76687" w:rsidDel="00364D4B">
          <w:rPr>
            <w:rFonts w:ascii="Calibri" w:hAnsi="Calibri"/>
            <w:color w:val="000000" w:themeColor="text1"/>
            <w:lang w:val="en-US"/>
          </w:rPr>
          <w:delText xml:space="preserve">some </w:delText>
        </w:r>
      </w:del>
      <w:r w:rsidR="000F478A" w:rsidRPr="00C76687">
        <w:rPr>
          <w:rFonts w:ascii="Calibri" w:hAnsi="Calibri"/>
          <w:color w:val="000000" w:themeColor="text1"/>
          <w:lang w:val="en-US"/>
        </w:rPr>
        <w:t xml:space="preserve">insight into how achieving 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 xml:space="preserve">statistically significant effects across individuals. </w:t>
      </w:r>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del w:id="558" w:author="Danilo Bzdok" w:date="2018-05-10T12:23:00Z">
        <w:r w:rsidR="0004126D" w:rsidRPr="00C76687" w:rsidDel="00F1724B">
          <w:rPr>
            <w:rFonts w:ascii="Calibri" w:hAnsi="Calibri"/>
            <w:color w:val="000000" w:themeColor="text1"/>
            <w:lang w:val="en-US"/>
          </w:rPr>
          <w:delText>an asymmetry</w:delText>
        </w:r>
      </w:del>
      <w:ins w:id="559" w:author="Danilo Bzdok" w:date="2018-05-10T12:23:00Z">
        <w:r w:rsidR="00F1724B">
          <w:rPr>
            <w:rFonts w:ascii="Calibri" w:hAnsi="Calibri"/>
            <w:color w:val="000000" w:themeColor="text1"/>
            <w:lang w:val="en-US"/>
          </w:rPr>
          <w:t>asymmetric tendencies</w:t>
        </w:r>
      </w:ins>
      <w:r w:rsidR="0004126D" w:rsidRPr="00C76687">
        <w:rPr>
          <w:rFonts w:ascii="Calibri" w:hAnsi="Calibri"/>
          <w:color w:val="000000" w:themeColor="text1"/>
          <w:lang w:val="en-US"/>
        </w:rPr>
        <w:t xml:space="preserve"> in how relevant </w:t>
      </w:r>
      <w:r w:rsidR="003D033D">
        <w:rPr>
          <w:rFonts w:ascii="Calibri" w:hAnsi="Calibri"/>
          <w:color w:val="000000" w:themeColor="text1"/>
          <w:lang w:val="en-US"/>
        </w:rPr>
        <w:t xml:space="preserve">effects are established in modeling </w:t>
      </w:r>
      <w:ins w:id="560" w:author="Danilo Bzdok" w:date="2018-05-10T17:47:00Z">
        <w:r w:rsidR="00364D4B">
          <w:rPr>
            <w:rFonts w:ascii="Calibri" w:hAnsi="Calibri"/>
            <w:color w:val="000000" w:themeColor="text1"/>
            <w:lang w:val="en-US"/>
          </w:rPr>
          <w:t xml:space="preserve">for </w:t>
        </w:r>
      </w:ins>
      <w:r w:rsidR="003D033D">
        <w:rPr>
          <w:rFonts w:ascii="Calibri" w:hAnsi="Calibri"/>
          <w:color w:val="000000" w:themeColor="text1"/>
          <w:lang w:val="en-US"/>
        </w:rPr>
        <w:t>prediction and mode</w:t>
      </w:r>
      <w:r w:rsidR="0004126D" w:rsidRPr="00C76687">
        <w:rPr>
          <w:rFonts w:ascii="Calibri" w:hAnsi="Calibri"/>
          <w:color w:val="000000" w:themeColor="text1"/>
          <w:lang w:val="en-US"/>
        </w:rPr>
        <w:t xml:space="preserve">ling for inference. </w:t>
      </w:r>
      <w:r w:rsidR="003C69F6">
        <w:rPr>
          <w:rFonts w:ascii="Calibri" w:hAnsi="Calibri"/>
          <w:color w:val="000000" w:themeColor="text1"/>
          <w:lang w:val="en-US"/>
        </w:rPr>
        <w:t>Charting</w:t>
      </w:r>
      <w:r w:rsidR="003C69F6" w:rsidRPr="00C76687">
        <w:rPr>
          <w:rFonts w:ascii="Calibri" w:hAnsi="Calibri"/>
          <w:color w:val="000000" w:themeColor="text1"/>
          <w:lang w:val="en-US"/>
        </w:rPr>
        <w:t xml:space="preserve"> </w:t>
      </w:r>
      <w:r w:rsidR="008F04C6" w:rsidRPr="00C76687">
        <w:rPr>
          <w:rFonts w:ascii="Calibri" w:hAnsi="Calibri"/>
          <w:color w:val="000000" w:themeColor="text1"/>
          <w:lang w:val="en-US"/>
        </w:rPr>
        <w:t>a diver</w:t>
      </w:r>
      <w:r w:rsidR="002649F5" w:rsidRPr="00C76687">
        <w:rPr>
          <w:rFonts w:ascii="Calibri" w:hAnsi="Calibri"/>
          <w:color w:val="000000" w:themeColor="text1"/>
          <w:lang w:val="en-US"/>
        </w:rPr>
        <w:t>sity 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2649F5" w:rsidRPr="00C76687">
        <w:rPr>
          <w:rFonts w:ascii="Calibri" w:hAnsi="Calibri"/>
          <w:color w:val="000000" w:themeColor="text1"/>
          <w:lang w:val="en-US"/>
        </w:rPr>
        <w:t xml:space="preserve">guaranteed to </w:t>
      </w:r>
      <w:r w:rsidR="006C54CF">
        <w:rPr>
          <w:rFonts w:ascii="Calibri" w:hAnsi="Calibri"/>
          <w:color w:val="000000" w:themeColor="text1"/>
          <w:lang w:val="en-US"/>
        </w:rPr>
        <w:t xml:space="preserve">also </w:t>
      </w:r>
      <w:r w:rsidR="000C72F4" w:rsidRPr="00C76687">
        <w:rPr>
          <w:rFonts w:ascii="Calibri" w:hAnsi="Calibri"/>
          <w:color w:val="000000" w:themeColor="text1"/>
          <w:lang w:val="en-US"/>
        </w:rPr>
        <w:t>enable successful predictions</w:t>
      </w:r>
      <w:r w:rsidR="0071488F" w:rsidRPr="00C76687">
        <w:rPr>
          <w:rFonts w:ascii="Calibri" w:hAnsi="Calibri"/>
          <w:color w:val="000000" w:themeColor="text1"/>
          <w:lang w:val="en-US"/>
        </w:rPr>
        <w:t xml:space="preserve"> when applying the model to other individuals. 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common 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ins w:id="561" w:author="Danilo Bzdok" w:date="2018-05-10T13:49:00Z">
        <w:r w:rsidR="00975C77">
          <w:rPr>
            <w:rFonts w:ascii="Calibri" w:hAnsi="Calibri"/>
            <w:color w:val="000000" w:themeColor="text1"/>
            <w:lang w:val="en-US"/>
          </w:rPr>
          <w:t>predictabil</w:t>
        </w:r>
      </w:ins>
      <w:ins w:id="562" w:author="Danilo Bzdok" w:date="2018-05-10T13:50:00Z">
        <w:r w:rsidR="005F7D45">
          <w:rPr>
            <w:rFonts w:ascii="Calibri" w:hAnsi="Calibri"/>
            <w:color w:val="000000" w:themeColor="text1"/>
            <w:lang w:val="en-US"/>
          </w:rPr>
          <w:t>i</w:t>
        </w:r>
      </w:ins>
      <w:ins w:id="563" w:author="Danilo Bzdok" w:date="2018-05-10T13:49:00Z">
        <w:r w:rsidR="00975C77">
          <w:rPr>
            <w:rFonts w:ascii="Calibri" w:hAnsi="Calibri"/>
            <w:color w:val="000000" w:themeColor="text1"/>
            <w:lang w:val="en-US"/>
          </w:rPr>
          <w:t xml:space="preserve">ty appears to be a demanding criterion because </w:t>
        </w:r>
      </w:ins>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almost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132A1">
        <w:rPr>
          <w:rFonts w:ascii="Calibri" w:hAnsi="Calibri"/>
          <w:color w:val="000000" w:themeColor="text1"/>
          <w:lang w:val="en-US"/>
        </w:rPr>
        <w:t xml:space="preserve">findings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63EE1C51" w:rsidR="00332360" w:rsidRPr="00F207D7" w:rsidRDefault="000A2CE7" w:rsidP="001A1127">
      <w:pPr>
        <w:ind w:firstLine="708"/>
        <w:contextualSpacing/>
        <w:jc w:val="both"/>
        <w:rPr>
          <w:rFonts w:ascii="Calibri" w:hAnsi="Calibri"/>
          <w:color w:val="000000" w:themeColor="text1"/>
          <w:lang w:val="en-US"/>
        </w:rPr>
      </w:pPr>
      <w:r>
        <w:rPr>
          <w:rFonts w:ascii="Calibri" w:hAnsi="Calibri"/>
          <w:color w:val="000000" w:themeColor="text1"/>
          <w:lang w:val="en-US"/>
        </w:rPr>
        <w:t>Most researchers in biology and medicine 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ins w:id="564" w:author="Danilo Bzdok" w:date="2018-05-10T13:58:00Z">
        <w:r w:rsidR="007B4DCA">
          <w:rPr>
            <w:rFonts w:ascii="Calibri" w:hAnsi="Calibri"/>
            <w:color w:val="000000" w:themeColor="text1"/>
            <w:lang w:val="en-US"/>
          </w:rPr>
          <w:t xml:space="preserve">identified important variables based </w:t>
        </w:r>
      </w:ins>
      <w:ins w:id="565" w:author="Danilo Bzdok" w:date="2018-05-10T14:00:00Z">
        <w:r w:rsidR="007B4DCA">
          <w:rPr>
            <w:rFonts w:ascii="Calibri" w:hAnsi="Calibri"/>
            <w:color w:val="000000" w:themeColor="text1"/>
            <w:lang w:val="en-US"/>
          </w:rPr>
          <w:t xml:space="preserve">on </w:t>
        </w:r>
      </w:ins>
      <w:ins w:id="566" w:author="Danilo Bzdok" w:date="2018-05-10T15:03:00Z">
        <w:r w:rsidR="005F3705">
          <w:rPr>
            <w:rFonts w:ascii="Calibri" w:hAnsi="Calibri"/>
            <w:color w:val="000000" w:themeColor="text1"/>
            <w:lang w:val="en-US"/>
          </w:rPr>
          <w:t xml:space="preserve">(in-sample) </w:t>
        </w:r>
      </w:ins>
      <w:ins w:id="567" w:author="Danilo Bzdok" w:date="2018-05-10T13:58:00Z">
        <w:r w:rsidR="007B4DCA">
          <w:rPr>
            <w:rFonts w:ascii="Calibri" w:hAnsi="Calibri"/>
            <w:color w:val="000000" w:themeColor="text1"/>
            <w:lang w:val="en-US"/>
          </w:rPr>
          <w:t>deviation from a</w:t>
        </w:r>
      </w:ins>
      <w:ins w:id="568" w:author="Danilo Bzdok" w:date="2018-05-10T14:00:00Z">
        <w:r w:rsidR="007B4DCA">
          <w:rPr>
            <w:rFonts w:ascii="Calibri" w:hAnsi="Calibri"/>
            <w:color w:val="000000" w:themeColor="text1"/>
            <w:lang w:val="en-US"/>
          </w:rPr>
          <w:t xml:space="preserve"> </w:t>
        </w:r>
      </w:ins>
      <w:ins w:id="569" w:author="Danilo Bzdok" w:date="2018-05-10T13:58:00Z">
        <w:r w:rsidR="007B4DCA">
          <w:rPr>
            <w:rFonts w:ascii="Calibri" w:hAnsi="Calibri"/>
            <w:color w:val="000000" w:themeColor="text1"/>
            <w:lang w:val="en-US"/>
          </w:rPr>
          <w:t xml:space="preserve">non-effect </w:t>
        </w:r>
      </w:ins>
      <w:ins w:id="570" w:author="Danilo Bzdok" w:date="2018-05-10T14:00:00Z">
        <w:r w:rsidR="007B4DCA">
          <w:rPr>
            <w:rFonts w:ascii="Calibri" w:hAnsi="Calibri"/>
            <w:color w:val="000000" w:themeColor="text1"/>
            <w:lang w:val="en-US"/>
          </w:rPr>
          <w:t xml:space="preserve">that is unlikely </w:t>
        </w:r>
      </w:ins>
      <w:ins w:id="571" w:author="Danilo Bzdok" w:date="2018-05-10T13:59:00Z">
        <w:r w:rsidR="007B4DCA">
          <w:rPr>
            <w:rFonts w:ascii="Calibri" w:hAnsi="Calibri"/>
            <w:color w:val="000000" w:themeColor="text1"/>
            <w:lang w:val="en-US"/>
          </w:rPr>
          <w:t>expla</w:t>
        </w:r>
      </w:ins>
      <w:ins w:id="572" w:author="Danilo Bzdok" w:date="2018-05-10T14:02:00Z">
        <w:r w:rsidR="007B4DCA">
          <w:rPr>
            <w:rFonts w:ascii="Calibri" w:hAnsi="Calibri"/>
            <w:color w:val="000000" w:themeColor="text1"/>
            <w:lang w:val="en-US"/>
          </w:rPr>
          <w:t>i</w:t>
        </w:r>
      </w:ins>
      <w:ins w:id="573" w:author="Danilo Bzdok" w:date="2018-05-10T13:59:00Z">
        <w:r w:rsidR="007B4DCA">
          <w:rPr>
            <w:rFonts w:ascii="Calibri" w:hAnsi="Calibri"/>
            <w:color w:val="000000" w:themeColor="text1"/>
            <w:lang w:val="en-US"/>
          </w:rPr>
          <w:t>ned by noise.</w:t>
        </w:r>
      </w:ins>
      <w:ins w:id="574" w:author="Danilo Bzdok" w:date="2018-05-10T14:00:00Z">
        <w:r w:rsidR="007B4DCA">
          <w:rPr>
            <w:rFonts w:ascii="Calibri" w:hAnsi="Calibri"/>
            <w:color w:val="000000" w:themeColor="text1"/>
            <w:lang w:val="en-US"/>
          </w:rPr>
          <w:t xml:space="preserve"> Out-of-sample prediction</w:t>
        </w:r>
      </w:ins>
      <w:ins w:id="575" w:author="Danilo Bzdok" w:date="2018-05-10T14:01:00Z">
        <w:r w:rsidR="007B4DCA">
          <w:rPr>
            <w:rFonts w:ascii="Calibri" w:hAnsi="Calibri"/>
            <w:color w:val="000000" w:themeColor="text1"/>
            <w:lang w:val="en-US"/>
          </w:rPr>
          <w:t xml:space="preserve">, instead, </w:t>
        </w:r>
      </w:ins>
      <w:ins w:id="576" w:author="Danilo Bzdok" w:date="2018-05-10T15:00:00Z">
        <w:r w:rsidR="001D3570">
          <w:rPr>
            <w:rFonts w:ascii="Calibri" w:hAnsi="Calibri"/>
            <w:color w:val="000000" w:themeColor="text1"/>
            <w:lang w:val="en-US"/>
          </w:rPr>
          <w:t>discarded</w:t>
        </w:r>
      </w:ins>
      <w:ins w:id="577" w:author="Danilo Bzdok" w:date="2018-05-10T14:00:00Z">
        <w:r w:rsidR="007B4DCA">
          <w:rPr>
            <w:rFonts w:ascii="Calibri" w:hAnsi="Calibri"/>
            <w:color w:val="000000" w:themeColor="text1"/>
            <w:lang w:val="en-US"/>
          </w:rPr>
          <w:t xml:space="preserve"> </w:t>
        </w:r>
      </w:ins>
      <w:ins w:id="578" w:author="Danilo Bzdok" w:date="2018-05-10T15:00:00Z">
        <w:r w:rsidR="001D3570">
          <w:rPr>
            <w:rFonts w:ascii="Calibri" w:hAnsi="Calibri"/>
            <w:color w:val="000000" w:themeColor="text1"/>
            <w:lang w:val="en-US"/>
          </w:rPr>
          <w:t>un</w:t>
        </w:r>
      </w:ins>
      <w:ins w:id="579" w:author="Danilo Bzdok" w:date="2018-05-10T14:00:00Z">
        <w:r w:rsidR="007B4DCA">
          <w:rPr>
            <w:rFonts w:ascii="Calibri" w:hAnsi="Calibri"/>
            <w:color w:val="000000" w:themeColor="text1"/>
            <w:lang w:val="en-US"/>
          </w:rPr>
          <w:t>important variables</w:t>
        </w:r>
      </w:ins>
      <w:ins w:id="580" w:author="Danilo Bzdok" w:date="2018-05-10T14:02:00Z">
        <w:r w:rsidR="007B4DCA">
          <w:rPr>
            <w:rFonts w:ascii="Calibri" w:hAnsi="Calibri"/>
            <w:color w:val="000000" w:themeColor="text1"/>
            <w:lang w:val="en-US"/>
          </w:rPr>
          <w:t xml:space="preserve"> </w:t>
        </w:r>
      </w:ins>
      <w:ins w:id="581" w:author="Danilo Bzdok" w:date="2018-05-10T15:00:00Z">
        <w:r w:rsidR="001D3570">
          <w:rPr>
            <w:rFonts w:ascii="Calibri" w:hAnsi="Calibri"/>
            <w:color w:val="000000" w:themeColor="text1"/>
            <w:lang w:val="en-US"/>
          </w:rPr>
          <w:t xml:space="preserve">if it </w:t>
        </w:r>
      </w:ins>
      <w:ins w:id="582" w:author="Danilo Bzdok" w:date="2018-05-10T17:51:00Z">
        <w:r w:rsidR="00072C54">
          <w:rPr>
            <w:rFonts w:ascii="Calibri" w:hAnsi="Calibri"/>
            <w:color w:val="000000" w:themeColor="text1"/>
            <w:lang w:val="en-US"/>
          </w:rPr>
          <w:t>did</w:t>
        </w:r>
      </w:ins>
      <w:ins w:id="583" w:author="Danilo Bzdok" w:date="2018-05-10T15:01:00Z">
        <w:r w:rsidR="003A677E">
          <w:rPr>
            <w:rFonts w:ascii="Calibri" w:hAnsi="Calibri"/>
            <w:color w:val="000000" w:themeColor="text1"/>
            <w:lang w:val="en-US"/>
          </w:rPr>
          <w:t xml:space="preserve"> not diminish the empirical model performance</w:t>
        </w:r>
      </w:ins>
      <w:ins w:id="584" w:author="Danilo Bzdok" w:date="2018-05-10T15:04:00Z">
        <w:r w:rsidR="006F2145">
          <w:rPr>
            <w:rFonts w:ascii="Calibri" w:hAnsi="Calibri"/>
            <w:color w:val="000000" w:themeColor="text1"/>
            <w:lang w:val="en-US"/>
          </w:rPr>
          <w:t xml:space="preserve"> on unseen data</w:t>
        </w:r>
      </w:ins>
      <w:ins w:id="585" w:author="Danilo Bzdok" w:date="2018-05-10T14:01:00Z">
        <w:r w:rsidR="007B4DCA">
          <w:rPr>
            <w:rFonts w:ascii="Calibri" w:hAnsi="Calibri"/>
            <w:color w:val="000000" w:themeColor="text1"/>
            <w:lang w:val="en-US"/>
          </w:rPr>
          <w:t>.</w:t>
        </w:r>
      </w:ins>
      <w:ins w:id="586" w:author="Danilo Bzdok" w:date="2018-05-10T13:58:00Z">
        <w:r w:rsidR="007B4DCA">
          <w:rPr>
            <w:rFonts w:ascii="Calibri" w:hAnsi="Calibri"/>
            <w:color w:val="000000" w:themeColor="text1"/>
            <w:lang w:val="en-US"/>
          </w:rPr>
          <w:t xml:space="preserve"> </w:t>
        </w:r>
      </w:ins>
      <w:ins w:id="587" w:author="Danilo Bzdok" w:date="2018-05-10T13:59:00Z">
        <w:r w:rsidR="007B4DCA">
          <w:rPr>
            <w:rFonts w:ascii="Calibri" w:hAnsi="Calibri"/>
            <w:color w:val="000000" w:themeColor="text1"/>
            <w:lang w:val="en-US"/>
          </w:rPr>
          <w:t xml:space="preserve">P-values </w:t>
        </w:r>
      </w:ins>
      <w:r w:rsidR="0042596B">
        <w:rPr>
          <w:rFonts w:ascii="Calibri" w:hAnsi="Calibri"/>
          <w:color w:val="000000" w:themeColor="text1"/>
          <w:lang w:val="en-US"/>
        </w:rPr>
        <w:t>w</w:t>
      </w:r>
      <w:ins w:id="588" w:author="Danilo Bzdok" w:date="2018-05-10T13:59:00Z">
        <w:r w:rsidR="007B4DCA">
          <w:rPr>
            <w:rFonts w:ascii="Calibri" w:hAnsi="Calibri"/>
            <w:color w:val="000000" w:themeColor="text1"/>
            <w:lang w:val="en-US"/>
          </w:rPr>
          <w:t>ere</w:t>
        </w:r>
      </w:ins>
      <w:del w:id="589" w:author="Danilo Bzdok" w:date="2018-05-10T13:59:00Z">
        <w:r w:rsidR="0042596B" w:rsidDel="007B4DCA">
          <w:rPr>
            <w:rFonts w:ascii="Calibri" w:hAnsi="Calibri"/>
            <w:color w:val="000000" w:themeColor="text1"/>
            <w:lang w:val="en-US"/>
          </w:rPr>
          <w:delText>as</w:delText>
        </w:r>
      </w:del>
      <w:r w:rsidR="0042596B">
        <w:rPr>
          <w:rFonts w:ascii="Calibri" w:hAnsi="Calibri"/>
          <w:color w:val="000000" w:themeColor="text1"/>
          <w:lang w:val="en-US"/>
        </w:rPr>
        <w:t xml:space="preserve"> </w:t>
      </w:r>
      <w:del w:id="590" w:author="Danilo Bzdok" w:date="2018-05-10T13:59:00Z">
        <w:r w:rsidR="0042596B" w:rsidDel="007B4DCA">
          <w:rPr>
            <w:rFonts w:ascii="Calibri" w:hAnsi="Calibri"/>
            <w:color w:val="000000" w:themeColor="text1"/>
            <w:lang w:val="en-US"/>
          </w:rPr>
          <w:delText xml:space="preserve">determined </w:delText>
        </w:r>
      </w:del>
      <w:ins w:id="591" w:author="Danilo Bzdok" w:date="2018-05-10T13:59:00Z">
        <w:r w:rsidR="007B4DCA">
          <w:rPr>
            <w:rFonts w:ascii="Calibri" w:hAnsi="Calibri"/>
            <w:color w:val="000000" w:themeColor="text1"/>
            <w:lang w:val="en-US"/>
          </w:rPr>
          <w:t xml:space="preserve">computed </w:t>
        </w:r>
      </w:ins>
      <w:r w:rsidR="0042596B">
        <w:rPr>
          <w:rFonts w:ascii="Calibri" w:hAnsi="Calibri"/>
          <w:color w:val="000000" w:themeColor="text1"/>
          <w:lang w:val="en-US"/>
        </w:rPr>
        <w:t>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r w:rsidR="0060599A">
        <w:rPr>
          <w:rFonts w:ascii="Calibri" w:hAnsi="Calibri"/>
          <w:color w:val="000000" w:themeColor="text1"/>
          <w:lang w:val="en-US"/>
        </w:rPr>
        <w:t xml:space="preserve">actually </w:t>
      </w:r>
      <w:r w:rsidR="0042596B">
        <w:rPr>
          <w:rFonts w:ascii="Calibri" w:hAnsi="Calibri"/>
          <w:color w:val="000000" w:themeColor="text1"/>
          <w:lang w:val="en-US"/>
        </w:rPr>
        <w:t xml:space="preserve">obtained value </w:t>
      </w:r>
      <w:del w:id="592" w:author="Danilo Bzdok" w:date="2018-05-07T18:31:00Z">
        <w:r w:rsidR="001172A2" w:rsidDel="00FE3F99">
          <w:rPr>
            <w:rFonts w:ascii="Calibri" w:hAnsi="Calibri"/>
            <w:color w:val="000000" w:themeColor="text1"/>
            <w:lang w:val="en-US"/>
          </w:rPr>
          <w:delText xml:space="preserve">at least </w:delText>
        </w:r>
      </w:del>
      <w:ins w:id="593" w:author="Danilo Bzdok" w:date="2018-05-07T18:31:00Z">
        <w:r w:rsidR="00FE3F99">
          <w:rPr>
            <w:rFonts w:ascii="Calibri" w:hAnsi="Calibri"/>
            <w:color w:val="000000" w:themeColor="text1"/>
            <w:lang w:val="en-US"/>
          </w:rPr>
          <w:t xml:space="preserve">at most </w:t>
        </w:r>
      </w:ins>
      <w:r w:rsidR="0042596B">
        <w:rPr>
          <w:rFonts w:ascii="Calibri" w:hAnsi="Calibri"/>
          <w:color w:val="000000" w:themeColor="text1"/>
          <w:lang w:val="en-US"/>
        </w:rPr>
        <w:t>1</w:t>
      </w:r>
      <w:del w:id="594" w:author="Danilo Bzdok" w:date="2018-05-07T18:31:00Z">
        <w:r w:rsidR="0042596B" w:rsidDel="00FE3F99">
          <w:rPr>
            <w:rFonts w:ascii="Calibri" w:hAnsi="Calibri"/>
            <w:color w:val="000000" w:themeColor="text1"/>
            <w:lang w:val="en-US"/>
          </w:rPr>
          <w:delText>9</w:delText>
        </w:r>
      </w:del>
      <w:r w:rsidR="0042596B">
        <w:rPr>
          <w:rFonts w:ascii="Calibri" w:hAnsi="Calibri"/>
          <w:color w:val="000000" w:themeColor="text1"/>
          <w:lang w:val="en-US"/>
        </w:rPr>
        <w:t xml:space="preserve"> </w:t>
      </w:r>
      <w:del w:id="595" w:author="Danilo Bzdok" w:date="2018-05-07T18:31:00Z">
        <w:r w:rsidR="0042596B" w:rsidDel="00FE3F99">
          <w:rPr>
            <w:rFonts w:ascii="Calibri" w:hAnsi="Calibri"/>
            <w:color w:val="000000" w:themeColor="text1"/>
            <w:lang w:val="en-US"/>
          </w:rPr>
          <w:delText xml:space="preserve">out of </w:delText>
        </w:r>
      </w:del>
      <w:ins w:id="596" w:author="Danilo Bzdok" w:date="2018-05-07T18:31:00Z">
        <w:r w:rsidR="00FE3F99">
          <w:rPr>
            <w:rFonts w:ascii="Calibri" w:hAnsi="Calibri"/>
            <w:color w:val="000000" w:themeColor="text1"/>
            <w:lang w:val="en-US"/>
          </w:rPr>
          <w:t xml:space="preserve">in </w:t>
        </w:r>
      </w:ins>
      <w:r w:rsidR="0042596B">
        <w:rPr>
          <w:rFonts w:ascii="Calibri" w:hAnsi="Calibri"/>
          <w:color w:val="000000" w:themeColor="text1"/>
          <w:lang w:val="en-US"/>
        </w:rPr>
        <w:t>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 xml:space="preserve">emphasized that </w:t>
      </w:r>
      <w:r w:rsidR="003C69F6">
        <w:rPr>
          <w:rFonts w:ascii="Calibri" w:hAnsi="Calibri"/>
          <w:color w:val="000000" w:themeColor="text1"/>
          <w:lang w:val="en-US"/>
        </w:rPr>
        <w:t>‘</w:t>
      </w:r>
      <w:r w:rsidR="008478D1" w:rsidRPr="008478D1">
        <w:rPr>
          <w:rFonts w:ascii="Calibri" w:hAnsi="Calibri"/>
          <w:color w:val="000000" w:themeColor="text1"/>
          <w:lang w:val="en-US"/>
        </w:rPr>
        <w:t>Statistical significance is not equivalent to scientific, human, or economic significance</w:t>
      </w:r>
      <w:r w:rsidR="003C69F6">
        <w:rPr>
          <w:rFonts w:ascii="Calibri" w:hAnsi="Calibri"/>
          <w:color w:val="000000" w:themeColor="text1"/>
          <w:lang w:val="en-US"/>
        </w:rPr>
        <w:t>’</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7F6DE6">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ins w:id="597" w:author="Danilo Bzdok" w:date="2018-05-10T17:52:00Z">
        <w:r w:rsidR="00110567">
          <w:rPr>
            <w:rFonts w:ascii="Calibri" w:hAnsi="Calibri"/>
            <w:color w:val="000000" w:themeColor="text1"/>
            <w:lang w:val="en-US"/>
          </w:rPr>
          <w:t>Hence, a</w:t>
        </w:r>
      </w:ins>
      <w:del w:id="598" w:author="Danilo Bzdok" w:date="2018-05-10T17:52:00Z">
        <w:r w:rsidR="008F4632" w:rsidRPr="008F4632" w:rsidDel="00110567">
          <w:rPr>
            <w:rFonts w:ascii="Calibri" w:hAnsi="Calibri"/>
            <w:color w:val="000000" w:themeColor="text1"/>
            <w:lang w:val="en-US"/>
          </w:rPr>
          <w:delText>A</w:delText>
        </w:r>
      </w:del>
      <w:r w:rsidR="008F4632" w:rsidRPr="008F4632">
        <w:rPr>
          <w:rFonts w:ascii="Calibri" w:hAnsi="Calibri"/>
          <w:color w:val="000000" w:themeColor="text1"/>
          <w:lang w:val="en-US"/>
        </w:rPr>
        <w:t xml:space="preserve">n association between a candidate gene and diabetes grounded in a statistically significant p-value may not necessarily imply that the same gene </w:t>
      </w:r>
      <w:del w:id="599" w:author="Danilo Bzdok" w:date="2018-05-10T17:52:00Z">
        <w:r w:rsidR="008F4632" w:rsidRPr="008F4632" w:rsidDel="00110567">
          <w:rPr>
            <w:rFonts w:ascii="Calibri" w:hAnsi="Calibri"/>
            <w:color w:val="000000" w:themeColor="text1"/>
            <w:lang w:val="en-US"/>
          </w:rPr>
          <w:delText>will be the best choice to</w:delText>
        </w:r>
      </w:del>
      <w:ins w:id="600" w:author="Danilo Bzdok" w:date="2018-05-10T17:52:00Z">
        <w:r w:rsidR="00110567">
          <w:rPr>
            <w:rFonts w:ascii="Calibri" w:hAnsi="Calibri"/>
            <w:color w:val="000000" w:themeColor="text1"/>
            <w:lang w:val="en-US"/>
          </w:rPr>
          <w:t>can be used to</w:t>
        </w:r>
      </w:ins>
      <w:r w:rsidR="008F4632" w:rsidRPr="008F4632">
        <w:rPr>
          <w:rFonts w:ascii="Calibri" w:hAnsi="Calibri"/>
          <w:color w:val="000000" w:themeColor="text1"/>
          <w:lang w:val="en-US"/>
        </w:rPr>
        <w:t xml:space="preserve"> successfully predict whether a given individual will be affected by that disease.</w:t>
      </w:r>
      <w:r w:rsidR="00D50052">
        <w:rPr>
          <w:rFonts w:ascii="Calibri" w:hAnsi="Calibri"/>
          <w:color w:val="000000" w:themeColor="text1"/>
          <w:lang w:val="en-US"/>
        </w:rPr>
        <w:t xml:space="preserve"> </w:t>
      </w:r>
      <w:del w:id="601" w:author="Danilo Bzdok" w:date="2018-05-10T17:53:00Z">
        <w:r w:rsidR="00DE7261" w:rsidDel="005F29B2">
          <w:rPr>
            <w:rFonts w:ascii="Calibri" w:eastAsia="Times New Roman" w:hAnsi="Calibri" w:cs="Arial"/>
            <w:bCs/>
            <w:color w:val="000000" w:themeColor="text1"/>
            <w:shd w:val="clear" w:color="auto" w:fill="FFFFFF"/>
            <w:lang w:val="en-US"/>
          </w:rPr>
          <w:delText xml:space="preserve">In </w:delText>
        </w:r>
        <w:r w:rsidR="00A67824" w:rsidDel="005F29B2">
          <w:rPr>
            <w:rFonts w:ascii="Calibri" w:eastAsia="Times New Roman" w:hAnsi="Calibri" w:cs="Arial"/>
            <w:bCs/>
            <w:color w:val="000000" w:themeColor="text1"/>
            <w:shd w:val="clear" w:color="auto" w:fill="FFFFFF"/>
            <w:lang w:val="en-US"/>
          </w:rPr>
          <w:delText>a similar</w:delText>
        </w:r>
        <w:r w:rsidR="00DE7261" w:rsidDel="005F29B2">
          <w:rPr>
            <w:rFonts w:ascii="Calibri" w:eastAsia="Times New Roman" w:hAnsi="Calibri" w:cs="Arial"/>
            <w:bCs/>
            <w:color w:val="000000" w:themeColor="text1"/>
            <w:shd w:val="clear" w:color="auto" w:fill="FFFFFF"/>
            <w:lang w:val="en-US"/>
          </w:rPr>
          <w:delText xml:space="preserve"> vein</w:delText>
        </w:r>
      </w:del>
      <w:ins w:id="602" w:author="Danilo Bzdok" w:date="2018-05-10T17:53:00Z">
        <w:r w:rsidR="005F29B2">
          <w:rPr>
            <w:rFonts w:ascii="Calibri" w:eastAsia="Times New Roman" w:hAnsi="Calibri" w:cs="Arial"/>
            <w:bCs/>
            <w:color w:val="000000" w:themeColor="text1"/>
            <w:shd w:val="clear" w:color="auto" w:fill="FFFFFF"/>
            <w:lang w:val="en-US"/>
          </w:rPr>
          <w:t>On a related note</w:t>
        </w:r>
      </w:ins>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WWVhcj48UmVjTnVtPjcwMzI8L1JlY051bT48RGlzcGxheVRleHQ+KDM4LTQxKTwvRGlzcGxheVRl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7F6DE6">
        <w:rPr>
          <w:rFonts w:ascii="Calibri" w:eastAsia="Times New Roman" w:hAnsi="Calibri" w:cs="Arial"/>
          <w:bCs/>
          <w:color w:val="000000" w:themeColor="text1"/>
          <w:shd w:val="clear" w:color="auto" w:fill="FFFFFF"/>
          <w:lang w:val="en-US"/>
        </w:rPr>
        <w:instrText xml:space="preserve"> ADDIN EN.CITE </w:instrText>
      </w:r>
      <w:r w:rsidR="007F6DE6">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WWVhcj48UmVjTnVtPjcwMzI8L1JlY051bT48RGlzcGxheVRleHQ+KDM4LTQxKTwvRGlzcGxheVRl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7F6DE6">
        <w:rPr>
          <w:rFonts w:ascii="Calibri" w:eastAsia="Times New Roman" w:hAnsi="Calibri" w:cs="Arial"/>
          <w:bCs/>
          <w:color w:val="000000" w:themeColor="text1"/>
          <w:shd w:val="clear" w:color="auto" w:fill="FFFFFF"/>
          <w:lang w:val="en-US"/>
        </w:rPr>
        <w:instrText xml:space="preserve"> ADDIN EN.CITE.DATA </w:instrText>
      </w:r>
      <w:r w:rsidR="007F6DE6">
        <w:rPr>
          <w:rFonts w:ascii="Calibri" w:eastAsia="Times New Roman" w:hAnsi="Calibri" w:cs="Arial"/>
          <w:bCs/>
          <w:color w:val="000000" w:themeColor="text1"/>
          <w:shd w:val="clear" w:color="auto" w:fill="FFFFFF"/>
          <w:lang w:val="en-US"/>
        </w:rPr>
      </w:r>
      <w:r w:rsidR="007F6DE6">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fldChar w:fldCharType="separate"/>
      </w:r>
      <w:r w:rsidR="007F6DE6">
        <w:rPr>
          <w:rFonts w:ascii="Calibri" w:eastAsia="Times New Roman" w:hAnsi="Calibri" w:cs="Arial"/>
          <w:bCs/>
          <w:noProof/>
          <w:color w:val="000000" w:themeColor="text1"/>
          <w:shd w:val="clear" w:color="auto" w:fill="FFFFFF"/>
          <w:lang w:val="en-US"/>
        </w:rPr>
        <w:t>(</w:t>
      </w:r>
      <w:hyperlink w:anchor="_ENREF_38" w:tooltip="Collaboration, 2015 #7032" w:history="1">
        <w:r w:rsidR="007F6DE6">
          <w:rPr>
            <w:rFonts w:ascii="Calibri" w:eastAsia="Times New Roman" w:hAnsi="Calibri" w:cs="Arial"/>
            <w:bCs/>
            <w:noProof/>
            <w:color w:val="000000" w:themeColor="text1"/>
            <w:shd w:val="clear" w:color="auto" w:fill="FFFFFF"/>
            <w:lang w:val="en-US"/>
          </w:rPr>
          <w:t>38-41</w:t>
        </w:r>
      </w:hyperlink>
      <w:r w:rsidR="007F6DE6">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when leaving it out hurt the </w:t>
      </w:r>
      <w:ins w:id="603" w:author="Danilo Bzdok" w:date="2018-05-10T13:55:00Z">
        <w:r w:rsidR="008E1E1A">
          <w:rPr>
            <w:rFonts w:ascii="Calibri" w:eastAsia="Times New Roman" w:hAnsi="Calibri" w:cs="Arial"/>
            <w:bCs/>
            <w:color w:val="000000" w:themeColor="text1"/>
            <w:shd w:val="clear" w:color="auto" w:fill="FFFFFF"/>
            <w:lang w:val="en-US"/>
          </w:rPr>
          <w:t xml:space="preserve">overall </w:t>
        </w:r>
      </w:ins>
      <w:del w:id="604" w:author="Danilo Bzdok" w:date="2018-05-10T13:55:00Z">
        <w:r w:rsidR="00F207D7" w:rsidDel="008E1E1A">
          <w:rPr>
            <w:rFonts w:ascii="Calibri" w:eastAsia="Times New Roman" w:hAnsi="Calibri" w:cs="Arial"/>
            <w:bCs/>
            <w:color w:val="000000" w:themeColor="text1"/>
            <w:shd w:val="clear" w:color="auto" w:fill="FFFFFF"/>
            <w:lang w:val="en-US"/>
          </w:rPr>
          <w:delText xml:space="preserve">ensuing </w:delText>
        </w:r>
      </w:del>
      <w:r w:rsidR="008478D1">
        <w:rPr>
          <w:rFonts w:ascii="Calibri" w:eastAsia="Times New Roman" w:hAnsi="Calibri" w:cs="Arial"/>
          <w:bCs/>
          <w:color w:val="000000" w:themeColor="text1"/>
          <w:shd w:val="clear" w:color="auto" w:fill="FFFFFF"/>
          <w:lang w:val="en-US"/>
        </w:rPr>
        <w:t xml:space="preserve">prediction accuracy </w:t>
      </w:r>
      <w:ins w:id="605" w:author="Danilo Bzdok" w:date="2018-05-10T13:55:00Z">
        <w:r w:rsidR="00CB015F">
          <w:rPr>
            <w:rFonts w:ascii="Calibri" w:eastAsia="Times New Roman" w:hAnsi="Calibri" w:cs="Arial"/>
            <w:bCs/>
            <w:color w:val="000000" w:themeColor="text1"/>
            <w:shd w:val="clear" w:color="auto" w:fill="FFFFFF"/>
            <w:lang w:val="en-US"/>
          </w:rPr>
          <w:t>when</w:t>
        </w:r>
        <w:r w:rsidR="008E1E1A">
          <w:rPr>
            <w:rFonts w:ascii="Calibri" w:eastAsia="Times New Roman" w:hAnsi="Calibri" w:cs="Arial"/>
            <w:bCs/>
            <w:color w:val="000000" w:themeColor="text1"/>
            <w:shd w:val="clear" w:color="auto" w:fill="FFFFFF"/>
            <w:lang w:val="en-US"/>
          </w:rPr>
          <w:t xml:space="preserve"> </w:t>
        </w:r>
      </w:ins>
      <w:ins w:id="606" w:author="Danilo Bzdok" w:date="2018-05-10T13:56:00Z">
        <w:r w:rsidR="00CB015F">
          <w:rPr>
            <w:rFonts w:ascii="Calibri" w:eastAsia="Times New Roman" w:hAnsi="Calibri" w:cs="Arial"/>
            <w:bCs/>
            <w:color w:val="000000" w:themeColor="text1"/>
            <w:shd w:val="clear" w:color="auto" w:fill="FFFFFF"/>
            <w:lang w:val="en-US"/>
          </w:rPr>
          <w:t xml:space="preserve">applying the </w:t>
        </w:r>
      </w:ins>
      <w:ins w:id="607" w:author="Danilo Bzdok" w:date="2018-05-10T17:54:00Z">
        <w:r w:rsidR="005F29B2">
          <w:rPr>
            <w:rFonts w:ascii="Calibri" w:eastAsia="Times New Roman" w:hAnsi="Calibri" w:cs="Arial"/>
            <w:bCs/>
            <w:color w:val="000000" w:themeColor="text1"/>
            <w:shd w:val="clear" w:color="auto" w:fill="FFFFFF"/>
            <w:lang w:val="en-US"/>
          </w:rPr>
          <w:t xml:space="preserve">previously </w:t>
        </w:r>
      </w:ins>
      <w:ins w:id="608" w:author="Danilo Bzdok" w:date="2018-05-10T13:56:00Z">
        <w:r w:rsidR="00CB015F">
          <w:rPr>
            <w:rFonts w:ascii="Calibri" w:eastAsia="Times New Roman" w:hAnsi="Calibri" w:cs="Arial"/>
            <w:bCs/>
            <w:color w:val="000000" w:themeColor="text1"/>
            <w:shd w:val="clear" w:color="auto" w:fill="FFFFFF"/>
            <w:lang w:val="en-US"/>
          </w:rPr>
          <w:t xml:space="preserve">built </w:t>
        </w:r>
      </w:ins>
      <w:ins w:id="609" w:author="Danilo Bzdok" w:date="2018-05-10T13:55:00Z">
        <w:r w:rsidR="008E1E1A">
          <w:rPr>
            <w:rFonts w:ascii="Calibri" w:eastAsia="Times New Roman" w:hAnsi="Calibri" w:cs="Arial"/>
            <w:bCs/>
            <w:color w:val="000000" w:themeColor="text1"/>
            <w:shd w:val="clear" w:color="auto" w:fill="FFFFFF"/>
            <w:lang w:val="en-US"/>
          </w:rPr>
          <w:t>model</w:t>
        </w:r>
      </w:ins>
      <w:ins w:id="610" w:author="Danilo Bzdok" w:date="2018-05-10T13:56:00Z">
        <w:r w:rsidR="00CB015F">
          <w:rPr>
            <w:rFonts w:ascii="Calibri" w:eastAsia="Times New Roman" w:hAnsi="Calibri" w:cs="Arial"/>
            <w:bCs/>
            <w:color w:val="000000" w:themeColor="text1"/>
            <w:shd w:val="clear" w:color="auto" w:fill="FFFFFF"/>
            <w:lang w:val="en-US"/>
          </w:rPr>
          <w:t xml:space="preserve"> </w:t>
        </w:r>
      </w:ins>
      <w:ins w:id="611" w:author="Danilo Bzdok" w:date="2018-05-10T17:54:00Z">
        <w:r w:rsidR="005F29B2">
          <w:rPr>
            <w:rFonts w:ascii="Calibri" w:eastAsia="Times New Roman" w:hAnsi="Calibri" w:cs="Arial"/>
            <w:bCs/>
            <w:color w:val="000000" w:themeColor="text1"/>
            <w:shd w:val="clear" w:color="auto" w:fill="FFFFFF"/>
            <w:lang w:val="en-US"/>
          </w:rPr>
          <w:t xml:space="preserve">was explicitly checked </w:t>
        </w:r>
      </w:ins>
      <w:ins w:id="612" w:author="Danilo Bzdok" w:date="2018-05-10T13:56:00Z">
        <w:r w:rsidR="00CB015F">
          <w:rPr>
            <w:rFonts w:ascii="Calibri" w:eastAsia="Times New Roman" w:hAnsi="Calibri" w:cs="Arial"/>
            <w:bCs/>
            <w:color w:val="000000" w:themeColor="text1"/>
            <w:shd w:val="clear" w:color="auto" w:fill="FFFFFF"/>
            <w:lang w:val="en-US"/>
          </w:rPr>
          <w:t>o</w:t>
        </w:r>
      </w:ins>
      <w:ins w:id="613" w:author="Danilo Bzdok" w:date="2018-05-10T17:54:00Z">
        <w:r w:rsidR="005F29B2">
          <w:rPr>
            <w:rFonts w:ascii="Calibri" w:eastAsia="Times New Roman" w:hAnsi="Calibri" w:cs="Arial"/>
            <w:bCs/>
            <w:color w:val="000000" w:themeColor="text1"/>
            <w:shd w:val="clear" w:color="auto" w:fill="FFFFFF"/>
            <w:lang w:val="en-US"/>
          </w:rPr>
          <w:t>n</w:t>
        </w:r>
      </w:ins>
      <w:ins w:id="614" w:author="Danilo Bzdok" w:date="2018-05-10T13:56:00Z">
        <w:r w:rsidR="00CB015F">
          <w:rPr>
            <w:rFonts w:ascii="Calibri" w:eastAsia="Times New Roman" w:hAnsi="Calibri" w:cs="Arial"/>
            <w:bCs/>
            <w:color w:val="000000" w:themeColor="text1"/>
            <w:shd w:val="clear" w:color="auto" w:fill="FFFFFF"/>
            <w:lang w:val="en-US"/>
          </w:rPr>
          <w:t xml:space="preserve"> fresh observations</w:t>
        </w:r>
      </w:ins>
      <w:ins w:id="615" w:author="Danilo Bzdok" w:date="2018-05-10T13:55:00Z">
        <w:r w:rsidR="008E1E1A">
          <w:rPr>
            <w:rFonts w:ascii="Calibri" w:eastAsia="Times New Roman" w:hAnsi="Calibri" w:cs="Arial"/>
            <w:bCs/>
            <w:color w:val="000000" w:themeColor="text1"/>
            <w:shd w:val="clear" w:color="auto" w:fill="FFFFFF"/>
            <w:lang w:val="en-US"/>
          </w:rPr>
          <w:t xml:space="preserve"> </w:t>
        </w:r>
      </w:ins>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7F6DE6">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w:t>
      </w:r>
      <w:ins w:id="616" w:author="Danilo Bzdok" w:date="2018-05-10T17:55:00Z">
        <w:r w:rsidR="005F29B2">
          <w:rPr>
            <w:rFonts w:ascii="Calibri" w:eastAsia="Times New Roman" w:hAnsi="Calibri" w:cs="Arial"/>
            <w:bCs/>
            <w:color w:val="000000" w:themeColor="text1"/>
            <w:shd w:val="clear" w:color="auto" w:fill="FFFFFF"/>
            <w:lang w:val="en-US"/>
          </w:rPr>
          <w:t xml:space="preserve"> procedure</w:t>
        </w:r>
      </w:ins>
      <w:r w:rsidR="00332360">
        <w:rPr>
          <w:rFonts w:ascii="Calibri" w:eastAsia="Times New Roman" w:hAnsi="Calibri" w:cs="Arial"/>
          <w:bCs/>
          <w:color w:val="000000" w:themeColor="text1"/>
          <w:shd w:val="clear" w:color="auto" w:fill="FFFFFF"/>
          <w:lang w:val="en-US"/>
        </w:rPr>
        <w:t>s to establish importance may increase in the future due to expanding adoption of code and data sharing</w:t>
      </w:r>
      <w:r w:rsidR="00247D8A">
        <w:rPr>
          <w:rFonts w:ascii="Calibri" w:eastAsia="Times New Roman" w:hAnsi="Calibri" w:cs="Arial"/>
          <w:bCs/>
          <w:color w:val="000000" w:themeColor="text1"/>
          <w:shd w:val="clear" w:color="auto" w:fill="FFFFFF"/>
          <w:lang w:val="en-US"/>
        </w:rPr>
        <w:t xml:space="preserve"> practices</w:t>
      </w:r>
      <w:r w:rsidR="00FD61B3">
        <w:rPr>
          <w:rFonts w:ascii="Calibri" w:eastAsia="Times New Roman" w:hAnsi="Calibri" w:cs="Arial"/>
          <w:bCs/>
          <w:color w:val="000000" w:themeColor="text1"/>
          <w:shd w:val="clear" w:color="auto" w:fill="FFFFFF"/>
          <w:lang w:val="en-US"/>
        </w:rPr>
        <w:t xml:space="preserve">, as they </w:t>
      </w:r>
      <w:del w:id="617" w:author="Danilo Bzdok" w:date="2018-05-10T17:55:00Z">
        <w:r w:rsidR="00FD61B3" w:rsidDel="00ED2749">
          <w:rPr>
            <w:rFonts w:ascii="Calibri" w:eastAsia="Times New Roman" w:hAnsi="Calibri" w:cs="Arial"/>
            <w:bCs/>
            <w:color w:val="000000" w:themeColor="text1"/>
            <w:shd w:val="clear" w:color="auto" w:fill="FFFFFF"/>
            <w:lang w:val="en-US"/>
          </w:rPr>
          <w:delText xml:space="preserve">facilitate </w:delText>
        </w:r>
      </w:del>
      <w:ins w:id="618" w:author="Danilo Bzdok" w:date="2018-05-10T17:55:00Z">
        <w:r w:rsidR="00ED2749">
          <w:rPr>
            <w:rFonts w:ascii="Calibri" w:eastAsia="Times New Roman" w:hAnsi="Calibri" w:cs="Arial"/>
            <w:bCs/>
            <w:color w:val="000000" w:themeColor="text1"/>
            <w:shd w:val="clear" w:color="auto" w:fill="FFFFFF"/>
            <w:lang w:val="en-US"/>
          </w:rPr>
          <w:t>can promote</w:t>
        </w:r>
        <w:r w:rsidR="00ED2749">
          <w:rPr>
            <w:rFonts w:ascii="Calibri" w:eastAsia="Times New Roman" w:hAnsi="Calibri" w:cs="Arial"/>
            <w:bCs/>
            <w:color w:val="000000" w:themeColor="text1"/>
            <w:shd w:val="clear" w:color="auto" w:fill="FFFFFF"/>
            <w:lang w:val="en-US"/>
          </w:rPr>
          <w:t xml:space="preserve"> </w:t>
        </w:r>
      </w:ins>
      <w:r w:rsidR="00FD61B3">
        <w:rPr>
          <w:rFonts w:ascii="Calibri" w:eastAsia="Times New Roman" w:hAnsi="Calibri" w:cs="Arial"/>
          <w:bCs/>
          <w:color w:val="000000" w:themeColor="text1"/>
          <w:shd w:val="clear" w:color="auto" w:fill="FFFFFF"/>
          <w:lang w:val="en-US"/>
        </w:rPr>
        <w:t>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7F6DE6">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&lt;EndNote&gt;&lt;Cite&gt;&lt;Author&gt;Donoho&lt;/Author&gt;&lt;Year&gt;2017&lt;/Year&gt;&lt;RecNum&gt;7030&lt;/RecNum&gt;&lt;DisplayText&gt;(42)&lt;/DisplayText&gt;&lt;record&gt;&lt;rec-number&gt;7030&lt;/rec-number&gt;&lt;foreign-keys&gt;&lt;key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7F6DE6">
        <w:rPr>
          <w:rFonts w:ascii="Calibri" w:eastAsia="Times New Roman" w:hAnsi="Calibri" w:cs="Arial"/>
          <w:bCs/>
          <w:noProof/>
          <w:color w:val="000000" w:themeColor="text1"/>
          <w:shd w:val="clear" w:color="auto" w:fill="FFFFFF"/>
          <w:lang w:val="en-US"/>
        </w:rPr>
        <w:t>(</w:t>
      </w:r>
      <w:hyperlink w:anchor="_ENREF_42" w:tooltip="Donoho, 2017 #7030" w:history="1">
        <w:r w:rsidR="007F6DE6">
          <w:rPr>
            <w:rFonts w:ascii="Calibri" w:eastAsia="Times New Roman" w:hAnsi="Calibri" w:cs="Arial"/>
            <w:bCs/>
            <w:noProof/>
            <w:color w:val="000000" w:themeColor="text1"/>
            <w:shd w:val="clear" w:color="auto" w:fill="FFFFFF"/>
            <w:lang w:val="en-US"/>
          </w:rPr>
          <w:t>42</w:t>
        </w:r>
      </w:hyperlink>
      <w:r w:rsidR="007F6DE6">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54E7A756" w14:textId="084A0147" w:rsidR="008F4632" w:rsidRDefault="00F207D7" w:rsidP="00617311">
      <w:pPr>
        <w:ind w:firstLine="708"/>
        <w:contextualSpacing/>
        <w:jc w:val="both"/>
        <w:rPr>
          <w:rFonts w:ascii="Calibri" w:hAnsi="Calibri"/>
          <w:color w:val="A6A6A6" w:themeColor="background1" w:themeShade="A6"/>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has probably no uniform theoretical basis </w:t>
      </w:r>
      <w:r w:rsidRPr="00F207D7">
        <w:rPr>
          <w:rFonts w:ascii="Calibri" w:hAnsi="Calibri"/>
          <w:color w:val="000000" w:themeColor="text1"/>
          <w:lang w:val="en-US"/>
        </w:rPr>
        <w:fldChar w:fldCharType="begin"/>
      </w:r>
      <w:r w:rsidRPr="00F207D7">
        <w:rPr>
          <w:rFonts w:ascii="Calibri" w:hAnsi="Calibri"/>
          <w:color w:val="000000" w:themeColor="text1"/>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Pr="00F207D7">
        <w:rPr>
          <w:rFonts w:ascii="Calibri" w:hAnsi="Calibri"/>
          <w:color w:val="000000" w:themeColor="text1"/>
          <w:lang w:val="en-US"/>
        </w:rPr>
        <w:fldChar w:fldCharType="separate"/>
      </w:r>
      <w:r w:rsidRPr="00F207D7">
        <w:rPr>
          <w:rFonts w:ascii="Calibri" w:hAnsi="Calibri"/>
          <w:noProof/>
          <w:color w:val="000000" w:themeColor="text1"/>
          <w:lang w:val="en-US"/>
        </w:rPr>
        <w:t>(</w:t>
      </w:r>
      <w:hyperlink w:anchor="_ENREF_2" w:tooltip="Breiman, 2001 #4148" w:history="1">
        <w:r w:rsidR="007F6DE6" w:rsidRPr="00F207D7">
          <w:rPr>
            <w:rFonts w:ascii="Calibri" w:hAnsi="Calibri"/>
            <w:noProof/>
            <w:color w:val="000000" w:themeColor="text1"/>
            <w:lang w:val="en-US"/>
          </w:rPr>
          <w:t>2</w:t>
        </w:r>
      </w:hyperlink>
      <w:r w:rsidRPr="00F207D7">
        <w:rPr>
          <w:rFonts w:ascii="Calibri" w:hAnsi="Calibri"/>
          <w:noProof/>
          <w:color w:val="000000" w:themeColor="text1"/>
          <w:lang w:val="en-US"/>
        </w:rPr>
        <w:t>)</w:t>
      </w:r>
      <w:r w:rsidRPr="00F207D7">
        <w:rPr>
          <w:rFonts w:ascii="Calibri" w:hAnsi="Calibri"/>
          <w:color w:val="000000" w:themeColor="text1"/>
          <w:lang w:val="en-US"/>
        </w:rPr>
        <w:fldChar w:fldCharType="end"/>
      </w:r>
      <w:r w:rsidRPr="00F207D7">
        <w:rPr>
          <w:rFonts w:ascii="Calibri" w:hAnsi="Calibri"/>
          <w:color w:val="000000" w:themeColor="text1"/>
          <w:lang w:val="en-US"/>
        </w:rPr>
        <w:t xml:space="preserve"> and can take different flavors even in the canonical linear model. </w:t>
      </w:r>
      <w:r w:rsidR="003C69F6">
        <w:rPr>
          <w:rFonts w:ascii="Calibri" w:hAnsi="Calibri"/>
          <w:color w:val="000000" w:themeColor="text1"/>
          <w:lang w:val="en-US"/>
        </w:rPr>
        <w:t xml:space="preserve">A statistical method that produces automatic importance judgments still requires informed judgment how far the conclusions can be trusted - the initial choice of method may </w:t>
      </w:r>
      <w:proofErr w:type="gramStart"/>
      <w:r w:rsidR="003C69F6">
        <w:rPr>
          <w:rFonts w:ascii="Calibri" w:hAnsi="Calibri"/>
          <w:color w:val="000000" w:themeColor="text1"/>
          <w:lang w:val="en-US"/>
        </w:rPr>
        <w:t>be more or less</w:t>
      </w:r>
      <w:proofErr w:type="gramEnd"/>
      <w:r w:rsidR="003C69F6">
        <w:rPr>
          <w:rFonts w:ascii="Calibri" w:hAnsi="Calibri"/>
          <w:color w:val="000000" w:themeColor="text1"/>
          <w:lang w:val="en-US"/>
        </w:rPr>
        <w:t xml:space="preserve"> optimal for the underlying research question</w:t>
      </w:r>
      <w:r w:rsidR="003C69F6" w:rsidRPr="00F207D7">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r w:rsidR="00E302D0">
        <w:rPr>
          <w:rFonts w:ascii="Calibri" w:hAnsi="Calibri"/>
          <w:color w:val="000000" w:themeColor="text1"/>
          <w:lang w:val="en-US"/>
        </w:rPr>
        <w:t>incomplete</w:t>
      </w:r>
      <w:r w:rsidR="007A7DA7">
        <w:rPr>
          <w:rFonts w:ascii="Calibri" w:hAnsi="Calibri"/>
          <w:color w:val="000000" w:themeColor="text1"/>
          <w:lang w:val="en-US"/>
        </w:rPr>
        <w:t xml:space="preserve"> in some way </w:t>
      </w:r>
      <w:r w:rsidR="007A7DA7">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&lt;EndNote&gt;&lt;Cite&gt;&lt;Author&gt;Wu&lt;/Author&gt;&lt;Year&gt;2009&lt;/Year&gt;&lt;RecNum&gt;5997&lt;/RecNum&gt;&lt;DisplayText&gt;(26, 28)&lt;/DisplayText&gt;&lt;record&gt;&lt;rec-number&gt;5997&lt;/rec-number&gt;&lt;foreign-keys&gt;&lt;key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7A7DA7">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26" w:tooltip="Wu, 2009 #5997" w:history="1">
        <w:r w:rsidR="007F6DE6">
          <w:rPr>
            <w:rFonts w:ascii="Calibri" w:hAnsi="Calibri"/>
            <w:noProof/>
            <w:color w:val="000000" w:themeColor="text1"/>
            <w:lang w:val="en-US"/>
          </w:rPr>
          <w:t>26</w:t>
        </w:r>
      </w:hyperlink>
      <w:r w:rsidR="00F974E9">
        <w:rPr>
          <w:rFonts w:ascii="Calibri" w:hAnsi="Calibri"/>
          <w:noProof/>
          <w:color w:val="000000" w:themeColor="text1"/>
          <w:lang w:val="en-US"/>
        </w:rPr>
        <w:t xml:space="preserve">, </w:t>
      </w:r>
      <w:hyperlink w:anchor="_ENREF_28" w:tooltip="Hastie, 2015 #5915" w:history="1">
        <w:r w:rsidR="007F6DE6">
          <w:rPr>
            <w:rFonts w:ascii="Calibri" w:hAnsi="Calibri"/>
            <w:noProof/>
            <w:color w:val="000000" w:themeColor="text1"/>
            <w:lang w:val="en-US"/>
          </w:rPr>
          <w:t>28</w:t>
        </w:r>
      </w:hyperlink>
      <w:r w:rsidR="00F974E9">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xml:space="preserve">: </w:t>
      </w:r>
      <w:r w:rsidR="003C69F6">
        <w:rPr>
          <w:rFonts w:ascii="Calibri" w:hAnsi="Calibri"/>
          <w:color w:val="000000" w:themeColor="text1"/>
          <w:lang w:val="en-US"/>
        </w:rPr>
        <w:t>‘</w:t>
      </w:r>
      <w:r w:rsidR="00103EF4" w:rsidRPr="00F207D7">
        <w:rPr>
          <w:rFonts w:ascii="Calibri" w:hAnsi="Calibri"/>
          <w:color w:val="000000" w:themeColor="text1"/>
          <w:lang w:val="en-US"/>
        </w:rPr>
        <w:t>No single index should subs</w:t>
      </w:r>
      <w:r>
        <w:rPr>
          <w:rFonts w:ascii="Calibri" w:hAnsi="Calibri"/>
          <w:color w:val="000000" w:themeColor="text1"/>
          <w:lang w:val="en-US"/>
        </w:rPr>
        <w:t>titute for scientific reasoning</w:t>
      </w:r>
      <w:r w:rsidR="003C69F6">
        <w:rPr>
          <w:rFonts w:ascii="Calibri" w:hAnsi="Calibri"/>
          <w:color w:val="000000" w:themeColor="text1"/>
          <w:lang w:val="en-US"/>
        </w:rPr>
        <w:t>’</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7F6DE6"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7F6DE6" w:rsidRPr="007F6DE6">
        <w:rPr>
          <w:rFonts w:ascii="Calibri" w:hAnsi="Calibri"/>
          <w:color w:val="000000" w:themeColor="text1"/>
          <w:lang w:val="en-US"/>
          <w:rPrChange w:id="619" w:author="Danilo Bzdok" w:date="2018-05-10T11:21:00Z">
            <w:rPr>
              <w:rFonts w:ascii="Calibri" w:hAnsi="Calibri"/>
              <w:color w:val="000000" w:themeColor="text1"/>
            </w:rPr>
          </w:rPrChange>
        </w:rPr>
        <w:instrText xml:space="preserve"> ADDIN EN.CITE &lt;EndNote&gt;&lt;Cite&gt;&lt;Author&gt;Cohen&lt;/Author&gt;&lt;Year&gt;1990&lt;/Year&gt;&lt;RecNum&gt;5949&lt;/RecNum&gt;&lt;DisplayText&gt;(43, 44)&lt;/DisplayText&gt;&lt;record&gt;&lt;rec-number&gt;5949&lt;/rec-number&gt;&lt;foreign-keys&gt;&lt;key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7F6DE6" w:rsidRPr="007F6DE6">
        <w:rPr>
          <w:rFonts w:ascii="Calibri" w:hAnsi="Calibri"/>
          <w:noProof/>
          <w:color w:val="000000" w:themeColor="text1"/>
          <w:lang w:val="en-US"/>
        </w:rPr>
        <w:t>(</w:t>
      </w:r>
      <w:hyperlink w:anchor="_ENREF_43" w:tooltip="Cohen, 1990 #5949" w:history="1">
        <w:r w:rsidR="007F6DE6" w:rsidRPr="007F6DE6">
          <w:rPr>
            <w:rFonts w:ascii="Calibri" w:hAnsi="Calibri"/>
            <w:noProof/>
            <w:color w:val="000000" w:themeColor="text1"/>
            <w:lang w:val="en-US"/>
          </w:rPr>
          <w:t>43</w:t>
        </w:r>
      </w:hyperlink>
      <w:r w:rsidR="007F6DE6" w:rsidRPr="007F6DE6">
        <w:rPr>
          <w:rFonts w:ascii="Calibri" w:hAnsi="Calibri"/>
          <w:noProof/>
          <w:color w:val="000000" w:themeColor="text1"/>
          <w:lang w:val="en-US"/>
        </w:rPr>
        <w:t xml:space="preserve">, </w:t>
      </w:r>
      <w:hyperlink w:anchor="_ENREF_44" w:tooltip="Gigerenzer, 1987 #6345" w:history="1">
        <w:r w:rsidR="007F6DE6" w:rsidRPr="007F6DE6">
          <w:rPr>
            <w:rFonts w:ascii="Calibri" w:hAnsi="Calibri"/>
            <w:noProof/>
            <w:color w:val="000000" w:themeColor="text1"/>
            <w:lang w:val="en-US"/>
          </w:rPr>
          <w:t>44</w:t>
        </w:r>
      </w:hyperlink>
      <w:r w:rsidR="007F6DE6" w:rsidRPr="007F6DE6">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r w:rsidR="003C69F6">
        <w:rPr>
          <w:rFonts w:ascii="Calibri" w:hAnsi="Calibri"/>
          <w:color w:val="000000" w:themeColor="text1"/>
          <w:lang w:val="en-US"/>
        </w:rPr>
        <w:t xml:space="preserve">stressed </w:t>
      </w:r>
      <w:proofErr w:type="spellStart"/>
      <w:r w:rsidR="00834D68" w:rsidRPr="004074D8">
        <w:rPr>
          <w:rFonts w:ascii="Calibri" w:hAnsi="Calibri"/>
          <w:color w:val="000000" w:themeColor="text1"/>
          <w:lang w:val="en-US"/>
        </w:rPr>
        <w:t>monocultural</w:t>
      </w:r>
      <w:proofErr w:type="spellEnd"/>
      <w:r w:rsidR="00834D68" w:rsidRPr="004074D8">
        <w:rPr>
          <w:rFonts w:ascii="Calibri" w:hAnsi="Calibri"/>
          <w:color w:val="000000" w:themeColor="text1"/>
          <w:lang w:val="en-US"/>
        </w:rPr>
        <w:t xml:space="preserve">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w:t>
      </w:r>
      <w:r w:rsidR="003C69F6">
        <w:rPr>
          <w:rFonts w:ascii="Calibri" w:hAnsi="Calibri"/>
          <w:color w:val="000000" w:themeColor="text1"/>
          <w:lang w:val="en-US"/>
        </w:rPr>
        <w:t xml:space="preserve">statistical methods </w:t>
      </w:r>
      <w:r w:rsidR="00834D68" w:rsidRPr="00F207D7">
        <w:rPr>
          <w:rFonts w:ascii="Calibri" w:hAnsi="Calibri"/>
          <w:color w:val="000000" w:themeColor="text1"/>
        </w:rPr>
        <w:fldChar w:fldCharType="begin"/>
      </w:r>
      <w:r w:rsidR="007F6DE6" w:rsidRPr="007F6DE6">
        <w:rPr>
          <w:rFonts w:ascii="Calibri" w:hAnsi="Calibri"/>
          <w:color w:val="000000" w:themeColor="text1"/>
          <w:lang w:val="en-US"/>
          <w:rPrChange w:id="620" w:author="Danilo Bzdok" w:date="2018-05-10T11:21:00Z">
            <w:rPr>
              <w:rFonts w:ascii="Calibri" w:hAnsi="Calibri"/>
              <w:color w:val="000000" w:themeColor="text1"/>
            </w:rPr>
          </w:rPrChange>
        </w:rPr>
        <w:instrText xml:space="preserve"> ADDIN EN.CITE &lt;EndNote&gt;&lt;Cite&gt;&lt;Author&gt;Szucs&lt;/Author&gt;&lt;Year&gt;2017&lt;/Year&gt;&lt;RecNum&gt;7029&lt;/RecNum&gt;&lt;DisplayText&gt;(45)&lt;/DisplayText&gt;&lt;record&gt;&lt;rec-number&gt;7029&lt;/rec-number&gt;&lt;foreign-keys&gt;&lt;key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7F6DE6" w:rsidRPr="007F6DE6">
        <w:rPr>
          <w:rFonts w:ascii="Calibri" w:hAnsi="Calibri"/>
          <w:noProof/>
          <w:color w:val="000000" w:themeColor="text1"/>
          <w:lang w:val="en-US"/>
        </w:rPr>
        <w:t>(</w:t>
      </w:r>
      <w:hyperlink w:anchor="_ENREF_45" w:tooltip="Szucs, 2017 #7029" w:history="1">
        <w:r w:rsidR="007F6DE6" w:rsidRPr="007F6DE6">
          <w:rPr>
            <w:rFonts w:ascii="Calibri" w:hAnsi="Calibri"/>
            <w:noProof/>
            <w:color w:val="000000" w:themeColor="text1"/>
            <w:lang w:val="en-US"/>
          </w:rPr>
          <w:t>45</w:t>
        </w:r>
      </w:hyperlink>
      <w:r w:rsidR="007F6DE6" w:rsidRPr="007F6DE6">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C3333" w:rsidRDefault="004420AB" w:rsidP="00C76687">
      <w:pPr>
        <w:contextualSpacing/>
        <w:jc w:val="both"/>
        <w:rPr>
          <w:rFonts w:ascii="Calibri" w:hAnsi="Calibri"/>
          <w:i/>
          <w:color w:val="000000" w:themeColor="text1"/>
          <w:lang w:val="en-US"/>
          <w:rPrChange w:id="621" w:author="Danilo Bzdok" w:date="2018-05-08T10:24:00Z">
            <w:rPr>
              <w:rFonts w:ascii="Calibri" w:hAnsi="Calibri"/>
              <w:b/>
              <w:color w:val="000000" w:themeColor="text1"/>
              <w:lang w:val="en-US"/>
            </w:rPr>
          </w:rPrChange>
        </w:rPr>
      </w:pPr>
      <w:r w:rsidRPr="00CC3333">
        <w:rPr>
          <w:rFonts w:ascii="Calibri" w:hAnsi="Calibri"/>
          <w:i/>
          <w:color w:val="000000" w:themeColor="text1"/>
          <w:lang w:val="en-US"/>
          <w:rPrChange w:id="622" w:author="Danilo Bzdok" w:date="2018-05-08T10:24:00Z">
            <w:rPr>
              <w:rFonts w:ascii="Calibri" w:hAnsi="Calibri"/>
              <w:b/>
              <w:color w:val="000000" w:themeColor="text1"/>
              <w:lang w:val="en-US"/>
            </w:rPr>
          </w:rPrChange>
        </w:rPr>
        <w:t>Conclusion</w:t>
      </w:r>
    </w:p>
    <w:p w14:paraId="59F5AD5A" w14:textId="08B1C7BC" w:rsidR="00F74CB4" w:rsidRPr="00617311" w:rsidRDefault="00CE75A2" w:rsidP="00145798">
      <w:pPr>
        <w:ind w:firstLine="708"/>
        <w:contextualSpacing/>
        <w:jc w:val="both"/>
        <w:rPr>
          <w:rFonts w:ascii="Calibri" w:eastAsia="Times New Roman" w:hAnsi="Calibri" w:cs="Arial"/>
          <w:color w:val="222222"/>
          <w:shd w:val="clear" w:color="auto" w:fill="FFFFFF"/>
          <w:lang w:val="en-US"/>
        </w:rPr>
      </w:pPr>
      <w:del w:id="623" w:author="Danilo Bzdok" w:date="2018-05-10T12:39:00Z">
        <w:r w:rsidRPr="00C76687" w:rsidDel="00FF7851">
          <w:rPr>
            <w:rFonts w:ascii="Calibri" w:eastAsia="Times New Roman" w:hAnsi="Calibri" w:cs="Arial"/>
            <w:color w:val="222222"/>
            <w:shd w:val="clear" w:color="auto" w:fill="FFFFFF"/>
            <w:lang w:val="en-US"/>
          </w:rPr>
          <w:lastRenderedPageBreak/>
          <w:delText>The present</w:delText>
        </w:r>
      </w:del>
      <w:ins w:id="624" w:author="Danilo Bzdok" w:date="2018-05-10T12:39:00Z">
        <w:r w:rsidR="00FF7851">
          <w:rPr>
            <w:rFonts w:ascii="Calibri" w:eastAsia="Times New Roman" w:hAnsi="Calibri" w:cs="Arial"/>
            <w:color w:val="222222"/>
            <w:shd w:val="clear" w:color="auto" w:fill="FFFFFF"/>
            <w:lang w:val="en-US"/>
          </w:rPr>
          <w:t>Our</w:t>
        </w:r>
      </w:ins>
      <w:r w:rsidRPr="00C76687">
        <w:rPr>
          <w:rFonts w:ascii="Calibri" w:eastAsia="Times New Roman" w:hAnsi="Calibri" w:cs="Arial"/>
          <w:color w:val="222222"/>
          <w:shd w:val="clear" w:color="auto" w:fill="FFFFFF"/>
          <w:lang w:val="en-US"/>
        </w:rPr>
        <w:t xml:space="preserve">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Pr="00C76687">
        <w:rPr>
          <w:rFonts w:ascii="Calibri" w:eastAsia="Times New Roman" w:hAnsi="Calibri" w:cs="Arial"/>
          <w:color w:val="222222"/>
          <w:shd w:val="clear" w:color="auto" w:fill="FFFFFF"/>
          <w:lang w:val="en-US"/>
        </w:rPr>
        <w:t>investigation</w:t>
      </w:r>
      <w:del w:id="625" w:author="Danilo Bzdok" w:date="2018-05-10T12:40:00Z">
        <w:r w:rsidR="00394EF3" w:rsidDel="00FF7851">
          <w:rPr>
            <w:rFonts w:ascii="Calibri" w:eastAsia="Times New Roman" w:hAnsi="Calibri" w:cs="Arial"/>
            <w:color w:val="222222"/>
            <w:shd w:val="clear" w:color="auto" w:fill="FFFFFF"/>
            <w:lang w:val="en-US"/>
          </w:rPr>
          <w:delText>s</w:delText>
        </w:r>
      </w:del>
      <w:r w:rsidRPr="00C76687">
        <w:rPr>
          <w:rFonts w:ascii="Calibri" w:eastAsia="Times New Roman" w:hAnsi="Calibri" w:cs="Arial"/>
          <w:color w:val="222222"/>
          <w:shd w:val="clear" w:color="auto" w:fill="FFFFFF"/>
          <w:lang w:val="en-US"/>
        </w:rPr>
        <w:t xml:space="preserve"> </w:t>
      </w:r>
      <w:r w:rsidR="00224846" w:rsidRPr="00C76687">
        <w:rPr>
          <w:rFonts w:ascii="Calibri" w:eastAsia="Times New Roman" w:hAnsi="Calibri" w:cs="Arial"/>
          <w:color w:val="222222"/>
          <w:shd w:val="clear" w:color="auto" w:fill="FFFFFF"/>
          <w:lang w:val="en-US"/>
        </w:rPr>
        <w:t xml:space="preserve">exposed how </w:t>
      </w:r>
      <w:ins w:id="626" w:author="Danilo Bzdok" w:date="2018-05-10T12:40:00Z">
        <w:r w:rsidR="00FF7851">
          <w:rPr>
            <w:rFonts w:ascii="Calibri" w:eastAsia="Times New Roman" w:hAnsi="Calibri" w:cs="Arial"/>
            <w:color w:val="222222"/>
            <w:shd w:val="clear" w:color="auto" w:fill="FFFFFF"/>
            <w:lang w:val="en-US"/>
          </w:rPr>
          <w:t xml:space="preserve">linear </w:t>
        </w:r>
      </w:ins>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del w:id="627" w:author="Danilo Bzdok" w:date="2018-05-10T12:40:00Z">
        <w:r w:rsidR="00394EF3" w:rsidDel="00FF7851">
          <w:rPr>
            <w:rFonts w:ascii="Calibri" w:eastAsia="Times New Roman" w:hAnsi="Calibri" w:cs="Arial"/>
            <w:color w:val="222222"/>
            <w:shd w:val="clear" w:color="auto" w:fill="FFFFFF"/>
            <w:lang w:val="en-US"/>
          </w:rPr>
          <w:delText xml:space="preserve">for </w:delText>
        </w:r>
        <w:r w:rsidR="00224846" w:rsidRPr="00C76687" w:rsidDel="00FF7851">
          <w:rPr>
            <w:rFonts w:ascii="Calibri" w:eastAsia="Times New Roman" w:hAnsi="Calibri" w:cs="Arial"/>
            <w:color w:val="222222"/>
            <w:shd w:val="clear" w:color="auto" w:fill="FFFFFF"/>
            <w:lang w:val="en-US"/>
          </w:rPr>
          <w:delText>lin</w:delText>
        </w:r>
        <w:r w:rsidR="00500D73" w:rsidRPr="00C76687" w:rsidDel="00FF7851">
          <w:rPr>
            <w:rFonts w:ascii="Calibri" w:eastAsia="Times New Roman" w:hAnsi="Calibri" w:cs="Arial"/>
            <w:color w:val="222222"/>
            <w:shd w:val="clear" w:color="auto" w:fill="FFFFFF"/>
            <w:lang w:val="en-US"/>
          </w:rPr>
          <w:delText>ear</w:delText>
        </w:r>
        <w:r w:rsidR="00394EF3" w:rsidDel="00FF7851">
          <w:rPr>
            <w:rFonts w:ascii="Calibri" w:eastAsia="Times New Roman" w:hAnsi="Calibri" w:cs="Arial"/>
            <w:color w:val="222222"/>
            <w:shd w:val="clear" w:color="auto" w:fill="FFFFFF"/>
            <w:lang w:val="en-US"/>
          </w:rPr>
          <w:delText xml:space="preserve"> </w:delText>
        </w:r>
        <w:r w:rsidR="00445FE6" w:rsidDel="00FF7851">
          <w:rPr>
            <w:rFonts w:ascii="Calibri" w:eastAsia="Times New Roman" w:hAnsi="Calibri" w:cs="Arial"/>
            <w:color w:val="222222"/>
            <w:shd w:val="clear" w:color="auto" w:fill="FFFFFF"/>
            <w:lang w:val="en-US"/>
          </w:rPr>
          <w:delText>regression</w:delText>
        </w:r>
        <w:r w:rsidR="00500D73" w:rsidRPr="00C76687" w:rsidDel="00FF7851">
          <w:rPr>
            <w:rFonts w:ascii="Calibri" w:eastAsia="Times New Roman" w:hAnsi="Calibri" w:cs="Arial"/>
            <w:color w:val="222222"/>
            <w:shd w:val="clear" w:color="auto" w:fill="FFFFFF"/>
            <w:lang w:val="en-US"/>
          </w:rPr>
          <w:delText xml:space="preserve"> </w:delText>
        </w:r>
      </w:del>
      <w:r w:rsidR="00500D73" w:rsidRPr="00C76687">
        <w:rPr>
          <w:rFonts w:ascii="Calibri" w:eastAsia="Times New Roman" w:hAnsi="Calibri" w:cs="Arial"/>
          <w:color w:val="222222"/>
          <w:shd w:val="clear" w:color="auto" w:fill="FFFFFF"/>
          <w:lang w:val="en-US"/>
        </w:rPr>
        <w:t>- a workhorse in many areas of</w:t>
      </w:r>
      <w:r w:rsidR="00224846" w:rsidRPr="00C76687">
        <w:rPr>
          <w:rFonts w:ascii="Calibri" w:eastAsia="Times New Roman" w:hAnsi="Calibri" w:cs="Arial"/>
          <w:color w:val="222222"/>
          <w:shd w:val="clear" w:color="auto" w:fill="FFFFFF"/>
          <w:lang w:val="en-US"/>
        </w:rPr>
        <w:t xml:space="preserve"> </w:t>
      </w:r>
      <w:del w:id="628" w:author="Danilo Bzdok" w:date="2018-05-10T12:41:00Z">
        <w:r w:rsidR="00224846" w:rsidRPr="00C76687" w:rsidDel="00FF7851">
          <w:rPr>
            <w:rFonts w:ascii="Calibri" w:eastAsia="Times New Roman" w:hAnsi="Calibri" w:cs="Arial"/>
            <w:color w:val="222222"/>
            <w:shd w:val="clear" w:color="auto" w:fill="FFFFFF"/>
            <w:lang w:val="en-US"/>
          </w:rPr>
          <w:delText xml:space="preserve">empirical </w:delText>
        </w:r>
      </w:del>
      <w:r w:rsidR="00640444">
        <w:rPr>
          <w:rFonts w:ascii="Calibri" w:eastAsia="Times New Roman" w:hAnsi="Calibri" w:cs="Arial"/>
          <w:color w:val="222222"/>
          <w:shd w:val="clear" w:color="auto" w:fill="FFFFFF"/>
          <w:lang w:val="en-US"/>
        </w:rPr>
        <w:t xml:space="preserve">biomedical </w:t>
      </w:r>
      <w:r w:rsidR="00224846" w:rsidRPr="00C76687">
        <w:rPr>
          <w:rFonts w:ascii="Calibri" w:eastAsia="Times New Roman" w:hAnsi="Calibri" w:cs="Arial"/>
          <w:color w:val="222222"/>
          <w:shd w:val="clear" w:color="auto" w:fill="FFFFFF"/>
          <w:lang w:val="en-US"/>
        </w:rPr>
        <w:t xml:space="preserve">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 xml:space="preserve">used </w:t>
      </w:r>
      <w:del w:id="629" w:author="Danilo Bzdok" w:date="2018-05-10T12:41:00Z">
        <w:r w:rsidR="00EA6822" w:rsidRPr="00C76687" w:rsidDel="00FF7851">
          <w:rPr>
            <w:rFonts w:ascii="Calibri" w:eastAsia="Times New Roman" w:hAnsi="Calibri" w:cs="Arial"/>
            <w:color w:val="222222"/>
            <w:shd w:val="clear" w:color="auto" w:fill="FFFFFF"/>
            <w:lang w:val="en-US"/>
          </w:rPr>
          <w:delText xml:space="preserve">for </w:delText>
        </w:r>
      </w:del>
      <w:ins w:id="630" w:author="Danilo Bzdok" w:date="2018-05-10T12:47:00Z">
        <w:r w:rsidR="008D15C5">
          <w:rPr>
            <w:rFonts w:ascii="Calibri" w:eastAsia="Times New Roman" w:hAnsi="Calibri" w:cs="Arial"/>
            <w:color w:val="222222"/>
            <w:shd w:val="clear" w:color="auto" w:fill="FFFFFF"/>
            <w:lang w:val="en-US"/>
          </w:rPr>
          <w:t xml:space="preserve">with distinct and partly incompatible </w:t>
        </w:r>
      </w:ins>
      <w:del w:id="631" w:author="Danilo Bzdok" w:date="2018-05-10T12:47:00Z">
        <w:r w:rsidR="00EA6822" w:rsidRPr="00C76687" w:rsidDel="008D15C5">
          <w:rPr>
            <w:rFonts w:ascii="Calibri" w:eastAsia="Times New Roman" w:hAnsi="Calibri" w:cs="Arial"/>
            <w:color w:val="222222"/>
            <w:shd w:val="clear" w:color="auto" w:fill="FFFFFF"/>
            <w:lang w:val="en-US"/>
          </w:rPr>
          <w:delText>more than one</w:delText>
        </w:r>
        <w:r w:rsidR="00A83BAC" w:rsidRPr="00C76687" w:rsidDel="008D15C5">
          <w:rPr>
            <w:rFonts w:ascii="Calibri" w:eastAsia="Times New Roman" w:hAnsi="Calibri" w:cs="Arial"/>
            <w:color w:val="222222"/>
            <w:shd w:val="clear" w:color="auto" w:fill="FFFFFF"/>
            <w:lang w:val="en-US"/>
          </w:rPr>
          <w:delText xml:space="preserve"> </w:delText>
        </w:r>
      </w:del>
      <w:r w:rsidR="00E62AD2">
        <w:rPr>
          <w:rFonts w:ascii="Calibri" w:eastAsia="Times New Roman" w:hAnsi="Calibri" w:cs="Arial"/>
          <w:color w:val="222222"/>
          <w:shd w:val="clear" w:color="auto" w:fill="FFFFFF"/>
          <w:lang w:val="en-US"/>
        </w:rPr>
        <w:t>motivation</w:t>
      </w:r>
      <w:ins w:id="632" w:author="Danilo Bzdok" w:date="2018-05-10T12:47:00Z">
        <w:r w:rsidR="008D15C5">
          <w:rPr>
            <w:rFonts w:ascii="Calibri" w:eastAsia="Times New Roman" w:hAnsi="Calibri" w:cs="Arial"/>
            <w:color w:val="222222"/>
            <w:shd w:val="clear" w:color="auto" w:fill="FFFFFF"/>
            <w:lang w:val="en-US"/>
          </w:rPr>
          <w:t>s</w:t>
        </w:r>
      </w:ins>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del w:id="633" w:author="Danilo Bzdok" w:date="2018-05-10T12:35:00Z">
        <w:r w:rsidR="00FA285F" w:rsidRPr="00C76687" w:rsidDel="008972AA">
          <w:rPr>
            <w:rFonts w:ascii="Calibri" w:eastAsia="Times New Roman" w:hAnsi="Calibri" w:cs="Arial"/>
            <w:color w:val="222222"/>
            <w:shd w:val="clear" w:color="auto" w:fill="FFFFFF"/>
            <w:lang w:val="en-US"/>
          </w:rPr>
          <w:delText xml:space="preserve">The </w:delText>
        </w:r>
        <w:r w:rsidR="00371258" w:rsidRPr="00C76687" w:rsidDel="008972AA">
          <w:rPr>
            <w:rFonts w:ascii="Calibri" w:eastAsia="Times New Roman" w:hAnsi="Calibri" w:cs="Arial"/>
            <w:color w:val="222222"/>
            <w:shd w:val="clear" w:color="auto" w:fill="FFFFFF"/>
            <w:lang w:val="en-US"/>
          </w:rPr>
          <w:delText xml:space="preserve">more common use </w:delText>
        </w:r>
      </w:del>
      <w:ins w:id="634" w:author="Danilo Bzdok" w:date="2018-05-10T12:35:00Z">
        <w:r w:rsidR="008972AA">
          <w:rPr>
            <w:rFonts w:ascii="Calibri" w:eastAsia="Times New Roman" w:hAnsi="Calibri" w:cs="Arial"/>
            <w:color w:val="222222"/>
            <w:shd w:val="clear" w:color="auto" w:fill="FFFFFF"/>
            <w:lang w:val="en-US"/>
          </w:rPr>
          <w:t xml:space="preserve">Using these tools </w:t>
        </w:r>
        <w:proofErr w:type="gramStart"/>
        <w:r w:rsidR="008972AA">
          <w:rPr>
            <w:rFonts w:ascii="Calibri" w:eastAsia="Times New Roman" w:hAnsi="Calibri" w:cs="Arial"/>
            <w:color w:val="222222"/>
            <w:shd w:val="clear" w:color="auto" w:fill="FFFFFF"/>
            <w:lang w:val="en-US"/>
          </w:rPr>
          <w:t xml:space="preserve">for </w:t>
        </w:r>
      </w:ins>
      <w:ins w:id="635" w:author="Danilo Bzdok" w:date="2018-05-10T12:42:00Z">
        <w:r w:rsidR="00FF7851">
          <w:rPr>
            <w:rFonts w:ascii="Calibri" w:eastAsia="Times New Roman" w:hAnsi="Calibri" w:cs="Arial"/>
            <w:color w:val="222222"/>
            <w:shd w:val="clear" w:color="auto" w:fill="FFFFFF"/>
            <w:lang w:val="en-US"/>
          </w:rPr>
          <w:t xml:space="preserve">the </w:t>
        </w:r>
      </w:ins>
      <w:ins w:id="636" w:author="Danilo Bzdok" w:date="2018-05-10T12:35:00Z">
        <w:r w:rsidR="008972AA">
          <w:rPr>
            <w:rFonts w:ascii="Calibri" w:eastAsia="Times New Roman" w:hAnsi="Calibri" w:cs="Arial"/>
            <w:color w:val="222222"/>
            <w:shd w:val="clear" w:color="auto" w:fill="FFFFFF"/>
            <w:lang w:val="en-US"/>
          </w:rPr>
          <w:t>purpose of</w:t>
        </w:r>
        <w:proofErr w:type="gramEnd"/>
        <w:r w:rsidR="008972AA">
          <w:rPr>
            <w:rFonts w:ascii="Calibri" w:eastAsia="Times New Roman" w:hAnsi="Calibri" w:cs="Arial"/>
            <w:color w:val="222222"/>
            <w:shd w:val="clear" w:color="auto" w:fill="FFFFFF"/>
            <w:lang w:val="en-US"/>
          </w:rPr>
          <w:t xml:space="preserve"> </w:t>
        </w:r>
      </w:ins>
      <w:ins w:id="637" w:author="Danilo Bzdok" w:date="2018-05-10T12:27:00Z">
        <w:r w:rsidR="007708E9">
          <w:rPr>
            <w:rFonts w:ascii="Calibri" w:eastAsia="Times New Roman" w:hAnsi="Calibri" w:cs="Arial"/>
            <w:color w:val="222222"/>
            <w:shd w:val="clear" w:color="auto" w:fill="FFFFFF"/>
            <w:lang w:val="en-US"/>
          </w:rPr>
          <w:t xml:space="preserve">inference </w:t>
        </w:r>
      </w:ins>
      <w:del w:id="638" w:author="Danilo Bzdok" w:date="2018-05-10T12:35:00Z">
        <w:r w:rsidR="00371258" w:rsidRPr="00C76687" w:rsidDel="008972AA">
          <w:rPr>
            <w:rFonts w:ascii="Calibri" w:eastAsia="Times New Roman" w:hAnsi="Calibri" w:cs="Arial"/>
            <w:color w:val="222222"/>
            <w:shd w:val="clear" w:color="auto" w:fill="FFFFFF"/>
            <w:lang w:val="en-US"/>
          </w:rPr>
          <w:delText xml:space="preserve">of </w:delText>
        </w:r>
        <w:r w:rsidR="000421D4" w:rsidRPr="00C76687" w:rsidDel="008972AA">
          <w:rPr>
            <w:rFonts w:ascii="Calibri" w:eastAsia="Times New Roman" w:hAnsi="Calibri" w:cs="Arial"/>
            <w:color w:val="222222"/>
            <w:shd w:val="clear" w:color="auto" w:fill="FFFFFF"/>
            <w:lang w:val="en-US"/>
          </w:rPr>
          <w:delText>these</w:delText>
        </w:r>
        <w:r w:rsidR="00371258" w:rsidRPr="00C76687" w:rsidDel="008972AA">
          <w:rPr>
            <w:rFonts w:ascii="Calibri" w:eastAsia="Times New Roman" w:hAnsi="Calibri" w:cs="Arial"/>
            <w:color w:val="222222"/>
            <w:shd w:val="clear" w:color="auto" w:fill="FFFFFF"/>
            <w:lang w:val="en-US"/>
          </w:rPr>
          <w:delText xml:space="preserve"> tools</w:delText>
        </w:r>
        <w:r w:rsidR="000A2FFB" w:rsidRPr="00C76687" w:rsidDel="008972AA">
          <w:rPr>
            <w:rFonts w:ascii="Calibri" w:eastAsia="Times New Roman" w:hAnsi="Calibri" w:cs="Arial"/>
            <w:color w:val="222222"/>
            <w:shd w:val="clear" w:color="auto" w:fill="FFFFFF"/>
            <w:lang w:val="en-US"/>
          </w:rPr>
          <w:delText xml:space="preserve"> </w:delText>
        </w:r>
      </w:del>
      <w:del w:id="639" w:author="Danilo Bzdok" w:date="2018-05-10T12:34:00Z">
        <w:r w:rsidR="000A2FFB" w:rsidRPr="00C76687" w:rsidDel="008972AA">
          <w:rPr>
            <w:rFonts w:ascii="Calibri" w:eastAsia="Times New Roman" w:hAnsi="Calibri" w:cs="Arial"/>
            <w:color w:val="222222"/>
            <w:shd w:val="clear" w:color="auto" w:fill="FFFFFF"/>
            <w:lang w:val="en-US"/>
          </w:rPr>
          <w:delText>and their extensions</w:delText>
        </w:r>
        <w:r w:rsidR="00A54AE1" w:rsidRPr="00C76687" w:rsidDel="008972AA">
          <w:rPr>
            <w:rFonts w:ascii="Calibri" w:eastAsia="Times New Roman" w:hAnsi="Calibri" w:cs="Arial"/>
            <w:color w:val="222222"/>
            <w:shd w:val="clear" w:color="auto" w:fill="FFFFFF"/>
            <w:lang w:val="en-US"/>
          </w:rPr>
          <w:delText xml:space="preserve"> </w:delText>
        </w:r>
      </w:del>
      <w:ins w:id="640" w:author="Danilo Bzdok" w:date="2018-05-10T12:42:00Z">
        <w:r w:rsidR="00FF7851">
          <w:rPr>
            <w:rFonts w:ascii="Calibri" w:eastAsia="Times New Roman" w:hAnsi="Calibri" w:cs="Arial"/>
            <w:color w:val="222222"/>
            <w:shd w:val="clear" w:color="auto" w:fill="FFFFFF"/>
            <w:lang w:val="en-US"/>
          </w:rPr>
          <w:t>is ideal to</w:t>
        </w:r>
      </w:ins>
      <w:ins w:id="641" w:author="Danilo Bzdok" w:date="2018-05-10T12:28:00Z">
        <w:r w:rsidR="007708E9">
          <w:rPr>
            <w:rFonts w:ascii="Calibri" w:eastAsia="Times New Roman" w:hAnsi="Calibri" w:cs="Arial"/>
            <w:color w:val="222222"/>
            <w:shd w:val="clear" w:color="auto" w:fill="FFFFFF"/>
            <w:lang w:val="en-US"/>
          </w:rPr>
          <w:t xml:space="preserve"> </w:t>
        </w:r>
      </w:ins>
      <w:del w:id="642" w:author="Danilo Bzdok" w:date="2018-05-10T12:28:00Z">
        <w:r w:rsidR="00A54AE1" w:rsidRPr="00C76687" w:rsidDel="007708E9">
          <w:rPr>
            <w:rFonts w:ascii="Calibri" w:eastAsia="Times New Roman" w:hAnsi="Calibri" w:cs="Arial"/>
            <w:color w:val="222222"/>
            <w:shd w:val="clear" w:color="auto" w:fill="FFFFFF"/>
            <w:lang w:val="en-US"/>
          </w:rPr>
          <w:delText xml:space="preserve">to </w:delText>
        </w:r>
      </w:del>
      <w:r w:rsidR="00A54AE1" w:rsidRPr="00C76687">
        <w:rPr>
          <w:rFonts w:ascii="Calibri" w:eastAsia="Times New Roman" w:hAnsi="Calibri" w:cs="Arial"/>
          <w:color w:val="222222"/>
          <w:shd w:val="clear" w:color="auto" w:fill="FFFFFF"/>
          <w:lang w:val="en-US"/>
        </w:rPr>
        <w:t xml:space="preserve">uncover </w:t>
      </w:r>
      <w:r w:rsidR="003B34EF" w:rsidRPr="00C76687">
        <w:rPr>
          <w:rFonts w:ascii="Calibri" w:eastAsia="Times New Roman" w:hAnsi="Calibri" w:cs="Arial"/>
          <w:color w:val="222222"/>
          <w:shd w:val="clear" w:color="auto" w:fill="FFFFFF"/>
          <w:lang w:val="en-US"/>
        </w:rPr>
        <w:t>properties 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w:t>
      </w:r>
      <w:ins w:id="643" w:author="Danilo Bzdok" w:date="2018-05-10T12:28:00Z">
        <w:r w:rsidR="007708E9">
          <w:rPr>
            <w:rFonts w:ascii="Calibri" w:eastAsia="Times New Roman" w:hAnsi="Calibri" w:cs="Arial"/>
            <w:color w:val="222222"/>
            <w:shd w:val="clear" w:color="auto" w:fill="FFFFFF"/>
            <w:lang w:val="en-US"/>
          </w:rPr>
          <w:t>, while using linear model</w:t>
        </w:r>
        <w:r w:rsidR="008972AA">
          <w:rPr>
            <w:rFonts w:ascii="Calibri" w:eastAsia="Times New Roman" w:hAnsi="Calibri" w:cs="Arial"/>
            <w:color w:val="222222"/>
            <w:shd w:val="clear" w:color="auto" w:fill="FFFFFF"/>
            <w:lang w:val="en-US"/>
          </w:rPr>
          <w:t>in</w:t>
        </w:r>
      </w:ins>
      <w:ins w:id="644" w:author="Danilo Bzdok" w:date="2018-05-10T12:35:00Z">
        <w:r w:rsidR="008972AA">
          <w:rPr>
            <w:rFonts w:ascii="Calibri" w:eastAsia="Times New Roman" w:hAnsi="Calibri" w:cs="Arial"/>
            <w:color w:val="222222"/>
            <w:shd w:val="clear" w:color="auto" w:fill="FFFFFF"/>
            <w:lang w:val="en-US"/>
          </w:rPr>
          <w:t>g</w:t>
        </w:r>
      </w:ins>
      <w:r w:rsidR="00C76687" w:rsidRPr="00C76687">
        <w:rPr>
          <w:rFonts w:ascii="Calibri" w:eastAsia="Times New Roman" w:hAnsi="Calibri" w:cs="Arial"/>
          <w:color w:val="222222"/>
          <w:shd w:val="clear" w:color="auto" w:fill="FFFFFF"/>
          <w:lang w:val="en-US"/>
        </w:rPr>
        <w:t xml:space="preserve"> </w:t>
      </w:r>
      <w:del w:id="645" w:author="Danilo Bzdok" w:date="2018-05-10T12:29:00Z">
        <w:r w:rsidR="00C76687" w:rsidRPr="00C76687" w:rsidDel="007708E9">
          <w:rPr>
            <w:rFonts w:ascii="Calibri" w:eastAsia="Times New Roman" w:hAnsi="Calibri" w:cs="Arial"/>
            <w:color w:val="222222"/>
            <w:shd w:val="clear" w:color="auto" w:fill="FFFFFF"/>
            <w:lang w:val="en-US"/>
          </w:rPr>
          <w:delText xml:space="preserve">may </w:delText>
        </w:r>
        <w:r w:rsidR="00145798" w:rsidDel="007708E9">
          <w:rPr>
            <w:rFonts w:ascii="Calibri" w:eastAsia="Times New Roman" w:hAnsi="Calibri" w:cs="Arial"/>
            <w:color w:val="222222"/>
            <w:shd w:val="clear" w:color="auto" w:fill="FFFFFF"/>
            <w:lang w:val="en-US"/>
          </w:rPr>
          <w:delText>be supplemented</w:delText>
        </w:r>
      </w:del>
      <w:ins w:id="646" w:author="Danilo Bzdok" w:date="2018-05-10T12:29:00Z">
        <w:r w:rsidR="007708E9">
          <w:rPr>
            <w:rFonts w:ascii="Calibri" w:eastAsia="Times New Roman" w:hAnsi="Calibri" w:cs="Arial"/>
            <w:color w:val="222222"/>
            <w:shd w:val="clear" w:color="auto" w:fill="FFFFFF"/>
            <w:lang w:val="en-US"/>
          </w:rPr>
          <w:t xml:space="preserve">for the alternative </w:t>
        </w:r>
      </w:ins>
      <w:ins w:id="647" w:author="Danilo Bzdok" w:date="2018-05-10T12:36:00Z">
        <w:r w:rsidR="008972AA">
          <w:rPr>
            <w:rFonts w:ascii="Calibri" w:eastAsia="Times New Roman" w:hAnsi="Calibri" w:cs="Arial"/>
            <w:color w:val="222222"/>
            <w:shd w:val="clear" w:color="auto" w:fill="FFFFFF"/>
            <w:lang w:val="en-US"/>
          </w:rPr>
          <w:t>purpose</w:t>
        </w:r>
      </w:ins>
      <w:ins w:id="648" w:author="Danilo Bzdok" w:date="2018-05-10T12:29:00Z">
        <w:r w:rsidR="007708E9">
          <w:rPr>
            <w:rFonts w:ascii="Calibri" w:eastAsia="Times New Roman" w:hAnsi="Calibri" w:cs="Arial"/>
            <w:color w:val="222222"/>
            <w:shd w:val="clear" w:color="auto" w:fill="FFFFFF"/>
            <w:lang w:val="en-US"/>
          </w:rPr>
          <w:t xml:space="preserve"> of prediction</w:t>
        </w:r>
      </w:ins>
      <w:r w:rsidR="00C76687" w:rsidRPr="00C76687">
        <w:rPr>
          <w:rFonts w:ascii="Calibri" w:eastAsia="Times New Roman" w:hAnsi="Calibri" w:cs="Arial"/>
          <w:color w:val="222222"/>
          <w:shd w:val="clear" w:color="auto" w:fill="FFFFFF"/>
          <w:lang w:val="en-US"/>
        </w:rPr>
        <w:t xml:space="preserve"> </w:t>
      </w:r>
      <w:del w:id="649" w:author="Danilo Bzdok" w:date="2018-05-10T12:36:00Z">
        <w:r w:rsidR="00AF2C46" w:rsidRPr="00C76687" w:rsidDel="008972AA">
          <w:rPr>
            <w:rFonts w:ascii="Calibri" w:eastAsia="Times New Roman" w:hAnsi="Calibri" w:cs="Arial"/>
            <w:color w:val="222222"/>
            <w:shd w:val="clear" w:color="auto" w:fill="FFFFFF"/>
            <w:lang w:val="en-US"/>
          </w:rPr>
          <w:delText>f</w:delText>
        </w:r>
        <w:r w:rsidR="003B34EF" w:rsidRPr="00C76687" w:rsidDel="008972AA">
          <w:rPr>
            <w:rFonts w:ascii="Calibri" w:eastAsia="Times New Roman" w:hAnsi="Calibri" w:cs="Arial"/>
            <w:color w:val="222222"/>
            <w:shd w:val="clear" w:color="auto" w:fill="FFFFFF"/>
            <w:lang w:val="en-US"/>
          </w:rPr>
          <w:delText>o</w:delText>
        </w:r>
        <w:r w:rsidR="00AF2C46" w:rsidRPr="00C76687" w:rsidDel="008972AA">
          <w:rPr>
            <w:rFonts w:ascii="Calibri" w:eastAsia="Times New Roman" w:hAnsi="Calibri" w:cs="Arial"/>
            <w:color w:val="222222"/>
            <w:shd w:val="clear" w:color="auto" w:fill="FFFFFF"/>
            <w:lang w:val="en-US"/>
          </w:rPr>
          <w:delText>r</w:delText>
        </w:r>
        <w:r w:rsidR="003B34EF" w:rsidRPr="00C76687" w:rsidDel="008972AA">
          <w:rPr>
            <w:rFonts w:ascii="Calibri" w:eastAsia="Times New Roman" w:hAnsi="Calibri" w:cs="Arial"/>
            <w:color w:val="222222"/>
            <w:shd w:val="clear" w:color="auto" w:fill="FFFFFF"/>
            <w:lang w:val="en-US"/>
          </w:rPr>
          <w:delText xml:space="preserve"> </w:delText>
        </w:r>
      </w:del>
      <w:ins w:id="650" w:author="Danilo Bzdok" w:date="2018-05-10T12:36:00Z">
        <w:r w:rsidR="008972AA">
          <w:rPr>
            <w:rFonts w:ascii="Calibri" w:eastAsia="Times New Roman" w:hAnsi="Calibri" w:cs="Arial"/>
            <w:color w:val="222222"/>
            <w:shd w:val="clear" w:color="auto" w:fill="FFFFFF"/>
            <w:lang w:val="en-US"/>
          </w:rPr>
          <w:t>is particularly suited for</w:t>
        </w:r>
        <w:r w:rsidR="008972AA" w:rsidRPr="00C76687">
          <w:rPr>
            <w:rFonts w:ascii="Calibri" w:eastAsia="Times New Roman" w:hAnsi="Calibri" w:cs="Arial"/>
            <w:color w:val="222222"/>
            <w:shd w:val="clear" w:color="auto" w:fill="FFFFFF"/>
            <w:lang w:val="en-US"/>
          </w:rPr>
          <w:t xml:space="preserve"> </w:t>
        </w:r>
      </w:ins>
      <w:r w:rsidR="00C4197A" w:rsidRPr="00C76687">
        <w:rPr>
          <w:rFonts w:ascii="Calibri" w:eastAsia="Times New Roman" w:hAnsi="Calibri" w:cs="Arial"/>
          <w:color w:val="222222"/>
          <w:shd w:val="clear" w:color="auto" w:fill="FFFFFF"/>
          <w:lang w:val="en-US"/>
        </w:rPr>
        <w:t xml:space="preserve">pragmatic forecasting of </w:t>
      </w:r>
      <w:ins w:id="651" w:author="Danilo Bzdok" w:date="2018-05-10T12:50:00Z">
        <w:r w:rsidR="0095795F">
          <w:rPr>
            <w:rFonts w:ascii="Calibri" w:eastAsia="Times New Roman" w:hAnsi="Calibri" w:cs="Arial"/>
            <w:color w:val="222222"/>
            <w:shd w:val="clear" w:color="auto" w:fill="FFFFFF"/>
            <w:lang w:val="en-US"/>
          </w:rPr>
          <w:t xml:space="preserve">biological processes, including </w:t>
        </w:r>
      </w:ins>
      <w:r w:rsidR="00C4197A" w:rsidRPr="00C76687">
        <w:rPr>
          <w:rFonts w:ascii="Calibri" w:eastAsia="Times New Roman" w:hAnsi="Calibri" w:cs="Arial"/>
          <w:color w:val="222222"/>
          <w:shd w:val="clear" w:color="auto" w:fill="FFFFFF"/>
          <w:lang w:val="en-US"/>
        </w:rPr>
        <w:t>clinical endpoints</w:t>
      </w:r>
      <w:ins w:id="652" w:author="Danilo Bzdok" w:date="2018-05-10T12:50:00Z">
        <w:r w:rsidR="0095795F">
          <w:rPr>
            <w:rFonts w:ascii="Calibri" w:eastAsia="Times New Roman" w:hAnsi="Calibri" w:cs="Arial"/>
            <w:color w:val="222222"/>
            <w:shd w:val="clear" w:color="auto" w:fill="FFFFFF"/>
            <w:lang w:val="en-US"/>
          </w:rPr>
          <w:t xml:space="preserve"> in patients</w:t>
        </w:r>
      </w:ins>
      <w:r w:rsidR="00C4197A" w:rsidRPr="00C76687">
        <w:rPr>
          <w:rFonts w:ascii="Calibri" w:eastAsia="Times New Roman" w:hAnsi="Calibri" w:cs="Arial"/>
          <w:color w:val="222222"/>
          <w:shd w:val="clear" w:color="auto" w:fill="FFFFFF"/>
          <w:lang w:val="en-US"/>
        </w:rPr>
        <w:t>.</w:t>
      </w:r>
      <w:r w:rsidR="008468FC"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w:t>
      </w:r>
      <w:r w:rsidR="00513D82">
        <w:rPr>
          <w:rFonts w:ascii="Calibri" w:eastAsia="Times New Roman" w:hAnsi="Calibri" w:cs="Arial"/>
          <w:color w:val="222222"/>
          <w:shd w:val="clear" w:color="auto" w:fill="FFFFFF"/>
          <w:lang w:val="en-US"/>
        </w:rPr>
        <w:t xml:space="preserve">therefore </w:t>
      </w:r>
      <w:r w:rsidR="00AF2C46" w:rsidRPr="00C76687">
        <w:rPr>
          <w:rFonts w:ascii="Calibri" w:eastAsia="Times New Roman" w:hAnsi="Calibri" w:cs="Arial"/>
          <w:color w:val="222222"/>
          <w:shd w:val="clear" w:color="auto" w:fill="FFFFFF"/>
          <w:lang w:val="en-US"/>
        </w:rPr>
        <w:t xml:space="preserve">proposed that </w:t>
      </w:r>
      <w:del w:id="653" w:author="Danilo Bzdok" w:date="2018-05-10T12:43:00Z">
        <w:r w:rsidR="00FB5677" w:rsidDel="00C56029">
          <w:rPr>
            <w:rFonts w:ascii="Calibri" w:eastAsia="Times New Roman" w:hAnsi="Calibri" w:cs="Arial"/>
            <w:color w:val="222222"/>
            <w:shd w:val="clear" w:color="auto" w:fill="FFFFFF"/>
            <w:lang w:val="en-US"/>
          </w:rPr>
          <w:delText>analysis</w:delText>
        </w:r>
        <w:r w:rsidR="00FB5677" w:rsidRPr="00C76687" w:rsidDel="00C56029">
          <w:rPr>
            <w:rFonts w:ascii="Calibri" w:eastAsia="Times New Roman" w:hAnsi="Calibri" w:cs="Arial"/>
            <w:color w:val="222222"/>
            <w:shd w:val="clear" w:color="auto" w:fill="FFFFFF"/>
            <w:lang w:val="en-US"/>
          </w:rPr>
          <w:delText xml:space="preserve"> </w:delText>
        </w:r>
        <w:r w:rsidR="00AF2C46" w:rsidRPr="00C76687" w:rsidDel="00C56029">
          <w:rPr>
            <w:rFonts w:ascii="Calibri" w:eastAsia="Times New Roman" w:hAnsi="Calibri" w:cs="Arial"/>
            <w:color w:val="222222"/>
            <w:shd w:val="clear" w:color="auto" w:fill="FFFFFF"/>
            <w:lang w:val="en-US"/>
          </w:rPr>
          <w:delText>tools should be defined</w:delText>
        </w:r>
      </w:del>
      <w:ins w:id="654" w:author="Danilo Bzdok" w:date="2018-05-10T12:43:00Z">
        <w:r w:rsidR="00C56029">
          <w:rPr>
            <w:rFonts w:ascii="Calibri" w:eastAsia="Times New Roman" w:hAnsi="Calibri" w:cs="Arial"/>
            <w:color w:val="222222"/>
            <w:shd w:val="clear" w:color="auto" w:fill="FFFFFF"/>
            <w:lang w:val="en-US"/>
          </w:rPr>
          <w:t xml:space="preserve">data-analysis applications should be </w:t>
        </w:r>
      </w:ins>
      <w:ins w:id="655" w:author="Danilo Bzdok" w:date="2018-05-10T12:50:00Z">
        <w:r w:rsidR="0095795F">
          <w:rPr>
            <w:rFonts w:ascii="Calibri" w:eastAsia="Times New Roman" w:hAnsi="Calibri" w:cs="Arial"/>
            <w:color w:val="222222"/>
            <w:shd w:val="clear" w:color="auto" w:fill="FFFFFF"/>
            <w:lang w:val="en-US"/>
          </w:rPr>
          <w:t xml:space="preserve">primarily </w:t>
        </w:r>
      </w:ins>
      <w:ins w:id="656" w:author="Danilo Bzdok" w:date="2018-05-10T12:43:00Z">
        <w:r w:rsidR="00C56029">
          <w:rPr>
            <w:rFonts w:ascii="Calibri" w:eastAsia="Times New Roman" w:hAnsi="Calibri" w:cs="Arial"/>
            <w:color w:val="222222"/>
            <w:shd w:val="clear" w:color="auto" w:fill="FFFFFF"/>
            <w:lang w:val="en-US"/>
          </w:rPr>
          <w:t>distinguished</w:t>
        </w:r>
      </w:ins>
      <w:r w:rsidR="00AF2C46" w:rsidRPr="00C76687">
        <w:rPr>
          <w:rFonts w:ascii="Calibri" w:eastAsia="Times New Roman" w:hAnsi="Calibri" w:cs="Arial"/>
          <w:color w:val="222222"/>
          <w:shd w:val="clear" w:color="auto" w:fill="FFFFFF"/>
          <w:lang w:val="en-US"/>
        </w:rPr>
        <w:t xml:space="preserve"> by the </w:t>
      </w:r>
      <w:r w:rsidR="00C637FA">
        <w:rPr>
          <w:rFonts w:ascii="Calibri" w:eastAsia="Times New Roman" w:hAnsi="Calibri" w:cs="Arial"/>
          <w:color w:val="222222"/>
          <w:shd w:val="clear" w:color="auto" w:fill="FFFFFF"/>
          <w:lang w:val="en-US"/>
        </w:rPr>
        <w:t>modeling goal</w:t>
      </w:r>
      <w:del w:id="657" w:author="Danilo Bzdok" w:date="2018-05-10T12:44:00Z">
        <w:r w:rsidR="00C637FA" w:rsidDel="00C56029">
          <w:rPr>
            <w:rFonts w:ascii="Calibri" w:eastAsia="Times New Roman" w:hAnsi="Calibri" w:cs="Arial"/>
            <w:color w:val="222222"/>
            <w:shd w:val="clear" w:color="auto" w:fill="FFFFFF"/>
            <w:lang w:val="en-US"/>
          </w:rPr>
          <w:delText>s</w:delText>
        </w:r>
        <w:r w:rsidR="00C637FA" w:rsidRPr="00C76687" w:rsidDel="00C56029">
          <w:rPr>
            <w:rFonts w:ascii="Calibri" w:eastAsia="Times New Roman" w:hAnsi="Calibri" w:cs="Arial"/>
            <w:color w:val="222222"/>
            <w:shd w:val="clear" w:color="auto" w:fill="FFFFFF"/>
            <w:lang w:val="en-US"/>
          </w:rPr>
          <w:delText xml:space="preserve"> </w:delText>
        </w:r>
        <w:r w:rsidR="00AF2C46" w:rsidRPr="00C76687" w:rsidDel="00C56029">
          <w:rPr>
            <w:rFonts w:ascii="Calibri" w:eastAsia="Times New Roman" w:hAnsi="Calibri" w:cs="Arial"/>
            <w:color w:val="222222"/>
            <w:shd w:val="clear" w:color="auto" w:fill="FFFFFF"/>
            <w:lang w:val="en-US"/>
          </w:rPr>
          <w:delText xml:space="preserve">they can be </w:delText>
        </w:r>
        <w:r w:rsidR="00F521C1" w:rsidRPr="00C76687" w:rsidDel="00C56029">
          <w:rPr>
            <w:rFonts w:ascii="Calibri" w:eastAsia="Times New Roman" w:hAnsi="Calibri" w:cs="Arial"/>
            <w:color w:val="222222"/>
            <w:shd w:val="clear" w:color="auto" w:fill="FFFFFF"/>
            <w:lang w:val="en-US"/>
          </w:rPr>
          <w:delText>applied</w:delText>
        </w:r>
        <w:r w:rsidR="00AF2C46" w:rsidRPr="00C76687" w:rsidDel="00C56029">
          <w:rPr>
            <w:rFonts w:ascii="Calibri" w:eastAsia="Times New Roman" w:hAnsi="Calibri" w:cs="Arial"/>
            <w:color w:val="222222"/>
            <w:shd w:val="clear" w:color="auto" w:fill="FFFFFF"/>
            <w:lang w:val="en-US"/>
          </w:rPr>
          <w:delText xml:space="preserve"> to </w:delText>
        </w:r>
        <w:r w:rsidR="00C637FA" w:rsidDel="00C56029">
          <w:rPr>
            <w:rFonts w:ascii="Calibri" w:eastAsia="Times New Roman" w:hAnsi="Calibri" w:cs="Arial"/>
            <w:color w:val="222222"/>
            <w:shd w:val="clear" w:color="auto" w:fill="FFFFFF"/>
            <w:lang w:val="en-US"/>
          </w:rPr>
          <w:delText>achieve</w:delText>
        </w:r>
      </w:del>
      <w:r w:rsidR="00AF2C46" w:rsidRPr="00C76687">
        <w:rPr>
          <w:rFonts w:ascii="Calibri" w:eastAsia="Times New Roman" w:hAnsi="Calibri" w:cs="Arial"/>
          <w:color w:val="222222"/>
          <w:shd w:val="clear" w:color="auto" w:fill="FFFFFF"/>
          <w:lang w:val="en-US"/>
        </w:rPr>
        <w:t xml:space="preserve">, rather than </w:t>
      </w:r>
      <w:ins w:id="658" w:author="Danilo Bzdok" w:date="2018-05-10T17:58:00Z">
        <w:r w:rsidR="00A041B8">
          <w:rPr>
            <w:rFonts w:ascii="Calibri" w:eastAsia="Times New Roman" w:hAnsi="Calibri" w:cs="Arial"/>
            <w:color w:val="222222"/>
            <w:shd w:val="clear" w:color="auto" w:fill="FFFFFF"/>
            <w:lang w:val="en-US"/>
          </w:rPr>
          <w:t xml:space="preserve">strictly </w:t>
        </w:r>
      </w:ins>
      <w:r w:rsidR="00AF2C46" w:rsidRPr="00C76687">
        <w:rPr>
          <w:rFonts w:ascii="Calibri" w:eastAsia="Times New Roman" w:hAnsi="Calibri" w:cs="Arial"/>
          <w:color w:val="222222"/>
          <w:shd w:val="clear" w:color="auto" w:fill="FFFFFF"/>
          <w:lang w:val="en-US"/>
        </w:rPr>
        <w:t xml:space="preserve">cataloguing </w:t>
      </w:r>
      <w:ins w:id="659" w:author="Danilo Bzdok" w:date="2018-05-10T12:44:00Z">
        <w:r w:rsidR="00C56029">
          <w:rPr>
            <w:rFonts w:ascii="Calibri" w:eastAsia="Times New Roman" w:hAnsi="Calibri" w:cs="Arial"/>
            <w:color w:val="222222"/>
            <w:shd w:val="clear" w:color="auto" w:fill="FFFFFF"/>
            <w:lang w:val="en-US"/>
          </w:rPr>
          <w:t xml:space="preserve">each </w:t>
        </w:r>
      </w:ins>
      <w:r w:rsidR="00AF2C46" w:rsidRPr="00C76687">
        <w:rPr>
          <w:rFonts w:ascii="Calibri" w:eastAsia="Times New Roman" w:hAnsi="Calibri" w:cs="Arial"/>
          <w:color w:val="222222"/>
          <w:shd w:val="clear" w:color="auto" w:fill="FFFFFF"/>
          <w:lang w:val="en-US"/>
        </w:rPr>
        <w:t>method</w:t>
      </w:r>
      <w:del w:id="660" w:author="Danilo Bzdok" w:date="2018-05-10T12:44:00Z">
        <w:r w:rsidR="00AF2C46" w:rsidRPr="00C76687" w:rsidDel="00C56029">
          <w:rPr>
            <w:rFonts w:ascii="Calibri" w:eastAsia="Times New Roman" w:hAnsi="Calibri" w:cs="Arial"/>
            <w:color w:val="222222"/>
            <w:shd w:val="clear" w:color="auto" w:fill="FFFFFF"/>
            <w:lang w:val="en-US"/>
          </w:rPr>
          <w:delText>s</w:delText>
        </w:r>
      </w:del>
      <w:r w:rsidR="00AF2C46" w:rsidRPr="00C76687">
        <w:rPr>
          <w:rFonts w:ascii="Calibri" w:eastAsia="Times New Roman" w:hAnsi="Calibri" w:cs="Arial"/>
          <w:color w:val="222222"/>
          <w:shd w:val="clear" w:color="auto" w:fill="FFFFFF"/>
          <w:lang w:val="en-US"/>
        </w:rPr>
        <w:t xml:space="preserve"> under </w:t>
      </w:r>
      <w:ins w:id="661" w:author="Danilo Bzdok" w:date="2018-05-10T12:51:00Z">
        <w:r w:rsidR="00D72942">
          <w:rPr>
            <w:rFonts w:ascii="Calibri" w:eastAsia="Times New Roman" w:hAnsi="Calibri" w:cs="Arial"/>
            <w:color w:val="222222"/>
            <w:shd w:val="clear" w:color="auto" w:fill="FFFFFF"/>
            <w:lang w:val="en-US"/>
          </w:rPr>
          <w:t>a</w:t>
        </w:r>
      </w:ins>
      <w:ins w:id="662" w:author="Danilo Bzdok" w:date="2018-05-10T17:58:00Z">
        <w:r w:rsidR="00A041B8">
          <w:rPr>
            <w:rFonts w:ascii="Calibri" w:eastAsia="Times New Roman" w:hAnsi="Calibri" w:cs="Arial"/>
            <w:color w:val="222222"/>
            <w:shd w:val="clear" w:color="auto" w:fill="FFFFFF"/>
            <w:lang w:val="en-US"/>
          </w:rPr>
          <w:t>n</w:t>
        </w:r>
      </w:ins>
      <w:ins w:id="663" w:author="Danilo Bzdok" w:date="2018-05-10T12:51:00Z">
        <w:r w:rsidR="00D72942">
          <w:rPr>
            <w:rFonts w:ascii="Calibri" w:eastAsia="Times New Roman" w:hAnsi="Calibri" w:cs="Arial"/>
            <w:color w:val="222222"/>
            <w:shd w:val="clear" w:color="auto" w:fill="FFFFFF"/>
            <w:lang w:val="en-US"/>
          </w:rPr>
          <w:t xml:space="preserve"> </w:t>
        </w:r>
      </w:ins>
      <w:r w:rsidR="00AF2C46" w:rsidRPr="00C76687">
        <w:rPr>
          <w:rFonts w:ascii="Calibri" w:eastAsia="Times New Roman" w:hAnsi="Calibri" w:cs="Arial"/>
          <w:color w:val="222222"/>
          <w:shd w:val="clear" w:color="auto" w:fill="FFFFFF"/>
          <w:lang w:val="en-US"/>
        </w:rPr>
        <w:t>umbrella term</w:t>
      </w:r>
      <w:del w:id="664" w:author="Danilo Bzdok" w:date="2018-05-10T12:51:00Z">
        <w:r w:rsidR="00AF2C46" w:rsidRPr="00C76687" w:rsidDel="00D72942">
          <w:rPr>
            <w:rFonts w:ascii="Calibri" w:eastAsia="Times New Roman" w:hAnsi="Calibri" w:cs="Arial"/>
            <w:color w:val="222222"/>
            <w:shd w:val="clear" w:color="auto" w:fill="FFFFFF"/>
            <w:lang w:val="en-US"/>
          </w:rPr>
          <w:delText>s</w:delText>
        </w:r>
      </w:del>
      <w:r w:rsidR="00513D82">
        <w:rPr>
          <w:rFonts w:ascii="Calibri" w:eastAsia="Times New Roman" w:hAnsi="Calibri" w:cs="Arial"/>
          <w:color w:val="222222"/>
          <w:shd w:val="clear" w:color="auto" w:fill="FFFFFF"/>
          <w:lang w:val="en-US"/>
        </w:rPr>
        <w:t xml:space="preserve">, such as </w:t>
      </w:r>
      <w:del w:id="665" w:author="Danilo Bzdok" w:date="2018-05-10T12:52:00Z">
        <w:r w:rsidR="00C637FA" w:rsidDel="00D72942">
          <w:rPr>
            <w:rFonts w:ascii="Calibri" w:eastAsia="Times New Roman" w:hAnsi="Calibri" w:cs="Arial"/>
            <w:color w:val="222222"/>
            <w:shd w:val="clear" w:color="auto" w:fill="FFFFFF"/>
            <w:lang w:val="en-US"/>
          </w:rPr>
          <w:delText>‘</w:delText>
        </w:r>
        <w:r w:rsidR="00E36DE5" w:rsidDel="00D72942">
          <w:rPr>
            <w:rFonts w:ascii="Calibri" w:eastAsia="Times New Roman" w:hAnsi="Calibri" w:cs="Arial"/>
            <w:color w:val="222222"/>
            <w:shd w:val="clear" w:color="auto" w:fill="FFFFFF"/>
            <w:lang w:val="en-US"/>
          </w:rPr>
          <w:delText>exploratory</w:delText>
        </w:r>
        <w:r w:rsidR="00C637FA" w:rsidDel="00D72942">
          <w:rPr>
            <w:rFonts w:ascii="Calibri" w:eastAsia="Times New Roman" w:hAnsi="Calibri" w:cs="Arial"/>
            <w:color w:val="222222"/>
            <w:shd w:val="clear" w:color="auto" w:fill="FFFFFF"/>
            <w:lang w:val="en-US"/>
          </w:rPr>
          <w:delText>’</w:delText>
        </w:r>
        <w:r w:rsidR="00513D82" w:rsidDel="00D72942">
          <w:rPr>
            <w:rFonts w:ascii="Calibri" w:eastAsia="Times New Roman" w:hAnsi="Calibri" w:cs="Arial"/>
            <w:color w:val="222222"/>
            <w:shd w:val="clear" w:color="auto" w:fill="FFFFFF"/>
            <w:lang w:val="en-US"/>
          </w:rPr>
          <w:delText xml:space="preserve"> vs. </w:delText>
        </w:r>
        <w:r w:rsidR="00C637FA" w:rsidDel="00D72942">
          <w:rPr>
            <w:rFonts w:ascii="Calibri" w:eastAsia="Times New Roman" w:hAnsi="Calibri" w:cs="Arial"/>
            <w:color w:val="222222"/>
            <w:shd w:val="clear" w:color="auto" w:fill="FFFFFF"/>
            <w:lang w:val="en-US"/>
          </w:rPr>
          <w:delText>‘</w:delText>
        </w:r>
        <w:r w:rsidR="00E36DE5" w:rsidDel="00D72942">
          <w:rPr>
            <w:rFonts w:ascii="Calibri" w:eastAsia="Times New Roman" w:hAnsi="Calibri" w:cs="Arial"/>
            <w:color w:val="222222"/>
            <w:shd w:val="clear" w:color="auto" w:fill="FFFFFF"/>
            <w:lang w:val="en-US"/>
          </w:rPr>
          <w:delText>confirmatory</w:delText>
        </w:r>
        <w:r w:rsidR="00C637FA" w:rsidDel="00D72942">
          <w:rPr>
            <w:rFonts w:ascii="Calibri" w:eastAsia="Times New Roman" w:hAnsi="Calibri" w:cs="Arial"/>
            <w:color w:val="222222"/>
            <w:shd w:val="clear" w:color="auto" w:fill="FFFFFF"/>
            <w:lang w:val="en-US"/>
          </w:rPr>
          <w:delText>’</w:delText>
        </w:r>
        <w:r w:rsidR="00513D82" w:rsidDel="00D72942">
          <w:rPr>
            <w:rFonts w:ascii="Calibri" w:eastAsia="Times New Roman" w:hAnsi="Calibri" w:cs="Arial"/>
            <w:color w:val="222222"/>
            <w:shd w:val="clear" w:color="auto" w:fill="FFFFFF"/>
            <w:lang w:val="en-US"/>
          </w:rPr>
          <w:delText xml:space="preserve"> or </w:delText>
        </w:r>
      </w:del>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statistics</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vs. </w:t>
      </w:r>
      <w:r w:rsidR="00C637FA">
        <w:rPr>
          <w:rFonts w:ascii="Calibri" w:eastAsia="Times New Roman" w:hAnsi="Calibri" w:cs="Arial"/>
          <w:color w:val="222222"/>
          <w:shd w:val="clear" w:color="auto" w:fill="FFFFFF"/>
          <w:lang w:val="en-US"/>
        </w:rPr>
        <w:t>‘</w:t>
      </w:r>
      <w:del w:id="666" w:author="Danilo Bzdok" w:date="2018-05-10T12:44:00Z">
        <w:r w:rsidR="00513D82" w:rsidDel="00C56029">
          <w:rPr>
            <w:rFonts w:ascii="Calibri" w:eastAsia="Times New Roman" w:hAnsi="Calibri" w:cs="Arial"/>
            <w:color w:val="222222"/>
            <w:shd w:val="clear" w:color="auto" w:fill="FFFFFF"/>
            <w:lang w:val="en-US"/>
          </w:rPr>
          <w:delText>data science</w:delText>
        </w:r>
      </w:del>
      <w:ins w:id="667" w:author="Danilo Bzdok" w:date="2018-05-10T12:44:00Z">
        <w:r w:rsidR="00C56029">
          <w:rPr>
            <w:rFonts w:ascii="Calibri" w:eastAsia="Times New Roman" w:hAnsi="Calibri" w:cs="Arial"/>
            <w:color w:val="222222"/>
            <w:shd w:val="clear" w:color="auto" w:fill="FFFFFF"/>
            <w:lang w:val="en-US"/>
          </w:rPr>
          <w:t>machine learning</w:t>
        </w:r>
      </w:ins>
      <w:r w:rsidR="00C637FA">
        <w:rPr>
          <w:rFonts w:ascii="Calibri" w:eastAsia="Times New Roman" w:hAnsi="Calibri" w:cs="Arial"/>
          <w:color w:val="222222"/>
          <w:shd w:val="clear" w:color="auto" w:fill="FFFFFF"/>
          <w:lang w:val="en-US"/>
        </w:rPr>
        <w:t>’</w:t>
      </w:r>
      <w:ins w:id="668" w:author="Danilo Bzdok" w:date="2018-05-10T12:52:00Z">
        <w:r w:rsidR="00D72942">
          <w:rPr>
            <w:rFonts w:ascii="Calibri" w:eastAsia="Times New Roman" w:hAnsi="Calibri" w:cs="Arial"/>
            <w:color w:val="222222"/>
            <w:shd w:val="clear" w:color="auto" w:fill="FFFFFF"/>
            <w:lang w:val="en-US"/>
          </w:rPr>
          <w:t xml:space="preserve"> or </w:t>
        </w:r>
        <w:r w:rsidR="00D72942">
          <w:rPr>
            <w:rFonts w:ascii="Calibri" w:eastAsia="Times New Roman" w:hAnsi="Calibri" w:cs="Arial"/>
            <w:color w:val="222222"/>
            <w:shd w:val="clear" w:color="auto" w:fill="FFFFFF"/>
            <w:lang w:val="en-US"/>
          </w:rPr>
          <w:t>‘confirmatory’ vs. ‘exploratory’</w:t>
        </w:r>
      </w:ins>
      <w:r w:rsidR="00AF2C46" w:rsidRPr="00C76687">
        <w:rPr>
          <w:rFonts w:ascii="Calibri" w:eastAsia="Times New Roman" w:hAnsi="Calibri" w:cs="Arial"/>
          <w:color w:val="222222"/>
          <w:shd w:val="clear" w:color="auto" w:fill="FFFFFF"/>
          <w:lang w:val="en-US"/>
        </w:rPr>
        <w:t xml:space="preserve"> </w:t>
      </w:r>
      <w:r w:rsidR="00C76687" w:rsidRPr="00C76687">
        <w:rPr>
          <w:rFonts w:ascii="Calibri" w:eastAsia="Times New Roman" w:hAnsi="Calibri" w:cs="Arial"/>
          <w:color w:val="222222"/>
          <w:shd w:val="clear" w:color="auto" w:fill="FFFFFF"/>
          <w:lang w:val="en-US"/>
        </w:rPr>
        <w:fldChar w:fldCharType="begin"/>
      </w:r>
      <w:r w:rsidR="007F6DE6">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&lt;EndNote&gt;&lt;Cite&gt;&lt;Author&gt;Friedman&lt;/Author&gt;&lt;Year&gt;2001&lt;/Year&gt;&lt;RecNum&gt;5937&lt;/RecNum&gt;&lt;DisplayText&gt;(42, 46)&lt;/DisplayText&gt;&lt;record&gt;&lt;rec-number&gt;5937&lt;/rec-number&gt;&lt;foreign-keys&gt;&lt;key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Cite&gt;&lt;Author&gt;Donoho&lt;/Author&gt;&lt;Year&gt;2017&lt;/Year&gt;&lt;RecNum&gt;7030&lt;/RecNum&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7F6DE6">
        <w:rPr>
          <w:rFonts w:ascii="Calibri" w:eastAsia="Times New Roman" w:hAnsi="Calibri" w:cs="Arial"/>
          <w:noProof/>
          <w:color w:val="222222"/>
          <w:shd w:val="clear" w:color="auto" w:fill="FFFFFF"/>
          <w:lang w:val="en-US"/>
        </w:rPr>
        <w:t>(</w:t>
      </w:r>
      <w:hyperlink w:anchor="_ENREF_42" w:tooltip="Donoho, 2017 #7030" w:history="1">
        <w:r w:rsidR="007F6DE6">
          <w:rPr>
            <w:rFonts w:ascii="Calibri" w:eastAsia="Times New Roman" w:hAnsi="Calibri" w:cs="Arial"/>
            <w:noProof/>
            <w:color w:val="222222"/>
            <w:shd w:val="clear" w:color="auto" w:fill="FFFFFF"/>
            <w:lang w:val="en-US"/>
          </w:rPr>
          <w:t>42</w:t>
        </w:r>
      </w:hyperlink>
      <w:r w:rsidR="007F6DE6">
        <w:rPr>
          <w:rFonts w:ascii="Calibri" w:eastAsia="Times New Roman" w:hAnsi="Calibri" w:cs="Arial"/>
          <w:noProof/>
          <w:color w:val="222222"/>
          <w:shd w:val="clear" w:color="auto" w:fill="FFFFFF"/>
          <w:lang w:val="en-US"/>
        </w:rPr>
        <w:t xml:space="preserve">, </w:t>
      </w:r>
      <w:hyperlink w:anchor="_ENREF_46" w:tooltip="Friedman, 2001 #5937" w:history="1">
        <w:r w:rsidR="007F6DE6">
          <w:rPr>
            <w:rFonts w:ascii="Calibri" w:eastAsia="Times New Roman" w:hAnsi="Calibri" w:cs="Arial"/>
            <w:noProof/>
            <w:color w:val="222222"/>
            <w:shd w:val="clear" w:color="auto" w:fill="FFFFFF"/>
            <w:lang w:val="en-US"/>
          </w:rPr>
          <w:t>46</w:t>
        </w:r>
      </w:hyperlink>
      <w:r w:rsidR="007F6DE6">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w:t>
      </w:r>
      <w:del w:id="669" w:author="Danilo Bzdok" w:date="2018-05-10T12:52:00Z">
        <w:r w:rsidR="00F317EE" w:rsidRPr="00C76687" w:rsidDel="00D72942">
          <w:rPr>
            <w:rFonts w:ascii="Calibri" w:hAnsi="Calibri"/>
            <w:lang w:val="en-US"/>
          </w:rPr>
          <w:delText xml:space="preserve">important </w:delText>
        </w:r>
      </w:del>
      <w:ins w:id="670" w:author="Danilo Bzdok" w:date="2018-05-10T12:52:00Z">
        <w:r w:rsidR="00D72942">
          <w:rPr>
            <w:rFonts w:ascii="Calibri" w:hAnsi="Calibri"/>
            <w:lang w:val="en-US"/>
          </w:rPr>
          <w:t>critical</w:t>
        </w:r>
        <w:r w:rsidR="00D72942" w:rsidRPr="00C76687">
          <w:rPr>
            <w:rFonts w:ascii="Calibri" w:hAnsi="Calibri"/>
            <w:lang w:val="en-US"/>
          </w:rPr>
          <w:t xml:space="preserve"> </w:t>
        </w:r>
      </w:ins>
      <w:r w:rsidR="00F317EE" w:rsidRPr="00C76687">
        <w:rPr>
          <w:rFonts w:ascii="Calibri" w:hAnsi="Calibri"/>
          <w:lang w:val="en-US"/>
        </w:rPr>
        <w:t xml:space="preserve">for investigators and </w:t>
      </w:r>
      <w:r w:rsidR="00513D82">
        <w:rPr>
          <w:rFonts w:ascii="Calibri" w:hAnsi="Calibri"/>
          <w:lang w:val="en-US"/>
        </w:rPr>
        <w:t xml:space="preserve">practicing </w:t>
      </w:r>
      <w:r w:rsidR="00326FF5">
        <w:rPr>
          <w:rFonts w:ascii="Calibri" w:hAnsi="Calibri"/>
          <w:lang w:val="en-US"/>
        </w:rPr>
        <w:t>medical doctors</w:t>
      </w:r>
      <w:r w:rsidR="00F317EE" w:rsidRPr="00C76687">
        <w:rPr>
          <w:rFonts w:ascii="Calibri" w:hAnsi="Calibri"/>
          <w:lang w:val="en-US"/>
        </w:rPr>
        <w:t xml:space="preserve"> to acknowledge the </w:t>
      </w:r>
      <w:del w:id="671" w:author="Danilo Bzdok" w:date="2018-05-10T12:57:00Z">
        <w:r w:rsidR="00F317EE" w:rsidRPr="00C76687" w:rsidDel="006A1CBC">
          <w:rPr>
            <w:rFonts w:ascii="Calibri" w:hAnsi="Calibri"/>
            <w:lang w:val="en-US"/>
          </w:rPr>
          <w:delText>partly diverging</w:delText>
        </w:r>
      </w:del>
      <w:ins w:id="672" w:author="Danilo Bzdok" w:date="2018-05-10T12:57:00Z">
        <w:r w:rsidR="006A1CBC">
          <w:rPr>
            <w:rFonts w:ascii="Calibri" w:hAnsi="Calibri"/>
            <w:lang w:val="en-US"/>
          </w:rPr>
          <w:t>incongruent</w:t>
        </w:r>
      </w:ins>
      <w:r w:rsidR="00F317EE" w:rsidRPr="00C76687">
        <w:rPr>
          <w:rFonts w:ascii="Calibri" w:hAnsi="Calibri"/>
          <w:lang w:val="en-US"/>
        </w:rPr>
        <w:t xml:space="preserve"> modeling </w:t>
      </w:r>
      <w:r w:rsidR="00C637FA">
        <w:rPr>
          <w:rFonts w:ascii="Calibri" w:hAnsi="Calibri"/>
          <w:lang w:val="en-US"/>
        </w:rPr>
        <w:t>agendas</w:t>
      </w:r>
      <w:r w:rsidR="00C637FA" w:rsidRPr="00C76687">
        <w:rPr>
          <w:rFonts w:ascii="Calibri" w:hAnsi="Calibri"/>
          <w:lang w:val="en-US"/>
        </w:rPr>
        <w:t xml:space="preserve"> </w:t>
      </w:r>
      <w:ins w:id="673" w:author="Danilo Bzdok" w:date="2018-05-10T12:53:00Z">
        <w:r w:rsidR="00D72942">
          <w:rPr>
            <w:rFonts w:ascii="Calibri" w:hAnsi="Calibri"/>
            <w:lang w:val="en-US"/>
          </w:rPr>
          <w:t xml:space="preserve">of drawing </w:t>
        </w:r>
      </w:ins>
      <w:ins w:id="674" w:author="Danilo Bzdok" w:date="2018-05-10T12:59:00Z">
        <w:r w:rsidR="00C93953">
          <w:rPr>
            <w:rFonts w:ascii="Calibri" w:hAnsi="Calibri"/>
            <w:lang w:val="en-US"/>
          </w:rPr>
          <w:t xml:space="preserve">statistical </w:t>
        </w:r>
      </w:ins>
      <w:ins w:id="675" w:author="Danilo Bzdok" w:date="2018-05-10T12:53:00Z">
        <w:r w:rsidR="00D72942">
          <w:rPr>
            <w:rFonts w:ascii="Calibri" w:hAnsi="Calibri"/>
            <w:lang w:val="en-US"/>
          </w:rPr>
          <w:t xml:space="preserve">inference and seeking </w:t>
        </w:r>
      </w:ins>
      <w:ins w:id="676" w:author="Danilo Bzdok" w:date="2018-05-10T12:59:00Z">
        <w:r w:rsidR="00C93953">
          <w:rPr>
            <w:rFonts w:ascii="Calibri" w:hAnsi="Calibri"/>
            <w:lang w:val="en-US"/>
          </w:rPr>
          <w:t xml:space="preserve">algorithmic </w:t>
        </w:r>
      </w:ins>
      <w:ins w:id="677" w:author="Danilo Bzdok" w:date="2018-05-10T12:53:00Z">
        <w:r w:rsidR="00D72942">
          <w:rPr>
            <w:rFonts w:ascii="Calibri" w:hAnsi="Calibri"/>
            <w:lang w:val="en-US"/>
          </w:rPr>
          <w:t xml:space="preserve">prediction, </w:t>
        </w:r>
      </w:ins>
      <w:del w:id="678" w:author="Danilo Bzdok" w:date="2018-05-10T12:53:00Z">
        <w:r w:rsidR="00F317EE" w:rsidRPr="00C76687" w:rsidDel="00D72942">
          <w:rPr>
            <w:rFonts w:ascii="Calibri" w:hAnsi="Calibri"/>
            <w:lang w:val="en-US"/>
          </w:rPr>
          <w:delText>a</w:delText>
        </w:r>
      </w:del>
      <w:ins w:id="679" w:author="Danilo Bzdok" w:date="2018-05-10T12:53:00Z">
        <w:r w:rsidR="00D72942">
          <w:rPr>
            <w:rFonts w:ascii="Calibri" w:hAnsi="Calibri"/>
            <w:lang w:val="en-US"/>
          </w:rPr>
          <w:t>as well as the</w:t>
        </w:r>
      </w:ins>
      <w:del w:id="680" w:author="Danilo Bzdok" w:date="2018-05-10T12:53:00Z">
        <w:r w:rsidR="00F317EE" w:rsidRPr="00C76687" w:rsidDel="00D72942">
          <w:rPr>
            <w:rFonts w:ascii="Calibri" w:hAnsi="Calibri"/>
            <w:lang w:val="en-US"/>
          </w:rPr>
          <w:delText>nd</w:delText>
        </w:r>
      </w:del>
      <w:r w:rsidR="00F317EE" w:rsidRPr="00C76687">
        <w:rPr>
          <w:rFonts w:ascii="Calibri" w:hAnsi="Calibri"/>
          <w:lang w:val="en-US"/>
        </w:rPr>
        <w:t xml:space="preserve"> </w:t>
      </w:r>
      <w:r w:rsidR="00C637FA">
        <w:rPr>
          <w:rFonts w:ascii="Calibri" w:hAnsi="Calibri"/>
          <w:lang w:val="en-US"/>
        </w:rPr>
        <w:t xml:space="preserve">ensuing </w:t>
      </w:r>
      <w:r w:rsidR="00F317EE" w:rsidRPr="00C76687">
        <w:rPr>
          <w:rFonts w:ascii="Calibri" w:hAnsi="Calibri"/>
          <w:lang w:val="en-US"/>
        </w:rPr>
        <w:t xml:space="preserve">scopes of interpretation </w:t>
      </w:r>
      <w:r w:rsidR="00F317EE" w:rsidRPr="00C76687">
        <w:rPr>
          <w:rFonts w:ascii="Calibri" w:hAnsi="Calibri"/>
          <w:lang w:val="en-US"/>
        </w:rPr>
        <w:fldChar w:fldCharType="begin"/>
      </w:r>
      <w:r w:rsidR="007F6DE6">
        <w:rPr>
          <w:rFonts w:ascii="Calibri" w:hAnsi="Calibri"/>
          <w:lang w:val="en-US"/>
        </w:rPr>
        <w:instrText xml:space="preserve"> ADDIN EN.CITE &lt;EndNote&gt;&lt;Cite&gt;&lt;Author&gt;Bzdok&lt;/Author&gt;&lt;Year&gt;2017&lt;/Year&gt;&lt;RecNum&gt;6436&lt;/RecNum&gt;&lt;DisplayText&gt;(2, 47)&lt;/DisplayText&gt;&lt;record&gt;&lt;rec-number&gt;6436&lt;/rec-number&gt;&lt;foreign-keys&gt;&lt;key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7F6DE6">
        <w:rPr>
          <w:rFonts w:ascii="Calibri" w:hAnsi="Calibri"/>
          <w:noProof/>
          <w:lang w:val="en-US"/>
        </w:rPr>
        <w:t>(</w:t>
      </w:r>
      <w:hyperlink w:anchor="_ENREF_2" w:tooltip="Breiman, 2001 #4148" w:history="1">
        <w:r w:rsidR="007F6DE6">
          <w:rPr>
            <w:rFonts w:ascii="Calibri" w:hAnsi="Calibri"/>
            <w:noProof/>
            <w:lang w:val="en-US"/>
          </w:rPr>
          <w:t>2</w:t>
        </w:r>
      </w:hyperlink>
      <w:r w:rsidR="007F6DE6">
        <w:rPr>
          <w:rFonts w:ascii="Calibri" w:hAnsi="Calibri"/>
          <w:noProof/>
          <w:lang w:val="en-US"/>
        </w:rPr>
        <w:t xml:space="preserve">, </w:t>
      </w:r>
      <w:hyperlink w:anchor="_ENREF_47" w:tooltip="Bzdok, 2017 #6436" w:history="1">
        <w:r w:rsidR="007F6DE6">
          <w:rPr>
            <w:rFonts w:ascii="Calibri" w:hAnsi="Calibri"/>
            <w:noProof/>
            <w:lang w:val="en-US"/>
          </w:rPr>
          <w:t>47</w:t>
        </w:r>
      </w:hyperlink>
      <w:r w:rsidR="007F6DE6">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w:t>
      </w:r>
      <w:r w:rsidR="005205DF">
        <w:rPr>
          <w:rFonts w:ascii="Calibri" w:hAnsi="Calibri"/>
          <w:color w:val="000000" w:themeColor="text1"/>
          <w:lang w:val="en-US"/>
        </w:rPr>
        <w:t>relevant</w:t>
      </w:r>
      <w:r w:rsidR="005205DF" w:rsidRPr="00C76687">
        <w:rPr>
          <w:rFonts w:ascii="Calibri" w:hAnsi="Calibri"/>
          <w:color w:val="000000" w:themeColor="text1"/>
          <w:lang w:val="en-US"/>
        </w:rPr>
        <w:t xml:space="preserve">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way t</w:t>
      </w:r>
      <w:r w:rsidR="00AF2C46" w:rsidRPr="00C76687">
        <w:rPr>
          <w:rFonts w:ascii="Calibri" w:hAnsi="Calibri"/>
          <w:color w:val="000000" w:themeColor="text1"/>
          <w:lang w:val="en-US"/>
        </w:rPr>
        <w:t>o personalizing medical care</w:t>
      </w:r>
      <w:r w:rsidR="00F317EE">
        <w:rPr>
          <w:rFonts w:ascii="Calibri" w:hAnsi="Calibri"/>
          <w:color w:val="000000" w:themeColor="text1"/>
          <w:lang w:val="en-US"/>
        </w:rPr>
        <w:t xml:space="preserve">, </w:t>
      </w:r>
      <w:r w:rsidR="00F317EE" w:rsidRPr="00C76687">
        <w:rPr>
          <w:rFonts w:ascii="Calibri" w:hAnsi="Calibri"/>
          <w:color w:val="000000" w:themeColor="text1"/>
          <w:lang w:val="en-US"/>
        </w:rPr>
        <w:t>which will ultimately benefit the well-being of suffering patients</w:t>
      </w:r>
      <w:r w:rsidR="00AF2C46" w:rsidRPr="00C76687">
        <w:rPr>
          <w:rFonts w:ascii="Calibri" w:hAnsi="Calibri"/>
          <w:color w:val="000000" w:themeColor="text1"/>
          <w:lang w:val="en-US"/>
        </w:rPr>
        <w:t>.</w:t>
      </w:r>
    </w:p>
    <w:p w14:paraId="678A91A0" w14:textId="6AD4D77F" w:rsidR="00651251" w:rsidRDefault="001C033F" w:rsidP="00F317EE">
      <w:pPr>
        <w:ind w:firstLine="708"/>
        <w:contextualSpacing/>
        <w:jc w:val="both"/>
        <w:rPr>
          <w:rFonts w:ascii="Calibri" w:eastAsia="Times New Roman" w:hAnsi="Calibri" w:cs="Arial"/>
          <w:color w:val="000000" w:themeColor="text1"/>
          <w:shd w:val="clear" w:color="auto" w:fill="FFFFFF"/>
          <w:lang w:val="en-US"/>
        </w:rPr>
      </w:pPr>
      <w:r w:rsidRPr="00C76687">
        <w:rPr>
          <w:rFonts w:ascii="Calibri" w:hAnsi="Calibri"/>
          <w:color w:val="000000" w:themeColor="text1"/>
          <w:lang w:val="en-US"/>
        </w:rPr>
        <w:t xml:space="preserve">The prediction-inference distinction may </w:t>
      </w:r>
      <w:r w:rsidR="00C76687" w:rsidRPr="00C76687">
        <w:rPr>
          <w:rFonts w:ascii="Calibri" w:hAnsi="Calibri"/>
          <w:color w:val="000000" w:themeColor="text1"/>
          <w:lang w:val="en-US"/>
        </w:rPr>
        <w:t xml:space="preserve">also </w:t>
      </w:r>
      <w:r w:rsidRPr="00C76687">
        <w:rPr>
          <w:rFonts w:ascii="Calibri" w:hAnsi="Calibri"/>
          <w:color w:val="000000" w:themeColor="text1"/>
          <w:lang w:val="en-US"/>
        </w:rPr>
        <w:t xml:space="preserve">remind us of some of Claude Bernard’s </w:t>
      </w:r>
      <w:r w:rsidR="00C76687" w:rsidRPr="00C76687">
        <w:rPr>
          <w:rFonts w:ascii="Calibri" w:hAnsi="Calibri"/>
          <w:color w:val="000000" w:themeColor="text1"/>
          <w:lang w:val="en-US"/>
        </w:rPr>
        <w:t>ideas</w:t>
      </w:r>
      <w:r w:rsidRPr="00C76687">
        <w:rPr>
          <w:rFonts w:ascii="Calibri" w:hAnsi="Calibri"/>
          <w:color w:val="000000" w:themeColor="text1"/>
          <w:lang w:val="en-US"/>
        </w:rPr>
        <w:t xml:space="preserve"> </w:t>
      </w:r>
      <w:r w:rsidRPr="00C76687">
        <w:rPr>
          <w:rFonts w:ascii="Calibri" w:hAnsi="Calibri"/>
          <w:color w:val="000000" w:themeColor="text1"/>
          <w:lang w:val="en-US"/>
        </w:rPr>
        <w:fldChar w:fldCharType="begin"/>
      </w:r>
      <w:r w:rsidR="007F6DE6">
        <w:rPr>
          <w:rFonts w:ascii="Calibri" w:hAnsi="Calibri"/>
          <w:color w:val="000000" w:themeColor="text1"/>
          <w:lang w:val="en-US"/>
        </w:rPr>
        <w:instrText xml:space="preserve"> ADDIN EN.CITE &lt;EndNote&gt;&lt;Cite&gt;&lt;Author&gt;Bernard&lt;/Author&gt;&lt;Year&gt;1957&lt;/Year&gt;&lt;RecNum&gt;7028&lt;/RecNum&gt;&lt;DisplayText&gt;(48)&lt;/DisplayText&gt;&lt;record&gt;&lt;rec-number&gt;7028&lt;/rec-number&gt;&lt;foreign-keys&gt;&lt;key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Pr="00C76687">
        <w:rPr>
          <w:rFonts w:ascii="Calibri" w:hAnsi="Calibri"/>
          <w:color w:val="000000" w:themeColor="text1"/>
          <w:lang w:val="en-US"/>
        </w:rPr>
        <w:fldChar w:fldCharType="separate"/>
      </w:r>
      <w:r w:rsidR="007F6DE6">
        <w:rPr>
          <w:rFonts w:ascii="Calibri" w:hAnsi="Calibri"/>
          <w:noProof/>
          <w:color w:val="000000" w:themeColor="text1"/>
          <w:lang w:val="en-US"/>
        </w:rPr>
        <w:t>(</w:t>
      </w:r>
      <w:hyperlink w:anchor="_ENREF_48" w:tooltip="Bernard, 1957 #7028" w:history="1">
        <w:r w:rsidR="007F6DE6">
          <w:rPr>
            <w:rFonts w:ascii="Calibri" w:hAnsi="Calibri"/>
            <w:noProof/>
            <w:color w:val="000000" w:themeColor="text1"/>
            <w:lang w:val="en-US"/>
          </w:rPr>
          <w:t>48</w:t>
        </w:r>
      </w:hyperlink>
      <w:r w:rsidR="007F6DE6">
        <w:rPr>
          <w:rFonts w:ascii="Calibri" w:hAnsi="Calibri"/>
          <w:noProof/>
          <w:color w:val="000000" w:themeColor="text1"/>
          <w:lang w:val="en-US"/>
        </w:rPr>
        <w:t>)</w:t>
      </w:r>
      <w:r w:rsidRPr="00C76687">
        <w:rPr>
          <w:rFonts w:ascii="Calibri" w:hAnsi="Calibri"/>
          <w:color w:val="000000" w:themeColor="text1"/>
          <w:lang w:val="en-US"/>
        </w:rPr>
        <w:fldChar w:fldCharType="end"/>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w:t>
      </w:r>
      <w:del w:id="681" w:author="Danilo Bzdok" w:date="2018-05-10T18:00:00Z">
        <w:r w:rsidR="00651251" w:rsidDel="00051384">
          <w:rPr>
            <w:rFonts w:ascii="Calibri" w:eastAsia="Times New Roman" w:hAnsi="Calibri" w:cs="Arial"/>
            <w:color w:val="000000" w:themeColor="text1"/>
            <w:shd w:val="clear" w:color="auto" w:fill="FFFFFF"/>
            <w:lang w:val="en-US"/>
          </w:rPr>
          <w:delText>of them</w:delText>
        </w:r>
      </w:del>
      <w:ins w:id="682" w:author="Danilo Bzdok" w:date="2018-05-10T18:00:00Z">
        <w:r w:rsidR="00051384">
          <w:rPr>
            <w:rFonts w:ascii="Calibri" w:eastAsia="Times New Roman" w:hAnsi="Calibri" w:cs="Arial"/>
            <w:color w:val="000000" w:themeColor="text1"/>
            <w:shd w:val="clear" w:color="auto" w:fill="FFFFFF"/>
            <w:lang w:val="en-US"/>
          </w:rPr>
          <w:t>individuals than others</w:t>
        </w:r>
      </w:ins>
      <w:r w:rsidRPr="00C76687">
        <w:rPr>
          <w:rFonts w:ascii="Calibri" w:eastAsia="Times New Roman" w:hAnsi="Calibri" w:cs="Arial"/>
          <w:color w:val="000000" w:themeColor="text1"/>
          <w:shd w:val="clear" w:color="auto" w:fill="FFFFFF"/>
          <w:lang w:val="en-US"/>
        </w:rPr>
        <w:t>.</w:t>
      </w:r>
    </w:p>
    <w:p w14:paraId="08AD7BA7" w14:textId="3B1DC39E"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w:t>
      </w:r>
      <w:r w:rsidR="0041020D">
        <w:rPr>
          <w:rFonts w:ascii="Calibri" w:eastAsia="Times New Roman" w:hAnsi="Calibri" w:cs="Arial"/>
          <w:color w:val="222222"/>
          <w:shd w:val="clear" w:color="auto" w:fill="FFFFFF"/>
          <w:lang w:val="en-US"/>
        </w:rPr>
        <w:t>n transitioning towards a future of precision medicine, i</w:t>
      </w:r>
      <w:r>
        <w:rPr>
          <w:rFonts w:ascii="Calibri" w:eastAsia="Times New Roman" w:hAnsi="Calibri" w:cs="Arial"/>
          <w:color w:val="222222"/>
          <w:shd w:val="clear" w:color="auto" w:fill="FFFFFF"/>
          <w:lang w:val="en-US"/>
        </w:rPr>
        <w:t xml:space="preserve">t </w:t>
      </w:r>
      <w:del w:id="683" w:author="Danilo Bzdok" w:date="2018-05-07T12:52:00Z">
        <w:r w:rsidDel="004F1F26">
          <w:rPr>
            <w:rFonts w:ascii="Calibri" w:eastAsia="Times New Roman" w:hAnsi="Calibri" w:cs="Arial"/>
            <w:color w:val="222222"/>
            <w:shd w:val="clear" w:color="auto" w:fill="FFFFFF"/>
            <w:lang w:val="en-US"/>
          </w:rPr>
          <w:delText xml:space="preserve">may </w:delText>
        </w:r>
        <w:r w:rsidR="0041020D" w:rsidDel="004F1F26">
          <w:rPr>
            <w:rFonts w:ascii="Calibri" w:eastAsia="Times New Roman" w:hAnsi="Calibri" w:cs="Arial"/>
            <w:color w:val="222222"/>
            <w:shd w:val="clear" w:color="auto" w:fill="FFFFFF"/>
            <w:lang w:val="en-US"/>
          </w:rPr>
          <w:delText>become</w:delText>
        </w:r>
      </w:del>
      <w:ins w:id="684" w:author="Danilo Bzdok" w:date="2018-05-07T12:52:00Z">
        <w:r w:rsidR="00D72942">
          <w:rPr>
            <w:rFonts w:ascii="Calibri" w:eastAsia="Times New Roman" w:hAnsi="Calibri" w:cs="Arial"/>
            <w:color w:val="222222"/>
            <w:shd w:val="clear" w:color="auto" w:fill="FFFFFF"/>
            <w:lang w:val="en-US"/>
          </w:rPr>
          <w:t>may be</w:t>
        </w:r>
      </w:ins>
      <w:ins w:id="685" w:author="Danilo Bzdok" w:date="2018-05-10T12:55:00Z">
        <w:r w:rsidR="00D72942">
          <w:rPr>
            <w:rFonts w:ascii="Calibri" w:eastAsia="Times New Roman" w:hAnsi="Calibri" w:cs="Arial"/>
            <w:color w:val="222222"/>
            <w:shd w:val="clear" w:color="auto" w:fill="FFFFFF"/>
            <w:lang w:val="en-US"/>
          </w:rPr>
          <w:t>c</w:t>
        </w:r>
      </w:ins>
      <w:ins w:id="686" w:author="Danilo Bzdok" w:date="2018-05-07T12:52:00Z">
        <w:r w:rsidR="00D72942">
          <w:rPr>
            <w:rFonts w:ascii="Calibri" w:eastAsia="Times New Roman" w:hAnsi="Calibri" w:cs="Arial"/>
            <w:color w:val="222222"/>
            <w:shd w:val="clear" w:color="auto" w:fill="FFFFFF"/>
            <w:lang w:val="en-US"/>
          </w:rPr>
          <w:t xml:space="preserve">ome </w:t>
        </w:r>
      </w:ins>
      <w:del w:id="687" w:author="Danilo Bzdok" w:date="2018-05-10T12:55:00Z">
        <w:r w:rsidR="0041020D" w:rsidDel="00D72942">
          <w:rPr>
            <w:rFonts w:ascii="Calibri" w:eastAsia="Times New Roman" w:hAnsi="Calibri" w:cs="Arial"/>
            <w:color w:val="222222"/>
            <w:shd w:val="clear" w:color="auto" w:fill="FFFFFF"/>
            <w:lang w:val="en-US"/>
          </w:rPr>
          <w:delText xml:space="preserve"> </w:delText>
        </w:r>
      </w:del>
      <w:r>
        <w:rPr>
          <w:rFonts w:ascii="Calibri" w:eastAsia="Times New Roman" w:hAnsi="Calibri" w:cs="Arial"/>
          <w:color w:val="222222"/>
          <w:shd w:val="clear" w:color="auto" w:fill="FFFFFF"/>
          <w:lang w:val="en-US"/>
        </w:rPr>
        <w:t xml:space="preserve">increasingly </w:t>
      </w:r>
      <w:del w:id="688" w:author="Danilo Bzdok" w:date="2018-05-10T12:55:00Z">
        <w:r w:rsidR="0041020D" w:rsidDel="00D72942">
          <w:rPr>
            <w:rFonts w:ascii="Calibri" w:eastAsia="Times New Roman" w:hAnsi="Calibri" w:cs="Arial"/>
            <w:color w:val="222222"/>
            <w:shd w:val="clear" w:color="auto" w:fill="FFFFFF"/>
            <w:lang w:val="en-US"/>
          </w:rPr>
          <w:delText xml:space="preserve">critical </w:delText>
        </w:r>
      </w:del>
      <w:ins w:id="689" w:author="Danilo Bzdok" w:date="2018-05-10T12:55:00Z">
        <w:r w:rsidR="00D72942">
          <w:rPr>
            <w:rFonts w:ascii="Calibri" w:eastAsia="Times New Roman" w:hAnsi="Calibri" w:cs="Arial"/>
            <w:color w:val="222222"/>
            <w:shd w:val="clear" w:color="auto" w:fill="FFFFFF"/>
            <w:lang w:val="en-US"/>
          </w:rPr>
          <w:t xml:space="preserve">central </w:t>
        </w:r>
      </w:ins>
      <w:r w:rsidR="0041020D">
        <w:rPr>
          <w:rFonts w:ascii="Calibri" w:eastAsia="Times New Roman" w:hAnsi="Calibri" w:cs="Arial"/>
          <w:color w:val="222222"/>
          <w:shd w:val="clear" w:color="auto" w:fill="FFFFFF"/>
          <w:lang w:val="en-US"/>
        </w:rPr>
        <w:t xml:space="preserve">that </w:t>
      </w:r>
      <w:ins w:id="690" w:author="Danilo Bzdok" w:date="2018-05-10T18:01:00Z">
        <w:r w:rsidR="00051384">
          <w:rPr>
            <w:rFonts w:ascii="Calibri" w:eastAsia="Times New Roman" w:hAnsi="Calibri" w:cs="Arial"/>
            <w:color w:val="222222"/>
            <w:shd w:val="clear" w:color="auto" w:fill="FFFFFF"/>
            <w:lang w:val="en-US"/>
          </w:rPr>
          <w:t xml:space="preserve">applying </w:t>
        </w:r>
      </w:ins>
      <w:r w:rsidR="00D256A8">
        <w:rPr>
          <w:rFonts w:ascii="Calibri" w:eastAsia="Times New Roman" w:hAnsi="Calibri" w:cs="Arial"/>
          <w:color w:val="222222"/>
          <w:shd w:val="clear" w:color="auto" w:fill="FFFFFF"/>
          <w:lang w:val="en-US"/>
        </w:rPr>
        <w:t>mainstream</w:t>
      </w:r>
      <w:r w:rsidR="001B0455">
        <w:rPr>
          <w:rFonts w:ascii="Calibri" w:eastAsia="Times New Roman" w:hAnsi="Calibri" w:cs="Arial"/>
          <w:color w:val="222222"/>
          <w:shd w:val="clear" w:color="auto" w:fill="FFFFFF"/>
          <w:lang w:val="en-US"/>
        </w:rPr>
        <w:t xml:space="preserve"> statistics </w:t>
      </w:r>
      <w:del w:id="691" w:author="Danilo Bzdok" w:date="2018-05-10T18:01:00Z">
        <w:r w:rsidR="001B0455" w:rsidDel="00051384">
          <w:rPr>
            <w:rFonts w:ascii="Calibri" w:eastAsia="Times New Roman" w:hAnsi="Calibri" w:cs="Arial"/>
            <w:color w:val="222222"/>
            <w:shd w:val="clear" w:color="auto" w:fill="FFFFFF"/>
            <w:lang w:val="en-US"/>
          </w:rPr>
          <w:delText xml:space="preserve">and </w:delText>
        </w:r>
      </w:del>
      <w:ins w:id="692" w:author="Danilo Bzdok" w:date="2018-05-10T18:01:00Z">
        <w:r w:rsidR="00051384">
          <w:rPr>
            <w:rFonts w:ascii="Calibri" w:eastAsia="Times New Roman" w:hAnsi="Calibri" w:cs="Arial"/>
            <w:color w:val="222222"/>
            <w:shd w:val="clear" w:color="auto" w:fill="FFFFFF"/>
            <w:lang w:val="en-US"/>
          </w:rPr>
          <w:t>or</w:t>
        </w:r>
        <w:r w:rsidR="00051384">
          <w:rPr>
            <w:rFonts w:ascii="Calibri" w:eastAsia="Times New Roman" w:hAnsi="Calibri" w:cs="Arial"/>
            <w:color w:val="222222"/>
            <w:shd w:val="clear" w:color="auto" w:fill="FFFFFF"/>
            <w:lang w:val="en-US"/>
          </w:rPr>
          <w:t xml:space="preserve"> </w:t>
        </w:r>
      </w:ins>
      <w:r w:rsidR="001B0455">
        <w:rPr>
          <w:rFonts w:ascii="Calibri" w:eastAsia="Times New Roman" w:hAnsi="Calibri" w:cs="Arial"/>
          <w:color w:val="222222"/>
          <w:shd w:val="clear" w:color="auto" w:fill="FFFFFF"/>
          <w:lang w:val="en-US"/>
        </w:rPr>
        <w:t>machine learning</w:t>
      </w:r>
      <w:ins w:id="693" w:author="Danilo Bzdok" w:date="2018-05-10T18:01:00Z">
        <w:r w:rsidR="00051384">
          <w:rPr>
            <w:rFonts w:ascii="Calibri" w:eastAsia="Times New Roman" w:hAnsi="Calibri" w:cs="Arial"/>
            <w:color w:val="222222"/>
            <w:shd w:val="clear" w:color="auto" w:fill="FFFFFF"/>
            <w:lang w:val="en-US"/>
          </w:rPr>
          <w:t xml:space="preserve"> </w:t>
        </w:r>
      </w:ins>
      <w:del w:id="694" w:author="Danilo Bzdok" w:date="2018-05-10T18:01:00Z">
        <w:r w:rsidR="002C4D5B" w:rsidRPr="00C76687" w:rsidDel="00051384">
          <w:rPr>
            <w:rFonts w:ascii="Calibri" w:eastAsia="Times New Roman" w:hAnsi="Calibri" w:cs="Arial"/>
            <w:color w:val="222222"/>
            <w:shd w:val="clear" w:color="auto" w:fill="FFFFFF"/>
            <w:lang w:val="en-US"/>
          </w:rPr>
          <w:delText xml:space="preserve"> </w:delText>
        </w:r>
      </w:del>
      <w:del w:id="695" w:author="Danilo Bzdok" w:date="2018-05-10T18:02:00Z">
        <w:r w:rsidR="0041020D" w:rsidDel="00051384">
          <w:rPr>
            <w:rFonts w:ascii="Calibri" w:eastAsia="Times New Roman" w:hAnsi="Calibri" w:cs="Arial"/>
            <w:color w:val="222222"/>
            <w:shd w:val="clear" w:color="auto" w:fill="FFFFFF"/>
            <w:lang w:val="en-US"/>
          </w:rPr>
          <w:delText>are</w:delText>
        </w:r>
      </w:del>
      <w:ins w:id="696" w:author="Danilo Bzdok" w:date="2018-05-10T18:02:00Z">
        <w:r w:rsidR="00051384">
          <w:rPr>
            <w:rFonts w:ascii="Calibri" w:eastAsia="Times New Roman" w:hAnsi="Calibri" w:cs="Arial"/>
            <w:color w:val="222222"/>
            <w:shd w:val="clear" w:color="auto" w:fill="FFFFFF"/>
            <w:lang w:val="en-US"/>
          </w:rPr>
          <w:t>is</w:t>
        </w:r>
      </w:ins>
      <w:r w:rsidR="0041020D">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cs="Arial"/>
          <w:color w:val="222222"/>
          <w:shd w:val="clear" w:color="auto" w:fill="FFFFFF"/>
          <w:lang w:val="en-US"/>
        </w:rPr>
        <w:t xml:space="preserve">related but </w:t>
      </w:r>
      <w:r w:rsidR="00463A1A">
        <w:rPr>
          <w:rFonts w:ascii="Calibri" w:eastAsia="Times New Roman" w:hAnsi="Calibri" w:cs="Arial"/>
          <w:color w:val="222222"/>
          <w:shd w:val="clear" w:color="auto" w:fill="FFFFFF"/>
          <w:lang w:val="en-US"/>
        </w:rPr>
        <w:t>different</w:t>
      </w:r>
      <w:r w:rsidR="0041020D">
        <w:rPr>
          <w:rFonts w:ascii="Calibri" w:eastAsia="Times New Roman" w:hAnsi="Calibri" w:cs="Arial"/>
          <w:color w:val="222222"/>
          <w:shd w:val="clear" w:color="auto" w:fill="FFFFFF"/>
          <w:lang w:val="en-US"/>
        </w:rPr>
        <w:t>, even when the data are the same and widespread linear models are used</w:t>
      </w:r>
      <w:r w:rsidR="002C4D5B" w:rsidRPr="00C76687">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7F6DE6">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 xml:space="preserve">Awareness of the strength and weakness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important to </w:t>
      </w:r>
      <w:del w:id="697" w:author="Danilo Bzdok" w:date="2018-05-10T12:59:00Z">
        <w:r w:rsidR="002C4D5B" w:rsidRPr="00C76687" w:rsidDel="00C93953">
          <w:rPr>
            <w:rFonts w:ascii="Calibri" w:eastAsia="Times New Roman" w:hAnsi="Calibri"/>
            <w:lang w:val="en-US"/>
          </w:rPr>
          <w:delText>avoid missing</w:delText>
        </w:r>
      </w:del>
      <w:ins w:id="698" w:author="Danilo Bzdok" w:date="2018-05-10T12:59:00Z">
        <w:r w:rsidR="00C93953">
          <w:rPr>
            <w:rFonts w:ascii="Calibri" w:eastAsia="Times New Roman" w:hAnsi="Calibri"/>
            <w:lang w:val="en-US"/>
          </w:rPr>
          <w:t>fully profit from</w:t>
        </w:r>
      </w:ins>
      <w:r w:rsidR="002C4D5B" w:rsidRPr="00C76687">
        <w:rPr>
          <w:rFonts w:ascii="Calibri" w:eastAsia="Times New Roman" w:hAnsi="Calibri"/>
          <w:lang w:val="en-US"/>
        </w:rPr>
        <w:t xml:space="preserve"> </w:t>
      </w:r>
      <w:del w:id="699" w:author="Danilo Bzdok" w:date="2018-05-10T12:56:00Z">
        <w:r w:rsidDel="006A1CBC">
          <w:rPr>
            <w:rFonts w:ascii="Calibri" w:eastAsia="Times New Roman" w:hAnsi="Calibri"/>
            <w:lang w:val="en-US"/>
          </w:rPr>
          <w:delText>critical</w:delText>
        </w:r>
        <w:r w:rsidR="002C4D5B" w:rsidRPr="00C76687" w:rsidDel="006A1CBC">
          <w:rPr>
            <w:rFonts w:ascii="Calibri" w:eastAsia="Times New Roman" w:hAnsi="Calibri"/>
            <w:lang w:val="en-US"/>
          </w:rPr>
          <w:delText xml:space="preserve"> </w:delText>
        </w:r>
      </w:del>
      <w:ins w:id="700" w:author="Danilo Bzdok" w:date="2018-05-10T12:56:00Z">
        <w:r w:rsidR="006A1CBC">
          <w:rPr>
            <w:rFonts w:ascii="Calibri" w:eastAsia="Times New Roman" w:hAnsi="Calibri"/>
            <w:lang w:val="en-US"/>
          </w:rPr>
          <w:t>valuable</w:t>
        </w:r>
        <w:r w:rsidR="006A1CBC" w:rsidRPr="00C76687">
          <w:rPr>
            <w:rFonts w:ascii="Calibri" w:eastAsia="Times New Roman" w:hAnsi="Calibri"/>
            <w:lang w:val="en-US"/>
          </w:rPr>
          <w:t xml:space="preserve"> </w:t>
        </w:r>
      </w:ins>
      <w:r w:rsidR="002C4D5B" w:rsidRPr="00C76687">
        <w:rPr>
          <w:rFonts w:ascii="Calibri" w:eastAsia="Times New Roman" w:hAnsi="Calibri"/>
          <w:lang w:val="en-US"/>
        </w:rPr>
        <w:t xml:space="preserve">information </w:t>
      </w:r>
      <w:ins w:id="701" w:author="Danilo Bzdok" w:date="2018-05-10T18:02:00Z">
        <w:r w:rsidR="00051384" w:rsidRPr="00C76687">
          <w:rPr>
            <w:rFonts w:ascii="Calibri" w:hAnsi="Calibri" w:cs="Arial"/>
            <w:color w:val="000000" w:themeColor="text1"/>
            <w:lang w:val="en-US"/>
          </w:rPr>
          <w:t>in biomedicine</w:t>
        </w:r>
        <w:r w:rsidR="00051384" w:rsidRPr="00C76687">
          <w:rPr>
            <w:rFonts w:ascii="Calibri" w:eastAsia="Times New Roman" w:hAnsi="Calibri"/>
            <w:lang w:val="en-US"/>
          </w:rPr>
          <w:t xml:space="preserve"> </w:t>
        </w:r>
      </w:ins>
      <w:r w:rsidR="002C4D5B" w:rsidRPr="00C76687">
        <w:rPr>
          <w:rFonts w:ascii="Calibri" w:eastAsia="Times New Roman" w:hAnsi="Calibri"/>
          <w:lang w:val="en-US"/>
        </w:rPr>
        <w:t xml:space="preserve">and to </w:t>
      </w:r>
      <w:r w:rsidR="00F63F1A" w:rsidRPr="00C76687">
        <w:rPr>
          <w:rFonts w:ascii="Calibri" w:hAnsi="Calibri" w:cs="Arial"/>
          <w:color w:val="000000" w:themeColor="text1"/>
          <w:lang w:val="en-US"/>
        </w:rPr>
        <w:t xml:space="preserve">keep pace with the </w:t>
      </w:r>
      <w:r w:rsidR="003848A9">
        <w:rPr>
          <w:rFonts w:ascii="Calibri" w:hAnsi="Calibri" w:cs="Arial"/>
          <w:color w:val="000000" w:themeColor="text1"/>
          <w:lang w:val="en-US"/>
        </w:rPr>
        <w:t>accelerating</w:t>
      </w:r>
      <w:r w:rsidR="00F63F1A" w:rsidRPr="00C76687">
        <w:rPr>
          <w:rFonts w:ascii="Calibri" w:hAnsi="Calibri" w:cs="Arial"/>
          <w:color w:val="000000" w:themeColor="text1"/>
          <w:lang w:val="en-US"/>
        </w:rPr>
        <w:t xml:space="preserve"> </w:t>
      </w:r>
      <w:r w:rsidR="002C4D5B" w:rsidRPr="00C76687">
        <w:rPr>
          <w:rFonts w:ascii="Calibri" w:hAnsi="Calibri" w:cs="Arial"/>
          <w:color w:val="000000" w:themeColor="text1"/>
          <w:lang w:val="en-US"/>
        </w:rPr>
        <w:t>data deluge</w:t>
      </w:r>
      <w:del w:id="702" w:author="Danilo Bzdok" w:date="2018-05-10T18:02:00Z">
        <w:r w:rsidR="002C4D5B" w:rsidRPr="00C76687" w:rsidDel="00051384">
          <w:rPr>
            <w:rFonts w:ascii="Calibri" w:hAnsi="Calibri" w:cs="Arial"/>
            <w:color w:val="000000" w:themeColor="text1"/>
            <w:lang w:val="en-US"/>
          </w:rPr>
          <w:delText xml:space="preserve"> in biomedicine</w:delText>
        </w:r>
      </w:del>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7D90969C" w14:textId="7BE506F4" w:rsidR="00BA571F" w:rsidRDefault="00BA571F" w:rsidP="00C51D95">
      <w:pPr>
        <w:widowControl w:val="0"/>
        <w:autoSpaceDE w:val="0"/>
        <w:autoSpaceDN w:val="0"/>
        <w:adjustRightInd w:val="0"/>
        <w:spacing w:after="240" w:line="200" w:lineRule="atLeast"/>
        <w:jc w:val="both"/>
        <w:rPr>
          <w:ins w:id="703" w:author="Danilo Bzdok" w:date="2018-05-07T11:42:00Z"/>
          <w:rFonts w:ascii="Calibri" w:hAnsi="Calibri" w:cs="Times"/>
          <w:color w:val="000000" w:themeColor="text1"/>
          <w:lang w:val="en-US"/>
        </w:rPr>
      </w:pPr>
      <w:ins w:id="704" w:author="Danilo Bzdok" w:date="2018-05-07T11:42:00Z">
        <w:r>
          <w:rPr>
            <w:rFonts w:ascii="Calibri" w:hAnsi="Calibri" w:cs="Times"/>
            <w:color w:val="000000" w:themeColor="text1"/>
            <w:lang w:val="en-US"/>
          </w:rPr>
          <w:t>We thank several investigators for insightful comments on a previous version of the manuscript: B.T. Thomas Yeo</w:t>
        </w:r>
      </w:ins>
      <w:ins w:id="705" w:author="Danilo Bzdok" w:date="2018-05-07T11:43:00Z">
        <w:r>
          <w:rPr>
            <w:rFonts w:ascii="Calibri" w:hAnsi="Calibri" w:cs="Times"/>
            <w:color w:val="000000" w:themeColor="text1"/>
            <w:lang w:val="en-US"/>
          </w:rPr>
          <w:t xml:space="preserve"> (</w:t>
        </w:r>
      </w:ins>
      <w:ins w:id="706" w:author="Danilo Bzdok" w:date="2018-05-07T11:44:00Z">
        <w:r>
          <w:rPr>
            <w:rFonts w:ascii="Calibri" w:hAnsi="Calibri" w:cs="Times"/>
            <w:color w:val="000000" w:themeColor="text1"/>
            <w:lang w:val="en-US"/>
          </w:rPr>
          <w:t>National University of Singapore</w:t>
        </w:r>
      </w:ins>
      <w:ins w:id="707" w:author="Danilo Bzdok" w:date="2018-05-07T11:43:00Z">
        <w:r>
          <w:rPr>
            <w:rFonts w:ascii="Calibri" w:hAnsi="Calibri" w:cs="Times"/>
            <w:color w:val="000000" w:themeColor="text1"/>
            <w:lang w:val="en-US"/>
          </w:rPr>
          <w:t>)</w:t>
        </w:r>
      </w:ins>
      <w:ins w:id="708" w:author="Danilo Bzdok" w:date="2018-05-07T11:42:00Z">
        <w:r>
          <w:rPr>
            <w:rFonts w:ascii="Calibri" w:hAnsi="Calibri" w:cs="Times"/>
            <w:color w:val="000000" w:themeColor="text1"/>
            <w:lang w:val="en-US"/>
          </w:rPr>
          <w:t xml:space="preserve">, </w:t>
        </w:r>
        <w:proofErr w:type="spellStart"/>
        <w:r>
          <w:rPr>
            <w:rFonts w:ascii="Calibri" w:hAnsi="Calibri" w:cs="Times"/>
            <w:color w:val="000000" w:themeColor="text1"/>
            <w:lang w:val="en-US"/>
          </w:rPr>
          <w:t>Nikolaus</w:t>
        </w:r>
        <w:proofErr w:type="spellEnd"/>
        <w:r>
          <w:rPr>
            <w:rFonts w:ascii="Calibri" w:hAnsi="Calibri" w:cs="Times"/>
            <w:color w:val="000000" w:themeColor="text1"/>
            <w:lang w:val="en-US"/>
          </w:rPr>
          <w:t xml:space="preserve"> </w:t>
        </w:r>
        <w:proofErr w:type="spellStart"/>
        <w:r>
          <w:rPr>
            <w:rFonts w:ascii="Calibri" w:hAnsi="Calibri" w:cs="Times"/>
            <w:color w:val="000000" w:themeColor="text1"/>
            <w:lang w:val="en-US"/>
          </w:rPr>
          <w:t>Kriegeskorte</w:t>
        </w:r>
      </w:ins>
      <w:proofErr w:type="spellEnd"/>
      <w:ins w:id="709" w:author="Danilo Bzdok" w:date="2018-05-07T11:44:00Z">
        <w:r>
          <w:rPr>
            <w:rFonts w:ascii="Calibri" w:hAnsi="Calibri" w:cs="Times"/>
            <w:color w:val="000000" w:themeColor="text1"/>
            <w:lang w:val="en-US"/>
          </w:rPr>
          <w:t xml:space="preserve"> (Columbia University)</w:t>
        </w:r>
      </w:ins>
      <w:ins w:id="710" w:author="Danilo Bzdok" w:date="2018-05-07T11:42:00Z">
        <w:r>
          <w:rPr>
            <w:rFonts w:ascii="Calibri" w:hAnsi="Calibri" w:cs="Times"/>
            <w:color w:val="000000" w:themeColor="text1"/>
            <w:lang w:val="en-US"/>
          </w:rPr>
          <w:t xml:space="preserve">, </w:t>
        </w:r>
      </w:ins>
      <w:ins w:id="711" w:author="Danilo Bzdok" w:date="2018-05-07T18:08:00Z">
        <w:r w:rsidR="00D40F70">
          <w:rPr>
            <w:rFonts w:ascii="Calibri" w:hAnsi="Calibri" w:cs="Times"/>
            <w:color w:val="000000" w:themeColor="text1"/>
            <w:lang w:val="en-US"/>
          </w:rPr>
          <w:t>Benjamin de Haas (</w:t>
        </w:r>
      </w:ins>
      <w:ins w:id="712" w:author="Danilo Bzdok" w:date="2018-05-07T18:09:00Z">
        <w:r w:rsidR="00884F31">
          <w:rPr>
            <w:rFonts w:ascii="Calibri" w:hAnsi="Calibri" w:cs="Times"/>
            <w:color w:val="000000" w:themeColor="text1"/>
            <w:lang w:val="en-US"/>
          </w:rPr>
          <w:t>University of Giessen</w:t>
        </w:r>
      </w:ins>
      <w:ins w:id="713" w:author="Danilo Bzdok" w:date="2018-05-07T18:08:00Z">
        <w:r w:rsidR="00D40F70">
          <w:rPr>
            <w:rFonts w:ascii="Calibri" w:hAnsi="Calibri" w:cs="Times"/>
            <w:color w:val="000000" w:themeColor="text1"/>
            <w:lang w:val="en-US"/>
          </w:rPr>
          <w:t xml:space="preserve">), </w:t>
        </w:r>
      </w:ins>
      <w:ins w:id="714" w:author="Danilo Bzdok" w:date="2018-05-08T09:53:00Z">
        <w:r w:rsidR="00B87DFF">
          <w:rPr>
            <w:rFonts w:ascii="Calibri" w:hAnsi="Calibri" w:cs="Times"/>
            <w:color w:val="000000" w:themeColor="text1"/>
            <w:lang w:val="en-US"/>
          </w:rPr>
          <w:t>Guillaume Dumas (</w:t>
        </w:r>
        <w:proofErr w:type="spellStart"/>
        <w:r w:rsidR="00B87DFF">
          <w:rPr>
            <w:rFonts w:ascii="Calibri" w:hAnsi="Calibri" w:cs="Times"/>
            <w:color w:val="000000" w:themeColor="text1"/>
            <w:lang w:val="en-US"/>
          </w:rPr>
          <w:t>Institut</w:t>
        </w:r>
        <w:proofErr w:type="spellEnd"/>
        <w:r w:rsidR="00B87DFF">
          <w:rPr>
            <w:rFonts w:ascii="Calibri" w:hAnsi="Calibri" w:cs="Times"/>
            <w:color w:val="000000" w:themeColor="text1"/>
            <w:lang w:val="en-US"/>
          </w:rPr>
          <w:t xml:space="preserve"> Pasteur)</w:t>
        </w:r>
      </w:ins>
      <w:ins w:id="715" w:author="Danilo Bzdok" w:date="2018-05-10T17:46:00Z">
        <w:r w:rsidR="00364D4B">
          <w:rPr>
            <w:rFonts w:ascii="Calibri" w:hAnsi="Calibri" w:cs="Times"/>
            <w:color w:val="000000" w:themeColor="text1"/>
            <w:lang w:val="en-US"/>
          </w:rPr>
          <w:t>,</w:t>
        </w:r>
      </w:ins>
      <w:ins w:id="716" w:author="Danilo Bzdok" w:date="2018-05-08T09:53:00Z">
        <w:r w:rsidR="00B87DFF">
          <w:rPr>
            <w:rFonts w:ascii="Calibri" w:hAnsi="Calibri" w:cs="Times"/>
            <w:color w:val="000000" w:themeColor="text1"/>
            <w:lang w:val="en-US"/>
          </w:rPr>
          <w:t xml:space="preserve"> </w:t>
        </w:r>
      </w:ins>
      <w:ins w:id="717" w:author="Danilo Bzdok" w:date="2018-05-07T11:42:00Z">
        <w:r>
          <w:rPr>
            <w:rFonts w:ascii="Calibri" w:hAnsi="Calibri" w:cs="Times"/>
            <w:color w:val="000000" w:themeColor="text1"/>
            <w:lang w:val="en-US"/>
          </w:rPr>
          <w:t xml:space="preserve">and </w:t>
        </w:r>
      </w:ins>
      <w:proofErr w:type="spellStart"/>
      <w:ins w:id="718" w:author="Danilo Bzdok" w:date="2018-05-07T11:43:00Z">
        <w:r>
          <w:rPr>
            <w:rFonts w:ascii="Calibri" w:hAnsi="Calibri" w:cs="Times"/>
            <w:color w:val="000000" w:themeColor="text1"/>
            <w:lang w:val="en-US"/>
          </w:rPr>
          <w:t>João</w:t>
        </w:r>
        <w:proofErr w:type="spellEnd"/>
        <w:r>
          <w:rPr>
            <w:rFonts w:ascii="Calibri" w:hAnsi="Calibri" w:cs="Times"/>
            <w:color w:val="000000" w:themeColor="text1"/>
            <w:lang w:val="en-US"/>
          </w:rPr>
          <w:t xml:space="preserve"> Sato</w:t>
        </w:r>
      </w:ins>
      <w:ins w:id="719" w:author="Danilo Bzdok" w:date="2018-05-07T11:44:00Z">
        <w:r>
          <w:rPr>
            <w:rFonts w:ascii="Calibri" w:hAnsi="Calibri" w:cs="Times"/>
            <w:color w:val="000000" w:themeColor="text1"/>
            <w:lang w:val="en-US"/>
          </w:rPr>
          <w:t xml:space="preserve"> (</w:t>
        </w:r>
      </w:ins>
      <w:proofErr w:type="spellStart"/>
      <w:ins w:id="720" w:author="Danilo Bzdok" w:date="2018-05-07T11:45:00Z">
        <w:r>
          <w:rPr>
            <w:rFonts w:ascii="Calibri" w:hAnsi="Calibri" w:cs="Times"/>
            <w:color w:val="000000" w:themeColor="text1"/>
            <w:lang w:val="en-US"/>
          </w:rPr>
          <w:t>Universidade</w:t>
        </w:r>
        <w:proofErr w:type="spellEnd"/>
        <w:r>
          <w:rPr>
            <w:rFonts w:ascii="Calibri" w:hAnsi="Calibri" w:cs="Times"/>
            <w:color w:val="000000" w:themeColor="text1"/>
            <w:lang w:val="en-US"/>
          </w:rPr>
          <w:t xml:space="preserve"> Federal do ABC</w:t>
        </w:r>
      </w:ins>
      <w:ins w:id="721" w:author="Danilo Bzdok" w:date="2018-05-07T11:44:00Z">
        <w:r>
          <w:rPr>
            <w:rFonts w:ascii="Calibri" w:hAnsi="Calibri" w:cs="Times"/>
            <w:color w:val="000000" w:themeColor="text1"/>
            <w:lang w:val="en-US"/>
          </w:rPr>
          <w:t>)</w:t>
        </w:r>
      </w:ins>
      <w:ins w:id="722" w:author="Danilo Bzdok" w:date="2018-05-07T11:43:00Z">
        <w:r>
          <w:rPr>
            <w:rFonts w:ascii="Calibri" w:hAnsi="Calibri" w:cs="Times"/>
            <w:color w:val="000000" w:themeColor="text1"/>
            <w:lang w:val="en-US"/>
          </w:rPr>
          <w:t>.</w:t>
        </w:r>
      </w:ins>
    </w:p>
    <w:p w14:paraId="53AD7565" w14:textId="1BA3BB7E"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rPr>
      </w:pPr>
      <w:r>
        <w:rPr>
          <w:rFonts w:ascii="Calibri" w:hAnsi="Calibri" w:cs="Times"/>
          <w:color w:val="000000" w:themeColor="text1"/>
          <w:lang w:val="en-US"/>
        </w:rPr>
        <w:t xml:space="preserve">DB was funded by the Deutsche </w:t>
      </w:r>
      <w:proofErr w:type="spellStart"/>
      <w:r>
        <w:rPr>
          <w:rFonts w:ascii="Calibri" w:hAnsi="Calibri" w:cs="Times"/>
          <w:color w:val="000000" w:themeColor="text1"/>
          <w:lang w:val="en-US"/>
        </w:rPr>
        <w:t>Forschungsgemeinschaft</w:t>
      </w:r>
      <w:proofErr w:type="spellEnd"/>
      <w:r>
        <w:rPr>
          <w:rFonts w:ascii="Calibri" w:hAnsi="Calibri" w:cs="Times"/>
          <w:color w:val="000000" w:themeColor="text1"/>
          <w:lang w:val="en-US"/>
        </w:rPr>
        <w:t xml:space="preserve"> (DFG, BZ2/2-1, BZ2/3-1, and BZ2/4-1; International Research Training Group IRTG2150), Amazon AWS Research Grant (2016 and 2017), the German National Merit Foundation, as well as the START-Program of the Faculty of Medicine (126/16) and Exploratory Research Space (</w:t>
      </w:r>
      <w:r>
        <w:rPr>
          <w:rFonts w:ascii="Calibri" w:eastAsia="Times New Roman" w:hAnsi="Calibri" w:cs="Arial"/>
          <w:color w:val="000000" w:themeColor="text1"/>
          <w:shd w:val="clear" w:color="auto" w:fill="FFFFFF"/>
          <w:lang w:val="en-US"/>
        </w:rPr>
        <w:t>OPSF449</w:t>
      </w:r>
      <w:r>
        <w:rPr>
          <w:rFonts w:ascii="Calibri" w:hAnsi="Calibri" w:cs="Times"/>
          <w:color w:val="000000" w:themeColor="text1"/>
          <w:lang w:val="en-US"/>
        </w:rPr>
        <w:t>), RWTH Aachen. DE acknowledges support by the Amazon AWS Research Grant (2015), the German National Merit Foundation, as well as the French National Institute for Informatics and Automation (INRIA) (Starting Researcher Position SRP 2016).</w:t>
      </w:r>
      <w:r>
        <w:rPr>
          <w:rFonts w:ascii="Calibri" w:eastAsia="Times New Roman" w:hAnsi="Calibri" w:cs="Arial"/>
          <w:color w:val="000000" w:themeColor="text1"/>
          <w:shd w:val="clear" w:color="auto" w:fill="FFFFFF"/>
          <w:lang w:val="en-US"/>
        </w:rPr>
        <w:t xml:space="preserve"> The authors declare no competing interests.</w:t>
      </w:r>
    </w:p>
    <w:p w14:paraId="407D81CD" w14:textId="77777777"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29E974B5" w14:textId="77777777" w:rsidR="00C51D95" w:rsidRDefault="00C51D95" w:rsidP="00C51D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65AD400" w:rsidR="008858EA" w:rsidRDefault="008858EA"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64E28B2A" wp14:editId="1D648D93">
            <wp:extent cx="6011219" cy="2701835"/>
            <wp:effectExtent l="0" t="0" r="8890" b="0"/>
            <wp:docPr id="4"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overview_fig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2363" cy="2720328"/>
                    </a:xfrm>
                    <a:prstGeom prst="rect">
                      <a:avLst/>
                    </a:prstGeom>
                    <a:noFill/>
                    <a:ln>
                      <a:noFill/>
                    </a:ln>
                  </pic:spPr>
                </pic:pic>
              </a:graphicData>
            </a:graphic>
          </wp:inline>
        </w:drawing>
      </w:r>
    </w:p>
    <w:p w14:paraId="4110C71C" w14:textId="10030EBD" w:rsidR="0049741A" w:rsidRPr="00617311" w:rsidRDefault="008858EA" w:rsidP="00646C0A">
      <w:pPr>
        <w:jc w:val="both"/>
        <w:rPr>
          <w:rFonts w:ascii="Calibri" w:eastAsia="Times New Roman" w:hAnsi="Calibri"/>
          <w:sz w:val="22"/>
          <w:szCs w:val="22"/>
          <w:lang w:val="en-US"/>
        </w:rPr>
      </w:pPr>
      <w:r w:rsidRPr="00463A1A">
        <w:rPr>
          <w:rFonts w:ascii="Calibri" w:hAnsi="Calibri"/>
          <w:b/>
          <w:color w:val="000000" w:themeColor="text1"/>
          <w:sz w:val="22"/>
          <w:szCs w:val="22"/>
          <w:lang w:val="en-US"/>
        </w:rPr>
        <w:t>Predictability ver</w:t>
      </w:r>
      <w:r w:rsidR="00601797" w:rsidRPr="00463A1A">
        <w:rPr>
          <w:rFonts w:ascii="Calibri" w:hAnsi="Calibri"/>
          <w:b/>
          <w:color w:val="000000" w:themeColor="text1"/>
          <w:sz w:val="22"/>
          <w:szCs w:val="22"/>
          <w:lang w:val="en-US"/>
        </w:rPr>
        <w:t>sus significance in simulated</w:t>
      </w:r>
      <w:r w:rsidRPr="00463A1A">
        <w:rPr>
          <w:rFonts w:ascii="Calibri" w:hAnsi="Calibri"/>
          <w:b/>
          <w:color w:val="000000" w:themeColor="text1"/>
          <w:sz w:val="22"/>
          <w:szCs w:val="22"/>
          <w:lang w:val="en-US"/>
        </w:rPr>
        <w:t xml:space="preserve"> datasets. </w:t>
      </w:r>
      <w:r w:rsidR="00463A1A" w:rsidRPr="00463A1A">
        <w:rPr>
          <w:rFonts w:ascii="Calibri" w:hAnsi="Calibri"/>
          <w:color w:val="000000" w:themeColor="text1"/>
          <w:sz w:val="22"/>
          <w:szCs w:val="22"/>
          <w:lang w:val="en-US"/>
        </w:rPr>
        <w:t>Based on</w:t>
      </w:r>
      <w:r w:rsidR="001701AA" w:rsidRPr="00463A1A">
        <w:rPr>
          <w:rFonts w:ascii="Calibri" w:hAnsi="Calibri"/>
          <w:color w:val="000000" w:themeColor="text1"/>
          <w:sz w:val="22"/>
          <w:szCs w:val="22"/>
          <w:lang w:val="en-US"/>
        </w:rPr>
        <w:t xml:space="preserve"> </w:t>
      </w:r>
      <w:r w:rsidR="001701AA" w:rsidRPr="00617311">
        <w:rPr>
          <w:rFonts w:ascii="Calibri" w:eastAsia="Times New Roman" w:hAnsi="Calibri"/>
          <w:color w:val="263238"/>
          <w:sz w:val="22"/>
          <w:szCs w:val="22"/>
          <w:lang w:val="en-US"/>
        </w:rPr>
        <w:t>113,400 different simulations,</w:t>
      </w:r>
      <w:r w:rsidR="001701AA" w:rsidRPr="00463A1A">
        <w:rPr>
          <w:rFonts w:ascii="Calibri" w:hAnsi="Calibri"/>
          <w:color w:val="000000" w:themeColor="text1"/>
          <w:sz w:val="22"/>
          <w:szCs w:val="22"/>
          <w:lang w:val="en-US"/>
        </w:rPr>
        <w:t xml:space="preserve"> the discrepancy between explanatory and predictive modeling was quantified in a wide range of possible data-analysis settings</w:t>
      </w:r>
      <w:r w:rsidR="0049741A" w:rsidRPr="00617311">
        <w:rPr>
          <w:rFonts w:ascii="Calibri" w:eastAsia="Times New Roman" w:hAnsi="Calibri"/>
          <w:color w:val="263238"/>
          <w:sz w:val="22"/>
          <w:szCs w:val="22"/>
          <w:lang w:val="en-US"/>
        </w:rPr>
        <w:t>.</w:t>
      </w:r>
      <w:r w:rsidR="00646C0A" w:rsidRPr="00617311">
        <w:rPr>
          <w:rFonts w:ascii="Calibri" w:eastAsia="Times New Roman" w:hAnsi="Calibri"/>
          <w:color w:val="263238"/>
          <w:sz w:val="22"/>
          <w:szCs w:val="22"/>
          <w:lang w:val="en-US"/>
        </w:rPr>
        <w:t xml:space="preserve"> The generated </w:t>
      </w:r>
      <w:r w:rsidR="00C72A8A" w:rsidRPr="00617311">
        <w:rPr>
          <w:rFonts w:ascii="Calibri" w:eastAsia="Times New Roman" w:hAnsi="Calibri"/>
          <w:color w:val="263238"/>
          <w:sz w:val="22"/>
          <w:szCs w:val="22"/>
          <w:lang w:val="en-US"/>
        </w:rPr>
        <w:t>variables and outcome</w:t>
      </w:r>
      <w:r w:rsidR="003A487D" w:rsidRPr="00617311">
        <w:rPr>
          <w:rFonts w:ascii="Calibri" w:eastAsia="Times New Roman" w:hAnsi="Calibri"/>
          <w:color w:val="263238"/>
          <w:sz w:val="22"/>
          <w:szCs w:val="22"/>
          <w:lang w:val="en-US"/>
        </w:rPr>
        <w:t xml:space="preserve"> were </w:t>
      </w:r>
      <w:del w:id="723" w:author="Danilo Bzdok" w:date="2018-05-10T18:05:00Z">
        <w:r w:rsidR="003A487D" w:rsidRPr="00617311" w:rsidDel="001A086D">
          <w:rPr>
            <w:rFonts w:ascii="Calibri" w:eastAsia="Times New Roman" w:hAnsi="Calibri"/>
            <w:color w:val="263238"/>
            <w:sz w:val="22"/>
            <w:szCs w:val="22"/>
            <w:lang w:val="en-US"/>
          </w:rPr>
          <w:delText>fed into</w:delText>
        </w:r>
      </w:del>
      <w:ins w:id="724" w:author="Danilo Bzdok" w:date="2018-05-10T18:05:00Z">
        <w:r w:rsidR="001A086D">
          <w:rPr>
            <w:rFonts w:ascii="Calibri" w:eastAsia="Times New Roman" w:hAnsi="Calibri"/>
            <w:color w:val="263238"/>
            <w:sz w:val="22"/>
            <w:szCs w:val="22"/>
            <w:lang w:val="en-US"/>
          </w:rPr>
          <w:t>analyzed by</w:t>
        </w:r>
      </w:ins>
      <w:r w:rsidR="003A487D" w:rsidRPr="00617311">
        <w:rPr>
          <w:rFonts w:ascii="Calibri" w:eastAsia="Times New Roman" w:hAnsi="Calibri"/>
          <w:color w:val="263238"/>
          <w:sz w:val="22"/>
          <w:szCs w:val="22"/>
          <w:lang w:val="en-US"/>
        </w:rPr>
        <w:t xml:space="preserve"> linear models </w:t>
      </w:r>
      <w:r w:rsidR="00A15BF0" w:rsidRPr="00617311">
        <w:rPr>
          <w:rFonts w:ascii="Calibri" w:eastAsia="Times New Roman" w:hAnsi="Calibri"/>
          <w:color w:val="263238"/>
          <w:sz w:val="22"/>
          <w:szCs w:val="22"/>
          <w:lang w:val="en-US"/>
        </w:rPr>
        <w:t xml:space="preserve">with the goal </w:t>
      </w:r>
      <w:r w:rsidR="003A487D" w:rsidRPr="00617311">
        <w:rPr>
          <w:rFonts w:ascii="Calibri" w:eastAsia="Times New Roman" w:hAnsi="Calibri"/>
          <w:color w:val="263238"/>
          <w:sz w:val="22"/>
          <w:szCs w:val="22"/>
          <w:lang w:val="en-US"/>
        </w:rPr>
        <w:t xml:space="preserve">to draw classical </w:t>
      </w:r>
      <w:r w:rsidR="007715ED" w:rsidRPr="00617311">
        <w:rPr>
          <w:rFonts w:ascii="Calibri" w:eastAsia="Times New Roman" w:hAnsi="Calibri"/>
          <w:color w:val="263238"/>
          <w:sz w:val="22"/>
          <w:szCs w:val="22"/>
          <w:lang w:val="en-US"/>
        </w:rPr>
        <w:t>inference (</w:t>
      </w:r>
      <w:r w:rsidR="004C6511" w:rsidRPr="00617311">
        <w:rPr>
          <w:rFonts w:ascii="Calibri" w:eastAsia="Times New Roman" w:hAnsi="Calibri"/>
          <w:color w:val="263238"/>
          <w:sz w:val="22"/>
          <w:szCs w:val="22"/>
          <w:lang w:val="en-US"/>
        </w:rPr>
        <w:t>smallest p-value among all model coefficients</w:t>
      </w:r>
      <w:r w:rsidR="007715ED"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 xml:space="preserve">x </w:t>
      </w:r>
      <w:r w:rsidR="003A487D" w:rsidRPr="00617311">
        <w:rPr>
          <w:rFonts w:ascii="Calibri" w:eastAsia="Times New Roman" w:hAnsi="Calibri"/>
          <w:color w:val="263238"/>
          <w:sz w:val="22"/>
          <w:szCs w:val="22"/>
          <w:lang w:val="en-US"/>
        </w:rPr>
        <w:t>axis) and to evaluate</w:t>
      </w:r>
      <w:r w:rsidR="007715ED" w:rsidRPr="00617311">
        <w:rPr>
          <w:rFonts w:ascii="Calibri" w:eastAsia="Times New Roman" w:hAnsi="Calibri"/>
          <w:color w:val="263238"/>
          <w:sz w:val="22"/>
          <w:szCs w:val="22"/>
          <w:lang w:val="en-US"/>
        </w:rPr>
        <w:t xml:space="preserve"> model </w:t>
      </w:r>
      <w:r w:rsidR="009E7052" w:rsidRPr="00617311">
        <w:rPr>
          <w:rFonts w:ascii="Calibri" w:eastAsia="Times New Roman" w:hAnsi="Calibri"/>
          <w:color w:val="263238"/>
          <w:sz w:val="22"/>
          <w:szCs w:val="22"/>
          <w:lang w:val="en-US"/>
        </w:rPr>
        <w:t xml:space="preserve">forecasting </w:t>
      </w:r>
      <w:r w:rsidR="007715ED" w:rsidRPr="00617311">
        <w:rPr>
          <w:rFonts w:ascii="Calibri" w:eastAsia="Times New Roman" w:hAnsi="Calibri"/>
          <w:color w:val="263238"/>
          <w:sz w:val="22"/>
          <w:szCs w:val="22"/>
          <w:lang w:val="en-US"/>
        </w:rPr>
        <w:t>performance on never seen data (out-of-sample R</w:t>
      </w:r>
      <w:r w:rsidR="007715ED" w:rsidRPr="00617311">
        <w:rPr>
          <w:rFonts w:ascii="Calibri" w:eastAsia="Times New Roman" w:hAnsi="Calibri"/>
          <w:color w:val="263238"/>
          <w:sz w:val="22"/>
          <w:szCs w:val="22"/>
          <w:vertAlign w:val="superscript"/>
          <w:lang w:val="en-US"/>
        </w:rPr>
        <w:t>2</w:t>
      </w:r>
      <w:r w:rsidR="007715ED" w:rsidRPr="00617311">
        <w:rPr>
          <w:rFonts w:ascii="Calibri" w:eastAsia="Times New Roman" w:hAnsi="Calibri"/>
          <w:color w:val="263238"/>
          <w:sz w:val="22"/>
          <w:szCs w:val="22"/>
          <w:lang w:val="en-US"/>
        </w:rPr>
        <w:t xml:space="preserve"> score</w:t>
      </w:r>
      <w:r w:rsidR="004C6511" w:rsidRPr="00617311">
        <w:rPr>
          <w:rFonts w:ascii="Calibri" w:eastAsia="Times New Roman" w:hAnsi="Calibri"/>
          <w:color w:val="263238"/>
          <w:sz w:val="22"/>
          <w:szCs w:val="22"/>
          <w:lang w:val="en-US"/>
        </w:rPr>
        <w:t xml:space="preserve"> of </w:t>
      </w:r>
      <w:r w:rsidR="00CF140F" w:rsidRPr="00617311">
        <w:rPr>
          <w:rFonts w:ascii="Calibri" w:eastAsia="Times New Roman" w:hAnsi="Calibri"/>
          <w:color w:val="263238"/>
          <w:sz w:val="22"/>
          <w:szCs w:val="22"/>
          <w:lang w:val="en-US"/>
        </w:rPr>
        <w:t xml:space="preserve">the </w:t>
      </w:r>
      <w:r w:rsidR="004C6511" w:rsidRPr="00617311">
        <w:rPr>
          <w:rFonts w:ascii="Calibri" w:eastAsia="Times New Roman" w:hAnsi="Calibri"/>
          <w:color w:val="263238"/>
          <w:sz w:val="22"/>
          <w:szCs w:val="22"/>
          <w:lang w:val="en-US"/>
        </w:rPr>
        <w:t>model</w:t>
      </w:r>
      <w:r w:rsidR="007715ED" w:rsidRPr="00617311">
        <w:rPr>
          <w:rFonts w:ascii="Calibri" w:eastAsia="Times New Roman" w:hAnsi="Calibri"/>
          <w:color w:val="263238"/>
          <w:sz w:val="22"/>
          <w:szCs w:val="22"/>
          <w:lang w:val="en-US"/>
        </w:rPr>
        <w:t>, y axis).</w:t>
      </w:r>
      <w:r w:rsidR="00A15BF0"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A)</w:t>
      </w:r>
      <w:r w:rsidR="00A15BF0" w:rsidRPr="00617311">
        <w:rPr>
          <w:rFonts w:ascii="Calibri" w:eastAsia="Times New Roman" w:hAnsi="Calibri"/>
          <w:i/>
          <w:color w:val="263238"/>
          <w:sz w:val="22"/>
          <w:szCs w:val="22"/>
          <w:lang w:val="en-US"/>
        </w:rPr>
        <w:t xml:space="preserve"> </w:t>
      </w:r>
      <w:r w:rsidR="00121F78" w:rsidRPr="00617311">
        <w:rPr>
          <w:rFonts w:ascii="Calibri" w:eastAsia="Times New Roman" w:hAnsi="Calibri"/>
          <w:color w:val="263238"/>
          <w:sz w:val="22"/>
          <w:szCs w:val="22"/>
          <w:lang w:val="en-US"/>
        </w:rPr>
        <w:t xml:space="preserve">Hexagonal binning </w:t>
      </w:r>
      <w:r w:rsidR="00D643C8" w:rsidRPr="00617311">
        <w:rPr>
          <w:rFonts w:ascii="Calibri" w:eastAsia="Times New Roman" w:hAnsi="Calibri"/>
          <w:color w:val="263238"/>
          <w:sz w:val="22"/>
          <w:szCs w:val="22"/>
          <w:lang w:val="en-US"/>
        </w:rPr>
        <w:t>summarizes</w:t>
      </w:r>
      <w:r w:rsidR="00526A83" w:rsidRPr="00617311">
        <w:rPr>
          <w:rFonts w:ascii="Calibri" w:eastAsia="Times New Roman" w:hAnsi="Calibri"/>
          <w:color w:val="263238"/>
          <w:sz w:val="22"/>
          <w:szCs w:val="22"/>
          <w:lang w:val="en-US"/>
        </w:rPr>
        <w:t xml:space="preserve"> how many simulations led to a </w:t>
      </w:r>
      <w:proofErr w:type="gramStart"/>
      <w:r w:rsidR="00E55D0B" w:rsidRPr="00617311">
        <w:rPr>
          <w:rFonts w:ascii="Calibri" w:eastAsia="Times New Roman" w:hAnsi="Calibri"/>
          <w:color w:val="263238"/>
          <w:sz w:val="22"/>
          <w:szCs w:val="22"/>
          <w:lang w:val="en-US"/>
        </w:rPr>
        <w:t xml:space="preserve">particular </w:t>
      </w:r>
      <w:r w:rsidR="00526A83" w:rsidRPr="00617311">
        <w:rPr>
          <w:rFonts w:ascii="Calibri" w:eastAsia="Times New Roman" w:hAnsi="Calibri"/>
          <w:color w:val="263238"/>
          <w:sz w:val="22"/>
          <w:szCs w:val="22"/>
          <w:lang w:val="en-US"/>
        </w:rPr>
        <w:t>prediction-inference</w:t>
      </w:r>
      <w:proofErr w:type="gramEnd"/>
      <w:r w:rsidR="00526A83" w:rsidRPr="00617311">
        <w:rPr>
          <w:rFonts w:ascii="Calibri" w:eastAsia="Times New Roman" w:hAnsi="Calibri"/>
          <w:color w:val="263238"/>
          <w:sz w:val="22"/>
          <w:szCs w:val="22"/>
          <w:lang w:val="en-US"/>
        </w:rPr>
        <w:t xml:space="preserve"> relation</w:t>
      </w:r>
      <w:ins w:id="725" w:author="Danilo Bzdok" w:date="2018-05-07T13:05:00Z">
        <w:r w:rsidR="00BF0500">
          <w:rPr>
            <w:rFonts w:ascii="Calibri" w:eastAsia="Times New Roman" w:hAnsi="Calibri"/>
            <w:color w:val="263238"/>
            <w:sz w:val="22"/>
            <w:szCs w:val="22"/>
            <w:lang w:val="en-US"/>
          </w:rPr>
          <w:t xml:space="preserve"> area-by-area</w:t>
        </w:r>
      </w:ins>
      <w:r w:rsidR="00526A83" w:rsidRPr="00617311">
        <w:rPr>
          <w:rFonts w:ascii="Calibri" w:eastAsia="Times New Roman" w:hAnsi="Calibri"/>
          <w:color w:val="263238"/>
          <w:sz w:val="22"/>
          <w:szCs w:val="22"/>
          <w:lang w:val="en-US"/>
        </w:rPr>
        <w:t xml:space="preserve"> </w:t>
      </w:r>
      <w:del w:id="726" w:author="Danilo Bzdok" w:date="2018-05-07T12:55:00Z">
        <w:r w:rsidR="00F0163D" w:rsidRPr="00617311" w:rsidDel="004F1F26">
          <w:rPr>
            <w:rFonts w:ascii="Calibri" w:eastAsia="Times New Roman" w:hAnsi="Calibri"/>
            <w:color w:val="263238"/>
            <w:sz w:val="22"/>
            <w:szCs w:val="22"/>
            <w:lang w:val="en-US"/>
          </w:rPr>
          <w:delText>area-by-</w:delText>
        </w:r>
        <w:r w:rsidR="00526A83" w:rsidRPr="00617311" w:rsidDel="004F1F26">
          <w:rPr>
            <w:rFonts w:ascii="Calibri" w:eastAsia="Times New Roman" w:hAnsi="Calibri"/>
            <w:color w:val="263238"/>
            <w:sz w:val="22"/>
            <w:szCs w:val="22"/>
            <w:lang w:val="en-US"/>
          </w:rPr>
          <w:delText>area</w:delText>
        </w:r>
      </w:del>
      <w:ins w:id="727" w:author="Danilo Bzdok" w:date="2018-05-07T12:55:00Z">
        <w:r w:rsidR="004F1F26">
          <w:rPr>
            <w:rFonts w:ascii="Calibri" w:eastAsia="Times New Roman" w:hAnsi="Calibri"/>
            <w:color w:val="263238"/>
            <w:sz w:val="22"/>
            <w:szCs w:val="22"/>
            <w:lang w:val="en-US"/>
          </w:rPr>
          <w:t>in a 2D histogram</w:t>
        </w:r>
      </w:ins>
      <w:r w:rsidR="00526A83" w:rsidRPr="00617311">
        <w:rPr>
          <w:rFonts w:ascii="Calibri" w:eastAsia="Times New Roman" w:hAnsi="Calibri"/>
          <w:color w:val="263238"/>
          <w:sz w:val="22"/>
          <w:szCs w:val="22"/>
          <w:lang w:val="en-US"/>
        </w:rPr>
        <w:t>.</w:t>
      </w:r>
      <w:r w:rsidR="00E55D0B" w:rsidRPr="00617311">
        <w:rPr>
          <w:rFonts w:ascii="Calibri" w:eastAsia="Times New Roman" w:hAnsi="Calibri"/>
          <w:color w:val="263238"/>
          <w:sz w:val="22"/>
          <w:szCs w:val="22"/>
          <w:lang w:val="en-US"/>
        </w:rPr>
        <w:t xml:space="preserve"> This visualization technique was proposed for </w:t>
      </w:r>
      <w:r w:rsidR="008A4A7F" w:rsidRPr="00617311">
        <w:rPr>
          <w:rFonts w:ascii="Calibri" w:eastAsia="Times New Roman" w:hAnsi="Calibri"/>
          <w:color w:val="263238"/>
          <w:sz w:val="22"/>
          <w:szCs w:val="22"/>
          <w:lang w:val="en-US"/>
        </w:rPr>
        <w:t xml:space="preserve">aggregating </w:t>
      </w:r>
      <w:r w:rsidR="00E55D0B" w:rsidRPr="00617311">
        <w:rPr>
          <w:rFonts w:ascii="Calibri" w:eastAsia="Times New Roman" w:hAnsi="Calibri"/>
          <w:color w:val="263238"/>
          <w:sz w:val="22"/>
          <w:szCs w:val="22"/>
          <w:lang w:val="en-US"/>
        </w:rPr>
        <w:t xml:space="preserve">data with </w:t>
      </w:r>
      <w:r w:rsidR="00D16667" w:rsidRPr="00617311">
        <w:rPr>
          <w:rFonts w:ascii="Calibri" w:eastAsia="Times New Roman" w:hAnsi="Calibri"/>
          <w:color w:val="263238"/>
          <w:sz w:val="22"/>
          <w:szCs w:val="22"/>
          <w:lang w:val="en-US"/>
        </w:rPr>
        <w:t>a high number of</w:t>
      </w:r>
      <w:r w:rsidR="00E55D0B" w:rsidRPr="00617311">
        <w:rPr>
          <w:rFonts w:ascii="Calibri" w:eastAsia="Times New Roman" w:hAnsi="Calibri"/>
          <w:color w:val="263238"/>
          <w:sz w:val="22"/>
          <w:szCs w:val="22"/>
          <w:lang w:val="en-US"/>
        </w:rPr>
        <w:t xml:space="preserve"> observations </w:t>
      </w:r>
      <w:r w:rsidR="005F5AF1" w:rsidRPr="00617311">
        <w:rPr>
          <w:rFonts w:ascii="Calibri" w:eastAsia="Times New Roman" w:hAnsi="Calibri"/>
          <w:color w:val="263238"/>
          <w:sz w:val="22"/>
          <w:szCs w:val="22"/>
          <w:lang w:val="en-US"/>
        </w:rPr>
        <w:fldChar w:fldCharType="begin"/>
      </w:r>
      <w:r w:rsidR="007F6DE6">
        <w:rPr>
          <w:rFonts w:ascii="Calibri" w:eastAsia="Times New Roman" w:hAnsi="Calibri"/>
          <w:color w:val="263238"/>
          <w:sz w:val="22"/>
          <w:szCs w:val="22"/>
          <w:lang w:val="en-US"/>
        </w:rPr>
        <w:instrText xml:space="preserve"> ADDIN EN.CITE &lt;EndNote&gt;&lt;Cite&gt;&lt;Author&gt;Carr&lt;/Author&gt;&lt;Year&gt;1987&lt;/Year&gt;&lt;RecNum&gt;7038&lt;/RecNum&gt;&lt;DisplayText&gt;(49)&lt;/DisplayText&gt;&lt;record&gt;&lt;rec-number&gt;7038&lt;/rec-number&gt;&lt;foreign-keys&gt;&lt;key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sidRPr="00617311">
        <w:rPr>
          <w:rFonts w:ascii="Calibri" w:eastAsia="Times New Roman" w:hAnsi="Calibri"/>
          <w:color w:val="263238"/>
          <w:sz w:val="22"/>
          <w:szCs w:val="22"/>
          <w:lang w:val="en-US"/>
        </w:rPr>
        <w:fldChar w:fldCharType="separate"/>
      </w:r>
      <w:r w:rsidR="007F6DE6">
        <w:rPr>
          <w:rFonts w:ascii="Calibri" w:eastAsia="Times New Roman" w:hAnsi="Calibri"/>
          <w:noProof/>
          <w:color w:val="263238"/>
          <w:sz w:val="22"/>
          <w:szCs w:val="22"/>
          <w:lang w:val="en-US"/>
        </w:rPr>
        <w:t>(</w:t>
      </w:r>
      <w:hyperlink w:anchor="_ENREF_49" w:tooltip="Carr, 1987 #7038" w:history="1">
        <w:r w:rsidR="007F6DE6">
          <w:rPr>
            <w:rFonts w:ascii="Calibri" w:eastAsia="Times New Roman" w:hAnsi="Calibri"/>
            <w:noProof/>
            <w:color w:val="263238"/>
            <w:sz w:val="22"/>
            <w:szCs w:val="22"/>
            <w:lang w:val="en-US"/>
          </w:rPr>
          <w:t>49</w:t>
        </w:r>
      </w:hyperlink>
      <w:r w:rsidR="007F6DE6">
        <w:rPr>
          <w:rFonts w:ascii="Calibri" w:eastAsia="Times New Roman" w:hAnsi="Calibri"/>
          <w:noProof/>
          <w:color w:val="263238"/>
          <w:sz w:val="22"/>
          <w:szCs w:val="22"/>
          <w:lang w:val="en-US"/>
        </w:rPr>
        <w:t>)</w:t>
      </w:r>
      <w:r w:rsidR="005F5AF1" w:rsidRPr="00617311">
        <w:rPr>
          <w:rFonts w:ascii="Calibri" w:eastAsia="Times New Roman" w:hAnsi="Calibri"/>
          <w:color w:val="263238"/>
          <w:sz w:val="22"/>
          <w:szCs w:val="22"/>
          <w:lang w:val="en-US"/>
        </w:rPr>
        <w:fldChar w:fldCharType="end"/>
      </w:r>
      <w:r w:rsidR="00E55D0B" w:rsidRPr="00617311">
        <w:rPr>
          <w:rFonts w:ascii="Calibri" w:eastAsia="Times New Roman" w:hAnsi="Calibri"/>
          <w:color w:val="263238"/>
          <w:sz w:val="22"/>
          <w:szCs w:val="22"/>
          <w:lang w:val="en-US"/>
        </w:rPr>
        <w:t>.</w:t>
      </w:r>
      <w:r w:rsidR="00ED0308"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B)</w:t>
      </w:r>
      <w:r w:rsidR="00ED0308" w:rsidRPr="00617311">
        <w:rPr>
          <w:rFonts w:ascii="Calibri" w:eastAsia="Times New Roman" w:hAnsi="Calibri"/>
          <w:i/>
          <w:color w:val="263238"/>
          <w:sz w:val="22"/>
          <w:szCs w:val="22"/>
          <w:lang w:val="en-US"/>
        </w:rPr>
        <w:t xml:space="preserve"> </w:t>
      </w:r>
      <w:r w:rsidR="005B52AC" w:rsidRPr="00617311">
        <w:rPr>
          <w:rFonts w:ascii="Calibri" w:eastAsia="Times New Roman" w:hAnsi="Calibri"/>
          <w:color w:val="263238"/>
          <w:sz w:val="22"/>
          <w:szCs w:val="22"/>
          <w:lang w:val="en-US"/>
        </w:rPr>
        <w:t>S</w:t>
      </w:r>
      <w:r w:rsidR="000E40CD" w:rsidRPr="00617311">
        <w:rPr>
          <w:rFonts w:ascii="Calibri" w:eastAsia="Times New Roman" w:hAnsi="Calibri"/>
          <w:color w:val="263238"/>
          <w:sz w:val="22"/>
          <w:szCs w:val="22"/>
          <w:lang w:val="en-US"/>
        </w:rPr>
        <w:t xml:space="preserve">tatistical significance </w:t>
      </w:r>
      <w:r w:rsidR="005B52AC" w:rsidRPr="00617311">
        <w:rPr>
          <w:rFonts w:ascii="Calibri" w:eastAsia="Times New Roman" w:hAnsi="Calibri"/>
          <w:color w:val="263238"/>
          <w:sz w:val="22"/>
          <w:szCs w:val="22"/>
          <w:lang w:val="en-US"/>
        </w:rPr>
        <w:t xml:space="preserve">and prediction accuracy </w:t>
      </w:r>
      <w:r w:rsidR="00F0163D" w:rsidRPr="00617311">
        <w:rPr>
          <w:rFonts w:ascii="Calibri" w:eastAsia="Times New Roman" w:hAnsi="Calibri"/>
          <w:color w:val="263238"/>
          <w:sz w:val="22"/>
          <w:szCs w:val="22"/>
          <w:lang w:val="en-US"/>
        </w:rPr>
        <w:t xml:space="preserve">are </w:t>
      </w:r>
      <w:r w:rsidR="005B52AC" w:rsidRPr="00617311">
        <w:rPr>
          <w:rFonts w:ascii="Calibri" w:eastAsia="Times New Roman" w:hAnsi="Calibri"/>
          <w:color w:val="263238"/>
          <w:sz w:val="22"/>
          <w:szCs w:val="22"/>
          <w:lang w:val="en-US"/>
        </w:rPr>
        <w:t>juxtaposed, exposing</w:t>
      </w:r>
      <w:r w:rsidR="000E40CD" w:rsidRPr="00617311">
        <w:rPr>
          <w:rFonts w:ascii="Calibri" w:eastAsia="Times New Roman" w:hAnsi="Calibri"/>
          <w:color w:val="263238"/>
          <w:sz w:val="22"/>
          <w:szCs w:val="22"/>
          <w:lang w:val="en-US"/>
        </w:rPr>
        <w:t xml:space="preserve"> relation to the common</w:t>
      </w:r>
      <w:r w:rsidR="00F0163D" w:rsidRPr="00617311">
        <w:rPr>
          <w:rFonts w:ascii="Calibri" w:eastAsia="Times New Roman" w:hAnsi="Calibri"/>
          <w:color w:val="263238"/>
          <w:sz w:val="22"/>
          <w:szCs w:val="22"/>
          <w:lang w:val="en-US"/>
        </w:rPr>
        <w:t>ly applied</w:t>
      </w:r>
      <w:r w:rsidR="000E40CD" w:rsidRPr="00617311">
        <w:rPr>
          <w:rFonts w:ascii="Calibri" w:eastAsia="Times New Roman" w:hAnsi="Calibri"/>
          <w:color w:val="263238"/>
          <w:sz w:val="22"/>
          <w:szCs w:val="22"/>
          <w:lang w:val="en-US"/>
        </w:rPr>
        <w:t xml:space="preserve"> p &lt; 0.0</w:t>
      </w:r>
      <w:bookmarkStart w:id="728" w:name="_GoBack"/>
      <w:bookmarkEnd w:id="728"/>
      <w:r w:rsidR="000E40CD" w:rsidRPr="00617311">
        <w:rPr>
          <w:rFonts w:ascii="Calibri" w:eastAsia="Times New Roman" w:hAnsi="Calibri"/>
          <w:color w:val="263238"/>
          <w:sz w:val="22"/>
          <w:szCs w:val="22"/>
          <w:lang w:val="en-US"/>
        </w:rPr>
        <w:t>5, p &lt; 0.01, and p &lt; 0.001 thresholds (bigger grey circle means bigger sample size).</w:t>
      </w:r>
      <w:r w:rsidR="0042640C" w:rsidRPr="00617311">
        <w:rPr>
          <w:rFonts w:ascii="Calibri" w:eastAsia="Times New Roman" w:hAnsi="Calibri"/>
          <w:color w:val="263238"/>
          <w:sz w:val="22"/>
          <w:szCs w:val="22"/>
          <w:lang w:val="en-US"/>
        </w:rPr>
        <w:t xml:space="preserve"> In the large majority of conducted data analyses, at least one input variable was significantly related to the response variable at p &lt; 0.05 (red dashed vertical line). However, based </w:t>
      </w:r>
      <w:r w:rsidR="000E40CD" w:rsidRPr="00617311">
        <w:rPr>
          <w:rFonts w:ascii="Calibri" w:eastAsia="Times New Roman" w:hAnsi="Calibri"/>
          <w:color w:val="263238"/>
          <w:sz w:val="22"/>
          <w:szCs w:val="22"/>
          <w:lang w:val="en-US"/>
        </w:rPr>
        <w:t xml:space="preserve">on the same data, </w:t>
      </w:r>
      <w:r w:rsidR="00CD1EB2" w:rsidRPr="00617311">
        <w:rPr>
          <w:rFonts w:ascii="Calibri" w:eastAsia="Times New Roman" w:hAnsi="Calibri"/>
          <w:color w:val="263238"/>
          <w:sz w:val="22"/>
          <w:szCs w:val="22"/>
          <w:lang w:val="en-US"/>
        </w:rPr>
        <w:t>we observed</w:t>
      </w:r>
      <w:r w:rsidR="000E40CD" w:rsidRPr="00617311">
        <w:rPr>
          <w:rFonts w:ascii="Calibri" w:eastAsia="Times New Roman" w:hAnsi="Calibri"/>
          <w:color w:val="263238"/>
          <w:sz w:val="22"/>
          <w:szCs w:val="22"/>
          <w:lang w:val="en-US"/>
        </w:rPr>
        <w:t xml:space="preserve"> considerable dispersion in how well significant models </w:t>
      </w:r>
      <w:proofErr w:type="gramStart"/>
      <w:r w:rsidR="000E40CD" w:rsidRPr="00617311">
        <w:rPr>
          <w:rFonts w:ascii="Calibri" w:eastAsia="Times New Roman" w:hAnsi="Calibri"/>
          <w:color w:val="263238"/>
          <w:sz w:val="22"/>
          <w:szCs w:val="22"/>
          <w:lang w:val="en-US"/>
        </w:rPr>
        <w:t>were able to</w:t>
      </w:r>
      <w:proofErr w:type="gramEnd"/>
      <w:r w:rsidR="000E40CD" w:rsidRPr="00617311">
        <w:rPr>
          <w:rFonts w:ascii="Calibri" w:eastAsia="Times New Roman" w:hAnsi="Calibri"/>
          <w:color w:val="263238"/>
          <w:sz w:val="22"/>
          <w:szCs w:val="22"/>
          <w:lang w:val="en-US"/>
        </w:rPr>
        <w:t xml:space="preserve"> make useful predictions on </w:t>
      </w:r>
      <w:r w:rsidR="000C60AE" w:rsidRPr="00617311">
        <w:rPr>
          <w:rFonts w:ascii="Calibri" w:eastAsia="Times New Roman" w:hAnsi="Calibri"/>
          <w:color w:val="263238"/>
          <w:sz w:val="22"/>
          <w:szCs w:val="22"/>
          <w:lang w:val="en-US"/>
        </w:rPr>
        <w:t>fresh</w:t>
      </w:r>
      <w:r w:rsidR="000E40CD" w:rsidRPr="00617311">
        <w:rPr>
          <w:rFonts w:ascii="Calibri" w:eastAsia="Times New Roman" w:hAnsi="Calibri"/>
          <w:color w:val="263238"/>
          <w:sz w:val="22"/>
          <w:szCs w:val="22"/>
          <w:lang w:val="en-US"/>
        </w:rPr>
        <w:t xml:space="preserve"> data points.</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22FCB652" w:rsidR="008858EA" w:rsidRDefault="00617311"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72367C8A" wp14:editId="154213C2">
            <wp:extent cx="5757545" cy="3223895"/>
            <wp:effectExtent l="0" t="0" r="8255" b="1905"/>
            <wp:docPr id="2" name="Bild 2"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by_aspec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7545" cy="3223895"/>
                    </a:xfrm>
                    <a:prstGeom prst="rect">
                      <a:avLst/>
                    </a:prstGeom>
                    <a:noFill/>
                    <a:ln>
                      <a:noFill/>
                    </a:ln>
                  </pic:spPr>
                </pic:pic>
              </a:graphicData>
            </a:graphic>
          </wp:inline>
        </w:drawing>
      </w:r>
    </w:p>
    <w:p w14:paraId="6288548C" w14:textId="0A686169"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3C69E1">
        <w:rPr>
          <w:rFonts w:ascii="Calibri" w:hAnsi="Calibri"/>
          <w:color w:val="000000" w:themeColor="text1"/>
          <w:sz w:val="22"/>
          <w:szCs w:val="22"/>
          <w:lang w:val="en-US"/>
        </w:rPr>
        <w:t>Disentangles</w:t>
      </w:r>
      <w:r w:rsidR="002D6A3D">
        <w:rPr>
          <w:rFonts w:ascii="Calibri" w:hAnsi="Calibri"/>
          <w:color w:val="000000" w:themeColor="text1"/>
          <w:sz w:val="22"/>
          <w:szCs w:val="22"/>
          <w:lang w:val="en-US"/>
        </w:rPr>
        <w:t xml:space="preserve"> how and when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our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A</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Pathological </w:t>
      </w:r>
      <w:r w:rsidR="00577E6E">
        <w:rPr>
          <w:rFonts w:ascii="Calibri" w:hAnsi="Calibri"/>
          <w:color w:val="000000" w:themeColor="text1"/>
          <w:sz w:val="22"/>
          <w:szCs w:val="22"/>
          <w:lang w:val="en-US"/>
        </w:rPr>
        <w:t>settings</w:t>
      </w:r>
      <w:r w:rsidR="00900F40">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 xml:space="preserve">where the chosen model does </w:t>
      </w:r>
      <w:r w:rsidR="00900F40">
        <w:rPr>
          <w:rFonts w:ascii="Calibri" w:hAnsi="Calibri"/>
          <w:color w:val="000000" w:themeColor="text1"/>
          <w:sz w:val="22"/>
          <w:szCs w:val="22"/>
          <w:lang w:val="en-US"/>
        </w:rPr>
        <w:t xml:space="preserve">not correspond to </w:t>
      </w:r>
      <w:r w:rsidR="00B40CF3">
        <w:rPr>
          <w:rFonts w:ascii="Calibri" w:hAnsi="Calibri"/>
          <w:color w:val="000000" w:themeColor="text1"/>
          <w:sz w:val="22"/>
          <w:szCs w:val="22"/>
          <w:lang w:val="en-US"/>
        </w:rPr>
        <w:t xml:space="preserve">the data-generating process of the </w:t>
      </w:r>
      <w:r w:rsidR="00900F40">
        <w:rPr>
          <w:rFonts w:ascii="Calibri" w:hAnsi="Calibri"/>
          <w:color w:val="000000" w:themeColor="text1"/>
          <w:sz w:val="22"/>
          <w:szCs w:val="22"/>
          <w:lang w:val="en-US"/>
        </w:rPr>
        <w:t>input and output variables</w:t>
      </w:r>
      <w:r w:rsidR="00900F40" w:rsidRPr="00D665F4">
        <w:rPr>
          <w:rFonts w:ascii="Calibri" w:hAnsi="Calibri"/>
          <w:color w:val="000000" w:themeColor="text1"/>
          <w:sz w:val="22"/>
          <w:szCs w:val="22"/>
          <w:lang w:val="en-US"/>
        </w:rPr>
        <w:t xml:space="preserve">, </w:t>
      </w:r>
      <w:r w:rsidR="00E623C3" w:rsidRPr="00D665F4">
        <w:rPr>
          <w:rFonts w:ascii="Calibri" w:hAnsi="Calibri"/>
          <w:color w:val="000000" w:themeColor="text1"/>
          <w:sz w:val="22"/>
          <w:szCs w:val="22"/>
          <w:lang w:val="en-US"/>
        </w:rPr>
        <w:t xml:space="preserve">tended to </w:t>
      </w:r>
      <w:del w:id="729" w:author="Danilo Bzdok" w:date="2018-05-10T13:00:00Z">
        <w:r w:rsidR="00E623C3" w:rsidRPr="00D665F4" w:rsidDel="00E3756F">
          <w:rPr>
            <w:rFonts w:ascii="Calibri" w:hAnsi="Calibri"/>
            <w:color w:val="000000" w:themeColor="text1"/>
            <w:sz w:val="22"/>
            <w:szCs w:val="22"/>
            <w:lang w:val="en-US"/>
          </w:rPr>
          <w:delText xml:space="preserve">yield </w:delText>
        </w:r>
        <w:r w:rsidR="004558CC" w:rsidRPr="00D665F4" w:rsidDel="00E3756F">
          <w:rPr>
            <w:rFonts w:ascii="Calibri" w:hAnsi="Calibri"/>
            <w:color w:val="000000" w:themeColor="text1"/>
            <w:sz w:val="22"/>
            <w:szCs w:val="22"/>
            <w:lang w:val="en-US"/>
          </w:rPr>
          <w:delText>better</w:delText>
        </w:r>
      </w:del>
      <w:ins w:id="730" w:author="Danilo Bzdok" w:date="2018-05-10T13:00:00Z">
        <w:r w:rsidR="00E3756F">
          <w:rPr>
            <w:rFonts w:ascii="Calibri" w:hAnsi="Calibri"/>
            <w:color w:val="000000" w:themeColor="text1"/>
            <w:sz w:val="22"/>
            <w:szCs w:val="22"/>
            <w:lang w:val="en-US"/>
          </w:rPr>
          <w:t>enhance both</w:t>
        </w:r>
      </w:ins>
      <w:r w:rsidR="004558CC" w:rsidRPr="00D665F4">
        <w:rPr>
          <w:rFonts w:ascii="Calibri" w:hAnsi="Calibri"/>
          <w:color w:val="000000" w:themeColor="text1"/>
          <w:sz w:val="22"/>
          <w:szCs w:val="22"/>
          <w:lang w:val="en-US"/>
        </w:rPr>
        <w:t xml:space="preserve"> </w:t>
      </w:r>
      <w:r w:rsidR="00E72C5D" w:rsidRPr="00D665F4">
        <w:rPr>
          <w:rFonts w:ascii="Calibri" w:hAnsi="Calibri"/>
          <w:color w:val="000000" w:themeColor="text1"/>
          <w:sz w:val="22"/>
          <w:szCs w:val="22"/>
          <w:lang w:val="en-US"/>
        </w:rPr>
        <w:t>significance</w:t>
      </w:r>
      <w:r w:rsidR="004558CC" w:rsidRPr="00D665F4">
        <w:rPr>
          <w:rFonts w:ascii="Calibri" w:hAnsi="Calibri"/>
          <w:color w:val="000000" w:themeColor="text1"/>
          <w:sz w:val="22"/>
          <w:szCs w:val="22"/>
          <w:lang w:val="en-US"/>
        </w:rPr>
        <w:t xml:space="preserve"> and </w:t>
      </w:r>
      <w:r w:rsidR="00E72C5D" w:rsidRPr="00D665F4">
        <w:rPr>
          <w:rFonts w:ascii="Calibri" w:hAnsi="Calibri"/>
          <w:color w:val="000000" w:themeColor="text1"/>
          <w:sz w:val="22"/>
          <w:szCs w:val="22"/>
          <w:lang w:val="en-US"/>
        </w:rPr>
        <w:t>predictions</w:t>
      </w:r>
      <w:r w:rsidR="00E623C3" w:rsidRPr="00D665F4">
        <w:rPr>
          <w:rFonts w:ascii="Calibri" w:hAnsi="Calibri"/>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B</w:t>
      </w:r>
      <w:r w:rsidR="00DE3CDE">
        <w:rPr>
          <w:rFonts w:ascii="Calibri" w:hAnsi="Calibri"/>
          <w:b/>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F06C50" w:rsidRPr="00D665F4">
        <w:rPr>
          <w:rFonts w:ascii="Calibri" w:hAnsi="Calibri"/>
          <w:color w:val="000000" w:themeColor="text1"/>
          <w:sz w:val="22"/>
          <w:szCs w:val="22"/>
          <w:lang w:val="en-US"/>
        </w:rPr>
        <w:t>Fitting a linear model to data w</w:t>
      </w:r>
      <w:r w:rsidR="00E72C5D" w:rsidRPr="00D665F4">
        <w:rPr>
          <w:rFonts w:ascii="Calibri" w:hAnsi="Calibri"/>
          <w:color w:val="000000" w:themeColor="text1"/>
          <w:sz w:val="22"/>
          <w:szCs w:val="22"/>
          <w:lang w:val="en-US"/>
        </w:rPr>
        <w:t>ith i</w:t>
      </w:r>
      <w:r w:rsidR="00E72C5D">
        <w:rPr>
          <w:rFonts w:ascii="Calibri" w:hAnsi="Calibri"/>
          <w:color w:val="000000" w:themeColor="text1"/>
          <w:sz w:val="22"/>
          <w:szCs w:val="22"/>
          <w:lang w:val="en-US"/>
        </w:rPr>
        <w:t xml:space="preserve">ncreasing non-linear effects </w:t>
      </w:r>
      <w:r w:rsidR="00AA245C">
        <w:rPr>
          <w:rFonts w:ascii="Calibri" w:hAnsi="Calibri"/>
          <w:color w:val="000000" w:themeColor="text1"/>
          <w:sz w:val="22"/>
          <w:szCs w:val="22"/>
          <w:lang w:val="en-US"/>
        </w:rPr>
        <w:t>easily reached significance but distinctly varied in predictability of outcomes</w:t>
      </w:r>
      <w:r w:rsidR="00E72C5D">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C</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random variation in the data, which can be viewed as emulating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360E06">
        <w:rPr>
          <w:rFonts w:ascii="Calibri" w:hAnsi="Calibri"/>
          <w:color w:val="000000" w:themeColor="text1"/>
          <w:sz w:val="22"/>
          <w:szCs w:val="22"/>
          <w:lang w:val="en-US"/>
        </w:rPr>
        <w:t>I</w:t>
      </w:r>
      <w:r w:rsidR="00B07492">
        <w:rPr>
          <w:rFonts w:ascii="Calibri" w:hAnsi="Calibri"/>
          <w:color w:val="000000" w:themeColor="text1"/>
          <w:sz w:val="22"/>
          <w:szCs w:val="22"/>
          <w:lang w:val="en-US"/>
        </w:rPr>
        <w:t xml:space="preserve">ncreasing correlation between the input </w:t>
      </w:r>
      <w:r w:rsidR="00360E06">
        <w:rPr>
          <w:rFonts w:ascii="Calibri" w:hAnsi="Calibri"/>
          <w:color w:val="000000" w:themeColor="text1"/>
          <w:sz w:val="22"/>
          <w:szCs w:val="22"/>
          <w:lang w:val="en-US"/>
        </w:rPr>
        <w:t xml:space="preserve">measures </w:t>
      </w:r>
      <w:r w:rsidR="00355BE0">
        <w:rPr>
          <w:rFonts w:ascii="Calibri" w:hAnsi="Calibri"/>
          <w:color w:val="000000" w:themeColor="text1"/>
          <w:sz w:val="22"/>
          <w:szCs w:val="22"/>
          <w:lang w:val="en-US"/>
        </w:rPr>
        <w:t>appeared to worsen the p-values more than the prediction performance.</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E</w:t>
      </w:r>
      <w:r w:rsidR="007D70CE" w:rsidRPr="007D70CE">
        <w:rPr>
          <w:rFonts w:ascii="Calibri" w:hAnsi="Calibri"/>
          <w:b/>
          <w:color w:val="000000" w:themeColor="text1"/>
          <w:sz w:val="22"/>
          <w:szCs w:val="22"/>
          <w:lang w:val="en-US"/>
        </w:rPr>
        <w:t>)</w:t>
      </w:r>
      <w:r w:rsidR="00355BE0">
        <w:rPr>
          <w:rFonts w:ascii="Calibri" w:hAnsi="Calibri"/>
          <w:color w:val="000000" w:themeColor="text1"/>
          <w:sz w:val="22"/>
          <w:szCs w:val="22"/>
          <w:lang w:val="en-US"/>
        </w:rPr>
        <w:t xml:space="preserve"> </w:t>
      </w:r>
      <w:r w:rsidR="00376210">
        <w:rPr>
          <w:rFonts w:ascii="Calibri" w:hAnsi="Calibri"/>
          <w:color w:val="000000" w:themeColor="text1"/>
          <w:sz w:val="22"/>
          <w:szCs w:val="22"/>
          <w:lang w:val="en-US"/>
        </w:rPr>
        <w:t>Increasing the number of available data points</w:t>
      </w:r>
      <w:r w:rsidR="008E5B50">
        <w:rPr>
          <w:rFonts w:ascii="Calibri" w:hAnsi="Calibri"/>
          <w:color w:val="000000" w:themeColor="text1"/>
          <w:sz w:val="22"/>
          <w:szCs w:val="22"/>
          <w:lang w:val="en-US"/>
        </w:rPr>
        <w:t xml:space="preserve"> eventually yielded occurrences of strong significance and prediction.</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F</w:t>
      </w:r>
      <w:r w:rsidR="007D70CE" w:rsidRPr="007D70C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8E5B50">
        <w:rPr>
          <w:rFonts w:ascii="Calibri" w:hAnsi="Calibri"/>
          <w:color w:val="000000" w:themeColor="text1"/>
          <w:sz w:val="22"/>
          <w:szCs w:val="22"/>
          <w:lang w:val="en-US"/>
        </w:rPr>
        <w:t xml:space="preserve">Small numbers of relevant predictors allowed for </w:t>
      </w:r>
      <w:r w:rsidR="007D70CE">
        <w:rPr>
          <w:rFonts w:ascii="Calibri" w:hAnsi="Calibri"/>
          <w:color w:val="000000" w:themeColor="text1"/>
          <w:sz w:val="22"/>
          <w:szCs w:val="22"/>
          <w:lang w:val="en-US"/>
        </w:rPr>
        <w:t xml:space="preserve">scenarios with </w:t>
      </w:r>
      <w:r w:rsidR="008E5B50">
        <w:rPr>
          <w:rFonts w:ascii="Calibri" w:hAnsi="Calibri"/>
          <w:color w:val="000000" w:themeColor="text1"/>
          <w:sz w:val="22"/>
          <w:szCs w:val="22"/>
          <w:lang w:val="en-US"/>
        </w:rPr>
        <w:t xml:space="preserve">highly significant p-values in </w:t>
      </w:r>
      <w:r w:rsidR="007D70CE">
        <w:rPr>
          <w:rFonts w:ascii="Calibri" w:hAnsi="Calibri"/>
          <w:color w:val="000000" w:themeColor="text1"/>
          <w:sz w:val="22"/>
          <w:szCs w:val="22"/>
          <w:lang w:val="en-US"/>
        </w:rPr>
        <w:t>combination with</w:t>
      </w:r>
      <w:r w:rsidR="008E5B50">
        <w:rPr>
          <w:rFonts w:ascii="Calibri" w:hAnsi="Calibri"/>
          <w:color w:val="000000" w:themeColor="text1"/>
          <w:sz w:val="22"/>
          <w:szCs w:val="22"/>
          <w:lang w:val="en-US"/>
        </w:rPr>
        <w:t xml:space="preserve"> poor predictive performance.</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7583E2C8" w:rsidR="002E41E2"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149F9CC3" wp14:editId="258EE2CA">
            <wp:extent cx="5753735" cy="2694940"/>
            <wp:effectExtent l="0" t="0" r="12065" b="0"/>
            <wp:docPr id="6"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violat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735" cy="2694940"/>
                    </a:xfrm>
                    <a:prstGeom prst="rect">
                      <a:avLst/>
                    </a:prstGeom>
                    <a:noFill/>
                    <a:ln>
                      <a:noFill/>
                    </a:ln>
                  </pic:spPr>
                </pic:pic>
              </a:graphicData>
            </a:graphic>
          </wp:inline>
        </w:drawing>
      </w:r>
    </w:p>
    <w:p w14:paraId="4747113B" w14:textId="10ADD9CE"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pathologies 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013242">
        <w:rPr>
          <w:rFonts w:ascii="Calibri" w:hAnsi="Calibri"/>
          <w:color w:val="000000" w:themeColor="text1"/>
          <w:sz w:val="22"/>
          <w:szCs w:val="22"/>
          <w:lang w:val="en-US"/>
        </w:rPr>
        <w:t>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 xml:space="preserve">data </w:t>
      </w:r>
      <w:r w:rsidR="005C1F77">
        <w:rPr>
          <w:rFonts w:ascii="Calibri" w:hAnsi="Calibri"/>
          <w:color w:val="000000" w:themeColor="text1"/>
          <w:sz w:val="22"/>
          <w:szCs w:val="22"/>
          <w:lang w:val="en-US"/>
        </w:rPr>
        <w:t>that contain non-linear 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1456055"/>
                    </a:xfrm>
                    <a:prstGeom prst="rect">
                      <a:avLst/>
                    </a:prstGeom>
                  </pic:spPr>
                </pic:pic>
              </a:graphicData>
            </a:graphic>
          </wp:inline>
        </w:drawing>
      </w:r>
    </w:p>
    <w:p w14:paraId="415577CF" w14:textId="0E0C58B3"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every-day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49CEEA0E" w14:textId="77777777" w:rsidR="007F6DE6" w:rsidRPr="007F6DE6" w:rsidRDefault="004C6FB4" w:rsidP="007F6DE6">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731" w:name="_ENREF_1"/>
      <w:r w:rsidR="007F6DE6" w:rsidRPr="007F6DE6">
        <w:rPr>
          <w:noProof/>
        </w:rPr>
        <w:t>1.</w:t>
      </w:r>
      <w:r w:rsidR="007F6DE6" w:rsidRPr="007F6DE6">
        <w:rPr>
          <w:noProof/>
        </w:rPr>
        <w:tab/>
        <w:t>Bzdok D, Altman N, Krzywinski M. Statistics versus machine learning. Nature Methods. 2018;15:233–4.</w:t>
      </w:r>
      <w:bookmarkEnd w:id="731"/>
    </w:p>
    <w:p w14:paraId="716934CC" w14:textId="77777777" w:rsidR="007F6DE6" w:rsidRPr="007F6DE6" w:rsidRDefault="007F6DE6" w:rsidP="007F6DE6">
      <w:pPr>
        <w:pStyle w:val="EndNoteBibliography"/>
        <w:spacing w:after="240"/>
        <w:rPr>
          <w:noProof/>
        </w:rPr>
      </w:pPr>
      <w:bookmarkStart w:id="732" w:name="_ENREF_2"/>
      <w:r w:rsidRPr="007F6DE6">
        <w:rPr>
          <w:noProof/>
        </w:rPr>
        <w:t>2.</w:t>
      </w:r>
      <w:r w:rsidRPr="007F6DE6">
        <w:rPr>
          <w:noProof/>
        </w:rPr>
        <w:tab/>
        <w:t>Breiman L. Statistical Modeling: The Two Cultures. Statistical Science. 2001;16(3):199-231.</w:t>
      </w:r>
      <w:bookmarkEnd w:id="732"/>
    </w:p>
    <w:p w14:paraId="327CCB24" w14:textId="77777777" w:rsidR="007F6DE6" w:rsidRPr="007F6DE6" w:rsidRDefault="007F6DE6" w:rsidP="007F6DE6">
      <w:pPr>
        <w:pStyle w:val="EndNoteBibliography"/>
        <w:spacing w:after="240"/>
        <w:rPr>
          <w:noProof/>
        </w:rPr>
      </w:pPr>
      <w:bookmarkStart w:id="733" w:name="_ENREF_3"/>
      <w:r w:rsidRPr="007F6DE6">
        <w:rPr>
          <w:noProof/>
        </w:rPr>
        <w:t>3.</w:t>
      </w:r>
      <w:r w:rsidRPr="007F6DE6">
        <w:rPr>
          <w:noProof/>
        </w:rPr>
        <w:tab/>
        <w:t>White AR. Inference. The Philosophical Quarterly (1950-). 1971;21(85):289-302.</w:t>
      </w:r>
      <w:bookmarkEnd w:id="733"/>
    </w:p>
    <w:p w14:paraId="6151ECDE" w14:textId="77777777" w:rsidR="007F6DE6" w:rsidRPr="007F6DE6" w:rsidRDefault="007F6DE6" w:rsidP="007F6DE6">
      <w:pPr>
        <w:pStyle w:val="EndNoteBibliography"/>
        <w:spacing w:after="240"/>
        <w:rPr>
          <w:noProof/>
        </w:rPr>
      </w:pPr>
      <w:bookmarkStart w:id="734" w:name="_ENREF_4"/>
      <w:r w:rsidRPr="007F6DE6">
        <w:rPr>
          <w:noProof/>
        </w:rPr>
        <w:t>4.</w:t>
      </w:r>
      <w:r w:rsidRPr="007F6DE6">
        <w:rPr>
          <w:noProof/>
        </w:rPr>
        <w:tab/>
        <w:t>Cowles M, Davis C. On the Origins of the .05 Level of Statistical Significance. American Psychologist. 1982;37(5):553-8.</w:t>
      </w:r>
      <w:bookmarkEnd w:id="734"/>
    </w:p>
    <w:p w14:paraId="4FE2110B" w14:textId="77777777" w:rsidR="007F6DE6" w:rsidRPr="007F6DE6" w:rsidRDefault="007F6DE6" w:rsidP="007F6DE6">
      <w:pPr>
        <w:pStyle w:val="EndNoteBibliography"/>
        <w:spacing w:after="240"/>
        <w:rPr>
          <w:noProof/>
        </w:rPr>
      </w:pPr>
      <w:bookmarkStart w:id="735" w:name="_ENREF_5"/>
      <w:r w:rsidRPr="007F6DE6">
        <w:rPr>
          <w:noProof/>
        </w:rPr>
        <w:t>5.</w:t>
      </w:r>
      <w:r w:rsidRPr="007F6DE6">
        <w:rPr>
          <w:noProof/>
        </w:rPr>
        <w:tab/>
        <w:t>Cox DR. Principles of statistical inference: Cambridge university press; 2006.</w:t>
      </w:r>
      <w:bookmarkEnd w:id="735"/>
    </w:p>
    <w:p w14:paraId="0732791D" w14:textId="77777777" w:rsidR="007F6DE6" w:rsidRPr="007F6DE6" w:rsidRDefault="007F6DE6" w:rsidP="007F6DE6">
      <w:pPr>
        <w:pStyle w:val="EndNoteBibliography"/>
        <w:spacing w:after="240"/>
        <w:rPr>
          <w:noProof/>
        </w:rPr>
      </w:pPr>
      <w:bookmarkStart w:id="736" w:name="_ENREF_6"/>
      <w:r w:rsidRPr="007F6DE6">
        <w:rPr>
          <w:noProof/>
        </w:rPr>
        <w:t>6.</w:t>
      </w:r>
      <w:r w:rsidRPr="007F6DE6">
        <w:rPr>
          <w:noProof/>
        </w:rPr>
        <w:tab/>
        <w:t>Gigerenzer G. The superego, the ego, and the id in statistical reasoning. A handbook for data analysis in the behavioral sciences: Methodological issues. 1993:311-39.</w:t>
      </w:r>
      <w:bookmarkEnd w:id="736"/>
    </w:p>
    <w:p w14:paraId="2B722571" w14:textId="77777777" w:rsidR="007F6DE6" w:rsidRPr="007F6DE6" w:rsidRDefault="007F6DE6" w:rsidP="007F6DE6">
      <w:pPr>
        <w:pStyle w:val="EndNoteBibliography"/>
        <w:spacing w:after="240"/>
        <w:rPr>
          <w:noProof/>
        </w:rPr>
      </w:pPr>
      <w:bookmarkStart w:id="737" w:name="_ENREF_7"/>
      <w:r w:rsidRPr="007F6DE6">
        <w:rPr>
          <w:noProof/>
        </w:rPr>
        <w:t>7.</w:t>
      </w:r>
      <w:r w:rsidRPr="007F6DE6">
        <w:rPr>
          <w:noProof/>
        </w:rPr>
        <w:tab/>
        <w:t>Efron B, Tibshirani RJ. Statistical data analysis in the computer age. Science. 1991;253(5018):390-5.</w:t>
      </w:r>
      <w:bookmarkEnd w:id="737"/>
    </w:p>
    <w:p w14:paraId="032294F6" w14:textId="77777777" w:rsidR="007F6DE6" w:rsidRPr="007F6DE6" w:rsidRDefault="007F6DE6" w:rsidP="007F6DE6">
      <w:pPr>
        <w:pStyle w:val="EndNoteBibliography"/>
        <w:spacing w:after="240"/>
        <w:rPr>
          <w:noProof/>
        </w:rPr>
      </w:pPr>
      <w:bookmarkStart w:id="738" w:name="_ENREF_8"/>
      <w:r w:rsidRPr="007F6DE6">
        <w:rPr>
          <w:noProof/>
        </w:rPr>
        <w:t>8.</w:t>
      </w:r>
      <w:r w:rsidRPr="007F6DE6">
        <w:rPr>
          <w:noProof/>
        </w:rPr>
        <w:tab/>
        <w:t>Efron B, Hastie T. Computer-Age Statistical Inference: Cambridge University Press; 2016.</w:t>
      </w:r>
      <w:bookmarkEnd w:id="738"/>
    </w:p>
    <w:p w14:paraId="4109F35E" w14:textId="77777777" w:rsidR="007F6DE6" w:rsidRPr="007F6DE6" w:rsidRDefault="007F6DE6" w:rsidP="007F6DE6">
      <w:pPr>
        <w:pStyle w:val="EndNoteBibliography"/>
        <w:spacing w:after="240"/>
        <w:rPr>
          <w:noProof/>
        </w:rPr>
      </w:pPr>
      <w:bookmarkStart w:id="739" w:name="_ENREF_9"/>
      <w:r w:rsidRPr="007F6DE6">
        <w:rPr>
          <w:noProof/>
        </w:rPr>
        <w:t>9.</w:t>
      </w:r>
      <w:r w:rsidRPr="007F6DE6">
        <w:rPr>
          <w:noProof/>
        </w:rPr>
        <w:tab/>
        <w:t>Efron B. Large-scale inference: empirical Bayes methods for estimation, testing, and prediction: Cambridge University Press; 2012.</w:t>
      </w:r>
      <w:bookmarkEnd w:id="739"/>
    </w:p>
    <w:p w14:paraId="55FB83B0" w14:textId="77777777" w:rsidR="007F6DE6" w:rsidRPr="007F6DE6" w:rsidRDefault="007F6DE6" w:rsidP="007F6DE6">
      <w:pPr>
        <w:pStyle w:val="EndNoteBibliography"/>
        <w:spacing w:after="240"/>
        <w:rPr>
          <w:noProof/>
        </w:rPr>
      </w:pPr>
      <w:bookmarkStart w:id="740" w:name="_ENREF_10"/>
      <w:r w:rsidRPr="007F6DE6">
        <w:rPr>
          <w:noProof/>
        </w:rPr>
        <w:t>10.</w:t>
      </w:r>
      <w:r w:rsidRPr="007F6DE6">
        <w:rPr>
          <w:noProof/>
        </w:rPr>
        <w:tab/>
        <w:t>Wasserstein RL, Lazar NA. The ASA's statement on p-values: context, process, and purpose. Am Stat. 2016;70(2):129-33.</w:t>
      </w:r>
      <w:bookmarkEnd w:id="740"/>
    </w:p>
    <w:p w14:paraId="3C72988C" w14:textId="77777777" w:rsidR="007F6DE6" w:rsidRPr="007F6DE6" w:rsidRDefault="007F6DE6" w:rsidP="007F6DE6">
      <w:pPr>
        <w:pStyle w:val="EndNoteBibliography"/>
        <w:spacing w:after="240"/>
        <w:rPr>
          <w:noProof/>
        </w:rPr>
      </w:pPr>
      <w:bookmarkStart w:id="741" w:name="_ENREF_11"/>
      <w:r w:rsidRPr="007F6DE6">
        <w:rPr>
          <w:noProof/>
        </w:rPr>
        <w:t>11.</w:t>
      </w:r>
      <w:r w:rsidRPr="007F6DE6">
        <w:rPr>
          <w:noProof/>
        </w:rPr>
        <w:tab/>
        <w:t>Ioannidis JP. The Proposal to Lower P Value Thresholds to. 005. JAMA : the journal of the American Medical Association. 2018.</w:t>
      </w:r>
      <w:bookmarkEnd w:id="741"/>
    </w:p>
    <w:p w14:paraId="2D382C64" w14:textId="77777777" w:rsidR="007F6DE6" w:rsidRPr="007F6DE6" w:rsidRDefault="007F6DE6" w:rsidP="007F6DE6">
      <w:pPr>
        <w:pStyle w:val="EndNoteBibliography"/>
        <w:spacing w:after="240"/>
        <w:rPr>
          <w:noProof/>
        </w:rPr>
      </w:pPr>
      <w:bookmarkStart w:id="742" w:name="_ENREF_12"/>
      <w:r w:rsidRPr="007F6DE6">
        <w:rPr>
          <w:noProof/>
        </w:rPr>
        <w:t>12.</w:t>
      </w:r>
      <w:r w:rsidRPr="007F6DE6">
        <w:rPr>
          <w:noProof/>
        </w:rPr>
        <w:tab/>
        <w:t>Blei DM, Smyth P. Science and data science. Proceedings of the National Academy of Sciences. 2017;114(33):8689-92.</w:t>
      </w:r>
      <w:bookmarkEnd w:id="742"/>
    </w:p>
    <w:p w14:paraId="623D1C4B" w14:textId="77777777" w:rsidR="007F6DE6" w:rsidRPr="007F6DE6" w:rsidRDefault="007F6DE6" w:rsidP="007F6DE6">
      <w:pPr>
        <w:pStyle w:val="EndNoteBibliography"/>
        <w:spacing w:after="240"/>
        <w:rPr>
          <w:noProof/>
        </w:rPr>
      </w:pPr>
      <w:bookmarkStart w:id="743" w:name="_ENREF_13"/>
      <w:r w:rsidRPr="007F6DE6">
        <w:rPr>
          <w:noProof/>
        </w:rPr>
        <w:t>13.</w:t>
      </w:r>
      <w:r w:rsidRPr="007F6DE6">
        <w:rPr>
          <w:noProof/>
        </w:rPr>
        <w:tab/>
        <w:t>Leonelli S. Data-centric biology: a philosophical study: University of Chicago Press; 2016.</w:t>
      </w:r>
      <w:bookmarkEnd w:id="743"/>
    </w:p>
    <w:p w14:paraId="5C889A00" w14:textId="77777777" w:rsidR="007F6DE6" w:rsidRPr="007F6DE6" w:rsidRDefault="007F6DE6" w:rsidP="007F6DE6">
      <w:pPr>
        <w:pStyle w:val="EndNoteBibliography"/>
        <w:spacing w:after="240"/>
        <w:rPr>
          <w:noProof/>
        </w:rPr>
      </w:pPr>
      <w:bookmarkStart w:id="744" w:name="_ENREF_14"/>
      <w:r w:rsidRPr="007F6DE6">
        <w:rPr>
          <w:noProof/>
        </w:rPr>
        <w:t>14.</w:t>
      </w:r>
      <w:r w:rsidRPr="007F6DE6">
        <w:rPr>
          <w:noProof/>
        </w:rPr>
        <w:tab/>
        <w:t>Manyika J, Chui M, Brown B, Bughin J, Dobbs R, Roxburgh C, et al. Big data: The next frontier for innovation, competition, and productivity. Technical report, McKinsey Global Institute. 2011.</w:t>
      </w:r>
      <w:bookmarkEnd w:id="744"/>
    </w:p>
    <w:p w14:paraId="3DAD6C87" w14:textId="77777777" w:rsidR="007F6DE6" w:rsidRPr="007F6DE6" w:rsidRDefault="007F6DE6" w:rsidP="007F6DE6">
      <w:pPr>
        <w:pStyle w:val="EndNoteBibliography"/>
        <w:spacing w:after="240"/>
        <w:rPr>
          <w:noProof/>
        </w:rPr>
      </w:pPr>
      <w:bookmarkStart w:id="745" w:name="_ENREF_15"/>
      <w:r w:rsidRPr="007F6DE6">
        <w:rPr>
          <w:noProof/>
        </w:rPr>
        <w:t>15.</w:t>
      </w:r>
      <w:r w:rsidRPr="007F6DE6">
        <w:rPr>
          <w:noProof/>
        </w:rPr>
        <w:tab/>
        <w:t>Goodfellow IJ, Bengio Y, Courville A. Deep learning. USA: MIT Press; 2016.</w:t>
      </w:r>
      <w:bookmarkEnd w:id="745"/>
    </w:p>
    <w:p w14:paraId="05743E6B" w14:textId="77777777" w:rsidR="007F6DE6" w:rsidRPr="007F6DE6" w:rsidRDefault="007F6DE6" w:rsidP="007F6DE6">
      <w:pPr>
        <w:pStyle w:val="EndNoteBibliography"/>
        <w:spacing w:after="240"/>
        <w:rPr>
          <w:noProof/>
        </w:rPr>
      </w:pPr>
      <w:bookmarkStart w:id="746" w:name="_ENREF_16"/>
      <w:r w:rsidRPr="007F6DE6">
        <w:rPr>
          <w:noProof/>
        </w:rPr>
        <w:t>16.</w:t>
      </w:r>
      <w:r w:rsidRPr="007F6DE6">
        <w:rPr>
          <w:noProof/>
        </w:rPr>
        <w:tab/>
        <w:t>Shmueli G. To explain or to predict? Statistical science. 2010:289-310.</w:t>
      </w:r>
      <w:bookmarkEnd w:id="746"/>
    </w:p>
    <w:p w14:paraId="15C7B322" w14:textId="77777777" w:rsidR="007F6DE6" w:rsidRPr="007F6DE6" w:rsidRDefault="007F6DE6" w:rsidP="007F6DE6">
      <w:pPr>
        <w:pStyle w:val="EndNoteBibliography"/>
        <w:spacing w:after="240"/>
        <w:rPr>
          <w:noProof/>
        </w:rPr>
      </w:pPr>
      <w:bookmarkStart w:id="747" w:name="_ENREF_17"/>
      <w:r w:rsidRPr="007F6DE6">
        <w:rPr>
          <w:noProof/>
        </w:rPr>
        <w:t>17.</w:t>
      </w:r>
      <w:r w:rsidRPr="007F6DE6">
        <w:rPr>
          <w:noProof/>
        </w:rPr>
        <w:tab/>
        <w:t>Hinton GE, Salakhutdinov RR. Reducing the dimensionality of data with neural networks. Science. 2006;313(5786):504-7.</w:t>
      </w:r>
      <w:bookmarkEnd w:id="747"/>
    </w:p>
    <w:p w14:paraId="6A9807CA" w14:textId="77777777" w:rsidR="007F6DE6" w:rsidRPr="007F6DE6" w:rsidRDefault="007F6DE6" w:rsidP="007F6DE6">
      <w:pPr>
        <w:pStyle w:val="EndNoteBibliography"/>
        <w:spacing w:after="240"/>
        <w:rPr>
          <w:noProof/>
        </w:rPr>
      </w:pPr>
      <w:bookmarkStart w:id="748" w:name="_ENREF_18"/>
      <w:r w:rsidRPr="007F6DE6">
        <w:rPr>
          <w:noProof/>
        </w:rPr>
        <w:t>18.</w:t>
      </w:r>
      <w:r w:rsidRPr="007F6DE6">
        <w:rPr>
          <w:noProof/>
        </w:rPr>
        <w:tab/>
        <w:t>Poplin R, Varadarajan AV, Blumer K, Liu Y, McConnell MV, Corrado GS, et al. Prediction of cardiovascular risk factors from retinal fundus photographs via deep learning. Nature Biomedical Engineering. 2018;2(3):158.</w:t>
      </w:r>
      <w:bookmarkEnd w:id="748"/>
    </w:p>
    <w:p w14:paraId="2760C3DE" w14:textId="77777777" w:rsidR="007F6DE6" w:rsidRPr="007F6DE6" w:rsidRDefault="007F6DE6" w:rsidP="007F6DE6">
      <w:pPr>
        <w:pStyle w:val="EndNoteBibliography"/>
        <w:spacing w:after="240"/>
        <w:rPr>
          <w:noProof/>
        </w:rPr>
      </w:pPr>
      <w:bookmarkStart w:id="749" w:name="_ENREF_19"/>
      <w:r w:rsidRPr="007F6DE6">
        <w:rPr>
          <w:noProof/>
        </w:rPr>
        <w:t>19.</w:t>
      </w:r>
      <w:r w:rsidRPr="007F6DE6">
        <w:rPr>
          <w:noProof/>
        </w:rPr>
        <w:tab/>
        <w:t>Rajpurkar P, Hannun AY, Haghpanahi M, Bourn C, Ng AY. Cardiologist-level arrhythmia detection with convolutional neural networks. arXiv preprint arXiv:170701836. 2017.</w:t>
      </w:r>
      <w:bookmarkEnd w:id="749"/>
    </w:p>
    <w:p w14:paraId="25D26CCF" w14:textId="77777777" w:rsidR="007F6DE6" w:rsidRPr="007F6DE6" w:rsidRDefault="007F6DE6" w:rsidP="007F6DE6">
      <w:pPr>
        <w:pStyle w:val="EndNoteBibliography"/>
        <w:spacing w:after="240"/>
        <w:rPr>
          <w:noProof/>
        </w:rPr>
      </w:pPr>
      <w:bookmarkStart w:id="750" w:name="_ENREF_20"/>
      <w:r w:rsidRPr="007F6DE6">
        <w:rPr>
          <w:noProof/>
        </w:rPr>
        <w:t>20.</w:t>
      </w:r>
      <w:r w:rsidRPr="007F6DE6">
        <w:rPr>
          <w:noProof/>
        </w:rPr>
        <w:tab/>
        <w:t>Esteva A, Kuprel B, Novoa RA, Ko J, Swetter SM, Blau HM, et al. Dermatologist-level classification of skin cancer with deep neural networks. Nature. 2017;542(7639):115-8.</w:t>
      </w:r>
      <w:bookmarkEnd w:id="750"/>
    </w:p>
    <w:p w14:paraId="246FFECA" w14:textId="77777777" w:rsidR="007F6DE6" w:rsidRPr="007F6DE6" w:rsidRDefault="007F6DE6" w:rsidP="007F6DE6">
      <w:pPr>
        <w:pStyle w:val="EndNoteBibliography"/>
        <w:spacing w:after="240"/>
        <w:rPr>
          <w:noProof/>
        </w:rPr>
      </w:pPr>
      <w:bookmarkStart w:id="751" w:name="_ENREF_21"/>
      <w:r w:rsidRPr="007F6DE6">
        <w:rPr>
          <w:noProof/>
        </w:rPr>
        <w:t>21.</w:t>
      </w:r>
      <w:r w:rsidRPr="007F6DE6">
        <w:rPr>
          <w:noProof/>
        </w:rPr>
        <w:tab/>
        <w:t>Casella G, Berger RL. Statistical inference: Duxbury Pacific Grove, CA; 2002.</w:t>
      </w:r>
      <w:bookmarkEnd w:id="751"/>
    </w:p>
    <w:p w14:paraId="27D7868B" w14:textId="77777777" w:rsidR="007F6DE6" w:rsidRPr="007F6DE6" w:rsidRDefault="007F6DE6" w:rsidP="007F6DE6">
      <w:pPr>
        <w:pStyle w:val="EndNoteBibliography"/>
        <w:spacing w:after="240"/>
        <w:rPr>
          <w:noProof/>
        </w:rPr>
      </w:pPr>
      <w:bookmarkStart w:id="752" w:name="_ENREF_22"/>
      <w:r w:rsidRPr="007F6DE6">
        <w:rPr>
          <w:noProof/>
        </w:rPr>
        <w:t>22.</w:t>
      </w:r>
      <w:r w:rsidRPr="007F6DE6">
        <w:rPr>
          <w:noProof/>
        </w:rPr>
        <w:tab/>
        <w:t>Hastie T, Tibshirani R, Friedman J. The Elements of Statistical Learning. Heidelberg, Germany: Springer Series in Statistics; 2001.</w:t>
      </w:r>
      <w:bookmarkEnd w:id="752"/>
    </w:p>
    <w:p w14:paraId="303B0823" w14:textId="77777777" w:rsidR="007F6DE6" w:rsidRPr="007F6DE6" w:rsidRDefault="007F6DE6" w:rsidP="007F6DE6">
      <w:pPr>
        <w:pStyle w:val="EndNoteBibliography"/>
        <w:spacing w:after="240"/>
        <w:rPr>
          <w:noProof/>
        </w:rPr>
      </w:pPr>
      <w:bookmarkStart w:id="753" w:name="_ENREF_23"/>
      <w:r w:rsidRPr="007F6DE6">
        <w:rPr>
          <w:noProof/>
        </w:rPr>
        <w:lastRenderedPageBreak/>
        <w:t>23.</w:t>
      </w:r>
      <w:r w:rsidRPr="007F6DE6">
        <w:rPr>
          <w:noProof/>
        </w:rPr>
        <w:tab/>
        <w:t>Jordan MI, Mitchell TM. Machine learning: Trends, perspectives, and prospects. Science. 2015;349(6245):255-60.</w:t>
      </w:r>
      <w:bookmarkEnd w:id="753"/>
    </w:p>
    <w:p w14:paraId="0BC2768C" w14:textId="77777777" w:rsidR="007F6DE6" w:rsidRPr="007F6DE6" w:rsidRDefault="007F6DE6" w:rsidP="007F6DE6">
      <w:pPr>
        <w:pStyle w:val="EndNoteBibliography"/>
        <w:spacing w:after="240"/>
        <w:rPr>
          <w:noProof/>
        </w:rPr>
      </w:pPr>
      <w:bookmarkStart w:id="754" w:name="_ENREF_24"/>
      <w:r w:rsidRPr="007F6DE6">
        <w:rPr>
          <w:noProof/>
        </w:rPr>
        <w:t>24.</w:t>
      </w:r>
      <w:r w:rsidRPr="007F6DE6">
        <w:rPr>
          <w:noProof/>
        </w:rPr>
        <w:tab/>
        <w:t>Bzdok D, Karrer T. Single-Subject Prediction: A Statistical Paradigm for Precision Psychiatry.  Brain Network Dysfunction in Neuropsychiatric Illness: Methods, Applications and Implications. New York: Springer; 2018.</w:t>
      </w:r>
      <w:bookmarkEnd w:id="754"/>
    </w:p>
    <w:p w14:paraId="26738F61" w14:textId="77777777" w:rsidR="007F6DE6" w:rsidRPr="007F6DE6" w:rsidRDefault="007F6DE6" w:rsidP="007F6DE6">
      <w:pPr>
        <w:pStyle w:val="EndNoteBibliography"/>
        <w:spacing w:after="240"/>
        <w:rPr>
          <w:noProof/>
        </w:rPr>
      </w:pPr>
      <w:bookmarkStart w:id="755" w:name="_ENREF_25"/>
      <w:r w:rsidRPr="007F6DE6">
        <w:rPr>
          <w:noProof/>
        </w:rPr>
        <w:t>25.</w:t>
      </w:r>
      <w:r w:rsidRPr="007F6DE6">
        <w:rPr>
          <w:noProof/>
        </w:rPr>
        <w:tab/>
        <w:t>Henke N, Bughin J, Chui M, Manyika J, Saleh T, Wiseman B, et al. The age of analytics: Competing in a data-driven world. Technical report, McKinsey Global Institute. 2016.</w:t>
      </w:r>
      <w:bookmarkEnd w:id="755"/>
    </w:p>
    <w:p w14:paraId="41293A71" w14:textId="77777777" w:rsidR="007F6DE6" w:rsidRPr="007F6DE6" w:rsidRDefault="007F6DE6" w:rsidP="007F6DE6">
      <w:pPr>
        <w:pStyle w:val="EndNoteBibliography"/>
        <w:spacing w:after="240"/>
        <w:rPr>
          <w:noProof/>
        </w:rPr>
      </w:pPr>
      <w:bookmarkStart w:id="756" w:name="_ENREF_26"/>
      <w:r w:rsidRPr="007F6DE6">
        <w:rPr>
          <w:noProof/>
        </w:rPr>
        <w:t>26.</w:t>
      </w:r>
      <w:r w:rsidRPr="007F6DE6">
        <w:rPr>
          <w:noProof/>
        </w:rPr>
        <w:tab/>
        <w:t>Wu TT, Chen YF, Hastie T, Sobel E, Lange K. Genome-wide association analysis by lasso penalized logistic regression. Bioinformatics. 2009;25(6):714-21.</w:t>
      </w:r>
      <w:bookmarkEnd w:id="756"/>
    </w:p>
    <w:p w14:paraId="3CF8AFFF" w14:textId="77777777" w:rsidR="007F6DE6" w:rsidRPr="007F6DE6" w:rsidRDefault="007F6DE6" w:rsidP="007F6DE6">
      <w:pPr>
        <w:pStyle w:val="EndNoteBibliography"/>
        <w:spacing w:after="240"/>
        <w:rPr>
          <w:noProof/>
        </w:rPr>
      </w:pPr>
      <w:bookmarkStart w:id="757" w:name="_ENREF_27"/>
      <w:r w:rsidRPr="007F6DE6">
        <w:rPr>
          <w:noProof/>
        </w:rPr>
        <w:t>27.</w:t>
      </w:r>
      <w:r w:rsidRPr="007F6DE6">
        <w:rPr>
          <w:noProof/>
        </w:rPr>
        <w:tab/>
        <w:t>Freedman DA. A note on screening regression equations. the american statistician. 1983;37(2):152-5.</w:t>
      </w:r>
      <w:bookmarkEnd w:id="757"/>
    </w:p>
    <w:p w14:paraId="7F01DA44" w14:textId="77777777" w:rsidR="007F6DE6" w:rsidRPr="007F6DE6" w:rsidRDefault="007F6DE6" w:rsidP="007F6DE6">
      <w:pPr>
        <w:pStyle w:val="EndNoteBibliography"/>
        <w:spacing w:after="240"/>
        <w:rPr>
          <w:noProof/>
        </w:rPr>
      </w:pPr>
      <w:bookmarkStart w:id="758" w:name="_ENREF_28"/>
      <w:r w:rsidRPr="007F6DE6">
        <w:rPr>
          <w:noProof/>
        </w:rPr>
        <w:t>28.</w:t>
      </w:r>
      <w:r w:rsidRPr="007F6DE6">
        <w:rPr>
          <w:noProof/>
        </w:rPr>
        <w:tab/>
        <w:t>Hastie T, Tibshirani R, Wainwright M. Statistical Learning with Sparsity: The Lasso and Generalizations: CRC Press; 2015.</w:t>
      </w:r>
      <w:bookmarkEnd w:id="758"/>
    </w:p>
    <w:p w14:paraId="1EB24096" w14:textId="77777777" w:rsidR="007F6DE6" w:rsidRPr="007F6DE6" w:rsidRDefault="007F6DE6" w:rsidP="007F6DE6">
      <w:pPr>
        <w:pStyle w:val="EndNoteBibliography"/>
        <w:spacing w:after="240"/>
        <w:rPr>
          <w:noProof/>
        </w:rPr>
      </w:pPr>
      <w:bookmarkStart w:id="759" w:name="_ENREF_29"/>
      <w:r w:rsidRPr="007F6DE6">
        <w:rPr>
          <w:noProof/>
        </w:rPr>
        <w:t>29.</w:t>
      </w:r>
      <w:r w:rsidRPr="007F6DE6">
        <w:rPr>
          <w:noProof/>
        </w:rPr>
        <w:tab/>
        <w:t>Gelman A, Hill J. Data analysis using regression and multi-level hierarchical models: Cambridge University Press New York, NY, USA; 2007.</w:t>
      </w:r>
      <w:bookmarkEnd w:id="759"/>
    </w:p>
    <w:p w14:paraId="33A00714" w14:textId="77777777" w:rsidR="007F6DE6" w:rsidRPr="007F6DE6" w:rsidRDefault="007F6DE6" w:rsidP="007F6DE6">
      <w:pPr>
        <w:pStyle w:val="EndNoteBibliography"/>
        <w:spacing w:after="240"/>
        <w:rPr>
          <w:noProof/>
        </w:rPr>
      </w:pPr>
      <w:bookmarkStart w:id="760" w:name="_ENREF_30"/>
      <w:r w:rsidRPr="007F6DE6">
        <w:rPr>
          <w:noProof/>
        </w:rPr>
        <w:t>30.</w:t>
      </w:r>
      <w:r w:rsidRPr="007F6DE6">
        <w:rPr>
          <w:noProof/>
        </w:rPr>
        <w:tab/>
        <w:t>Tibshirani R. Regression shrinkage and selection via the lasso. Journal of the Royal Statistical Society Series B (Methodological). 1996:267-88.</w:t>
      </w:r>
      <w:bookmarkEnd w:id="760"/>
    </w:p>
    <w:p w14:paraId="2CCE600A" w14:textId="77777777" w:rsidR="007F6DE6" w:rsidRPr="007F6DE6" w:rsidRDefault="007F6DE6" w:rsidP="007F6DE6">
      <w:pPr>
        <w:pStyle w:val="EndNoteBibliography"/>
        <w:spacing w:after="240"/>
        <w:rPr>
          <w:noProof/>
        </w:rPr>
      </w:pPr>
      <w:bookmarkStart w:id="761" w:name="_ENREF_31"/>
      <w:r w:rsidRPr="007F6DE6">
        <w:rPr>
          <w:noProof/>
        </w:rPr>
        <w:t>31.</w:t>
      </w:r>
      <w:r w:rsidRPr="007F6DE6">
        <w:rPr>
          <w:noProof/>
        </w:rPr>
        <w:tab/>
        <w:t>Shalev-Shwartz S, Ben-David S. Understanding machine learning: From theory to algorithms: Cambridge University Press; 2014.</w:t>
      </w:r>
      <w:bookmarkEnd w:id="761"/>
    </w:p>
    <w:p w14:paraId="119A08E8" w14:textId="77777777" w:rsidR="007F6DE6" w:rsidRPr="007F6DE6" w:rsidRDefault="007F6DE6" w:rsidP="007F6DE6">
      <w:pPr>
        <w:pStyle w:val="EndNoteBibliography"/>
        <w:spacing w:after="240"/>
        <w:rPr>
          <w:noProof/>
        </w:rPr>
      </w:pPr>
      <w:bookmarkStart w:id="762" w:name="_ENREF_32"/>
      <w:r w:rsidRPr="007F6DE6">
        <w:rPr>
          <w:noProof/>
        </w:rPr>
        <w:t>32.</w:t>
      </w:r>
      <w:r w:rsidRPr="007F6DE6">
        <w:rPr>
          <w:noProof/>
        </w:rPr>
        <w:tab/>
        <w:t>Taylor J, Tibshirani RJ. Statistical learning and selective inference. Proceedings of the National Academy of Sciences of the United States of America. 2015;112(25):7629-34.</w:t>
      </w:r>
      <w:bookmarkEnd w:id="762"/>
    </w:p>
    <w:p w14:paraId="08E78748" w14:textId="77777777" w:rsidR="007F6DE6" w:rsidRPr="007F6DE6" w:rsidRDefault="007F6DE6" w:rsidP="007F6DE6">
      <w:pPr>
        <w:pStyle w:val="EndNoteBibliography"/>
        <w:spacing w:after="240"/>
        <w:rPr>
          <w:noProof/>
        </w:rPr>
      </w:pPr>
      <w:bookmarkStart w:id="763" w:name="_ENREF_33"/>
      <w:r w:rsidRPr="007F6DE6">
        <w:rPr>
          <w:noProof/>
        </w:rPr>
        <w:t>33.</w:t>
      </w:r>
      <w:r w:rsidRPr="007F6DE6">
        <w:rPr>
          <w:noProof/>
        </w:rPr>
        <w:tab/>
        <w:t>Loftus JR. Selective inference after cross-validation. arXiv preprint arXiv:151108866. 2015.</w:t>
      </w:r>
      <w:bookmarkEnd w:id="763"/>
    </w:p>
    <w:p w14:paraId="475CB2B6" w14:textId="77777777" w:rsidR="007F6DE6" w:rsidRPr="007F6DE6" w:rsidRDefault="007F6DE6" w:rsidP="007F6DE6">
      <w:pPr>
        <w:pStyle w:val="EndNoteBibliography"/>
        <w:spacing w:after="240"/>
        <w:rPr>
          <w:noProof/>
        </w:rPr>
      </w:pPr>
      <w:bookmarkStart w:id="764" w:name="_ENREF_34"/>
      <w:r w:rsidRPr="007F6DE6">
        <w:rPr>
          <w:noProof/>
        </w:rPr>
        <w:t>34.</w:t>
      </w:r>
      <w:r w:rsidRPr="007F6DE6">
        <w:rPr>
          <w:noProof/>
        </w:rPr>
        <w:tab/>
        <w:t>Berk R, Brown L, Buja A, Zhang K, Zhao L. Valid post-selection inference. The Annals of Statistics. 2013;41(2):802-37.</w:t>
      </w:r>
      <w:bookmarkEnd w:id="764"/>
    </w:p>
    <w:p w14:paraId="33593966" w14:textId="77777777" w:rsidR="007F6DE6" w:rsidRPr="007F6DE6" w:rsidRDefault="007F6DE6" w:rsidP="007F6DE6">
      <w:pPr>
        <w:pStyle w:val="EndNoteBibliography"/>
        <w:spacing w:after="240"/>
        <w:rPr>
          <w:noProof/>
        </w:rPr>
      </w:pPr>
      <w:bookmarkStart w:id="765" w:name="_ENREF_35"/>
      <w:r w:rsidRPr="007F6DE6">
        <w:rPr>
          <w:noProof/>
        </w:rPr>
        <w:t>35.</w:t>
      </w:r>
      <w:r w:rsidRPr="007F6DE6">
        <w:rPr>
          <w:noProof/>
        </w:rPr>
        <w:tab/>
        <w:t>Zhang CH, Zhang SS. Confidence intervals for low dimensional parameters in high dimensional linear models. Journal of the Royal Statistical Society: Series B (Statistical Methodology). 2014;76(1):217-42.</w:t>
      </w:r>
      <w:bookmarkEnd w:id="765"/>
    </w:p>
    <w:p w14:paraId="562679ED" w14:textId="77777777" w:rsidR="007F6DE6" w:rsidRPr="007F6DE6" w:rsidRDefault="007F6DE6" w:rsidP="007F6DE6">
      <w:pPr>
        <w:pStyle w:val="EndNoteBibliography"/>
        <w:spacing w:after="240"/>
        <w:rPr>
          <w:noProof/>
        </w:rPr>
      </w:pPr>
      <w:bookmarkStart w:id="766" w:name="_ENREF_36"/>
      <w:r w:rsidRPr="007F6DE6">
        <w:rPr>
          <w:noProof/>
        </w:rPr>
        <w:t>36.</w:t>
      </w:r>
      <w:r w:rsidRPr="007F6DE6">
        <w:rPr>
          <w:noProof/>
        </w:rPr>
        <w:tab/>
        <w:t>Barber RF, Candès EJ. Controlling the false discovery rate via knockoffs. The Annals of Statistics. 2015;43(5):2055-85.</w:t>
      </w:r>
      <w:bookmarkEnd w:id="766"/>
    </w:p>
    <w:p w14:paraId="0C4DF0CD" w14:textId="77777777" w:rsidR="007F6DE6" w:rsidRPr="007F6DE6" w:rsidRDefault="007F6DE6" w:rsidP="007F6DE6">
      <w:pPr>
        <w:pStyle w:val="EndNoteBibliography"/>
        <w:spacing w:after="240"/>
        <w:rPr>
          <w:noProof/>
        </w:rPr>
      </w:pPr>
      <w:bookmarkStart w:id="767" w:name="_ENREF_37"/>
      <w:r w:rsidRPr="007F6DE6">
        <w:rPr>
          <w:noProof/>
        </w:rPr>
        <w:t>37.</w:t>
      </w:r>
      <w:r w:rsidRPr="007F6DE6">
        <w:rPr>
          <w:noProof/>
        </w:rPr>
        <w:tab/>
        <w:t>Pedregosa F, Varoquaux G, Gramfort A, Michel V, Thirion B, Grisel O, et al. Scikit-learn: Machine Learning in Python. The Journal of Machine Learning Research. 2011;12:2825-30.</w:t>
      </w:r>
      <w:bookmarkEnd w:id="767"/>
    </w:p>
    <w:p w14:paraId="2DD61AFD" w14:textId="77777777" w:rsidR="007F6DE6" w:rsidRPr="007F6DE6" w:rsidRDefault="007F6DE6" w:rsidP="007F6DE6">
      <w:pPr>
        <w:pStyle w:val="EndNoteBibliography"/>
        <w:spacing w:after="240"/>
        <w:rPr>
          <w:noProof/>
        </w:rPr>
      </w:pPr>
      <w:bookmarkStart w:id="768" w:name="_ENREF_38"/>
      <w:r w:rsidRPr="007F6DE6">
        <w:rPr>
          <w:noProof/>
        </w:rPr>
        <w:t>38.</w:t>
      </w:r>
      <w:r w:rsidRPr="007F6DE6">
        <w:rPr>
          <w:noProof/>
        </w:rPr>
        <w:tab/>
        <w:t>Collaboration OS. Estimating the reproducibility of psychological science. Science. 2015;349(6251):aac4716.</w:t>
      </w:r>
      <w:bookmarkEnd w:id="768"/>
    </w:p>
    <w:p w14:paraId="11951355" w14:textId="77777777" w:rsidR="007F6DE6" w:rsidRPr="007F6DE6" w:rsidRDefault="007F6DE6" w:rsidP="007F6DE6">
      <w:pPr>
        <w:pStyle w:val="EndNoteBibliography"/>
        <w:spacing w:after="240"/>
        <w:rPr>
          <w:noProof/>
        </w:rPr>
      </w:pPr>
      <w:bookmarkStart w:id="769" w:name="_ENREF_39"/>
      <w:r w:rsidRPr="007F6DE6">
        <w:rPr>
          <w:noProof/>
        </w:rPr>
        <w:t>39.</w:t>
      </w:r>
      <w:r w:rsidRPr="007F6DE6">
        <w:rPr>
          <w:noProof/>
        </w:rPr>
        <w:tab/>
        <w:t>Feynman RP. The Meaning of It All: Thoughts of a Citizen-Scientist. Reading: Addison-Wesley. 1998.</w:t>
      </w:r>
      <w:bookmarkEnd w:id="769"/>
    </w:p>
    <w:p w14:paraId="456F7FB2" w14:textId="77777777" w:rsidR="007F6DE6" w:rsidRPr="007F6DE6" w:rsidRDefault="007F6DE6" w:rsidP="007F6DE6">
      <w:pPr>
        <w:pStyle w:val="EndNoteBibliography"/>
        <w:spacing w:after="240"/>
        <w:rPr>
          <w:noProof/>
        </w:rPr>
      </w:pPr>
      <w:bookmarkStart w:id="770" w:name="_ENREF_40"/>
      <w:r w:rsidRPr="007F6DE6">
        <w:rPr>
          <w:noProof/>
        </w:rPr>
        <w:t>40.</w:t>
      </w:r>
      <w:r w:rsidRPr="007F6DE6">
        <w:rPr>
          <w:noProof/>
        </w:rPr>
        <w:tab/>
        <w:t>Halsey LG, Curran-Everett D, Vowler SL, Drummond GB. The fickle P value generates irreproducible results. Nature methods. 2015;12(3):179.</w:t>
      </w:r>
      <w:bookmarkEnd w:id="770"/>
    </w:p>
    <w:p w14:paraId="1E0C8EC0" w14:textId="77777777" w:rsidR="007F6DE6" w:rsidRPr="007F6DE6" w:rsidRDefault="007F6DE6" w:rsidP="007F6DE6">
      <w:pPr>
        <w:pStyle w:val="EndNoteBibliography"/>
        <w:spacing w:after="240"/>
        <w:rPr>
          <w:noProof/>
        </w:rPr>
      </w:pPr>
      <w:bookmarkStart w:id="771" w:name="_ENREF_41"/>
      <w:r w:rsidRPr="007F6DE6">
        <w:rPr>
          <w:noProof/>
        </w:rPr>
        <w:t>41.</w:t>
      </w:r>
      <w:r w:rsidRPr="007F6DE6">
        <w:rPr>
          <w:noProof/>
        </w:rPr>
        <w:tab/>
        <w:t>Ioannidis JP, Khoury MJ. Improving validation practices in “omics” research. Science. 2011;334(6060):1230-2.</w:t>
      </w:r>
      <w:bookmarkEnd w:id="771"/>
    </w:p>
    <w:p w14:paraId="70077327" w14:textId="77777777" w:rsidR="007F6DE6" w:rsidRPr="007F6DE6" w:rsidRDefault="007F6DE6" w:rsidP="007F6DE6">
      <w:pPr>
        <w:pStyle w:val="EndNoteBibliography"/>
        <w:spacing w:after="240"/>
        <w:rPr>
          <w:noProof/>
        </w:rPr>
      </w:pPr>
      <w:bookmarkStart w:id="772" w:name="_ENREF_42"/>
      <w:r w:rsidRPr="007F6DE6">
        <w:rPr>
          <w:noProof/>
        </w:rPr>
        <w:t>42.</w:t>
      </w:r>
      <w:r w:rsidRPr="007F6DE6">
        <w:rPr>
          <w:noProof/>
        </w:rPr>
        <w:tab/>
        <w:t>Donoho D. 50 Years of Data Science. Journal of Computational and Graphical Statistics. 2017;26(4):745-66.</w:t>
      </w:r>
      <w:bookmarkEnd w:id="772"/>
    </w:p>
    <w:p w14:paraId="7ED81BDC" w14:textId="77777777" w:rsidR="007F6DE6" w:rsidRPr="007F6DE6" w:rsidRDefault="007F6DE6" w:rsidP="007F6DE6">
      <w:pPr>
        <w:pStyle w:val="EndNoteBibliography"/>
        <w:spacing w:after="240"/>
        <w:rPr>
          <w:noProof/>
        </w:rPr>
      </w:pPr>
      <w:bookmarkStart w:id="773" w:name="_ENREF_43"/>
      <w:r w:rsidRPr="007F6DE6">
        <w:rPr>
          <w:noProof/>
        </w:rPr>
        <w:t>43.</w:t>
      </w:r>
      <w:r w:rsidRPr="007F6DE6">
        <w:rPr>
          <w:noProof/>
        </w:rPr>
        <w:tab/>
        <w:t>Cohen J. Things I have learned (so far). American psychologist. 1990;45(12):1304.</w:t>
      </w:r>
      <w:bookmarkEnd w:id="773"/>
    </w:p>
    <w:p w14:paraId="3045F834" w14:textId="77777777" w:rsidR="007F6DE6" w:rsidRPr="007F6DE6" w:rsidRDefault="007F6DE6" w:rsidP="007F6DE6">
      <w:pPr>
        <w:pStyle w:val="EndNoteBibliography"/>
        <w:spacing w:after="240"/>
        <w:rPr>
          <w:noProof/>
        </w:rPr>
      </w:pPr>
      <w:bookmarkStart w:id="774" w:name="_ENREF_44"/>
      <w:r w:rsidRPr="007F6DE6">
        <w:rPr>
          <w:noProof/>
        </w:rPr>
        <w:lastRenderedPageBreak/>
        <w:t>44.</w:t>
      </w:r>
      <w:r w:rsidRPr="007F6DE6">
        <w:rPr>
          <w:noProof/>
        </w:rPr>
        <w:tab/>
        <w:t>Gigerenzer G, Murray DJ. Cognition as intuitive statistics. NJ: Erlbaum: Hillsdale; 1987.</w:t>
      </w:r>
      <w:bookmarkEnd w:id="774"/>
    </w:p>
    <w:p w14:paraId="16AC7EC4" w14:textId="77777777" w:rsidR="007F6DE6" w:rsidRPr="007F6DE6" w:rsidRDefault="007F6DE6" w:rsidP="007F6DE6">
      <w:pPr>
        <w:pStyle w:val="EndNoteBibliography"/>
        <w:spacing w:after="240"/>
        <w:rPr>
          <w:noProof/>
        </w:rPr>
      </w:pPr>
      <w:bookmarkStart w:id="775" w:name="_ENREF_45"/>
      <w:r w:rsidRPr="007F6DE6">
        <w:rPr>
          <w:noProof/>
        </w:rPr>
        <w:t>45.</w:t>
      </w:r>
      <w:r w:rsidRPr="007F6DE6">
        <w:rPr>
          <w:noProof/>
        </w:rPr>
        <w:tab/>
        <w:t>Szucs D, Ioannidis JPA. When Null Hypothesis Significance Testing Is Unsuitable for Research: A Reassessment. Frontiers in human neuroscience. 2017;11:390.</w:t>
      </w:r>
      <w:bookmarkEnd w:id="775"/>
    </w:p>
    <w:p w14:paraId="3A4BF507" w14:textId="77777777" w:rsidR="007F6DE6" w:rsidRPr="007F6DE6" w:rsidRDefault="007F6DE6" w:rsidP="007F6DE6">
      <w:pPr>
        <w:pStyle w:val="EndNoteBibliography"/>
        <w:spacing w:after="240"/>
        <w:rPr>
          <w:noProof/>
        </w:rPr>
      </w:pPr>
      <w:bookmarkStart w:id="776" w:name="_ENREF_46"/>
      <w:r w:rsidRPr="007F6DE6">
        <w:rPr>
          <w:noProof/>
        </w:rPr>
        <w:t>46.</w:t>
      </w:r>
      <w:r w:rsidRPr="007F6DE6">
        <w:rPr>
          <w:noProof/>
        </w:rPr>
        <w:tab/>
        <w:t>Friedman JH. The role of statistics in the data revolution? International Statistical Review/Revue Internationale de Statistique. 2001:5-10.</w:t>
      </w:r>
      <w:bookmarkEnd w:id="776"/>
    </w:p>
    <w:p w14:paraId="52F5244C" w14:textId="77777777" w:rsidR="007F6DE6" w:rsidRPr="007F6DE6" w:rsidRDefault="007F6DE6" w:rsidP="007F6DE6">
      <w:pPr>
        <w:pStyle w:val="EndNoteBibliography"/>
        <w:spacing w:after="240"/>
        <w:rPr>
          <w:noProof/>
        </w:rPr>
      </w:pPr>
      <w:bookmarkStart w:id="777" w:name="_ENREF_47"/>
      <w:r w:rsidRPr="007F6DE6">
        <w:rPr>
          <w:noProof/>
        </w:rPr>
        <w:t>47.</w:t>
      </w:r>
      <w:r w:rsidRPr="007F6DE6">
        <w:rPr>
          <w:noProof/>
        </w:rPr>
        <w:tab/>
        <w:t>Bzdok D. Classical Statistics and Statistical Learning in Imaging Neuroscience. Frontiers in neuroscience. 2017.</w:t>
      </w:r>
      <w:bookmarkEnd w:id="777"/>
    </w:p>
    <w:p w14:paraId="09E44DF7" w14:textId="77777777" w:rsidR="007F6DE6" w:rsidRPr="007F6DE6" w:rsidRDefault="007F6DE6" w:rsidP="007F6DE6">
      <w:pPr>
        <w:pStyle w:val="EndNoteBibliography"/>
        <w:spacing w:after="240"/>
        <w:rPr>
          <w:noProof/>
        </w:rPr>
      </w:pPr>
      <w:bookmarkStart w:id="778" w:name="_ENREF_48"/>
      <w:r w:rsidRPr="007F6DE6">
        <w:rPr>
          <w:noProof/>
        </w:rPr>
        <w:t>48.</w:t>
      </w:r>
      <w:r w:rsidRPr="007F6DE6">
        <w:rPr>
          <w:noProof/>
        </w:rPr>
        <w:tab/>
        <w:t>Bernard C. An introduction to the study of experimental medicine: Courier Corporation; 1957.</w:t>
      </w:r>
      <w:bookmarkEnd w:id="778"/>
    </w:p>
    <w:p w14:paraId="633B7984" w14:textId="77777777" w:rsidR="007F6DE6" w:rsidRPr="007F6DE6" w:rsidRDefault="007F6DE6" w:rsidP="007F6DE6">
      <w:pPr>
        <w:pStyle w:val="EndNoteBibliography"/>
        <w:rPr>
          <w:noProof/>
        </w:rPr>
      </w:pPr>
      <w:bookmarkStart w:id="779" w:name="_ENREF_49"/>
      <w:r w:rsidRPr="007F6DE6">
        <w:rPr>
          <w:noProof/>
        </w:rPr>
        <w:t>49.</w:t>
      </w:r>
      <w:r w:rsidRPr="007F6DE6">
        <w:rPr>
          <w:noProof/>
        </w:rPr>
        <w:tab/>
        <w:t>Carr DB, Littlefield RJ, Nicholson W, Littlefield J. Scatterplot matrix techniques for large N. Journal of the American Statistical Association. 1987;82(398):424-36.</w:t>
      </w:r>
      <w:bookmarkEnd w:id="779"/>
    </w:p>
    <w:p w14:paraId="4FD7C1DC" w14:textId="219B709A"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7"/>
      <w:pgSz w:w="11906" w:h="16838"/>
      <w:pgMar w:top="1134" w:right="1418" w:bottom="1134" w:left="1418"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5" w:author="Ben de Haas" w:date="2018-05-06T02:42:00Z" w:initials="Bd">
    <w:p w14:paraId="1DDF14FA" w14:textId="77777777" w:rsidR="00697A95" w:rsidRDefault="00697A95" w:rsidP="00FE3F99">
      <w:pPr>
        <w:pStyle w:val="Kommentartext"/>
      </w:pPr>
      <w:r>
        <w:rPr>
          <w:rStyle w:val="Kommentarzeichen"/>
        </w:rPr>
        <w:annotationRef/>
      </w:r>
      <w:r>
        <w:t>this should find its way in the abstract!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DDF14F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A447F7" w14:textId="77777777" w:rsidR="008051B1" w:rsidRDefault="008051B1" w:rsidP="00B65FF7">
      <w:r>
        <w:separator/>
      </w:r>
    </w:p>
  </w:endnote>
  <w:endnote w:type="continuationSeparator" w:id="0">
    <w:p w14:paraId="1E4A7634" w14:textId="77777777" w:rsidR="008051B1" w:rsidRDefault="008051B1" w:rsidP="00B65FF7">
      <w:r>
        <w:continuationSeparator/>
      </w:r>
    </w:p>
  </w:endnote>
  <w:endnote w:type="continuationNotice" w:id="1">
    <w:p w14:paraId="4A25792E" w14:textId="77777777" w:rsidR="008051B1" w:rsidRDefault="008051B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Content>
      <w:p w14:paraId="0B3BC929" w14:textId="2E041D5B" w:rsidR="00697A95" w:rsidRDefault="00697A95"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BA539A">
          <w:rPr>
            <w:noProof/>
          </w:rPr>
          <w:t>18</w:t>
        </w:r>
        <w:r>
          <w:rPr>
            <w:noProof/>
          </w:rPr>
          <w:fldChar w:fldCharType="end"/>
        </w:r>
      </w:p>
    </w:sdtContent>
  </w:sdt>
  <w:p w14:paraId="0FA0E38E" w14:textId="77777777" w:rsidR="00697A95" w:rsidRDefault="00697A95">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01EFFB" w14:textId="77777777" w:rsidR="008051B1" w:rsidRDefault="008051B1" w:rsidP="00B65FF7">
      <w:r>
        <w:separator/>
      </w:r>
    </w:p>
  </w:footnote>
  <w:footnote w:type="continuationSeparator" w:id="0">
    <w:p w14:paraId="0CEDF1E9" w14:textId="77777777" w:rsidR="008051B1" w:rsidRDefault="008051B1" w:rsidP="00B65FF7">
      <w:r>
        <w:continuationSeparator/>
      </w:r>
    </w:p>
  </w:footnote>
  <w:footnote w:type="continuationNotice" w:id="1">
    <w:p w14:paraId="2D631801" w14:textId="77777777" w:rsidR="008051B1" w:rsidRDefault="008051B1"/>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D94E3C"/>
    <w:multiLevelType w:val="hybridMultilevel"/>
    <w:tmpl w:val="7048E540"/>
    <w:lvl w:ilvl="0" w:tplc="2DC6642C">
      <w:start w:val="1"/>
      <w:numFmt w:val="lowerRoman"/>
      <w:lvlText w:val="%1)"/>
      <w:lvlJc w:val="left"/>
      <w:pPr>
        <w:ind w:left="1420" w:hanging="72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5">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40"/>
  </w:num>
  <w:num w:numId="11">
    <w:abstractNumId w:val="23"/>
  </w:num>
  <w:num w:numId="12">
    <w:abstractNumId w:val="12"/>
  </w:num>
  <w:num w:numId="13">
    <w:abstractNumId w:val="43"/>
  </w:num>
  <w:num w:numId="14">
    <w:abstractNumId w:val="30"/>
  </w:num>
  <w:num w:numId="15">
    <w:abstractNumId w:val="27"/>
  </w:num>
  <w:num w:numId="16">
    <w:abstractNumId w:val="17"/>
  </w:num>
  <w:num w:numId="17">
    <w:abstractNumId w:val="15"/>
  </w:num>
  <w:num w:numId="18">
    <w:abstractNumId w:val="39"/>
  </w:num>
  <w:num w:numId="19">
    <w:abstractNumId w:val="22"/>
  </w:num>
  <w:num w:numId="20">
    <w:abstractNumId w:val="35"/>
  </w:num>
  <w:num w:numId="21">
    <w:abstractNumId w:val="25"/>
  </w:num>
  <w:num w:numId="22">
    <w:abstractNumId w:val="4"/>
  </w:num>
  <w:num w:numId="23">
    <w:abstractNumId w:val="44"/>
  </w:num>
  <w:num w:numId="24">
    <w:abstractNumId w:val="7"/>
  </w:num>
  <w:num w:numId="25">
    <w:abstractNumId w:val="18"/>
  </w:num>
  <w:num w:numId="26">
    <w:abstractNumId w:val="31"/>
  </w:num>
  <w:num w:numId="27">
    <w:abstractNumId w:val="28"/>
  </w:num>
  <w:num w:numId="28">
    <w:abstractNumId w:val="29"/>
  </w:num>
  <w:num w:numId="29">
    <w:abstractNumId w:val="41"/>
  </w:num>
  <w:num w:numId="30">
    <w:abstractNumId w:val="3"/>
  </w:num>
  <w:num w:numId="31">
    <w:abstractNumId w:val="26"/>
  </w:num>
  <w:num w:numId="32">
    <w:abstractNumId w:val="10"/>
  </w:num>
  <w:num w:numId="33">
    <w:abstractNumId w:val="24"/>
  </w:num>
  <w:num w:numId="34">
    <w:abstractNumId w:val="42"/>
  </w:num>
  <w:num w:numId="35">
    <w:abstractNumId w:val="9"/>
  </w:num>
  <w:num w:numId="36">
    <w:abstractNumId w:val="13"/>
  </w:num>
  <w:num w:numId="37">
    <w:abstractNumId w:val="36"/>
  </w:num>
  <w:num w:numId="38">
    <w:abstractNumId w:val="20"/>
  </w:num>
  <w:num w:numId="39">
    <w:abstractNumId w:val="37"/>
  </w:num>
  <w:num w:numId="40">
    <w:abstractNumId w:val="38"/>
  </w:num>
  <w:num w:numId="41">
    <w:abstractNumId w:val="14"/>
  </w:num>
  <w:num w:numId="42">
    <w:abstractNumId w:val="5"/>
  </w:num>
  <w:num w:numId="43">
    <w:abstractNumId w:val="2"/>
  </w:num>
  <w:num w:numId="44">
    <w:abstractNumId w:val="8"/>
  </w:num>
  <w:num w:numId="45">
    <w:abstractNumId w:val="3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lo Bzdok">
    <w15:presenceInfo w15:providerId="None" w15:userId="Danilo Bzdo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proofState w:spelling="clean" w:grammar="clean"/>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211&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539&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item&gt;7043&lt;/item&gt;&lt;item&gt;7044&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31A9"/>
    <w:rsid w:val="00013242"/>
    <w:rsid w:val="000133D0"/>
    <w:rsid w:val="00013491"/>
    <w:rsid w:val="000135C8"/>
    <w:rsid w:val="00013991"/>
    <w:rsid w:val="00013AFE"/>
    <w:rsid w:val="00013B26"/>
    <w:rsid w:val="00013E8E"/>
    <w:rsid w:val="00013F15"/>
    <w:rsid w:val="0001441A"/>
    <w:rsid w:val="00014A98"/>
    <w:rsid w:val="00014CD3"/>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AB3"/>
    <w:rsid w:val="00024BCA"/>
    <w:rsid w:val="00024C1F"/>
    <w:rsid w:val="00024F58"/>
    <w:rsid w:val="00025102"/>
    <w:rsid w:val="0002572C"/>
    <w:rsid w:val="000258D2"/>
    <w:rsid w:val="00025941"/>
    <w:rsid w:val="00026080"/>
    <w:rsid w:val="0002608D"/>
    <w:rsid w:val="000261B8"/>
    <w:rsid w:val="00026377"/>
    <w:rsid w:val="000265B2"/>
    <w:rsid w:val="000267B0"/>
    <w:rsid w:val="00026942"/>
    <w:rsid w:val="00026B75"/>
    <w:rsid w:val="00026D24"/>
    <w:rsid w:val="00026EF2"/>
    <w:rsid w:val="0002734E"/>
    <w:rsid w:val="000274BB"/>
    <w:rsid w:val="00027E22"/>
    <w:rsid w:val="00027F83"/>
    <w:rsid w:val="00030165"/>
    <w:rsid w:val="00030411"/>
    <w:rsid w:val="0003051C"/>
    <w:rsid w:val="000306F6"/>
    <w:rsid w:val="00030754"/>
    <w:rsid w:val="00030B50"/>
    <w:rsid w:val="00030C96"/>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384"/>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883"/>
    <w:rsid w:val="00063C86"/>
    <w:rsid w:val="00063E4A"/>
    <w:rsid w:val="000641E8"/>
    <w:rsid w:val="0006437C"/>
    <w:rsid w:val="00064630"/>
    <w:rsid w:val="000646AC"/>
    <w:rsid w:val="00064748"/>
    <w:rsid w:val="0006486A"/>
    <w:rsid w:val="00064882"/>
    <w:rsid w:val="00064A68"/>
    <w:rsid w:val="000650AB"/>
    <w:rsid w:val="00065912"/>
    <w:rsid w:val="00065DE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16A"/>
    <w:rsid w:val="00072251"/>
    <w:rsid w:val="0007284A"/>
    <w:rsid w:val="00072C54"/>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802"/>
    <w:rsid w:val="000758B8"/>
    <w:rsid w:val="00075936"/>
    <w:rsid w:val="00075973"/>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4BF"/>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2E6E"/>
    <w:rsid w:val="000B30B1"/>
    <w:rsid w:val="000B3684"/>
    <w:rsid w:val="000B38B3"/>
    <w:rsid w:val="000B3A50"/>
    <w:rsid w:val="000B3C3C"/>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9F1"/>
    <w:rsid w:val="000C7A84"/>
    <w:rsid w:val="000C7C12"/>
    <w:rsid w:val="000D014E"/>
    <w:rsid w:val="000D049F"/>
    <w:rsid w:val="000D04E0"/>
    <w:rsid w:val="000D06F2"/>
    <w:rsid w:val="000D07B4"/>
    <w:rsid w:val="000D08B4"/>
    <w:rsid w:val="000D0ACD"/>
    <w:rsid w:val="000D0AF0"/>
    <w:rsid w:val="000D0C71"/>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D00"/>
    <w:rsid w:val="000D5E59"/>
    <w:rsid w:val="000D63DB"/>
    <w:rsid w:val="000D653C"/>
    <w:rsid w:val="000D6967"/>
    <w:rsid w:val="000D6C70"/>
    <w:rsid w:val="000D6C7A"/>
    <w:rsid w:val="000D704A"/>
    <w:rsid w:val="000D7E5B"/>
    <w:rsid w:val="000E031A"/>
    <w:rsid w:val="000E0586"/>
    <w:rsid w:val="000E0632"/>
    <w:rsid w:val="000E0A8C"/>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4BFF"/>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4FC"/>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4F9"/>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567"/>
    <w:rsid w:val="00110739"/>
    <w:rsid w:val="00111062"/>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12"/>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2D7A"/>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C0C"/>
    <w:rsid w:val="00143CFB"/>
    <w:rsid w:val="00143D32"/>
    <w:rsid w:val="00143E8A"/>
    <w:rsid w:val="0014442C"/>
    <w:rsid w:val="00144567"/>
    <w:rsid w:val="0014456C"/>
    <w:rsid w:val="0014476F"/>
    <w:rsid w:val="00144C10"/>
    <w:rsid w:val="00144D75"/>
    <w:rsid w:val="00144F41"/>
    <w:rsid w:val="001455AC"/>
    <w:rsid w:val="00145798"/>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20D"/>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932"/>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802"/>
    <w:rsid w:val="00157AF2"/>
    <w:rsid w:val="00157F06"/>
    <w:rsid w:val="00160D27"/>
    <w:rsid w:val="00160DEB"/>
    <w:rsid w:val="00160E1A"/>
    <w:rsid w:val="00161043"/>
    <w:rsid w:val="00161114"/>
    <w:rsid w:val="00162241"/>
    <w:rsid w:val="0016228B"/>
    <w:rsid w:val="00162371"/>
    <w:rsid w:val="00162566"/>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1AA"/>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80300"/>
    <w:rsid w:val="00180323"/>
    <w:rsid w:val="001805AD"/>
    <w:rsid w:val="001806D7"/>
    <w:rsid w:val="00180784"/>
    <w:rsid w:val="0018086A"/>
    <w:rsid w:val="00180921"/>
    <w:rsid w:val="001809D8"/>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973"/>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086D"/>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6E7D"/>
    <w:rsid w:val="001A73B2"/>
    <w:rsid w:val="001A766F"/>
    <w:rsid w:val="001A768B"/>
    <w:rsid w:val="001A7A46"/>
    <w:rsid w:val="001A7BA4"/>
    <w:rsid w:val="001B0455"/>
    <w:rsid w:val="001B04D9"/>
    <w:rsid w:val="001B0A05"/>
    <w:rsid w:val="001B0A17"/>
    <w:rsid w:val="001B0A61"/>
    <w:rsid w:val="001B0CD9"/>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70"/>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214A"/>
    <w:rsid w:val="001E2375"/>
    <w:rsid w:val="001E268C"/>
    <w:rsid w:val="001E2714"/>
    <w:rsid w:val="001E27A9"/>
    <w:rsid w:val="001E27C1"/>
    <w:rsid w:val="001E3D62"/>
    <w:rsid w:val="001E42BD"/>
    <w:rsid w:val="001E44FD"/>
    <w:rsid w:val="001E45BC"/>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8F4"/>
    <w:rsid w:val="00201C63"/>
    <w:rsid w:val="00201C89"/>
    <w:rsid w:val="00201E58"/>
    <w:rsid w:val="00201F1A"/>
    <w:rsid w:val="00201F72"/>
    <w:rsid w:val="00202052"/>
    <w:rsid w:val="00202ADD"/>
    <w:rsid w:val="00202BDD"/>
    <w:rsid w:val="00202FDB"/>
    <w:rsid w:val="002030C1"/>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0FE"/>
    <w:rsid w:val="0021439F"/>
    <w:rsid w:val="00214822"/>
    <w:rsid w:val="00214A84"/>
    <w:rsid w:val="00214AF2"/>
    <w:rsid w:val="00214BC1"/>
    <w:rsid w:val="00214D68"/>
    <w:rsid w:val="00214F03"/>
    <w:rsid w:val="00215134"/>
    <w:rsid w:val="002152D8"/>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8BB"/>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47A"/>
    <w:rsid w:val="00236735"/>
    <w:rsid w:val="00236A3F"/>
    <w:rsid w:val="00236E47"/>
    <w:rsid w:val="00236FCE"/>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47D8A"/>
    <w:rsid w:val="00250397"/>
    <w:rsid w:val="0025062F"/>
    <w:rsid w:val="00250B78"/>
    <w:rsid w:val="00250CFA"/>
    <w:rsid w:val="00250F09"/>
    <w:rsid w:val="002516B6"/>
    <w:rsid w:val="00251C70"/>
    <w:rsid w:val="00252006"/>
    <w:rsid w:val="002522EB"/>
    <w:rsid w:val="0025235B"/>
    <w:rsid w:val="00252363"/>
    <w:rsid w:val="00252638"/>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88"/>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16A"/>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0A66"/>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E2"/>
    <w:rsid w:val="002A12B5"/>
    <w:rsid w:val="002A159E"/>
    <w:rsid w:val="002A1781"/>
    <w:rsid w:val="002A17A9"/>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05"/>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9DE"/>
    <w:rsid w:val="002C4AE6"/>
    <w:rsid w:val="002C4C77"/>
    <w:rsid w:val="002C4D5B"/>
    <w:rsid w:val="002C4DA0"/>
    <w:rsid w:val="002C4EB8"/>
    <w:rsid w:val="002C512A"/>
    <w:rsid w:val="002C5349"/>
    <w:rsid w:val="002C5D9D"/>
    <w:rsid w:val="002C5EC8"/>
    <w:rsid w:val="002C62CD"/>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742"/>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3E4"/>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66"/>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BE4"/>
    <w:rsid w:val="00316DE9"/>
    <w:rsid w:val="00317473"/>
    <w:rsid w:val="00317D08"/>
    <w:rsid w:val="00320280"/>
    <w:rsid w:val="003206F4"/>
    <w:rsid w:val="003206F8"/>
    <w:rsid w:val="00320975"/>
    <w:rsid w:val="003209D7"/>
    <w:rsid w:val="00320B3E"/>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888"/>
    <w:rsid w:val="00326D6E"/>
    <w:rsid w:val="00326F6E"/>
    <w:rsid w:val="00326FF5"/>
    <w:rsid w:val="0032716A"/>
    <w:rsid w:val="003274AE"/>
    <w:rsid w:val="00327AE6"/>
    <w:rsid w:val="00327BDE"/>
    <w:rsid w:val="00327C03"/>
    <w:rsid w:val="00327CFF"/>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706"/>
    <w:rsid w:val="003548C1"/>
    <w:rsid w:val="00354A71"/>
    <w:rsid w:val="00354B07"/>
    <w:rsid w:val="00354EF4"/>
    <w:rsid w:val="00354F36"/>
    <w:rsid w:val="00354F7C"/>
    <w:rsid w:val="00355348"/>
    <w:rsid w:val="00355408"/>
    <w:rsid w:val="003554D7"/>
    <w:rsid w:val="0035582A"/>
    <w:rsid w:val="003558BF"/>
    <w:rsid w:val="00355954"/>
    <w:rsid w:val="00355BE0"/>
    <w:rsid w:val="00355DC2"/>
    <w:rsid w:val="00355F3D"/>
    <w:rsid w:val="00355F6B"/>
    <w:rsid w:val="00355FFA"/>
    <w:rsid w:val="00356187"/>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4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3DF"/>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8B"/>
    <w:rsid w:val="003747E8"/>
    <w:rsid w:val="00374C97"/>
    <w:rsid w:val="00374FF5"/>
    <w:rsid w:val="003756E6"/>
    <w:rsid w:val="00375EDE"/>
    <w:rsid w:val="00376210"/>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CB0"/>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AFB"/>
    <w:rsid w:val="00391C6A"/>
    <w:rsid w:val="00391E60"/>
    <w:rsid w:val="00391E81"/>
    <w:rsid w:val="00392135"/>
    <w:rsid w:val="003923BF"/>
    <w:rsid w:val="003925E8"/>
    <w:rsid w:val="003928F0"/>
    <w:rsid w:val="003928FE"/>
    <w:rsid w:val="00392B1D"/>
    <w:rsid w:val="00392D55"/>
    <w:rsid w:val="003935F5"/>
    <w:rsid w:val="003936C3"/>
    <w:rsid w:val="00393E21"/>
    <w:rsid w:val="00394BF5"/>
    <w:rsid w:val="00394DE0"/>
    <w:rsid w:val="00394EF3"/>
    <w:rsid w:val="0039508A"/>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03B"/>
    <w:rsid w:val="003A5ABA"/>
    <w:rsid w:val="003A5AC7"/>
    <w:rsid w:val="003A5B9E"/>
    <w:rsid w:val="003A5C7F"/>
    <w:rsid w:val="003A5FBA"/>
    <w:rsid w:val="003A629D"/>
    <w:rsid w:val="003A677E"/>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2AE"/>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731"/>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9F6"/>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3D"/>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895"/>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4F6"/>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A2D"/>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1D0"/>
    <w:rsid w:val="00406532"/>
    <w:rsid w:val="00406C88"/>
    <w:rsid w:val="00406F7E"/>
    <w:rsid w:val="00406FE3"/>
    <w:rsid w:val="00407129"/>
    <w:rsid w:val="0040714B"/>
    <w:rsid w:val="00407458"/>
    <w:rsid w:val="004074D8"/>
    <w:rsid w:val="004075BD"/>
    <w:rsid w:val="00407660"/>
    <w:rsid w:val="00407A22"/>
    <w:rsid w:val="00407A84"/>
    <w:rsid w:val="0041020D"/>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8CC"/>
    <w:rsid w:val="00455952"/>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839"/>
    <w:rsid w:val="00463A1A"/>
    <w:rsid w:val="00463B4C"/>
    <w:rsid w:val="00463B93"/>
    <w:rsid w:val="00463BA8"/>
    <w:rsid w:val="00463F81"/>
    <w:rsid w:val="004645AD"/>
    <w:rsid w:val="004647DF"/>
    <w:rsid w:val="00464820"/>
    <w:rsid w:val="00464B98"/>
    <w:rsid w:val="0046520F"/>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936"/>
    <w:rsid w:val="00477C1C"/>
    <w:rsid w:val="00477C86"/>
    <w:rsid w:val="00477F23"/>
    <w:rsid w:val="0048048C"/>
    <w:rsid w:val="00480634"/>
    <w:rsid w:val="00481212"/>
    <w:rsid w:val="00481D11"/>
    <w:rsid w:val="00481EBC"/>
    <w:rsid w:val="00481F06"/>
    <w:rsid w:val="00482562"/>
    <w:rsid w:val="0048278D"/>
    <w:rsid w:val="0048281F"/>
    <w:rsid w:val="00482B08"/>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1942"/>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4C6D"/>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18D"/>
    <w:rsid w:val="004B64D0"/>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3E2D"/>
    <w:rsid w:val="004C44BA"/>
    <w:rsid w:val="004C460D"/>
    <w:rsid w:val="004C4617"/>
    <w:rsid w:val="004C463D"/>
    <w:rsid w:val="004C477A"/>
    <w:rsid w:val="004C47BA"/>
    <w:rsid w:val="004C4EB3"/>
    <w:rsid w:val="004C5336"/>
    <w:rsid w:val="004C540E"/>
    <w:rsid w:val="004C553B"/>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56D"/>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C5B"/>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4D8"/>
    <w:rsid w:val="004E3615"/>
    <w:rsid w:val="004E36DF"/>
    <w:rsid w:val="004E39EA"/>
    <w:rsid w:val="004E3ED2"/>
    <w:rsid w:val="004E401F"/>
    <w:rsid w:val="004E45A6"/>
    <w:rsid w:val="004E4D6E"/>
    <w:rsid w:val="004E4E99"/>
    <w:rsid w:val="004E52ED"/>
    <w:rsid w:val="004E5530"/>
    <w:rsid w:val="004E5A69"/>
    <w:rsid w:val="004E5E60"/>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3BF"/>
    <w:rsid w:val="004F0421"/>
    <w:rsid w:val="004F0534"/>
    <w:rsid w:val="004F05C2"/>
    <w:rsid w:val="004F07D9"/>
    <w:rsid w:val="004F107B"/>
    <w:rsid w:val="004F12F7"/>
    <w:rsid w:val="004F1735"/>
    <w:rsid w:val="004F19DB"/>
    <w:rsid w:val="004F19E8"/>
    <w:rsid w:val="004F1A5D"/>
    <w:rsid w:val="004F1C19"/>
    <w:rsid w:val="004F1F26"/>
    <w:rsid w:val="004F2436"/>
    <w:rsid w:val="004F262A"/>
    <w:rsid w:val="004F2B45"/>
    <w:rsid w:val="004F2CDF"/>
    <w:rsid w:val="004F2FF8"/>
    <w:rsid w:val="004F3073"/>
    <w:rsid w:val="004F3279"/>
    <w:rsid w:val="004F35A7"/>
    <w:rsid w:val="004F374D"/>
    <w:rsid w:val="004F3B0B"/>
    <w:rsid w:val="004F3C6E"/>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5A"/>
    <w:rsid w:val="004F7498"/>
    <w:rsid w:val="004F7616"/>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7B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68A"/>
    <w:rsid w:val="00513717"/>
    <w:rsid w:val="0051378F"/>
    <w:rsid w:val="00513804"/>
    <w:rsid w:val="00513D82"/>
    <w:rsid w:val="00513DFD"/>
    <w:rsid w:val="0051406D"/>
    <w:rsid w:val="00514731"/>
    <w:rsid w:val="00514A2F"/>
    <w:rsid w:val="00514F09"/>
    <w:rsid w:val="00515718"/>
    <w:rsid w:val="0051583B"/>
    <w:rsid w:val="005163F9"/>
    <w:rsid w:val="00516524"/>
    <w:rsid w:val="00516827"/>
    <w:rsid w:val="00516876"/>
    <w:rsid w:val="00516F4E"/>
    <w:rsid w:val="0051728A"/>
    <w:rsid w:val="00517644"/>
    <w:rsid w:val="00517648"/>
    <w:rsid w:val="005178C3"/>
    <w:rsid w:val="0051791A"/>
    <w:rsid w:val="00517DA1"/>
    <w:rsid w:val="00517F78"/>
    <w:rsid w:val="005202EB"/>
    <w:rsid w:val="005205DF"/>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B2F"/>
    <w:rsid w:val="00526C47"/>
    <w:rsid w:val="0052702D"/>
    <w:rsid w:val="005278A9"/>
    <w:rsid w:val="005279D6"/>
    <w:rsid w:val="00527C08"/>
    <w:rsid w:val="00527DF6"/>
    <w:rsid w:val="00527F8C"/>
    <w:rsid w:val="00530056"/>
    <w:rsid w:val="0053036D"/>
    <w:rsid w:val="00530397"/>
    <w:rsid w:val="00530576"/>
    <w:rsid w:val="00530689"/>
    <w:rsid w:val="00530713"/>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50BA"/>
    <w:rsid w:val="005350C4"/>
    <w:rsid w:val="00535189"/>
    <w:rsid w:val="005354F6"/>
    <w:rsid w:val="00535643"/>
    <w:rsid w:val="005358CB"/>
    <w:rsid w:val="00535B47"/>
    <w:rsid w:val="0053625A"/>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2D9"/>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4F5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D50"/>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4925"/>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8C9"/>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59A"/>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2BE"/>
    <w:rsid w:val="005E758B"/>
    <w:rsid w:val="005E7865"/>
    <w:rsid w:val="005E798D"/>
    <w:rsid w:val="005E7DD1"/>
    <w:rsid w:val="005E7FCC"/>
    <w:rsid w:val="005F0B8A"/>
    <w:rsid w:val="005F1238"/>
    <w:rsid w:val="005F1A46"/>
    <w:rsid w:val="005F1B43"/>
    <w:rsid w:val="005F1DE1"/>
    <w:rsid w:val="005F22B4"/>
    <w:rsid w:val="005F234D"/>
    <w:rsid w:val="005F29B2"/>
    <w:rsid w:val="005F2ADF"/>
    <w:rsid w:val="005F2DF5"/>
    <w:rsid w:val="005F305C"/>
    <w:rsid w:val="005F3368"/>
    <w:rsid w:val="005F33AA"/>
    <w:rsid w:val="005F3613"/>
    <w:rsid w:val="005F3705"/>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5F7D45"/>
    <w:rsid w:val="00600084"/>
    <w:rsid w:val="0060008D"/>
    <w:rsid w:val="006001E3"/>
    <w:rsid w:val="00600262"/>
    <w:rsid w:val="0060038F"/>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D3E"/>
    <w:rsid w:val="00613FA2"/>
    <w:rsid w:val="00614128"/>
    <w:rsid w:val="00614137"/>
    <w:rsid w:val="00614172"/>
    <w:rsid w:val="00614568"/>
    <w:rsid w:val="00614617"/>
    <w:rsid w:val="006146B8"/>
    <w:rsid w:val="006148F9"/>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311"/>
    <w:rsid w:val="00617447"/>
    <w:rsid w:val="0061782F"/>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70E"/>
    <w:rsid w:val="00623E56"/>
    <w:rsid w:val="006247D7"/>
    <w:rsid w:val="0062490D"/>
    <w:rsid w:val="00624A18"/>
    <w:rsid w:val="00624A1A"/>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58"/>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444"/>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59D"/>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087"/>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67E20"/>
    <w:rsid w:val="006700D8"/>
    <w:rsid w:val="00670667"/>
    <w:rsid w:val="006707B1"/>
    <w:rsid w:val="006709BA"/>
    <w:rsid w:val="006709F1"/>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70E0"/>
    <w:rsid w:val="00697340"/>
    <w:rsid w:val="006974E4"/>
    <w:rsid w:val="00697709"/>
    <w:rsid w:val="0069775E"/>
    <w:rsid w:val="00697888"/>
    <w:rsid w:val="00697A95"/>
    <w:rsid w:val="00697AE6"/>
    <w:rsid w:val="00697E1E"/>
    <w:rsid w:val="006A0093"/>
    <w:rsid w:val="006A0356"/>
    <w:rsid w:val="006A0536"/>
    <w:rsid w:val="006A062C"/>
    <w:rsid w:val="006A08D4"/>
    <w:rsid w:val="006A0A4E"/>
    <w:rsid w:val="006A0A5F"/>
    <w:rsid w:val="006A1066"/>
    <w:rsid w:val="006A10A4"/>
    <w:rsid w:val="006A172E"/>
    <w:rsid w:val="006A17F3"/>
    <w:rsid w:val="006A1CBC"/>
    <w:rsid w:val="006A1DC9"/>
    <w:rsid w:val="006A1EDC"/>
    <w:rsid w:val="006A2432"/>
    <w:rsid w:val="006A2437"/>
    <w:rsid w:val="006A2939"/>
    <w:rsid w:val="006A2B34"/>
    <w:rsid w:val="006A2DD8"/>
    <w:rsid w:val="006A2E25"/>
    <w:rsid w:val="006A2F0A"/>
    <w:rsid w:val="006A3230"/>
    <w:rsid w:val="006A352E"/>
    <w:rsid w:val="006A39A2"/>
    <w:rsid w:val="006A3B6A"/>
    <w:rsid w:val="006A3D12"/>
    <w:rsid w:val="006A4000"/>
    <w:rsid w:val="006A4259"/>
    <w:rsid w:val="006A4538"/>
    <w:rsid w:val="006A47C6"/>
    <w:rsid w:val="006A4B5D"/>
    <w:rsid w:val="006A4E65"/>
    <w:rsid w:val="006A4E68"/>
    <w:rsid w:val="006A4F1E"/>
    <w:rsid w:val="006A50BF"/>
    <w:rsid w:val="006A50F4"/>
    <w:rsid w:val="006A5458"/>
    <w:rsid w:val="006A54F2"/>
    <w:rsid w:val="006A57AF"/>
    <w:rsid w:val="006A6305"/>
    <w:rsid w:val="006A6499"/>
    <w:rsid w:val="006A65E3"/>
    <w:rsid w:val="006A6A0C"/>
    <w:rsid w:val="006A6A81"/>
    <w:rsid w:val="006A6B24"/>
    <w:rsid w:val="006A6B7C"/>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B2"/>
    <w:rsid w:val="006B4DF3"/>
    <w:rsid w:val="006B4F5A"/>
    <w:rsid w:val="006B53FE"/>
    <w:rsid w:val="006B546D"/>
    <w:rsid w:val="006B55E2"/>
    <w:rsid w:val="006B5730"/>
    <w:rsid w:val="006B5B14"/>
    <w:rsid w:val="006B5E70"/>
    <w:rsid w:val="006B5EB9"/>
    <w:rsid w:val="006B6057"/>
    <w:rsid w:val="006B6060"/>
    <w:rsid w:val="006B64A9"/>
    <w:rsid w:val="006B6522"/>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0DA"/>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54"/>
    <w:rsid w:val="006E7FE3"/>
    <w:rsid w:val="006F046F"/>
    <w:rsid w:val="006F04A9"/>
    <w:rsid w:val="006F0792"/>
    <w:rsid w:val="006F07EE"/>
    <w:rsid w:val="006F0A6B"/>
    <w:rsid w:val="006F0CA9"/>
    <w:rsid w:val="006F0F3C"/>
    <w:rsid w:val="006F103F"/>
    <w:rsid w:val="006F116B"/>
    <w:rsid w:val="006F1E31"/>
    <w:rsid w:val="006F20C8"/>
    <w:rsid w:val="006F2145"/>
    <w:rsid w:val="006F234A"/>
    <w:rsid w:val="006F24D6"/>
    <w:rsid w:val="006F25DC"/>
    <w:rsid w:val="006F27AD"/>
    <w:rsid w:val="006F2866"/>
    <w:rsid w:val="006F2DD2"/>
    <w:rsid w:val="006F3411"/>
    <w:rsid w:val="006F34B7"/>
    <w:rsid w:val="006F3635"/>
    <w:rsid w:val="006F3B6B"/>
    <w:rsid w:val="006F3F9D"/>
    <w:rsid w:val="006F400F"/>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7F"/>
    <w:rsid w:val="007118B0"/>
    <w:rsid w:val="00711905"/>
    <w:rsid w:val="0071195C"/>
    <w:rsid w:val="00711F1B"/>
    <w:rsid w:val="0071214D"/>
    <w:rsid w:val="007124DD"/>
    <w:rsid w:val="00712654"/>
    <w:rsid w:val="00712944"/>
    <w:rsid w:val="007129E8"/>
    <w:rsid w:val="00712B80"/>
    <w:rsid w:val="00712C37"/>
    <w:rsid w:val="00712C3B"/>
    <w:rsid w:val="00713064"/>
    <w:rsid w:val="0071306F"/>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1F"/>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1BB"/>
    <w:rsid w:val="0076273D"/>
    <w:rsid w:val="00762968"/>
    <w:rsid w:val="0076303B"/>
    <w:rsid w:val="00763231"/>
    <w:rsid w:val="007632E3"/>
    <w:rsid w:val="0076350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8E9"/>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6ED5"/>
    <w:rsid w:val="00787271"/>
    <w:rsid w:val="0078748A"/>
    <w:rsid w:val="007876C0"/>
    <w:rsid w:val="007876E0"/>
    <w:rsid w:val="00787736"/>
    <w:rsid w:val="00787E65"/>
    <w:rsid w:val="00787F6D"/>
    <w:rsid w:val="00790190"/>
    <w:rsid w:val="00790364"/>
    <w:rsid w:val="00790830"/>
    <w:rsid w:val="00790F8F"/>
    <w:rsid w:val="007910F5"/>
    <w:rsid w:val="007912D5"/>
    <w:rsid w:val="007913A0"/>
    <w:rsid w:val="007914BE"/>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0E5"/>
    <w:rsid w:val="007941CD"/>
    <w:rsid w:val="007947E9"/>
    <w:rsid w:val="007950A4"/>
    <w:rsid w:val="007951FA"/>
    <w:rsid w:val="007951FF"/>
    <w:rsid w:val="00795501"/>
    <w:rsid w:val="007956F6"/>
    <w:rsid w:val="00795833"/>
    <w:rsid w:val="00795A4D"/>
    <w:rsid w:val="00795D6B"/>
    <w:rsid w:val="00795E68"/>
    <w:rsid w:val="00796046"/>
    <w:rsid w:val="007960ED"/>
    <w:rsid w:val="00796786"/>
    <w:rsid w:val="0079679B"/>
    <w:rsid w:val="00796CF0"/>
    <w:rsid w:val="00796E13"/>
    <w:rsid w:val="00796E83"/>
    <w:rsid w:val="0079701D"/>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6543"/>
    <w:rsid w:val="007A6658"/>
    <w:rsid w:val="007A669A"/>
    <w:rsid w:val="007A6A60"/>
    <w:rsid w:val="007A6BE0"/>
    <w:rsid w:val="007A6E1F"/>
    <w:rsid w:val="007A7184"/>
    <w:rsid w:val="007A7318"/>
    <w:rsid w:val="007A7382"/>
    <w:rsid w:val="007A7572"/>
    <w:rsid w:val="007A7804"/>
    <w:rsid w:val="007A79F2"/>
    <w:rsid w:val="007A7A05"/>
    <w:rsid w:val="007A7B84"/>
    <w:rsid w:val="007A7DA7"/>
    <w:rsid w:val="007A7EAA"/>
    <w:rsid w:val="007A7FAA"/>
    <w:rsid w:val="007B0725"/>
    <w:rsid w:val="007B07A2"/>
    <w:rsid w:val="007B0DFC"/>
    <w:rsid w:val="007B0E18"/>
    <w:rsid w:val="007B0E27"/>
    <w:rsid w:val="007B0E65"/>
    <w:rsid w:val="007B111A"/>
    <w:rsid w:val="007B1654"/>
    <w:rsid w:val="007B1DB3"/>
    <w:rsid w:val="007B1EA3"/>
    <w:rsid w:val="007B269B"/>
    <w:rsid w:val="007B2B17"/>
    <w:rsid w:val="007B2DB2"/>
    <w:rsid w:val="007B2E00"/>
    <w:rsid w:val="007B2E95"/>
    <w:rsid w:val="007B3233"/>
    <w:rsid w:val="007B3248"/>
    <w:rsid w:val="007B330E"/>
    <w:rsid w:val="007B3364"/>
    <w:rsid w:val="007B3B9F"/>
    <w:rsid w:val="007B3EB8"/>
    <w:rsid w:val="007B3ED2"/>
    <w:rsid w:val="007B419A"/>
    <w:rsid w:val="007B4442"/>
    <w:rsid w:val="007B4DCA"/>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4E5"/>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3F3"/>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5B"/>
    <w:rsid w:val="007D7EE9"/>
    <w:rsid w:val="007E013B"/>
    <w:rsid w:val="007E0166"/>
    <w:rsid w:val="007E0292"/>
    <w:rsid w:val="007E06A2"/>
    <w:rsid w:val="007E0B52"/>
    <w:rsid w:val="007E0DE9"/>
    <w:rsid w:val="007E0EB6"/>
    <w:rsid w:val="007E0F3E"/>
    <w:rsid w:val="007E0F6F"/>
    <w:rsid w:val="007E1036"/>
    <w:rsid w:val="007E1085"/>
    <w:rsid w:val="007E10C4"/>
    <w:rsid w:val="007E11E3"/>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05"/>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DE6"/>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81"/>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1B1"/>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695"/>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5F7"/>
    <w:rsid w:val="00833A94"/>
    <w:rsid w:val="00833E07"/>
    <w:rsid w:val="00833F8F"/>
    <w:rsid w:val="00834319"/>
    <w:rsid w:val="00834B09"/>
    <w:rsid w:val="00834B15"/>
    <w:rsid w:val="00834D68"/>
    <w:rsid w:val="0083591C"/>
    <w:rsid w:val="00835962"/>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61"/>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42"/>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1B8A"/>
    <w:rsid w:val="0085228D"/>
    <w:rsid w:val="00852380"/>
    <w:rsid w:val="008525A9"/>
    <w:rsid w:val="00852E69"/>
    <w:rsid w:val="00852F72"/>
    <w:rsid w:val="0085306C"/>
    <w:rsid w:val="00853169"/>
    <w:rsid w:val="008536CE"/>
    <w:rsid w:val="00853975"/>
    <w:rsid w:val="008539D1"/>
    <w:rsid w:val="00853A4F"/>
    <w:rsid w:val="00853C4C"/>
    <w:rsid w:val="00853EFB"/>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3307"/>
    <w:rsid w:val="00863361"/>
    <w:rsid w:val="00863514"/>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D8B"/>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4F31"/>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81"/>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2AA"/>
    <w:rsid w:val="0089772B"/>
    <w:rsid w:val="008A0480"/>
    <w:rsid w:val="008A04D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0CC"/>
    <w:rsid w:val="008A753B"/>
    <w:rsid w:val="008A7578"/>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9E6"/>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24A"/>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DBF"/>
    <w:rsid w:val="008C4E88"/>
    <w:rsid w:val="008C4EFD"/>
    <w:rsid w:val="008C4F02"/>
    <w:rsid w:val="008C53E5"/>
    <w:rsid w:val="008C5A0D"/>
    <w:rsid w:val="008C616E"/>
    <w:rsid w:val="008C64BC"/>
    <w:rsid w:val="008C68DC"/>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5C5"/>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871"/>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E1A"/>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019"/>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8F749E"/>
    <w:rsid w:val="00900621"/>
    <w:rsid w:val="00900689"/>
    <w:rsid w:val="00900BD2"/>
    <w:rsid w:val="00900BD3"/>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D8D"/>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763"/>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CF9"/>
    <w:rsid w:val="00917E87"/>
    <w:rsid w:val="00920025"/>
    <w:rsid w:val="009200C5"/>
    <w:rsid w:val="00920464"/>
    <w:rsid w:val="009208D9"/>
    <w:rsid w:val="00920A21"/>
    <w:rsid w:val="00920A62"/>
    <w:rsid w:val="00920BED"/>
    <w:rsid w:val="00921293"/>
    <w:rsid w:val="0092131E"/>
    <w:rsid w:val="00921441"/>
    <w:rsid w:val="00921911"/>
    <w:rsid w:val="00921BD2"/>
    <w:rsid w:val="00921DC2"/>
    <w:rsid w:val="00921DDC"/>
    <w:rsid w:val="009220CA"/>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39B"/>
    <w:rsid w:val="009407A8"/>
    <w:rsid w:val="00940AF2"/>
    <w:rsid w:val="0094105E"/>
    <w:rsid w:val="009410D6"/>
    <w:rsid w:val="00941258"/>
    <w:rsid w:val="00941564"/>
    <w:rsid w:val="00941B21"/>
    <w:rsid w:val="00941F45"/>
    <w:rsid w:val="009425EB"/>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E21"/>
    <w:rsid w:val="00956F72"/>
    <w:rsid w:val="00957024"/>
    <w:rsid w:val="00957426"/>
    <w:rsid w:val="0095748B"/>
    <w:rsid w:val="00957855"/>
    <w:rsid w:val="00957869"/>
    <w:rsid w:val="0095795F"/>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1E6A"/>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C77"/>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106"/>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0F"/>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2DC"/>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641"/>
    <w:rsid w:val="009E477F"/>
    <w:rsid w:val="009E47BF"/>
    <w:rsid w:val="009E4F4D"/>
    <w:rsid w:val="009E522A"/>
    <w:rsid w:val="009E5298"/>
    <w:rsid w:val="009E52E9"/>
    <w:rsid w:val="009E58A1"/>
    <w:rsid w:val="009E5970"/>
    <w:rsid w:val="009E5AE7"/>
    <w:rsid w:val="009E5B77"/>
    <w:rsid w:val="009E5D30"/>
    <w:rsid w:val="009E6166"/>
    <w:rsid w:val="009E61C7"/>
    <w:rsid w:val="009E62AB"/>
    <w:rsid w:val="009E6DA9"/>
    <w:rsid w:val="009E7052"/>
    <w:rsid w:val="009E796A"/>
    <w:rsid w:val="009F010B"/>
    <w:rsid w:val="009F030C"/>
    <w:rsid w:val="009F09CF"/>
    <w:rsid w:val="009F0FE1"/>
    <w:rsid w:val="009F1122"/>
    <w:rsid w:val="009F1407"/>
    <w:rsid w:val="009F149A"/>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2"/>
    <w:rsid w:val="009F5447"/>
    <w:rsid w:val="009F5A15"/>
    <w:rsid w:val="009F5BB5"/>
    <w:rsid w:val="009F6029"/>
    <w:rsid w:val="009F646E"/>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1B8"/>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C9"/>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0FC"/>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7E6"/>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4EF"/>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3F7B"/>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C79"/>
    <w:rsid w:val="00A77D2D"/>
    <w:rsid w:val="00A77D39"/>
    <w:rsid w:val="00A77EC2"/>
    <w:rsid w:val="00A80650"/>
    <w:rsid w:val="00A80754"/>
    <w:rsid w:val="00A807EA"/>
    <w:rsid w:val="00A80B8A"/>
    <w:rsid w:val="00A80F2E"/>
    <w:rsid w:val="00A816C7"/>
    <w:rsid w:val="00A81C50"/>
    <w:rsid w:val="00A81D9F"/>
    <w:rsid w:val="00A81FC7"/>
    <w:rsid w:val="00A821AD"/>
    <w:rsid w:val="00A82CF0"/>
    <w:rsid w:val="00A82D76"/>
    <w:rsid w:val="00A82E5C"/>
    <w:rsid w:val="00A8308C"/>
    <w:rsid w:val="00A83538"/>
    <w:rsid w:val="00A83724"/>
    <w:rsid w:val="00A837ED"/>
    <w:rsid w:val="00A83BAC"/>
    <w:rsid w:val="00A840DA"/>
    <w:rsid w:val="00A840FE"/>
    <w:rsid w:val="00A843D0"/>
    <w:rsid w:val="00A84447"/>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38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A7DBB"/>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C4"/>
    <w:rsid w:val="00AB2AFE"/>
    <w:rsid w:val="00AB2B6B"/>
    <w:rsid w:val="00AB2FB9"/>
    <w:rsid w:val="00AB36FE"/>
    <w:rsid w:val="00AB3850"/>
    <w:rsid w:val="00AB392B"/>
    <w:rsid w:val="00AB3C54"/>
    <w:rsid w:val="00AB422E"/>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7B0"/>
    <w:rsid w:val="00AC08CF"/>
    <w:rsid w:val="00AC0CC7"/>
    <w:rsid w:val="00AC0DEC"/>
    <w:rsid w:val="00AC1710"/>
    <w:rsid w:val="00AC19D1"/>
    <w:rsid w:val="00AC1A5B"/>
    <w:rsid w:val="00AC1B53"/>
    <w:rsid w:val="00AC1BA0"/>
    <w:rsid w:val="00AC1BFF"/>
    <w:rsid w:val="00AC1C70"/>
    <w:rsid w:val="00AC217A"/>
    <w:rsid w:val="00AC27EC"/>
    <w:rsid w:val="00AC2876"/>
    <w:rsid w:val="00AC29A4"/>
    <w:rsid w:val="00AC2A8F"/>
    <w:rsid w:val="00AC2DE2"/>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58C"/>
    <w:rsid w:val="00AD3BDE"/>
    <w:rsid w:val="00AD3D3C"/>
    <w:rsid w:val="00AD3DCC"/>
    <w:rsid w:val="00AD4226"/>
    <w:rsid w:val="00AD42FE"/>
    <w:rsid w:val="00AD49D5"/>
    <w:rsid w:val="00AD4BFB"/>
    <w:rsid w:val="00AD5070"/>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4E4F"/>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5DA"/>
    <w:rsid w:val="00B058F4"/>
    <w:rsid w:val="00B05AA2"/>
    <w:rsid w:val="00B05C20"/>
    <w:rsid w:val="00B05C9D"/>
    <w:rsid w:val="00B06775"/>
    <w:rsid w:val="00B0682E"/>
    <w:rsid w:val="00B068DB"/>
    <w:rsid w:val="00B06CEC"/>
    <w:rsid w:val="00B06EAD"/>
    <w:rsid w:val="00B06FC7"/>
    <w:rsid w:val="00B07439"/>
    <w:rsid w:val="00B07492"/>
    <w:rsid w:val="00B076A6"/>
    <w:rsid w:val="00B07E30"/>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40B"/>
    <w:rsid w:val="00B16870"/>
    <w:rsid w:val="00B16B43"/>
    <w:rsid w:val="00B16D53"/>
    <w:rsid w:val="00B17811"/>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13F"/>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203"/>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0C7"/>
    <w:rsid w:val="00B662B9"/>
    <w:rsid w:val="00B66623"/>
    <w:rsid w:val="00B669B3"/>
    <w:rsid w:val="00B66E89"/>
    <w:rsid w:val="00B67342"/>
    <w:rsid w:val="00B67437"/>
    <w:rsid w:val="00B67AB0"/>
    <w:rsid w:val="00B67B16"/>
    <w:rsid w:val="00B67C07"/>
    <w:rsid w:val="00B67C7E"/>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9C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87DF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2DD"/>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9A"/>
    <w:rsid w:val="00BA53AB"/>
    <w:rsid w:val="00BA560C"/>
    <w:rsid w:val="00BA571F"/>
    <w:rsid w:val="00BA58B1"/>
    <w:rsid w:val="00BA5B83"/>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098"/>
    <w:rsid w:val="00BB1686"/>
    <w:rsid w:val="00BB16D5"/>
    <w:rsid w:val="00BB1A9E"/>
    <w:rsid w:val="00BB2003"/>
    <w:rsid w:val="00BB21A8"/>
    <w:rsid w:val="00BB2DA0"/>
    <w:rsid w:val="00BB2EDC"/>
    <w:rsid w:val="00BB30A1"/>
    <w:rsid w:val="00BB30B3"/>
    <w:rsid w:val="00BB357B"/>
    <w:rsid w:val="00BB39D4"/>
    <w:rsid w:val="00BB3A58"/>
    <w:rsid w:val="00BB4215"/>
    <w:rsid w:val="00BB4519"/>
    <w:rsid w:val="00BB4540"/>
    <w:rsid w:val="00BB48B2"/>
    <w:rsid w:val="00BB4A22"/>
    <w:rsid w:val="00BB534A"/>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2D0"/>
    <w:rsid w:val="00BD25F9"/>
    <w:rsid w:val="00BD2A82"/>
    <w:rsid w:val="00BD2B88"/>
    <w:rsid w:val="00BD2F12"/>
    <w:rsid w:val="00BD3179"/>
    <w:rsid w:val="00BD343E"/>
    <w:rsid w:val="00BD3564"/>
    <w:rsid w:val="00BD3B53"/>
    <w:rsid w:val="00BD3CC8"/>
    <w:rsid w:val="00BD4730"/>
    <w:rsid w:val="00BD4971"/>
    <w:rsid w:val="00BD49E9"/>
    <w:rsid w:val="00BD4A37"/>
    <w:rsid w:val="00BD4E6B"/>
    <w:rsid w:val="00BD56B9"/>
    <w:rsid w:val="00BD5973"/>
    <w:rsid w:val="00BD6001"/>
    <w:rsid w:val="00BD6013"/>
    <w:rsid w:val="00BD63BD"/>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500"/>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468"/>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48C"/>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8A4"/>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B9E"/>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32E"/>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37FB8"/>
    <w:rsid w:val="00C400B8"/>
    <w:rsid w:val="00C4010E"/>
    <w:rsid w:val="00C4033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1D95"/>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029"/>
    <w:rsid w:val="00C56587"/>
    <w:rsid w:val="00C56874"/>
    <w:rsid w:val="00C56BBC"/>
    <w:rsid w:val="00C56D98"/>
    <w:rsid w:val="00C56F77"/>
    <w:rsid w:val="00C570F2"/>
    <w:rsid w:val="00C57107"/>
    <w:rsid w:val="00C57238"/>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7FA"/>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0BF"/>
    <w:rsid w:val="00C7017D"/>
    <w:rsid w:val="00C703AB"/>
    <w:rsid w:val="00C7041B"/>
    <w:rsid w:val="00C705BB"/>
    <w:rsid w:val="00C70A2A"/>
    <w:rsid w:val="00C70B74"/>
    <w:rsid w:val="00C70D9F"/>
    <w:rsid w:val="00C70F53"/>
    <w:rsid w:val="00C71089"/>
    <w:rsid w:val="00C714B3"/>
    <w:rsid w:val="00C71820"/>
    <w:rsid w:val="00C718F2"/>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4EDC"/>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47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953"/>
    <w:rsid w:val="00C93A82"/>
    <w:rsid w:val="00C94572"/>
    <w:rsid w:val="00C9496A"/>
    <w:rsid w:val="00C95425"/>
    <w:rsid w:val="00C95671"/>
    <w:rsid w:val="00C95A0C"/>
    <w:rsid w:val="00C9622E"/>
    <w:rsid w:val="00C96564"/>
    <w:rsid w:val="00C965F4"/>
    <w:rsid w:val="00C9703B"/>
    <w:rsid w:val="00C97818"/>
    <w:rsid w:val="00C97B8B"/>
    <w:rsid w:val="00C97E32"/>
    <w:rsid w:val="00C97E83"/>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ADE"/>
    <w:rsid w:val="00CA3EA8"/>
    <w:rsid w:val="00CA4245"/>
    <w:rsid w:val="00CA4268"/>
    <w:rsid w:val="00CA44D4"/>
    <w:rsid w:val="00CA4C33"/>
    <w:rsid w:val="00CA50D0"/>
    <w:rsid w:val="00CA52C9"/>
    <w:rsid w:val="00CA57FB"/>
    <w:rsid w:val="00CA5A3D"/>
    <w:rsid w:val="00CA5A63"/>
    <w:rsid w:val="00CA5DF0"/>
    <w:rsid w:val="00CA60C3"/>
    <w:rsid w:val="00CA6331"/>
    <w:rsid w:val="00CA66A8"/>
    <w:rsid w:val="00CA6711"/>
    <w:rsid w:val="00CA6A34"/>
    <w:rsid w:val="00CA6D65"/>
    <w:rsid w:val="00CA7133"/>
    <w:rsid w:val="00CA7257"/>
    <w:rsid w:val="00CA7402"/>
    <w:rsid w:val="00CA769F"/>
    <w:rsid w:val="00CA7B98"/>
    <w:rsid w:val="00CA7BBB"/>
    <w:rsid w:val="00CA7BF8"/>
    <w:rsid w:val="00CA7CF5"/>
    <w:rsid w:val="00CB015F"/>
    <w:rsid w:val="00CB067D"/>
    <w:rsid w:val="00CB08C8"/>
    <w:rsid w:val="00CB09D4"/>
    <w:rsid w:val="00CB0CAA"/>
    <w:rsid w:val="00CB0E7F"/>
    <w:rsid w:val="00CB10FB"/>
    <w:rsid w:val="00CB1AD2"/>
    <w:rsid w:val="00CB1B82"/>
    <w:rsid w:val="00CB2169"/>
    <w:rsid w:val="00CB22ED"/>
    <w:rsid w:val="00CB2A10"/>
    <w:rsid w:val="00CB2DA0"/>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1C"/>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333"/>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908"/>
    <w:rsid w:val="00CF6BD1"/>
    <w:rsid w:val="00CF6DEE"/>
    <w:rsid w:val="00CF71C7"/>
    <w:rsid w:val="00CF7819"/>
    <w:rsid w:val="00CF788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0C0"/>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BD4"/>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17FBF"/>
    <w:rsid w:val="00D200B8"/>
    <w:rsid w:val="00D201EC"/>
    <w:rsid w:val="00D20317"/>
    <w:rsid w:val="00D20335"/>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6A8"/>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92"/>
    <w:rsid w:val="00D40F70"/>
    <w:rsid w:val="00D41159"/>
    <w:rsid w:val="00D41399"/>
    <w:rsid w:val="00D41406"/>
    <w:rsid w:val="00D4145A"/>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7C5"/>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0E11"/>
    <w:rsid w:val="00D7101A"/>
    <w:rsid w:val="00D715A7"/>
    <w:rsid w:val="00D717D2"/>
    <w:rsid w:val="00D71A9D"/>
    <w:rsid w:val="00D71B2F"/>
    <w:rsid w:val="00D71C17"/>
    <w:rsid w:val="00D71C89"/>
    <w:rsid w:val="00D71F60"/>
    <w:rsid w:val="00D72025"/>
    <w:rsid w:val="00D721E4"/>
    <w:rsid w:val="00D7225A"/>
    <w:rsid w:val="00D722B4"/>
    <w:rsid w:val="00D7293D"/>
    <w:rsid w:val="00D72942"/>
    <w:rsid w:val="00D72B50"/>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B99"/>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3056"/>
    <w:rsid w:val="00D84100"/>
    <w:rsid w:val="00D842F5"/>
    <w:rsid w:val="00D8438A"/>
    <w:rsid w:val="00D84413"/>
    <w:rsid w:val="00D8445C"/>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CD9"/>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B40"/>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2DC"/>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134"/>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F03"/>
    <w:rsid w:val="00DE1035"/>
    <w:rsid w:val="00DE136E"/>
    <w:rsid w:val="00DE1375"/>
    <w:rsid w:val="00DE14A4"/>
    <w:rsid w:val="00DE1A1E"/>
    <w:rsid w:val="00DE2623"/>
    <w:rsid w:val="00DE2957"/>
    <w:rsid w:val="00DE2958"/>
    <w:rsid w:val="00DE2D17"/>
    <w:rsid w:val="00DE3A79"/>
    <w:rsid w:val="00DE3CDE"/>
    <w:rsid w:val="00DE3EE1"/>
    <w:rsid w:val="00DE40B2"/>
    <w:rsid w:val="00DE45E0"/>
    <w:rsid w:val="00DE491D"/>
    <w:rsid w:val="00DE507D"/>
    <w:rsid w:val="00DE5626"/>
    <w:rsid w:val="00DE5715"/>
    <w:rsid w:val="00DE57C7"/>
    <w:rsid w:val="00DE57FD"/>
    <w:rsid w:val="00DE59F5"/>
    <w:rsid w:val="00DE5AA7"/>
    <w:rsid w:val="00DE5E2C"/>
    <w:rsid w:val="00DE5E87"/>
    <w:rsid w:val="00DE64DC"/>
    <w:rsid w:val="00DE66D6"/>
    <w:rsid w:val="00DE6EE1"/>
    <w:rsid w:val="00DE6F01"/>
    <w:rsid w:val="00DE7234"/>
    <w:rsid w:val="00DE7261"/>
    <w:rsid w:val="00DE72D9"/>
    <w:rsid w:val="00DE7915"/>
    <w:rsid w:val="00DE7917"/>
    <w:rsid w:val="00DE7B31"/>
    <w:rsid w:val="00DE7DA9"/>
    <w:rsid w:val="00DE7E90"/>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73A"/>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2D"/>
    <w:rsid w:val="00E20950"/>
    <w:rsid w:val="00E20D52"/>
    <w:rsid w:val="00E21051"/>
    <w:rsid w:val="00E210AF"/>
    <w:rsid w:val="00E21660"/>
    <w:rsid w:val="00E216D1"/>
    <w:rsid w:val="00E21CD6"/>
    <w:rsid w:val="00E21E5E"/>
    <w:rsid w:val="00E22200"/>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2C0"/>
    <w:rsid w:val="00E355F2"/>
    <w:rsid w:val="00E35A29"/>
    <w:rsid w:val="00E35B5D"/>
    <w:rsid w:val="00E35C8A"/>
    <w:rsid w:val="00E364D0"/>
    <w:rsid w:val="00E365AC"/>
    <w:rsid w:val="00E367C4"/>
    <w:rsid w:val="00E36B52"/>
    <w:rsid w:val="00E36DE5"/>
    <w:rsid w:val="00E36E50"/>
    <w:rsid w:val="00E3716F"/>
    <w:rsid w:val="00E3727E"/>
    <w:rsid w:val="00E3756F"/>
    <w:rsid w:val="00E377BF"/>
    <w:rsid w:val="00E4005E"/>
    <w:rsid w:val="00E400FB"/>
    <w:rsid w:val="00E4011E"/>
    <w:rsid w:val="00E4067D"/>
    <w:rsid w:val="00E406B8"/>
    <w:rsid w:val="00E40742"/>
    <w:rsid w:val="00E40803"/>
    <w:rsid w:val="00E40A61"/>
    <w:rsid w:val="00E41192"/>
    <w:rsid w:val="00E412B2"/>
    <w:rsid w:val="00E4187E"/>
    <w:rsid w:val="00E41CD0"/>
    <w:rsid w:val="00E41D28"/>
    <w:rsid w:val="00E421CE"/>
    <w:rsid w:val="00E42432"/>
    <w:rsid w:val="00E424A1"/>
    <w:rsid w:val="00E42A71"/>
    <w:rsid w:val="00E42BE4"/>
    <w:rsid w:val="00E42C8B"/>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8C1"/>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4B4"/>
    <w:rsid w:val="00E655C2"/>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765"/>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6D2"/>
    <w:rsid w:val="00E92C81"/>
    <w:rsid w:val="00E9302D"/>
    <w:rsid w:val="00E93076"/>
    <w:rsid w:val="00E93275"/>
    <w:rsid w:val="00E933A0"/>
    <w:rsid w:val="00E93435"/>
    <w:rsid w:val="00E934B4"/>
    <w:rsid w:val="00E93564"/>
    <w:rsid w:val="00E935B4"/>
    <w:rsid w:val="00E93829"/>
    <w:rsid w:val="00E938D9"/>
    <w:rsid w:val="00E93950"/>
    <w:rsid w:val="00E93AB9"/>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225"/>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4A2"/>
    <w:rsid w:val="00ED24A4"/>
    <w:rsid w:val="00ED2749"/>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EC8"/>
    <w:rsid w:val="00ED5F7D"/>
    <w:rsid w:val="00ED64F1"/>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2F9"/>
    <w:rsid w:val="00EE2354"/>
    <w:rsid w:val="00EE2686"/>
    <w:rsid w:val="00EE2793"/>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31A"/>
    <w:rsid w:val="00EF0527"/>
    <w:rsid w:val="00EF08C4"/>
    <w:rsid w:val="00EF0E62"/>
    <w:rsid w:val="00EF14F5"/>
    <w:rsid w:val="00EF1530"/>
    <w:rsid w:val="00EF1D7D"/>
    <w:rsid w:val="00EF265C"/>
    <w:rsid w:val="00EF2708"/>
    <w:rsid w:val="00EF27D8"/>
    <w:rsid w:val="00EF2AD3"/>
    <w:rsid w:val="00EF2DA1"/>
    <w:rsid w:val="00EF35DE"/>
    <w:rsid w:val="00EF36DA"/>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47B6"/>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4B"/>
    <w:rsid w:val="00F172D5"/>
    <w:rsid w:val="00F17308"/>
    <w:rsid w:val="00F1765B"/>
    <w:rsid w:val="00F1776E"/>
    <w:rsid w:val="00F17AA1"/>
    <w:rsid w:val="00F17EED"/>
    <w:rsid w:val="00F17FF3"/>
    <w:rsid w:val="00F20496"/>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8FB"/>
    <w:rsid w:val="00F25B15"/>
    <w:rsid w:val="00F25C5C"/>
    <w:rsid w:val="00F25D09"/>
    <w:rsid w:val="00F2601A"/>
    <w:rsid w:val="00F2646E"/>
    <w:rsid w:val="00F267EF"/>
    <w:rsid w:val="00F269F8"/>
    <w:rsid w:val="00F26AD0"/>
    <w:rsid w:val="00F26E36"/>
    <w:rsid w:val="00F26F74"/>
    <w:rsid w:val="00F270C0"/>
    <w:rsid w:val="00F270CD"/>
    <w:rsid w:val="00F274B3"/>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ABF"/>
    <w:rsid w:val="00F32C47"/>
    <w:rsid w:val="00F32D31"/>
    <w:rsid w:val="00F337C7"/>
    <w:rsid w:val="00F33BC4"/>
    <w:rsid w:val="00F33DA7"/>
    <w:rsid w:val="00F33E74"/>
    <w:rsid w:val="00F33F15"/>
    <w:rsid w:val="00F342D9"/>
    <w:rsid w:val="00F3485A"/>
    <w:rsid w:val="00F34B4A"/>
    <w:rsid w:val="00F34D0B"/>
    <w:rsid w:val="00F350C4"/>
    <w:rsid w:val="00F35658"/>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1E22"/>
    <w:rsid w:val="00F420F2"/>
    <w:rsid w:val="00F421B9"/>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1F9C"/>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7778"/>
    <w:rsid w:val="00F6007D"/>
    <w:rsid w:val="00F607A6"/>
    <w:rsid w:val="00F608EE"/>
    <w:rsid w:val="00F609F8"/>
    <w:rsid w:val="00F60AC4"/>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701"/>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4E9"/>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A5"/>
    <w:rsid w:val="00FA72EE"/>
    <w:rsid w:val="00FA73B6"/>
    <w:rsid w:val="00FA73C2"/>
    <w:rsid w:val="00FA74DF"/>
    <w:rsid w:val="00FA78F0"/>
    <w:rsid w:val="00FA7917"/>
    <w:rsid w:val="00FA7D43"/>
    <w:rsid w:val="00FA7E40"/>
    <w:rsid w:val="00FB0002"/>
    <w:rsid w:val="00FB03A8"/>
    <w:rsid w:val="00FB0550"/>
    <w:rsid w:val="00FB0827"/>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5677"/>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BD9"/>
    <w:rsid w:val="00FE2EE7"/>
    <w:rsid w:val="00FE2FA0"/>
    <w:rsid w:val="00FE3131"/>
    <w:rsid w:val="00FE335A"/>
    <w:rsid w:val="00FE3641"/>
    <w:rsid w:val="00FE38A9"/>
    <w:rsid w:val="00FE3BBA"/>
    <w:rsid w:val="00FE3E63"/>
    <w:rsid w:val="00FE3F99"/>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51"/>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9741A"/>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46162818">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footer" Target="footer1.xml"/><Relationship Id="rId18" Type="http://schemas.openxmlformats.org/officeDocument/2006/relationships/fontTable" Target="fontTable.xml"/><Relationship Id="rId19" Type="http://schemas.microsoft.com/office/2011/relationships/people" Target="peop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7845E5-C676-6E49-9C6C-77D87CB71793}">
  <ds:schemaRefs>
    <ds:schemaRef ds:uri="http://schemas.openxmlformats.org/officeDocument/2006/bibliography"/>
  </ds:schemaRefs>
</ds:datastoreItem>
</file>

<file path=customXml/itemProps2.xml><?xml version="1.0" encoding="utf-8"?>
<ds:datastoreItem xmlns:ds="http://schemas.openxmlformats.org/officeDocument/2006/customXml" ds:itemID="{C1823F56-B321-BA4F-A348-AB0B323AA3D5}">
  <ds:schemaRefs>
    <ds:schemaRef ds:uri="http://schemas.openxmlformats.org/officeDocument/2006/bibliography"/>
  </ds:schemaRefs>
</ds:datastoreItem>
</file>

<file path=customXml/itemProps3.xml><?xml version="1.0" encoding="utf-8"?>
<ds:datastoreItem xmlns:ds="http://schemas.openxmlformats.org/officeDocument/2006/customXml" ds:itemID="{A56E3599-3820-0D4B-9D78-C7FB5C9DC6F7}">
  <ds:schemaRefs>
    <ds:schemaRef ds:uri="http://schemas.openxmlformats.org/officeDocument/2006/bibliography"/>
  </ds:schemaRefs>
</ds:datastoreItem>
</file>

<file path=customXml/itemProps4.xml><?xml version="1.0" encoding="utf-8"?>
<ds:datastoreItem xmlns:ds="http://schemas.openxmlformats.org/officeDocument/2006/customXml" ds:itemID="{499B50D7-DED6-CF4F-B063-7D11DAABA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15699</Words>
  <Characters>98906</Characters>
  <Application>Microsoft Macintosh Word</Application>
  <DocSecurity>0</DocSecurity>
  <Lines>824</Lines>
  <Paragraphs>228</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114377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25</cp:revision>
  <cp:lastPrinted>2018-02-15T09:05:00Z</cp:lastPrinted>
  <dcterms:created xsi:type="dcterms:W3CDTF">2018-04-29T19:49:00Z</dcterms:created>
  <dcterms:modified xsi:type="dcterms:W3CDTF">2018-05-10T16:08:00Z</dcterms:modified>
</cp:coreProperties>
</file>