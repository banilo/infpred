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4B618D" w:rsidRDefault="007E55C6" w:rsidP="002D2052">
      <w:pPr>
        <w:tabs>
          <w:tab w:val="left" w:pos="7513"/>
        </w:tabs>
        <w:jc w:val="center"/>
        <w:rPr>
          <w:rFonts w:ascii="Calibri" w:hAnsi="Calibri"/>
          <w:b/>
          <w:color w:val="000000" w:themeColor="text1"/>
          <w:lang w:val="en-US"/>
          <w:rPrChange w:id="10" w:author="Danilo Bzdok" w:date="2018-05-09T23:38:00Z">
            <w:rPr>
              <w:rFonts w:ascii="Calibri" w:hAnsi="Calibri"/>
              <w:b/>
              <w:color w:val="000000" w:themeColor="text1"/>
            </w:rPr>
          </w:rPrChange>
        </w:rPr>
      </w:pPr>
      <w:r w:rsidRPr="004B618D">
        <w:rPr>
          <w:rFonts w:ascii="Calibri" w:hAnsi="Calibri"/>
          <w:color w:val="000000" w:themeColor="text1"/>
          <w:lang w:val="en-US"/>
          <w:rPrChange w:id="11" w:author="Danilo Bzdok" w:date="2018-05-09T23:38:00Z">
            <w:rPr>
              <w:rFonts w:ascii="Calibri" w:hAnsi="Calibri"/>
              <w:color w:val="000000" w:themeColor="text1"/>
            </w:rPr>
          </w:rPrChange>
        </w:rPr>
        <w:t>Danilo Bzdok</w:t>
      </w:r>
      <w:r w:rsidRPr="004B618D">
        <w:rPr>
          <w:rFonts w:ascii="Calibri" w:hAnsi="Calibri"/>
          <w:color w:val="000000" w:themeColor="text1"/>
          <w:vertAlign w:val="superscript"/>
          <w:lang w:val="en-US"/>
          <w:rPrChange w:id="12" w:author="Danilo Bzdok" w:date="2018-05-09T23:38:00Z">
            <w:rPr>
              <w:rFonts w:ascii="Calibri" w:hAnsi="Calibri"/>
              <w:color w:val="000000" w:themeColor="text1"/>
              <w:vertAlign w:val="superscript"/>
            </w:rPr>
          </w:rPrChange>
        </w:rPr>
        <w:t>1,2,</w:t>
      </w:r>
      <w:proofErr w:type="gramStart"/>
      <w:r w:rsidRPr="004B618D">
        <w:rPr>
          <w:rFonts w:ascii="Calibri" w:hAnsi="Calibri"/>
          <w:color w:val="000000" w:themeColor="text1"/>
          <w:vertAlign w:val="superscript"/>
          <w:lang w:val="en-US"/>
          <w:rPrChange w:id="13" w:author="Danilo Bzdok" w:date="2018-05-09T23:38:00Z">
            <w:rPr>
              <w:rFonts w:ascii="Calibri" w:hAnsi="Calibri"/>
              <w:color w:val="000000" w:themeColor="text1"/>
              <w:vertAlign w:val="superscript"/>
            </w:rPr>
          </w:rPrChange>
        </w:rPr>
        <w:t>3,*</w:t>
      </w:r>
      <w:proofErr w:type="gramEnd"/>
      <w:r w:rsidR="00785601" w:rsidRPr="004B618D">
        <w:rPr>
          <w:rFonts w:ascii="Calibri" w:hAnsi="Calibri"/>
          <w:color w:val="000000" w:themeColor="text1"/>
          <w:lang w:val="en-US"/>
          <w:rPrChange w:id="14" w:author="Danilo Bzdok" w:date="2018-05-09T23:38:00Z">
            <w:rPr>
              <w:rFonts w:ascii="Calibri" w:hAnsi="Calibri"/>
              <w:color w:val="000000" w:themeColor="text1"/>
            </w:rPr>
          </w:rPrChange>
        </w:rPr>
        <w:t xml:space="preserve"> Denis Engemann</w:t>
      </w:r>
      <w:r w:rsidR="00785601" w:rsidRPr="004B618D">
        <w:rPr>
          <w:rFonts w:ascii="Calibri" w:hAnsi="Calibri"/>
          <w:color w:val="000000" w:themeColor="text1"/>
          <w:vertAlign w:val="superscript"/>
          <w:lang w:val="en-US"/>
          <w:rPrChange w:id="15"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16" w:author="Danilo Bzdok" w:date="2018-05-09T23:38:00Z">
            <w:rPr>
              <w:rFonts w:ascii="Calibri" w:hAnsi="Calibri"/>
              <w:color w:val="000000" w:themeColor="text1"/>
            </w:rPr>
          </w:rPrChange>
        </w:rPr>
        <w:t xml:space="preserve">, Olivier </w:t>
      </w:r>
      <w:r w:rsidR="00406FE3" w:rsidRPr="004B618D">
        <w:rPr>
          <w:rFonts w:ascii="Calibri" w:hAnsi="Calibri"/>
          <w:color w:val="000000" w:themeColor="text1"/>
          <w:lang w:val="en-US"/>
          <w:rPrChange w:id="17" w:author="Danilo Bzdok" w:date="2018-05-09T23:38:00Z">
            <w:rPr>
              <w:rFonts w:ascii="Calibri" w:hAnsi="Calibri"/>
              <w:color w:val="000000" w:themeColor="text1"/>
            </w:rPr>
          </w:rPrChange>
        </w:rPr>
        <w:t>Gri</w:t>
      </w:r>
      <w:r w:rsidR="00785601" w:rsidRPr="004B618D">
        <w:rPr>
          <w:rFonts w:ascii="Calibri" w:hAnsi="Calibri"/>
          <w:color w:val="000000" w:themeColor="text1"/>
          <w:lang w:val="en-US"/>
          <w:rPrChange w:id="18" w:author="Danilo Bzdok" w:date="2018-05-09T23:38:00Z">
            <w:rPr>
              <w:rFonts w:ascii="Calibri" w:hAnsi="Calibri"/>
              <w:color w:val="000000" w:themeColor="text1"/>
            </w:rPr>
          </w:rPrChange>
        </w:rPr>
        <w:t>sel</w:t>
      </w:r>
      <w:r w:rsidR="00785601" w:rsidRPr="004B618D">
        <w:rPr>
          <w:rFonts w:ascii="Calibri" w:hAnsi="Calibri"/>
          <w:color w:val="000000" w:themeColor="text1"/>
          <w:vertAlign w:val="superscript"/>
          <w:lang w:val="en-US"/>
          <w:rPrChange w:id="19"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20" w:author="Danilo Bzdok" w:date="2018-05-09T23:38:00Z">
            <w:rPr>
              <w:rFonts w:ascii="Calibri" w:hAnsi="Calibri"/>
              <w:color w:val="000000" w:themeColor="text1"/>
            </w:rPr>
          </w:rPrChange>
        </w:rPr>
        <w:t xml:space="preserve">, </w:t>
      </w:r>
      <w:proofErr w:type="spellStart"/>
      <w:r w:rsidR="00785601" w:rsidRPr="004B618D">
        <w:rPr>
          <w:rFonts w:ascii="Calibri" w:hAnsi="Calibri"/>
          <w:color w:val="000000" w:themeColor="text1"/>
          <w:lang w:val="en-US"/>
          <w:rPrChange w:id="21" w:author="Danilo Bzdok" w:date="2018-05-09T23:38:00Z">
            <w:rPr>
              <w:rFonts w:ascii="Calibri" w:hAnsi="Calibri"/>
              <w:color w:val="000000" w:themeColor="text1"/>
            </w:rPr>
          </w:rPrChange>
        </w:rPr>
        <w:t>Gaël</w:t>
      </w:r>
      <w:proofErr w:type="spellEnd"/>
      <w:r w:rsidR="00785601" w:rsidRPr="004B618D">
        <w:rPr>
          <w:rFonts w:ascii="Calibri" w:hAnsi="Calibri"/>
          <w:color w:val="000000" w:themeColor="text1"/>
          <w:lang w:val="en-US"/>
          <w:rPrChange w:id="22" w:author="Danilo Bzdok" w:date="2018-05-09T23:38:00Z">
            <w:rPr>
              <w:rFonts w:ascii="Calibri" w:hAnsi="Calibri"/>
              <w:color w:val="000000" w:themeColor="text1"/>
            </w:rPr>
          </w:rPrChange>
        </w:rPr>
        <w:t xml:space="preserve"> Varoquaux</w:t>
      </w:r>
      <w:r w:rsidR="00785601" w:rsidRPr="004B618D">
        <w:rPr>
          <w:rFonts w:ascii="Calibri" w:hAnsi="Calibri"/>
          <w:color w:val="000000" w:themeColor="text1"/>
          <w:vertAlign w:val="superscript"/>
          <w:lang w:val="en-US"/>
          <w:rPrChange w:id="23"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24" w:author="Danilo Bzdok" w:date="2018-05-09T23:38:00Z">
            <w:rPr>
              <w:rFonts w:ascii="Calibri" w:hAnsi="Calibri"/>
              <w:color w:val="000000" w:themeColor="text1"/>
            </w:rPr>
          </w:rPrChange>
        </w:rPr>
        <w:t>, Bertrand Thirion</w:t>
      </w:r>
      <w:r w:rsidR="00785601" w:rsidRPr="004B618D">
        <w:rPr>
          <w:rFonts w:ascii="Calibri" w:hAnsi="Calibri"/>
          <w:color w:val="000000" w:themeColor="text1"/>
          <w:vertAlign w:val="superscript"/>
          <w:lang w:val="en-US"/>
          <w:rPrChange w:id="25" w:author="Danilo Bzdok" w:date="2018-05-09T23:38:00Z">
            <w:rPr>
              <w:rFonts w:ascii="Calibri" w:hAnsi="Calibri"/>
              <w:color w:val="000000" w:themeColor="text1"/>
              <w:vertAlign w:val="superscript"/>
            </w:rPr>
          </w:rPrChange>
        </w:rPr>
        <w:t>3</w:t>
      </w:r>
    </w:p>
    <w:p w14:paraId="7858B946" w14:textId="77777777" w:rsidR="007E55C6" w:rsidRPr="004B618D" w:rsidRDefault="007E55C6" w:rsidP="007E55C6">
      <w:pPr>
        <w:rPr>
          <w:rFonts w:ascii="Calibri" w:eastAsia="Times New Roman" w:hAnsi="Calibri" w:cs="Arial"/>
          <w:color w:val="000000" w:themeColor="text1"/>
          <w:sz w:val="16"/>
          <w:szCs w:val="16"/>
          <w:lang w:val="en-US"/>
          <w:rPrChange w:id="26" w:author="Danilo Bzdok" w:date="2018-05-09T23:38:00Z">
            <w:rPr>
              <w:rFonts w:ascii="Calibri" w:eastAsia="Times New Roman" w:hAnsi="Calibri" w:cs="Arial"/>
              <w:color w:val="000000" w:themeColor="text1"/>
              <w:sz w:val="16"/>
              <w:szCs w:val="16"/>
            </w:rPr>
          </w:rPrChange>
        </w:rPr>
      </w:pPr>
    </w:p>
    <w:p w14:paraId="7EC8B8C6" w14:textId="77777777" w:rsidR="007E55C6" w:rsidRPr="004B618D" w:rsidRDefault="007E55C6" w:rsidP="007E55C6">
      <w:pPr>
        <w:rPr>
          <w:rFonts w:ascii="Calibri" w:eastAsia="Times New Roman" w:hAnsi="Calibri" w:cs="Arial"/>
          <w:color w:val="000000" w:themeColor="text1"/>
          <w:sz w:val="16"/>
          <w:szCs w:val="16"/>
          <w:lang w:val="en-US"/>
          <w:rPrChange w:id="27" w:author="Danilo Bzdok" w:date="2018-05-09T23:38: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8"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853EFB" w:rsidRDefault="007E55C6" w:rsidP="007E55C6">
      <w:pPr>
        <w:ind w:left="2124"/>
        <w:rPr>
          <w:rFonts w:ascii="Calibri" w:hAnsi="Calibri"/>
          <w:color w:val="000000" w:themeColor="text1"/>
          <w:rPrChange w:id="29" w:author="Danilo Bzdok" w:date="2018-05-07T23:12: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853EFB">
        <w:rPr>
          <w:rFonts w:ascii="Calibri" w:hAnsi="Calibri"/>
          <w:color w:val="000000" w:themeColor="text1"/>
          <w:rPrChange w:id="30" w:author="Danilo Bzdok" w:date="2018-05-07T23:12:00Z">
            <w:rPr>
              <w:rFonts w:ascii="Calibri" w:hAnsi="Calibri"/>
              <w:color w:val="000000" w:themeColor="text1"/>
              <w:lang w:val="en-US"/>
            </w:rPr>
          </w:rPrChange>
        </w:rPr>
        <w:t>52074 Aachen</w:t>
      </w:r>
    </w:p>
    <w:p w14:paraId="3932B480" w14:textId="33A6EEB7" w:rsidR="007E55C6" w:rsidRPr="00853EFB" w:rsidRDefault="007E55C6" w:rsidP="007E55C6">
      <w:pPr>
        <w:ind w:left="2124"/>
        <w:rPr>
          <w:rFonts w:ascii="Calibri" w:hAnsi="Calibri"/>
          <w:color w:val="000000" w:themeColor="text1"/>
          <w:rPrChange w:id="31" w:author="Danilo Bzdok" w:date="2018-05-07T23:12:00Z">
            <w:rPr>
              <w:rFonts w:ascii="Calibri" w:hAnsi="Calibri"/>
              <w:color w:val="000000" w:themeColor="text1"/>
              <w:lang w:val="en-US"/>
            </w:rPr>
          </w:rPrChange>
        </w:rPr>
      </w:pPr>
      <w:r w:rsidRPr="00853EFB">
        <w:rPr>
          <w:rFonts w:ascii="Calibri" w:hAnsi="Calibri"/>
          <w:color w:val="000000" w:themeColor="text1"/>
          <w:rPrChange w:id="32" w:author="Danilo Bzdok" w:date="2018-05-07T23:12:00Z">
            <w:rPr>
              <w:rFonts w:ascii="Calibri" w:hAnsi="Calibri"/>
              <w:color w:val="000000" w:themeColor="text1"/>
              <w:lang w:val="en-US"/>
            </w:rPr>
          </w:rPrChange>
        </w:rPr>
        <w:t xml:space="preserve">    </w:t>
      </w:r>
      <w:r w:rsidR="00BF3A44" w:rsidRPr="00853EFB">
        <w:rPr>
          <w:rFonts w:ascii="Calibri" w:hAnsi="Calibri"/>
          <w:color w:val="000000" w:themeColor="text1"/>
          <w:rPrChange w:id="33" w:author="Danilo Bzdok" w:date="2018-05-07T23:12:00Z">
            <w:rPr>
              <w:rFonts w:ascii="Calibri" w:hAnsi="Calibri"/>
              <w:color w:val="000000" w:themeColor="text1"/>
              <w:lang w:val="en-US"/>
            </w:rPr>
          </w:rPrChange>
        </w:rPr>
        <w:t xml:space="preserve"> </w:t>
      </w:r>
      <w:r w:rsidRPr="00853EFB">
        <w:rPr>
          <w:rFonts w:ascii="Calibri" w:hAnsi="Calibri"/>
          <w:color w:val="000000" w:themeColor="text1"/>
          <w:rPrChange w:id="34" w:author="Danilo Bzdok" w:date="2018-05-07T23:12:00Z">
            <w:rPr>
              <w:rFonts w:ascii="Calibri" w:hAnsi="Calibri"/>
              <w:color w:val="000000" w:themeColor="text1"/>
              <w:lang w:val="en-US"/>
            </w:rPr>
          </w:rPrChange>
        </w:rPr>
        <w:t>GERMANY</w:t>
      </w:r>
    </w:p>
    <w:p w14:paraId="694353AF" w14:textId="77777777" w:rsidR="007E55C6" w:rsidRPr="00853EFB" w:rsidRDefault="007E55C6" w:rsidP="007E55C6">
      <w:pPr>
        <w:rPr>
          <w:rFonts w:ascii="Calibri" w:hAnsi="Calibri"/>
          <w:color w:val="000000" w:themeColor="text1"/>
          <w:rPrChange w:id="35" w:author="Danilo Bzdok" w:date="2018-05-07T23:12:00Z">
            <w:rPr>
              <w:rFonts w:ascii="Calibri" w:hAnsi="Calibri"/>
              <w:color w:val="000000" w:themeColor="text1"/>
              <w:lang w:val="en-US"/>
            </w:rPr>
          </w:rPrChange>
        </w:rPr>
      </w:pPr>
    </w:p>
    <w:p w14:paraId="69439021" w14:textId="77777777" w:rsidR="00500CCC" w:rsidRPr="00853EFB" w:rsidRDefault="00500CCC" w:rsidP="007E55C6">
      <w:pPr>
        <w:rPr>
          <w:rFonts w:ascii="Calibri" w:hAnsi="Calibri"/>
          <w:color w:val="000000" w:themeColor="text1"/>
          <w:rPrChange w:id="36" w:author="Danilo Bzdok" w:date="2018-05-07T23:12:00Z">
            <w:rPr>
              <w:rFonts w:ascii="Calibri" w:hAnsi="Calibri"/>
              <w:color w:val="000000" w:themeColor="text1"/>
              <w:lang w:val="en-US"/>
            </w:rPr>
          </w:rPrChange>
        </w:rPr>
      </w:pPr>
    </w:p>
    <w:p w14:paraId="1159FAB3" w14:textId="77777777" w:rsidR="00500CCC" w:rsidRPr="00853EFB" w:rsidRDefault="00500CCC" w:rsidP="007E55C6">
      <w:pPr>
        <w:rPr>
          <w:rFonts w:ascii="Calibri" w:hAnsi="Calibri"/>
          <w:color w:val="000000" w:themeColor="text1"/>
          <w:rPrChange w:id="37" w:author="Danilo Bzdok" w:date="2018-05-07T23:12: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7F6DE6">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3F8A70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8" w:author="Danilo Bzdok" w:date="2018-05-08T14:37:00Z">
        <w:r w:rsidR="00CC20B6" w:rsidDel="003E2895">
          <w:rPr>
            <w:rFonts w:ascii="Calibri" w:hAnsi="Calibri"/>
            <w:color w:val="000000" w:themeColor="text1"/>
            <w:lang w:val="en-US"/>
          </w:rPr>
          <w:delText xml:space="preserve">specific </w:delText>
        </w:r>
      </w:del>
      <w:proofErr w:type="gramStart"/>
      <w:ins w:id="39" w:author="Danilo Bzdok" w:date="2018-05-08T14:37:00Z">
        <w:r w:rsidR="003E2895">
          <w:rPr>
            <w:rFonts w:ascii="Calibri" w:hAnsi="Calibri"/>
            <w:color w:val="000000" w:themeColor="text1"/>
            <w:lang w:val="en-US"/>
          </w:rPr>
          <w:t xml:space="preserve">particular </w:t>
        </w:r>
      </w:ins>
      <w:r w:rsidR="00A57647">
        <w:rPr>
          <w:rFonts w:ascii="Calibri" w:hAnsi="Calibri"/>
          <w:color w:val="000000" w:themeColor="text1"/>
          <w:lang w:val="en-US"/>
        </w:rPr>
        <w:t>individuals</w:t>
      </w:r>
      <w:proofErr w:type="gramEnd"/>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40" w:author="Danilo Bzdok" w:date="2018-05-07T12:16:00Z">
        <w:r w:rsidR="00021C5E" w:rsidDel="00824695">
          <w:rPr>
            <w:rFonts w:ascii="Calibri" w:hAnsi="Calibri"/>
            <w:color w:val="000000" w:themeColor="text1"/>
            <w:lang w:val="en-US"/>
          </w:rPr>
          <w:delText xml:space="preserve">tools </w:delText>
        </w:r>
      </w:del>
      <w:ins w:id="41"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3"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4" w:author="Danilo Bzdok" w:date="2018-05-08T14:46:00Z">
        <w:r w:rsidR="00CA16BA" w:rsidDel="00D722B4">
          <w:rPr>
            <w:rFonts w:ascii="Calibri" w:hAnsi="Calibri"/>
            <w:color w:val="000000" w:themeColor="text1"/>
            <w:lang w:val="en-US"/>
          </w:rPr>
          <w:delText xml:space="preserve">searching </w:delText>
        </w:r>
      </w:del>
      <w:ins w:id="45" w:author="Danilo Bzdok" w:date="2018-05-08T14:46:00Z">
        <w:r w:rsidR="00D722B4">
          <w:rPr>
            <w:rFonts w:ascii="Calibri" w:hAnsi="Calibri"/>
            <w:color w:val="000000" w:themeColor="text1"/>
            <w:lang w:val="en-US"/>
          </w:rPr>
          <w:t xml:space="preserve">finding </w:t>
        </w:r>
      </w:ins>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6" w:author="Danilo Bzdok" w:date="2018-05-07T18:30:00Z">
        <w:r w:rsidR="00FE3F99">
          <w:rPr>
            <w:rFonts w:ascii="Calibri" w:hAnsi="Calibri"/>
            <w:color w:val="000000" w:themeColor="text1"/>
            <w:lang w:val="en-US"/>
          </w:rPr>
          <w:t xml:space="preserve">Across all </w:t>
        </w:r>
      </w:ins>
      <w:ins w:id="47" w:author="Danilo Bzdok" w:date="2018-05-08T14:49:00Z">
        <w:r w:rsidR="00236A3F">
          <w:rPr>
            <w:rFonts w:ascii="Calibri" w:hAnsi="Calibri"/>
            <w:color w:val="000000" w:themeColor="text1"/>
            <w:lang w:val="en-US"/>
          </w:rPr>
          <w:t>scenarios</w:t>
        </w:r>
      </w:ins>
      <w:ins w:id="48"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49" w:author="Danilo Bzdok" w:date="2018-05-08T14:46:00Z">
        <w:r w:rsidR="00D722B4">
          <w:rPr>
            <w:rFonts w:ascii="Calibri" w:hAnsi="Calibri"/>
            <w:color w:val="000000" w:themeColor="text1"/>
            <w:lang w:val="en-US"/>
          </w:rPr>
          <w:t xml:space="preserve">little </w:t>
        </w:r>
      </w:ins>
      <w:ins w:id="50" w:author="Danilo Bzdok" w:date="2018-05-07T18:30:00Z">
        <w:r w:rsidR="00FE3F99" w:rsidRPr="00C76687">
          <w:rPr>
            <w:rFonts w:ascii="Calibri" w:hAnsi="Calibri"/>
            <w:color w:val="000000" w:themeColor="text1"/>
            <w:lang w:val="en-US"/>
          </w:rPr>
          <w:t xml:space="preserve">light on its value for </w:t>
        </w:r>
      </w:ins>
      <w:ins w:id="51" w:author="Danilo Bzdok" w:date="2018-05-08T14:47:00Z">
        <w:r w:rsidR="00D722B4">
          <w:rPr>
            <w:rFonts w:ascii="Calibri" w:hAnsi="Calibri"/>
            <w:color w:val="000000" w:themeColor="text1"/>
            <w:lang w:val="en-US"/>
          </w:rPr>
          <w:t xml:space="preserve">the </w:t>
        </w:r>
      </w:ins>
      <w:ins w:id="52"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ins>
      <w:ins w:id="53" w:author="Danilo Bzdok" w:date="2018-05-08T14:47:00Z">
        <w:r w:rsidR="00D722B4">
          <w:rPr>
            <w:rFonts w:ascii="Calibri" w:hAnsi="Calibri"/>
            <w:color w:val="000000" w:themeColor="text1"/>
            <w:lang w:val="en-US"/>
          </w:rPr>
          <w:t xml:space="preserve">goal </w:t>
        </w:r>
      </w:ins>
      <w:ins w:id="54" w:author="Danilo Bzdok" w:date="2018-05-07T18:30:00Z">
        <w:r w:rsidR="00FE3F99">
          <w:rPr>
            <w:rFonts w:ascii="Calibri" w:hAnsi="Calibri"/>
            <w:color w:val="000000" w:themeColor="text1"/>
            <w:lang w:val="en-US"/>
          </w:rPr>
          <w:t>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55"/>
        </w:r>
      </w:ins>
      <w:del w:id="56"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57"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58" w:author="Danilo Bzdok" w:date="2018-05-08T14:38:00Z">
        <w:r w:rsidR="000E4BFF">
          <w:rPr>
            <w:rFonts w:ascii="Calibri" w:hAnsi="Calibri"/>
            <w:color w:val="000000" w:themeColor="text1"/>
            <w:lang w:val="en-US"/>
          </w:rPr>
          <w:t>t algorithms</w:t>
        </w:r>
      </w:ins>
      <w:del w:id="59"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AC248DA"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7F6DE6"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60" w:author="Danilo Bzdok" w:date="2018-05-08T14:51:00Z">
        <w:r w:rsidR="001C39E7" w:rsidDel="00236A3F">
          <w:rPr>
            <w:rFonts w:ascii="Calibri" w:hAnsi="Calibri"/>
            <w:color w:val="000000" w:themeColor="text1"/>
            <w:lang w:val="en-US"/>
          </w:rPr>
          <w:delText xml:space="preserve">Especially </w:delText>
        </w:r>
      </w:del>
      <w:ins w:id="61" w:author="Danilo Bzdok" w:date="2018-05-08T14:51:00Z">
        <w:r w:rsidR="00236A3F">
          <w:rPr>
            <w:rFonts w:ascii="Calibri" w:hAnsi="Calibri"/>
            <w:color w:val="000000" w:themeColor="text1"/>
            <w:lang w:val="en-US"/>
          </w:rPr>
          <w:t xml:space="preserve">Classical inferential statistics can </w:t>
        </w:r>
      </w:ins>
      <w:ins w:id="62" w:author="Danilo Bzdok" w:date="2018-05-08T14:55:00Z">
        <w:r w:rsidR="0015020D">
          <w:rPr>
            <w:rFonts w:ascii="Calibri" w:hAnsi="Calibri"/>
            <w:color w:val="000000" w:themeColor="text1"/>
            <w:lang w:val="en-US"/>
          </w:rPr>
          <w:t xml:space="preserve">also </w:t>
        </w:r>
      </w:ins>
      <w:ins w:id="63" w:author="Danilo Bzdok" w:date="2018-05-08T14:58:00Z">
        <w:r w:rsidR="00B839C3">
          <w:rPr>
            <w:rFonts w:ascii="Calibri" w:hAnsi="Calibri"/>
            <w:color w:val="000000" w:themeColor="text1"/>
            <w:lang w:val="en-US"/>
          </w:rPr>
          <w:t>substantiate clinical observations</w:t>
        </w:r>
      </w:ins>
      <w:ins w:id="64" w:author="Danilo Bzdok" w:date="2018-05-08T14:54:00Z">
        <w:r w:rsidR="00236A3F">
          <w:rPr>
            <w:rFonts w:ascii="Calibri" w:hAnsi="Calibri"/>
            <w:color w:val="000000" w:themeColor="text1"/>
            <w:lang w:val="en-US"/>
          </w:rPr>
          <w:t xml:space="preserve"> </w:t>
        </w:r>
      </w:ins>
      <w:ins w:id="65" w:author="Danilo Bzdok" w:date="2018-05-08T14:51:00Z">
        <w:r w:rsidR="00236A3F">
          <w:rPr>
            <w:rFonts w:ascii="Calibri" w:hAnsi="Calibri"/>
            <w:color w:val="000000" w:themeColor="text1"/>
            <w:lang w:val="en-US"/>
          </w:rPr>
          <w:t xml:space="preserve">that </w:t>
        </w:r>
      </w:ins>
      <w:ins w:id="66"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67"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68"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69" w:author="Danilo Bzdok" w:date="2018-05-08T14:56:00Z">
        <w:r w:rsidR="00A35A5E" w:rsidRPr="00176A86" w:rsidDel="0015020D">
          <w:rPr>
            <w:rFonts w:ascii="Calibri" w:hAnsi="Calibri"/>
            <w:color w:val="000000" w:themeColor="text1"/>
            <w:lang w:val="en-US"/>
          </w:rPr>
          <w:delText xml:space="preserve">can </w:delText>
        </w:r>
      </w:del>
      <w:ins w:id="70"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71"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72"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73" w:author="Danilo Bzdok" w:date="2018-05-08T14:57:00Z">
        <w:r w:rsidR="0015020D">
          <w:rPr>
            <w:rFonts w:ascii="Calibri" w:hAnsi="Calibri"/>
            <w:color w:val="000000" w:themeColor="text1"/>
            <w:lang w:val="en-US"/>
          </w:rPr>
          <w:t>ical</w:t>
        </w:r>
      </w:ins>
      <w:del w:id="74" w:author="Danilo Bzdok" w:date="2018-05-08T14:57:00Z">
        <w:r w:rsidR="00186EC5" w:rsidRPr="00176A86" w:rsidDel="0015020D">
          <w:rPr>
            <w:rFonts w:ascii="Calibri" w:hAnsi="Calibri"/>
            <w:color w:val="000000" w:themeColor="text1"/>
            <w:lang w:val="en-US"/>
          </w:rPr>
          <w:delText>ery</w:delText>
        </w:r>
      </w:del>
      <w:del w:id="75" w:author="Danilo Bzdok" w:date="2018-05-08T14:54:00Z">
        <w:r w:rsidR="008D3922" w:rsidRPr="00176A86" w:rsidDel="00236A3F">
          <w:rPr>
            <w:rFonts w:ascii="Calibri" w:hAnsi="Calibri"/>
            <w:color w:val="000000" w:themeColor="text1"/>
            <w:lang w:val="en-US"/>
          </w:rPr>
          <w:delText xml:space="preserve"> in obese patients</w:delText>
        </w:r>
      </w:del>
      <w:ins w:id="76" w:author="Danilo Bzdok" w:date="2018-05-08T14:56:00Z">
        <w:r w:rsidR="0015020D">
          <w:rPr>
            <w:rFonts w:ascii="Calibri" w:hAnsi="Calibri"/>
            <w:color w:val="000000" w:themeColor="text1"/>
            <w:lang w:val="en-US"/>
          </w:rPr>
          <w:t xml:space="preserve"> </w:t>
        </w:r>
      </w:ins>
      <w:ins w:id="77" w:author="Danilo Bzdok" w:date="2018-05-08T14:57:00Z">
        <w:r w:rsidR="0015020D">
          <w:rPr>
            <w:rFonts w:ascii="Calibri" w:hAnsi="Calibri"/>
            <w:color w:val="000000" w:themeColor="text1"/>
            <w:lang w:val="en-US"/>
          </w:rPr>
          <w:t xml:space="preserve">intervention </w:t>
        </w:r>
      </w:ins>
      <w:ins w:id="78" w:author="Danilo Bzdok" w:date="2018-05-08T14:56:00Z">
        <w:r w:rsidR="0015020D">
          <w:rPr>
            <w:rFonts w:ascii="Calibri" w:hAnsi="Calibri"/>
            <w:color w:val="000000" w:themeColor="text1"/>
            <w:lang w:val="en-US"/>
          </w:rPr>
          <w:t>and</w:t>
        </w:r>
      </w:ins>
      <w:del w:id="79"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80" w:author="Danilo Bzdok" w:date="2018-05-08T14:57:00Z">
        <w:r w:rsidR="0015020D">
          <w:rPr>
            <w:rFonts w:ascii="Calibri" w:hAnsi="Calibri"/>
            <w:color w:val="000000" w:themeColor="text1"/>
            <w:lang w:val="en-US"/>
          </w:rPr>
          <w:t xml:space="preserve">symptoms in </w:t>
        </w:r>
      </w:ins>
      <w:del w:id="81"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r w:rsidR="008C616E">
        <w:rPr>
          <w:rFonts w:ascii="Calibri" w:hAnsi="Calibri"/>
          <w:color w:val="000000" w:themeColor="text1"/>
          <w:lang w:val="en-US"/>
        </w:rPr>
        <w:t>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usually resolve</w:t>
      </w:r>
      <w:del w:id="82"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83"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7C59EFFF"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84" w:author="Danilo Bzdok" w:date="2018-05-08T15:00:00Z">
        <w:r w:rsidR="00B839C3">
          <w:rPr>
            <w:rFonts w:ascii="Calibri" w:hAnsi="Calibri"/>
            <w:color w:val="000000" w:themeColor="text1"/>
            <w:lang w:val="en-US"/>
          </w:rPr>
          <w:t>by pattern-</w:t>
        </w:r>
      </w:ins>
      <w:ins w:id="85" w:author="Danilo Bzdok" w:date="2018-05-08T15:01:00Z">
        <w:r w:rsidR="00B839C3">
          <w:rPr>
            <w:rFonts w:ascii="Calibri" w:hAnsi="Calibri"/>
            <w:color w:val="000000" w:themeColor="text1"/>
            <w:lang w:val="en-US"/>
          </w:rPr>
          <w:t>detection</w:t>
        </w:r>
      </w:ins>
      <w:ins w:id="86"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87"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88" w:author="Danilo Bzdok" w:date="2018-05-08T15:19:00Z">
        <w:r w:rsidR="0003399D" w:rsidRPr="00176A86" w:rsidDel="004C756D">
          <w:rPr>
            <w:rFonts w:ascii="Calibri" w:hAnsi="Calibri"/>
            <w:color w:val="000000" w:themeColor="text1"/>
            <w:lang w:val="en-US"/>
          </w:rPr>
          <w:delText>underpinnings</w:delText>
        </w:r>
      </w:del>
      <w:ins w:id="89"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90" w:author="Danilo Bzdok" w:date="2018-05-08T15:20:00Z">
        <w:r w:rsidR="008E4469" w:rsidDel="00F421B9">
          <w:rPr>
            <w:rFonts w:ascii="Calibri" w:hAnsi="Calibri"/>
            <w:color w:val="000000" w:themeColor="text1"/>
            <w:lang w:val="en-US"/>
          </w:rPr>
          <w:delText>it can be</w:delText>
        </w:r>
      </w:del>
      <w:ins w:id="91" w:author="Danilo Bzdok" w:date="2018-05-08T15:20:00Z">
        <w:r w:rsidR="00F421B9">
          <w:rPr>
            <w:rFonts w:ascii="Calibri" w:hAnsi="Calibri"/>
            <w:color w:val="000000" w:themeColor="text1"/>
            <w:lang w:val="en-US"/>
          </w:rPr>
          <w:t xml:space="preserve">algorithmic prediction can </w:t>
        </w:r>
      </w:ins>
      <w:del w:id="92" w:author="Danilo Bzdok" w:date="2018-05-08T15:21:00Z">
        <w:r w:rsidR="008E4469" w:rsidDel="00F421B9">
          <w:rPr>
            <w:rFonts w:ascii="Calibri" w:hAnsi="Calibri"/>
            <w:color w:val="000000" w:themeColor="text1"/>
            <w:lang w:val="en-US"/>
          </w:rPr>
          <w:delText xml:space="preserve"> possible </w:delText>
        </w:r>
      </w:del>
      <w:ins w:id="93"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94" w:author="Danilo Bzdok" w:date="2018-05-09T22:05:00Z">
        <w:r w:rsidR="005E6FA9" w:rsidRPr="00E70EAF" w:rsidDel="00E618C1">
          <w:rPr>
            <w:rFonts w:ascii="Calibri" w:hAnsi="Calibri"/>
            <w:color w:val="000000" w:themeColor="text1"/>
            <w:lang w:val="en-US"/>
          </w:rPr>
          <w:delText xml:space="preserve">achieves </w:delText>
        </w:r>
      </w:del>
      <w:ins w:id="95" w:author="Danilo Bzdok" w:date="2018-05-09T22:05:00Z">
        <w:r w:rsidR="00E618C1">
          <w:rPr>
            <w:rFonts w:ascii="Calibri" w:hAnsi="Calibri"/>
            <w:color w:val="000000" w:themeColor="text1"/>
            <w:lang w:val="en-US"/>
          </w:rPr>
          <w:t>can</w:t>
        </w:r>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del w:id="96"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97" w:author="Danilo Bzdok" w:date="2018-05-09T22:03:00Z">
        <w:r w:rsidR="00E618C1">
          <w:rPr>
            <w:rFonts w:ascii="Calibri" w:hAnsi="Calibri"/>
            <w:color w:val="000000" w:themeColor="text1"/>
            <w:lang w:val="en-US"/>
          </w:rPr>
          <w:t xml:space="preserve">the </w:t>
        </w:r>
        <w:r w:rsidR="00E618C1" w:rsidRPr="00E70EAF">
          <w:rPr>
            <w:rFonts w:ascii="Calibri" w:hAnsi="Calibri"/>
            <w:color w:val="000000" w:themeColor="text1"/>
            <w:lang w:val="en-US"/>
          </w:rPr>
          <w:t xml:space="preserve">regularities </w:t>
        </w:r>
      </w:ins>
      <w:r w:rsidR="005E6FA9" w:rsidRPr="00E70EAF">
        <w:rPr>
          <w:rFonts w:ascii="Calibri" w:hAnsi="Calibri"/>
          <w:color w:val="000000" w:themeColor="text1"/>
          <w:lang w:val="en-US"/>
        </w:rPr>
        <w:t xml:space="preserve">of </w:t>
      </w:r>
      <w:del w:id="98"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del w:id="99"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del w:id="100"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01"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676580D5"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7F6DE6">
          <w:rPr>
            <w:rFonts w:ascii="Calibri" w:hAnsi="Calibri"/>
            <w:noProof/>
            <w:lang w:val="en-US"/>
          </w:rPr>
          <w:t>4</w:t>
        </w:r>
      </w:hyperlink>
      <w:r w:rsidR="00451457">
        <w:rPr>
          <w:rFonts w:ascii="Calibri" w:hAnsi="Calibri"/>
          <w:noProof/>
          <w:lang w:val="en-US"/>
        </w:rPr>
        <w:t xml:space="preserve">, </w:t>
      </w:r>
      <w:hyperlink w:anchor="_ENREF_5" w:tooltip="Cox, 2006 #7037" w:history="1">
        <w:r w:rsidR="007F6DE6">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7F6DE6">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7F6DE6">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7F6DE6">
          <w:rPr>
            <w:rFonts w:ascii="Calibri" w:hAnsi="Calibri"/>
            <w:noProof/>
            <w:lang w:val="en-US"/>
          </w:rPr>
          <w:t>6</w:t>
        </w:r>
      </w:hyperlink>
      <w:r w:rsidR="00451457">
        <w:rPr>
          <w:rFonts w:ascii="Calibri" w:hAnsi="Calibri"/>
          <w:noProof/>
          <w:lang w:val="en-US"/>
        </w:rPr>
        <w:t xml:space="preserve">, </w:t>
      </w:r>
      <w:hyperlink w:anchor="_ENREF_8" w:tooltip="Efron, 2016 #6362" w:history="1">
        <w:r w:rsidR="007F6DE6">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7F6DE6">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02"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03"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w:t>
      </w:r>
      <w:r w:rsidR="00796786" w:rsidRPr="00E70EAF">
        <w:rPr>
          <w:rFonts w:ascii="Calibri" w:hAnsi="Calibri"/>
          <w:color w:val="000000" w:themeColor="text1"/>
          <w:lang w:val="en-US"/>
        </w:rPr>
        <w:lastRenderedPageBreak/>
        <w:t xml:space="preserve">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7F6DE6">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04"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7F6DE6">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33533A9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7F6DE6">
          <w:rPr>
            <w:rFonts w:ascii="Calibri" w:hAnsi="Calibri"/>
            <w:noProof/>
            <w:lang w:val="en-US"/>
          </w:rPr>
          <w:t>9</w:t>
        </w:r>
      </w:hyperlink>
      <w:r w:rsidR="008D542A">
        <w:rPr>
          <w:rFonts w:ascii="Calibri" w:hAnsi="Calibri"/>
          <w:noProof/>
          <w:lang w:val="en-US"/>
        </w:rPr>
        <w:t xml:space="preserve">, </w:t>
      </w:r>
      <w:hyperlink w:anchor="_ENREF_12" w:tooltip="Blei, 2017 #7035" w:history="1">
        <w:r w:rsidR="007F6DE6">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7F6DE6">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05" w:author="Danilo Bzdok" w:date="2018-05-08T15:43:00Z">
        <w:r w:rsidR="00A816C7" w:rsidDel="00F35658">
          <w:rPr>
            <w:rStyle w:val="s1"/>
            <w:rFonts w:ascii="Calibri" w:hAnsi="Calibri"/>
            <w:color w:val="000000" w:themeColor="text1"/>
            <w:lang w:val="en-US"/>
          </w:rPr>
          <w:delText xml:space="preserve">rise </w:delText>
        </w:r>
      </w:del>
      <w:ins w:id="106"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07"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7F6DE6">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7F6DE6">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08"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09"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10"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11"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7F6DE6">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7F6DE6">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12"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13" w:author="Danilo Bzdok" w:date="2018-05-08T10:40:00Z">
        <w:r w:rsidR="00526B2F">
          <w:rPr>
            <w:rFonts w:ascii="Calibri" w:hAnsi="Calibri"/>
            <w:highlight w:val="white"/>
            <w:lang w:val="en-US"/>
          </w:rPr>
          <w:t>is</w:t>
        </w:r>
      </w:ins>
      <w:del w:id="114"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7F6DE6">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115"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116" w:author="Danilo Bzdok" w:date="2018-05-09T22:11:00Z">
        <w:r w:rsidR="00586D50">
          <w:rPr>
            <w:rFonts w:ascii="Calibri" w:hAnsi="Calibri" w:cs="Arial"/>
            <w:color w:val="000000" w:themeColor="text1"/>
            <w:lang w:val="en-US"/>
          </w:rPr>
          <w:t xml:space="preserve">in medicine </w:t>
        </w:r>
      </w:ins>
      <w:del w:id="117"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7F6DE6">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118" w:author="Danilo Bzdok" w:date="2018-05-09T22:11:00Z">
        <w:r w:rsidR="002B5A81" w:rsidDel="00586D50">
          <w:rPr>
            <w:rFonts w:ascii="Calibri" w:hAnsi="Calibri" w:cs="Helvetica"/>
            <w:color w:val="000000" w:themeColor="text1"/>
            <w:lang w:val="en-US"/>
          </w:rPr>
          <w:delText xml:space="preserve">have </w:delText>
        </w:r>
      </w:del>
      <w:del w:id="119" w:author="Danilo Bzdok" w:date="2018-05-08T15:49:00Z">
        <w:r w:rsidR="009E477F" w:rsidDel="0023647A">
          <w:rPr>
            <w:rFonts w:ascii="Calibri" w:hAnsi="Calibri" w:cs="Helvetica"/>
            <w:color w:val="000000" w:themeColor="text1"/>
            <w:lang w:val="en-US"/>
          </w:rPr>
          <w:delText xml:space="preserve">recently </w:delText>
        </w:r>
      </w:del>
      <w:del w:id="120"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7F6DE6">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7F6DE6">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7F6DE6">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121"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4AC39C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7F6DE6"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122" w:author="Danilo Bzdok" w:date="2018-05-08T15:51:00Z">
        <w:r w:rsidR="00BD63BD">
          <w:rPr>
            <w:rFonts w:ascii="Calibri" w:eastAsia="Times New Roman" w:hAnsi="Calibri" w:cs="Arial"/>
            <w:color w:val="222222"/>
            <w:lang w:val="en-US"/>
          </w:rPr>
          <w:t xml:space="preserve">the context of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7F6DE6"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123"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124"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125" w:author="Danilo Bzdok" w:date="2018-05-09T22:21:00Z">
        <w:r w:rsidR="0027261D" w:rsidRPr="00BC60D6" w:rsidDel="005077B6">
          <w:rPr>
            <w:rStyle w:val="s2"/>
            <w:rFonts w:ascii="Calibri" w:hAnsi="Calibri"/>
            <w:color w:val="000000" w:themeColor="text1"/>
            <w:lang w:val="en-US"/>
          </w:rPr>
          <w:delText xml:space="preserve">Which </w:delText>
        </w:r>
      </w:del>
      <w:ins w:id="126"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127"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128"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129"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proofErr w:type="gramStart"/>
      <w:ins w:id="130" w:author="Danilo Bzdok" w:date="2018-05-09T22:21:00Z">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ins>
      <w:del w:id="131"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132"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133" w:author="Danilo Bzdok" w:date="2018-05-07T12:36:00Z">
        <w:r w:rsidR="004C3E2D">
          <w:rPr>
            <w:rFonts w:ascii="Calibri" w:eastAsia="Times New Roman" w:hAnsi="Calibri" w:cs="Arial"/>
            <w:bCs/>
            <w:color w:val="222222"/>
            <w:lang w:val="en-US"/>
          </w:rPr>
          <w:t>it</w:t>
        </w:r>
      </w:ins>
      <w:ins w:id="134"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135" w:author="Danilo Bzdok" w:date="2018-05-07T12:29:00Z">
        <w:r w:rsidR="00463839">
          <w:rPr>
            <w:rFonts w:ascii="Calibri" w:eastAsia="Times New Roman" w:hAnsi="Calibri" w:cs="Arial"/>
            <w:bCs/>
            <w:color w:val="222222"/>
            <w:lang w:val="en-US"/>
          </w:rPr>
          <w:t xml:space="preserve">vely </w:t>
        </w:r>
      </w:ins>
      <w:ins w:id="136" w:author="Danilo Bzdok" w:date="2018-05-07T12:31:00Z">
        <w:r w:rsidR="00C4033E">
          <w:rPr>
            <w:rFonts w:ascii="Calibri" w:eastAsia="Times New Roman" w:hAnsi="Calibri" w:cs="Arial"/>
            <w:bCs/>
            <w:color w:val="222222"/>
            <w:lang w:val="en-US"/>
          </w:rPr>
          <w:t>isolate</w:t>
        </w:r>
      </w:ins>
      <w:del w:id="137"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138"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139" w:author="Danilo Bzdok" w:date="2018-05-08T15:54:00Z">
        <w:r w:rsidR="00AB27D3" w:rsidRPr="00BC60D6" w:rsidDel="007E11E3">
          <w:rPr>
            <w:rFonts w:ascii="Calibri" w:eastAsia="Times New Roman" w:hAnsi="Calibri" w:cs="Arial"/>
            <w:bCs/>
            <w:color w:val="222222"/>
            <w:lang w:val="en-US"/>
          </w:rPr>
          <w:delText xml:space="preserve">predictors </w:delText>
        </w:r>
      </w:del>
      <w:ins w:id="140"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141" w:author="Danilo Bzdok" w:date="2018-05-07T12:31:00Z">
        <w:r w:rsidR="00C4033E">
          <w:rPr>
            <w:rFonts w:ascii="Calibri" w:eastAsia="Times New Roman" w:hAnsi="Calibri" w:cs="Arial"/>
            <w:bCs/>
            <w:color w:val="222222"/>
            <w:lang w:val="en-US"/>
          </w:rPr>
          <w:t xml:space="preserve">, which were </w:t>
        </w:r>
      </w:ins>
      <w:del w:id="142"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143"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144" w:author="Danilo Bzdok" w:date="2018-05-08T15:54:00Z">
        <w:r w:rsidR="007E11E3">
          <w:rPr>
            <w:rFonts w:ascii="Calibri" w:eastAsia="Times New Roman" w:hAnsi="Calibri" w:cs="Arial"/>
            <w:bCs/>
            <w:color w:val="222222"/>
            <w:lang w:val="en-US"/>
          </w:rPr>
          <w:t xml:space="preserve">is </w:t>
        </w:r>
      </w:ins>
      <w:ins w:id="145" w:author="Danilo Bzdok" w:date="2018-05-08T15:55:00Z">
        <w:r w:rsidR="007E11E3">
          <w:rPr>
            <w:rFonts w:ascii="Calibri" w:eastAsia="Times New Roman" w:hAnsi="Calibri" w:cs="Arial"/>
            <w:bCs/>
            <w:color w:val="222222"/>
            <w:lang w:val="en-US"/>
          </w:rPr>
          <w:t>thought</w:t>
        </w:r>
      </w:ins>
      <w:ins w:id="146"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7F6DE6"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ins w:id="147"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148"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149" w:author="Danilo Bzdok" w:date="2018-05-08T15:55:00Z">
        <w:r w:rsidR="007B2E00" w:rsidDel="007E11E3">
          <w:rPr>
            <w:rFonts w:ascii="Calibri" w:hAnsi="Calibri" w:cs="Arial"/>
            <w:color w:val="000000"/>
            <w:lang w:val="en-US" w:eastAsia="en-US"/>
          </w:rPr>
          <w:delText xml:space="preserve">with </w:delText>
        </w:r>
      </w:del>
      <w:ins w:id="150"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del w:id="151" w:author="Danilo Bzdok" w:date="2018-05-08T15:55:00Z">
        <w:r w:rsidR="007B2E00" w:rsidDel="007E11E3">
          <w:rPr>
            <w:rFonts w:ascii="Calibri" w:hAnsi="Calibri" w:cs="Arial"/>
            <w:color w:val="000000"/>
            <w:lang w:val="en-US" w:eastAsia="en-US"/>
          </w:rPr>
          <w:delText xml:space="preserve">have </w:delText>
        </w:r>
      </w:del>
      <w:ins w:id="152" w:author="Danilo Bzdok" w:date="2018-05-08T15:55:00Z">
        <w:r w:rsidR="007E11E3">
          <w:rPr>
            <w:rFonts w:ascii="Calibri" w:hAnsi="Calibri" w:cs="Arial"/>
            <w:color w:val="000000"/>
            <w:lang w:val="en-US" w:eastAsia="en-US"/>
          </w:rPr>
          <w:t xml:space="preserve">has </w:t>
        </w:r>
      </w:ins>
      <w:r w:rsidR="007B2E00">
        <w:rPr>
          <w:rFonts w:ascii="Calibri" w:hAnsi="Calibri" w:cs="Arial"/>
          <w:color w:val="000000"/>
          <w:lang w:val="en-US" w:eastAsia="en-US"/>
        </w:rPr>
        <w:t>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del w:id="153" w:author="Danilo Bzdok" w:date="2018-05-08T15:56:00Z">
        <w:r w:rsidR="00854505" w:rsidRPr="00BC60D6" w:rsidDel="007E11E3">
          <w:rPr>
            <w:rFonts w:ascii="Calibri" w:eastAsia="Times New Roman" w:hAnsi="Calibri" w:cs="Arial"/>
            <w:color w:val="222222"/>
            <w:lang w:val="en-US"/>
          </w:rPr>
          <w:delText>this modeling</w:delText>
        </w:r>
      </w:del>
      <w:ins w:id="154"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3B26C9D4" w:rsidR="00AD7870" w:rsidRPr="00204A45" w:rsidRDefault="00993106" w:rsidP="00360BA5">
      <w:pPr>
        <w:ind w:firstLine="708"/>
        <w:jc w:val="both"/>
        <w:rPr>
          <w:rFonts w:ascii="Calibri" w:hAnsi="Calibri" w:cs="Arial"/>
          <w:color w:val="000000"/>
          <w:lang w:val="en-US" w:eastAsia="en-US"/>
        </w:rPr>
      </w:pPr>
      <w:del w:id="155"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156" w:author="Danilo Bzdok" w:date="2018-05-08T15:57:00Z">
        <w:r w:rsidR="007E11E3">
          <w:rPr>
            <w:rFonts w:ascii="Calibri" w:hAnsi="Calibri"/>
            <w:lang w:val="en-US"/>
          </w:rPr>
          <w:t>Describing</w:t>
        </w:r>
        <w:r w:rsidR="007E11E3" w:rsidRPr="00204A45">
          <w:rPr>
            <w:rFonts w:ascii="Calibri" w:hAnsi="Calibri"/>
            <w:lang w:val="en-US"/>
          </w:rPr>
          <w:t xml:space="preserve"> </w:t>
        </w:r>
      </w:ins>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157"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158" w:author="Danilo Bzdok" w:date="2018-05-08T17:07:00Z">
        <w:r w:rsidR="00786ED5">
          <w:rPr>
            <w:rFonts w:ascii="Calibri" w:hAnsi="Calibri" w:cs="Arial"/>
            <w:color w:val="000000"/>
            <w:lang w:val="en-US" w:eastAsia="en-US"/>
          </w:rPr>
          <w:t>follows the agenda</w:t>
        </w:r>
      </w:ins>
      <w:ins w:id="159"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7F6DE6">
        <w:rPr>
          <w:rFonts w:ascii="Calibri" w:hAnsi="Calibri" w:cs="Arial"/>
          <w:noProof/>
          <w:color w:val="000000"/>
          <w:lang w:val="en-US" w:eastAsia="en-US"/>
        </w:rPr>
        <w:fldChar w:fldCharType="begin"/>
      </w:r>
      <w:r w:rsidR="007F6DE6">
        <w:rPr>
          <w:rFonts w:ascii="Calibri" w:hAnsi="Calibri" w:cs="Arial"/>
          <w:noProof/>
          <w:color w:val="000000"/>
          <w:lang w:val="en-US" w:eastAsia="en-US"/>
        </w:rPr>
        <w:instrText xml:space="preserve"> HYPERLINK \l "_ENREF_22" \o "Hastie, 2001 #3957" </w:instrText>
      </w:r>
      <w:r w:rsidR="007F6DE6">
        <w:rPr>
          <w:rFonts w:ascii="Calibri" w:hAnsi="Calibri" w:cs="Arial"/>
          <w:noProof/>
          <w:color w:val="000000"/>
          <w:lang w:val="en-US" w:eastAsia="en-US"/>
        </w:rPr>
      </w:r>
      <w:r w:rsidR="007F6DE6">
        <w:rPr>
          <w:rFonts w:ascii="Calibri" w:hAnsi="Calibri" w:cs="Arial"/>
          <w:noProof/>
          <w:color w:val="000000"/>
          <w:lang w:val="en-US" w:eastAsia="en-US"/>
        </w:rPr>
        <w:fldChar w:fldCharType="separate"/>
      </w:r>
      <w:ins w:id="160" w:author="Danilo Bzdok" w:date="2018-05-07T12:35:00Z">
        <w:r w:rsidR="007F6DE6">
          <w:rPr>
            <w:rFonts w:ascii="Calibri" w:hAnsi="Calibri" w:cs="Arial"/>
            <w:noProof/>
            <w:color w:val="000000"/>
            <w:lang w:val="en-US" w:eastAsia="en-US"/>
          </w:rPr>
          <w:t>22</w:t>
        </w:r>
      </w:ins>
      <w:r w:rsidR="007F6DE6">
        <w:rPr>
          <w:rFonts w:ascii="Calibri" w:hAnsi="Calibri" w:cs="Arial"/>
          <w:noProof/>
          <w:color w:val="000000"/>
          <w:lang w:val="en-US" w:eastAsia="en-US"/>
        </w:rPr>
        <w:fldChar w:fldCharType="end"/>
      </w:r>
      <w:ins w:id="161" w:author="Danilo Bzdok" w:date="2018-05-07T12:35:00Z">
        <w:r w:rsidR="004C3E2D">
          <w:rPr>
            <w:rFonts w:ascii="Calibri" w:hAnsi="Calibri" w:cs="Arial"/>
            <w:noProof/>
            <w:color w:val="000000"/>
            <w:lang w:val="en-US" w:eastAsia="en-US"/>
          </w:rPr>
          <w:t xml:space="preserve">, </w:t>
        </w:r>
      </w:ins>
      <w:r w:rsidR="007F6DE6">
        <w:rPr>
          <w:rFonts w:ascii="Calibri" w:hAnsi="Calibri" w:cs="Arial"/>
          <w:noProof/>
          <w:color w:val="000000"/>
          <w:lang w:val="en-US" w:eastAsia="en-US"/>
        </w:rPr>
        <w:fldChar w:fldCharType="begin"/>
      </w:r>
      <w:r w:rsidR="007F6DE6">
        <w:rPr>
          <w:rFonts w:ascii="Calibri" w:hAnsi="Calibri" w:cs="Arial"/>
          <w:noProof/>
          <w:color w:val="000000"/>
          <w:lang w:val="en-US" w:eastAsia="en-US"/>
        </w:rPr>
        <w:instrText xml:space="preserve"> HYPERLINK \l "_ENREF_23" \o "Jordan, 2015 #5958" </w:instrText>
      </w:r>
      <w:r w:rsidR="007F6DE6">
        <w:rPr>
          <w:rFonts w:ascii="Calibri" w:hAnsi="Calibri" w:cs="Arial"/>
          <w:noProof/>
          <w:color w:val="000000"/>
          <w:lang w:val="en-US" w:eastAsia="en-US"/>
        </w:rPr>
      </w:r>
      <w:r w:rsidR="007F6DE6">
        <w:rPr>
          <w:rFonts w:ascii="Calibri" w:hAnsi="Calibri" w:cs="Arial"/>
          <w:noProof/>
          <w:color w:val="000000"/>
          <w:lang w:val="en-US" w:eastAsia="en-US"/>
        </w:rPr>
        <w:fldChar w:fldCharType="separate"/>
      </w:r>
      <w:ins w:id="162" w:author="Danilo Bzdok" w:date="2018-05-07T12:35:00Z">
        <w:r w:rsidR="007F6DE6">
          <w:rPr>
            <w:rFonts w:ascii="Calibri" w:hAnsi="Calibri" w:cs="Arial"/>
            <w:noProof/>
            <w:color w:val="000000"/>
            <w:lang w:val="en-US" w:eastAsia="en-US"/>
          </w:rPr>
          <w:t>23</w:t>
        </w:r>
      </w:ins>
      <w:r w:rsidR="007F6DE6">
        <w:rPr>
          <w:rFonts w:ascii="Calibri" w:hAnsi="Calibri" w:cs="Arial"/>
          <w:noProof/>
          <w:color w:val="000000"/>
          <w:lang w:val="en-US" w:eastAsia="en-US"/>
        </w:rPr>
        <w:fldChar w:fldCharType="end"/>
      </w:r>
      <w:ins w:id="163"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164"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165"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166" w:author="Danilo Bzdok" w:date="2018-05-09T22:35:00Z">
        <w:r w:rsidR="00575454" w:rsidRPr="00204A45" w:rsidDel="00956F72">
          <w:rPr>
            <w:rStyle w:val="s2"/>
            <w:rFonts w:ascii="Calibri" w:hAnsi="Calibri"/>
            <w:color w:val="000000" w:themeColor="text1"/>
            <w:lang w:val="en-US"/>
          </w:rPr>
          <w:delText xml:space="preserve">Which </w:delText>
        </w:r>
      </w:del>
      <w:ins w:id="167" w:author="Danilo Bzdok" w:date="2018-05-09T22:38:00Z">
        <w:r w:rsidR="00AD5070">
          <w:rPr>
            <w:rStyle w:val="s2"/>
            <w:rFonts w:ascii="Calibri" w:hAnsi="Calibri"/>
            <w:color w:val="000000" w:themeColor="text1"/>
            <w:lang w:val="en-US"/>
          </w:rPr>
          <w:t>Is</w:t>
        </w:r>
      </w:ins>
      <w:ins w:id="168"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169" w:author="Danilo Bzdok" w:date="2018-05-09T22:38:00Z">
        <w:r w:rsidR="00AD5070">
          <w:rPr>
            <w:rStyle w:val="s2"/>
            <w:rFonts w:ascii="Calibri" w:hAnsi="Calibri"/>
            <w:color w:val="000000" w:themeColor="text1"/>
            <w:lang w:val="en-US"/>
          </w:rPr>
          <w:t xml:space="preserve">a </w:t>
        </w:r>
      </w:ins>
      <w:ins w:id="170"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171"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172"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173"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174"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175"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176" w:author="Danilo Bzdok" w:date="2018-05-07T12:39:00Z">
        <w:r w:rsidR="00F66D5F" w:rsidRPr="00204A45" w:rsidDel="00AB422E">
          <w:rPr>
            <w:rFonts w:ascii="Calibri" w:hAnsi="Calibri" w:cs="Arial"/>
            <w:color w:val="000000"/>
            <w:lang w:val="en-US" w:eastAsia="en-US"/>
          </w:rPr>
          <w:delText xml:space="preserve">whose </w:delText>
        </w:r>
      </w:del>
      <w:ins w:id="177"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178"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 xml:space="preserve">There </w:t>
      </w:r>
      <w:ins w:id="179" w:author="Danilo Bzdok" w:date="2018-05-09T22:42:00Z">
        <w:r w:rsidR="009F5BB5">
          <w:rPr>
            <w:rFonts w:ascii="Calibri" w:hAnsi="Calibri"/>
            <w:color w:val="000000" w:themeColor="text1"/>
            <w:lang w:val="en-US"/>
          </w:rPr>
          <w:t xml:space="preserve">tends to be </w:t>
        </w:r>
      </w:ins>
      <w:del w:id="180" w:author="Danilo Bzdok" w:date="2018-05-09T22:42:00Z">
        <w:r w:rsidR="005A6C3D" w:rsidRPr="00204A45" w:rsidDel="009F5BB5">
          <w:rPr>
            <w:rFonts w:ascii="Calibri" w:hAnsi="Calibri"/>
            <w:color w:val="000000" w:themeColor="text1"/>
            <w:lang w:val="en-US"/>
          </w:rPr>
          <w:delText>is</w:delText>
        </w:r>
      </w:del>
      <w:del w:id="181" w:author="Danilo Bzdok" w:date="2018-05-09T22:43:00Z">
        <w:r w:rsidR="00AE6394" w:rsidRPr="00204A45" w:rsidDel="009F5BB5">
          <w:rPr>
            <w:rFonts w:ascii="Calibri" w:hAnsi="Calibri"/>
            <w:color w:val="000000" w:themeColor="text1"/>
            <w:lang w:val="en-US"/>
          </w:rPr>
          <w:delText xml:space="preserve"> </w:delText>
        </w:r>
      </w:del>
      <w:r w:rsidR="00AE6394" w:rsidRPr="00204A45">
        <w:rPr>
          <w:rFonts w:ascii="Calibri" w:hAnsi="Calibri"/>
          <w:color w:val="000000" w:themeColor="text1"/>
          <w:lang w:val="en-US"/>
        </w:rPr>
        <w:t xml:space="preserve">smaller concern for </w:t>
      </w:r>
      <w:del w:id="182"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ins w:id="183" w:author="Danilo Bzdok" w:date="2018-05-09T22:42:00Z">
        <w:r w:rsidR="009F5BB5">
          <w:rPr>
            <w:rFonts w:ascii="Calibri" w:hAnsi="Calibri"/>
            <w:color w:val="000000" w:themeColor="text1"/>
            <w:lang w:val="en-US"/>
          </w:rPr>
          <w:t>the data-generating process</w:t>
        </w:r>
      </w:ins>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184" w:author="Danilo Bzdok" w:date="2018-05-08T17:10:00Z">
        <w:r w:rsidR="00AE4E4F">
          <w:rPr>
            <w:rFonts w:ascii="Calibri" w:eastAsia="Times New Roman" w:hAnsi="Calibri" w:cs="Arial"/>
            <w:bCs/>
            <w:color w:val="222222"/>
            <w:shd w:val="clear" w:color="auto" w:fill="FFFFFF"/>
            <w:lang w:val="en-US"/>
          </w:rPr>
          <w:t>can be</w:t>
        </w:r>
      </w:ins>
      <w:del w:id="185" w:author="Danilo Bzdok" w:date="2018-05-08T17:10:00Z">
        <w:r w:rsidR="00031CB1" w:rsidRPr="00204A45" w:rsidDel="00AE4E4F">
          <w:rPr>
            <w:rFonts w:ascii="Calibri" w:eastAsia="Times New Roman" w:hAnsi="Calibri" w:cs="Arial"/>
            <w:bCs/>
            <w:color w:val="222222"/>
            <w:shd w:val="clear" w:color="auto" w:fill="FFFFFF"/>
            <w:lang w:val="en-US"/>
          </w:rPr>
          <w:delText>is</w:delText>
        </w:r>
      </w:del>
      <w:r w:rsidR="00031CB1" w:rsidRPr="00204A45">
        <w:rPr>
          <w:rFonts w:ascii="Calibri" w:eastAsia="Times New Roman" w:hAnsi="Calibri" w:cs="Arial"/>
          <w:bCs/>
          <w:color w:val="222222"/>
          <w:shd w:val="clear" w:color="auto" w:fill="FFFFFF"/>
          <w:lang w:val="en-US"/>
        </w:rPr>
        <w:t xml:space="preserve">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186"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7F6DE6">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187"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188"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7F6DE6"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7F6DE6">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02DAC438"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189" w:author="Danilo Bzdok" w:date="2018-05-09T22:54:00Z">
        <w:r w:rsidR="008D4B8A" w:rsidDel="004061D0">
          <w:rPr>
            <w:rFonts w:ascii="Calibri" w:eastAsia="Times New Roman" w:hAnsi="Calibri" w:cs="Arial"/>
            <w:color w:val="222222"/>
            <w:lang w:val="en-US"/>
          </w:rPr>
          <w:delText xml:space="preserve">several </w:delText>
        </w:r>
      </w:del>
      <w:ins w:id="190"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191"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AB2AFE">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AB2AFE">
          <w:rPr>
            <w:rFonts w:ascii="Calibri" w:eastAsia="Times New Roman" w:hAnsi="Calibri" w:cs="Arial"/>
            <w:noProof/>
            <w:color w:val="222222"/>
            <w:lang w:val="en-US"/>
          </w:rPr>
          <w:t xml:space="preserve">(cf. </w:t>
        </w:r>
      </w:ins>
      <w:r w:rsidR="007F6DE6">
        <w:rPr>
          <w:rFonts w:ascii="Calibri" w:eastAsia="Times New Roman" w:hAnsi="Calibri" w:cs="Arial"/>
          <w:noProof/>
          <w:color w:val="222222"/>
          <w:lang w:val="en-US"/>
        </w:rPr>
        <w:fldChar w:fldCharType="begin"/>
      </w:r>
      <w:r w:rsidR="007F6DE6">
        <w:rPr>
          <w:rFonts w:ascii="Calibri" w:eastAsia="Times New Roman" w:hAnsi="Calibri" w:cs="Arial"/>
          <w:noProof/>
          <w:color w:val="222222"/>
          <w:lang w:val="en-US"/>
        </w:rPr>
        <w:instrText xml:space="preserve"> HYPERLINK \l "_ENREF_26" \o "Wu, 2009 #5997" </w:instrText>
      </w:r>
      <w:r w:rsidR="007F6DE6">
        <w:rPr>
          <w:rFonts w:ascii="Calibri" w:eastAsia="Times New Roman" w:hAnsi="Calibri" w:cs="Arial"/>
          <w:noProof/>
          <w:color w:val="222222"/>
          <w:lang w:val="en-US"/>
        </w:rPr>
      </w:r>
      <w:r w:rsidR="007F6DE6">
        <w:rPr>
          <w:rFonts w:ascii="Calibri" w:eastAsia="Times New Roman" w:hAnsi="Calibri" w:cs="Arial"/>
          <w:noProof/>
          <w:color w:val="222222"/>
          <w:lang w:val="en-US"/>
        </w:rPr>
        <w:fldChar w:fldCharType="separate"/>
      </w:r>
      <w:ins w:id="192" w:author="Danilo Bzdok" w:date="2018-05-08T17:16:00Z">
        <w:r w:rsidR="007F6DE6">
          <w:rPr>
            <w:rFonts w:ascii="Calibri" w:eastAsia="Times New Roman" w:hAnsi="Calibri" w:cs="Arial"/>
            <w:noProof/>
            <w:color w:val="222222"/>
            <w:lang w:val="en-US"/>
          </w:rPr>
          <w:t>26</w:t>
        </w:r>
      </w:ins>
      <w:r w:rsidR="007F6DE6">
        <w:rPr>
          <w:rFonts w:ascii="Calibri" w:eastAsia="Times New Roman" w:hAnsi="Calibri" w:cs="Arial"/>
          <w:noProof/>
          <w:color w:val="222222"/>
          <w:lang w:val="en-US"/>
        </w:rPr>
        <w:fldChar w:fldCharType="end"/>
      </w:r>
      <w:ins w:id="193" w:author="Danilo Bzdok" w:date="2018-05-08T17:16:00Z">
        <w:r w:rsidR="00AB2AFE">
          <w:rPr>
            <w:rFonts w:ascii="Calibri" w:eastAsia="Times New Roman" w:hAnsi="Calibri" w:cs="Arial"/>
            <w:noProof/>
            <w:color w:val="222222"/>
            <w:lang w:val="en-US"/>
          </w:rPr>
          <w:t xml:space="preserve">, </w:t>
        </w:r>
      </w:ins>
      <w:r w:rsidR="007F6DE6">
        <w:rPr>
          <w:rFonts w:ascii="Calibri" w:eastAsia="Times New Roman" w:hAnsi="Calibri" w:cs="Arial"/>
          <w:noProof/>
          <w:color w:val="222222"/>
          <w:lang w:val="en-US"/>
        </w:rPr>
        <w:fldChar w:fldCharType="begin"/>
      </w:r>
      <w:r w:rsidR="007F6DE6">
        <w:rPr>
          <w:rFonts w:ascii="Calibri" w:eastAsia="Times New Roman" w:hAnsi="Calibri" w:cs="Arial"/>
          <w:noProof/>
          <w:color w:val="222222"/>
          <w:lang w:val="en-US"/>
        </w:rPr>
        <w:instrText xml:space="preserve"> HYPERLINK \l "_ENREF_27" \o "Freedman, 1983 #6539" </w:instrText>
      </w:r>
      <w:r w:rsidR="007F6DE6">
        <w:rPr>
          <w:rFonts w:ascii="Calibri" w:eastAsia="Times New Roman" w:hAnsi="Calibri" w:cs="Arial"/>
          <w:noProof/>
          <w:color w:val="222222"/>
          <w:lang w:val="en-US"/>
        </w:rPr>
      </w:r>
      <w:r w:rsidR="007F6DE6">
        <w:rPr>
          <w:rFonts w:ascii="Calibri" w:eastAsia="Times New Roman" w:hAnsi="Calibri" w:cs="Arial"/>
          <w:noProof/>
          <w:color w:val="222222"/>
          <w:lang w:val="en-US"/>
        </w:rPr>
        <w:fldChar w:fldCharType="separate"/>
      </w:r>
      <w:ins w:id="194" w:author="Danilo Bzdok" w:date="2018-05-08T17:16:00Z">
        <w:r w:rsidR="007F6DE6">
          <w:rPr>
            <w:rFonts w:ascii="Calibri" w:eastAsia="Times New Roman" w:hAnsi="Calibri" w:cs="Arial"/>
            <w:noProof/>
            <w:color w:val="222222"/>
            <w:lang w:val="en-US"/>
          </w:rPr>
          <w:t>27</w:t>
        </w:r>
      </w:ins>
      <w:r w:rsidR="007F6DE6">
        <w:rPr>
          <w:rFonts w:ascii="Calibri" w:eastAsia="Times New Roman" w:hAnsi="Calibri" w:cs="Arial"/>
          <w:noProof/>
          <w:color w:val="222222"/>
          <w:lang w:val="en-US"/>
        </w:rPr>
        <w:fldChar w:fldCharType="end"/>
      </w:r>
      <w:ins w:id="195" w:author="Danilo Bzdok" w:date="2018-05-08T17:16:00Z">
        <w:r w:rsidR="00AB2AFE">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196"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197"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7F6DE6">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del w:id="198"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199"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200" w:author="Danilo Bzdok" w:date="2018-05-07T18:14:00Z">
        <w:r w:rsidR="004D3C5B">
          <w:rPr>
            <w:rFonts w:ascii="Calibri" w:eastAsia="Times New Roman" w:hAnsi="Calibri" w:cs="Arial"/>
            <w:color w:val="222222"/>
            <w:lang w:val="en-US"/>
          </w:rPr>
          <w:t>s</w:t>
        </w:r>
      </w:ins>
      <w:del w:id="201"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E618C1"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417C49F8"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202" w:author="Danilo Bzdok" w:date="2018-05-07T18:15:00Z">
                <w:rPr>
                  <w:rFonts w:ascii="Cambria Math" w:eastAsia="Times New Roman" w:hAnsi="Cambria Math" w:cs="Arial"/>
                  <w:i/>
                  <w:color w:val="222222"/>
                  <w:lang w:val="en-US"/>
                </w:rPr>
              </w:ins>
            </m:ctrlPr>
          </m:sSubPr>
          <m:e>
            <w:ins w:id="203" w:author="Danilo Bzdok" w:date="2018-05-07T18:15:00Z">
              <m:r>
                <w:rPr>
                  <w:rFonts w:ascii="Cambria Math" w:eastAsia="Times New Roman" w:hAnsi="Cambria Math" w:cs="Arial"/>
                  <w:color w:val="222222"/>
                  <w:lang w:val="en-US"/>
                </w:rPr>
                <m:t>x</m:t>
              </m:r>
            </w:ins>
          </m:e>
          <m:sub/>
        </m:sSub>
      </m:oMath>
      <w:ins w:id="204"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205"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206"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207"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208" w:author="Danilo Bzdok" w:date="2018-05-09T22:56:00Z">
        <w:r w:rsidR="00766769" w:rsidRPr="00204A45" w:rsidDel="00833A94">
          <w:rPr>
            <w:rFonts w:ascii="Calibri" w:eastAsia="Times New Roman" w:hAnsi="Calibri" w:cs="Arial"/>
            <w:color w:val="222222"/>
            <w:lang w:val="en-US"/>
          </w:rPr>
          <w:delText xml:space="preserve">Mechanisms </w:delText>
        </w:r>
      </w:del>
      <w:ins w:id="209"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210"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211" w:author="Danilo Bzdok" w:date="2018-05-09T22:56:00Z">
        <w:r w:rsidR="00766769" w:rsidRPr="00204A45" w:rsidDel="00833A94">
          <w:rPr>
            <w:rFonts w:ascii="Calibri" w:eastAsia="Times New Roman" w:hAnsi="Calibri" w:cs="Arial"/>
            <w:color w:val="222222"/>
            <w:lang w:val="en-US"/>
          </w:rPr>
          <w:delText xml:space="preserve">to be </w:delText>
        </w:r>
      </w:del>
      <w:ins w:id="212"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213"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7F6DE6">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42AF34F7"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w:t>
      </w:r>
      <w:proofErr w:type="spellStart"/>
      <w:r w:rsidR="00EA08DA" w:rsidRPr="00204A45">
        <w:rPr>
          <w:rFonts w:ascii="Calibri" w:hAnsi="Calibri" w:cs="Arial"/>
          <w:color w:val="000000"/>
          <w:lang w:val="en-US" w:eastAsia="en-US"/>
        </w:rPr>
        <w:t>tly</w:t>
      </w:r>
      <w:proofErr w:type="spellEnd"/>
      <w:r w:rsidR="00EA08DA" w:rsidRPr="00204A45">
        <w:rPr>
          <w:rFonts w:ascii="Calibri" w:hAnsi="Calibri" w:cs="Arial"/>
          <w:color w:val="000000"/>
          <w:lang w:val="en-US" w:eastAsia="en-US"/>
        </w:rPr>
        <w:t xml:space="preserve">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7F6DE6">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214" w:author="Danilo Bzdok" w:date="2018-05-07T18:16:00Z">
        <w:r w:rsidR="00D740C2" w:rsidRPr="00204A45" w:rsidDel="00D17FBF">
          <w:rPr>
            <w:rStyle w:val="s2"/>
            <w:rFonts w:ascii="Calibri" w:hAnsi="Calibri"/>
            <w:color w:val="000000" w:themeColor="text1"/>
            <w:lang w:val="en-US"/>
          </w:rPr>
          <w:delText xml:space="preserve">under </w:delText>
        </w:r>
      </w:del>
      <w:ins w:id="215"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216" w:author="Danilo Bzdok" w:date="2018-05-07T18:16:00Z">
        <w:r w:rsidR="00D740C2" w:rsidRPr="00204A45" w:rsidDel="00D17FBF">
          <w:rPr>
            <w:rStyle w:val="s2"/>
            <w:rFonts w:ascii="Calibri" w:hAnsi="Calibri"/>
            <w:color w:val="000000" w:themeColor="text1"/>
            <w:lang w:val="en-US"/>
          </w:rPr>
          <w:delText>in opposition to</w:delText>
        </w:r>
      </w:del>
      <w:ins w:id="217"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218"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219" w:author="Danilo Bzdok" w:date="2018-05-07T17:51:00Z">
        <w:r w:rsidR="00127EAD" w:rsidDel="006B546D">
          <w:rPr>
            <w:rStyle w:val="s2"/>
            <w:rFonts w:ascii="Calibri" w:hAnsi="Calibri"/>
            <w:color w:val="000000" w:themeColor="text1"/>
            <w:lang w:val="en-US"/>
          </w:rPr>
          <w:delText xml:space="preserve">each </w:delText>
        </w:r>
      </w:del>
      <w:ins w:id="220"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22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222"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223"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224"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225"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226" w:author="Danilo Bzdok" w:date="2018-05-07T17:48:00Z">
        <w:r w:rsidR="00CA3ADE">
          <w:rPr>
            <w:rStyle w:val="s2"/>
            <w:rFonts w:ascii="Calibri" w:hAnsi="Calibri"/>
            <w:color w:val="000000" w:themeColor="text1"/>
            <w:lang w:val="en-US"/>
          </w:rPr>
          <w:t>t relationship</w:t>
        </w:r>
      </w:ins>
      <w:del w:id="227"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228"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229"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 xml:space="preserve">approach </w:t>
      </w:r>
      <w:proofErr w:type="spellStart"/>
      <w:r w:rsidR="009262E3">
        <w:rPr>
          <w:rFonts w:ascii="Calibri" w:eastAsia="Times New Roman" w:hAnsi="Calibri" w:cs="Arial"/>
          <w:color w:val="222222"/>
          <w:lang w:val="en-US"/>
        </w:rPr>
        <w:t>attempt</w:t>
      </w:r>
      <w:ins w:id="230" w:author="Danilo Bzdok" w:date="2018-05-07T17:55:00Z">
        <w:r w:rsidR="00A337E6">
          <w:rPr>
            <w:rFonts w:ascii="Calibri" w:eastAsia="Times New Roman" w:hAnsi="Calibri" w:cs="Arial"/>
            <w:color w:val="222222"/>
            <w:lang w:val="en-US"/>
          </w:rPr>
          <w:t>es</w:t>
        </w:r>
      </w:ins>
      <w:proofErr w:type="spellEnd"/>
      <w:del w:id="231"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232"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233"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234"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235" w:author="Danilo Bzdok" w:date="2018-05-07T18:05:00Z">
        <w:r w:rsidR="00AD358C">
          <w:rPr>
            <w:rFonts w:ascii="Calibri" w:eastAsia="Times New Roman" w:hAnsi="Calibri" w:cs="Arial"/>
            <w:color w:val="FF0000"/>
            <w:lang w:val="en-US"/>
          </w:rPr>
          <w:t>are tru</w:t>
        </w:r>
        <w:r w:rsidR="00326888">
          <w:rPr>
            <w:rFonts w:ascii="Calibri" w:eastAsia="Times New Roman" w:hAnsi="Calibri" w:cs="Arial"/>
            <w:color w:val="FF0000"/>
            <w:lang w:val="en-US"/>
          </w:rPr>
          <w:t>ly</w:t>
        </w:r>
      </w:ins>
      <w:ins w:id="236" w:author="Danilo Bzdok" w:date="2018-05-07T17:20:00Z">
        <w:r w:rsidR="002D0742">
          <w:rPr>
            <w:rFonts w:ascii="Calibri" w:eastAsia="Times New Roman" w:hAnsi="Calibri" w:cs="Arial"/>
            <w:color w:val="FF0000"/>
            <w:lang w:val="en-US"/>
          </w:rPr>
          <w:t xml:space="preserve"> zero</w:t>
        </w:r>
      </w:ins>
      <w:ins w:id="237" w:author="Danilo Bzdok" w:date="2018-05-07T17:23:00Z">
        <w:r w:rsidR="00316BE4">
          <w:rPr>
            <w:rFonts w:ascii="Calibri" w:eastAsia="Times New Roman" w:hAnsi="Calibri" w:cs="Arial"/>
            <w:color w:val="FF0000"/>
            <w:lang w:val="en-US"/>
          </w:rPr>
          <w:t>, with</w:t>
        </w:r>
      </w:ins>
      <w:ins w:id="238" w:author="Danilo Bzdok" w:date="2018-05-07T17:21:00Z">
        <w:r w:rsidR="00316BE4">
          <w:rPr>
            <w:rFonts w:ascii="Calibri" w:eastAsia="Times New Roman" w:hAnsi="Calibri" w:cs="Arial"/>
            <w:color w:val="FF0000"/>
            <w:lang w:val="en-US"/>
          </w:rPr>
          <w:t xml:space="preserve"> </w:t>
        </w:r>
      </w:ins>
      <w:ins w:id="239" w:author="Danilo Bzdok" w:date="2018-05-07T17:22:00Z">
        <w:r w:rsidR="00316BE4">
          <w:rPr>
            <w:rFonts w:ascii="Calibri" w:eastAsia="Times New Roman" w:hAnsi="Calibri" w:cs="Arial"/>
            <w:color w:val="FF0000"/>
            <w:lang w:val="en-US"/>
          </w:rPr>
          <w:t>n</w:t>
        </w:r>
      </w:ins>
      <w:ins w:id="240"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241" w:author="Danilo Bzdok" w:date="2018-05-08T18:15:00Z">
        <w:r w:rsidR="00F30778" w:rsidRPr="00204A45" w:rsidDel="00AB36FE">
          <w:rPr>
            <w:rStyle w:val="s2"/>
            <w:rFonts w:ascii="Calibri" w:hAnsi="Calibri"/>
            <w:color w:val="000000" w:themeColor="text1"/>
            <w:lang w:val="en-US"/>
          </w:rPr>
          <w:delText>subjects</w:delText>
        </w:r>
      </w:del>
      <w:ins w:id="242"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1AF1B74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243"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244"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245"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proofErr w:type="spellStart"/>
      <w:r w:rsidR="009011AA" w:rsidRPr="00204A45">
        <w:rPr>
          <w:rFonts w:ascii="Calibri" w:eastAsia="Times New Roman" w:hAnsi="Calibri" w:cs="Arial"/>
          <w:color w:val="222222"/>
          <w:lang w:val="en-US"/>
        </w:rPr>
        <w:t>a</w:t>
      </w:r>
      <w:proofErr w:type="spellEnd"/>
      <w:r w:rsidR="009011AA" w:rsidRPr="00204A45">
        <w:rPr>
          <w:rFonts w:ascii="Calibri" w:eastAsia="Times New Roman" w:hAnsi="Calibri" w:cs="Arial"/>
          <w:color w:val="222222"/>
          <w:lang w:val="en-US"/>
        </w:rPr>
        <w:t xml:space="preserve">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7F6DE6">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246" w:author="Danilo Bzdok" w:date="2018-05-09T23:06:00Z">
        <w:r w:rsidR="00030B50">
          <w:rPr>
            <w:rFonts w:ascii="Calibri" w:hAnsi="Calibri" w:cs="Helvetica"/>
            <w:bCs/>
            <w:color w:val="000000"/>
            <w:lang w:val="en-US" w:eastAsia="en-US"/>
          </w:rPr>
          <w:t>It is arguably the simplest method</w:t>
        </w:r>
      </w:ins>
      <w:ins w:id="247" w:author="Danilo Bzdok" w:date="2018-05-09T23:08:00Z">
        <w:r w:rsidR="0035582A">
          <w:rPr>
            <w:rFonts w:ascii="Calibri" w:hAnsi="Calibri" w:cs="Helvetica"/>
            <w:bCs/>
            <w:color w:val="000000"/>
            <w:lang w:val="en-US" w:eastAsia="en-US"/>
          </w:rPr>
          <w:t xml:space="preserve"> </w:t>
        </w:r>
      </w:ins>
      <w:ins w:id="248" w:author="Danilo Bzdok" w:date="2018-05-09T23:06:00Z">
        <w:r w:rsidR="0035582A">
          <w:rPr>
            <w:rFonts w:ascii="Calibri" w:hAnsi="Calibri" w:cs="Helvetica"/>
            <w:bCs/>
            <w:color w:val="000000"/>
            <w:lang w:val="en-US" w:eastAsia="en-US"/>
          </w:rPr>
          <w:t>with</w:t>
        </w:r>
      </w:ins>
      <w:del w:id="249"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250"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251"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252"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253"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254"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255" w:author="Danilo Bzdok" w:date="2018-05-09T23:18:00Z">
        <w:r w:rsidR="00264269" w:rsidDel="000C79F1">
          <w:rPr>
            <w:rFonts w:ascii="Calibri" w:hAnsi="Calibri" w:cs="Helvetica"/>
            <w:bCs/>
            <w:color w:val="000000"/>
            <w:lang w:val="en-US" w:eastAsia="en-US"/>
          </w:rPr>
          <w:delText xml:space="preserve">and </w:delText>
        </w:r>
      </w:del>
      <w:ins w:id="256" w:author="Danilo Bzdok" w:date="2018-05-09T23:18:00Z">
        <w:r w:rsidR="000C79F1">
          <w:rPr>
            <w:rFonts w:ascii="Calibri" w:hAnsi="Calibri" w:cs="Helvetica"/>
            <w:bCs/>
            <w:color w:val="000000"/>
            <w:lang w:val="en-US" w:eastAsia="en-US"/>
          </w:rPr>
          <w:t xml:space="preserve">In this penalized linear regression approach, </w:t>
        </w:r>
      </w:ins>
      <w:r w:rsidR="0078188A">
        <w:rPr>
          <w:rFonts w:ascii="Calibri" w:hAnsi="Calibri" w:cs="Helvetica"/>
          <w:bCs/>
          <w:color w:val="000000"/>
          <w:lang w:val="en-US" w:eastAsia="en-US"/>
        </w:rPr>
        <w:t xml:space="preserve">each </w:t>
      </w:r>
      <w:ins w:id="257"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258" w:author="Danilo Bzdok" w:date="2018-05-09T23:18:00Z">
        <w:r w:rsidR="006B4DB2" w:rsidDel="000C79F1">
          <w:rPr>
            <w:rFonts w:ascii="Calibri" w:hAnsi="Calibri" w:cs="Helvetica"/>
            <w:bCs/>
            <w:color w:val="000000"/>
            <w:lang w:val="en-US" w:eastAsia="en-US"/>
          </w:rPr>
          <w:delText>t</w:delText>
        </w:r>
      </w:del>
      <w:ins w:id="259" w:author="Danilo Bzdok" w:date="2018-05-09T23:18:00Z">
        <w:r w:rsidR="000C79F1">
          <w:rPr>
            <w:rFonts w:ascii="Calibri" w:hAnsi="Calibri" w:cs="Helvetica"/>
            <w:bCs/>
            <w:color w:val="000000"/>
            <w:lang w:val="en-US" w:eastAsia="en-US"/>
          </w:rPr>
          <w:t>tuned for</w:t>
        </w:r>
      </w:ins>
      <w:del w:id="260"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261"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262" w:author="Danilo Bzdok" w:date="2018-05-09T23:19:00Z">
        <w:r w:rsidR="006B4DB2" w:rsidDel="000C79F1">
          <w:rPr>
            <w:rFonts w:ascii="Calibri" w:hAnsi="Calibri" w:cs="Helvetica"/>
            <w:bCs/>
            <w:color w:val="000000"/>
            <w:lang w:val="en-US" w:eastAsia="en-US"/>
          </w:rPr>
          <w:delText xml:space="preserve">based on </w:delText>
        </w:r>
      </w:del>
      <w:ins w:id="263"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7F6DE6">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264" w:author="Danilo Bzdok" w:date="2018-05-09T23:22:00Z">
        <w:r w:rsidR="00264073" w:rsidDel="005D059A">
          <w:rPr>
            <w:rFonts w:ascii="Calibri" w:hAnsi="Calibri" w:cs="Helvetica"/>
            <w:bCs/>
            <w:color w:val="000000"/>
            <w:lang w:val="en-US" w:eastAsia="en-US"/>
          </w:rPr>
          <w:delText xml:space="preserve">with </w:delText>
        </w:r>
      </w:del>
      <w:ins w:id="265"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E618C1"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B4DF9E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w:t>
      </w:r>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266" w:author="Danilo Bzdok" w:date="2018-05-08T17:34:00Z">
        <w:r w:rsidR="005E6670" w:rsidRPr="00204A45" w:rsidDel="000F04FC">
          <w:rPr>
            <w:rFonts w:ascii="Calibri" w:hAnsi="Calibri"/>
            <w:lang w:val="en-US"/>
          </w:rPr>
          <w:delText>amount of</w:delText>
        </w:r>
      </w:del>
      <w:ins w:id="267"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268"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269" w:author="Danilo Bzdok" w:date="2018-05-08T17:34:00Z">
        <w:r w:rsidR="000F04FC">
          <w:rPr>
            <w:rFonts w:ascii="Calibri" w:hAnsi="Calibri"/>
            <w:lang w:val="en-US"/>
          </w:rPr>
          <w:t xml:space="preserve"> - the </w:t>
        </w:r>
        <w:r w:rsidR="000F04FC" w:rsidRPr="00204A45">
          <w:rPr>
            <w:rFonts w:ascii="Calibri" w:hAnsi="Calibri"/>
            <w:lang w:val="en-US"/>
          </w:rPr>
          <w:t>sparsity</w:t>
        </w:r>
        <w:r w:rsidR="000F04FC">
          <w:rPr>
            <w:rFonts w:ascii="Calibri" w:hAnsi="Calibri"/>
            <w:lang w:val="en-US"/>
          </w:rPr>
          <w:t xml:space="preserve"> const</w:t>
        </w:r>
      </w:ins>
      <w:ins w:id="270" w:author="Danilo Bzdok" w:date="2018-05-09T23:13:00Z">
        <w:r w:rsidR="00C9047E">
          <w:rPr>
            <w:rFonts w:ascii="Calibri" w:hAnsi="Calibri"/>
            <w:lang w:val="en-US"/>
          </w:rPr>
          <w:t>r</w:t>
        </w:r>
      </w:ins>
      <w:ins w:id="271"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less because </w:t>
      </w:r>
      <w:del w:id="272" w:author="Danilo Bzdok" w:date="2018-05-08T17:36:00Z">
        <w:r w:rsidR="00D53F42" w:rsidDel="00B660C7">
          <w:rPr>
            <w:rFonts w:ascii="Calibri" w:hAnsi="Calibri" w:cs="Arial"/>
            <w:color w:val="FF0000"/>
            <w:lang w:val="en-US" w:eastAsia="en-US"/>
          </w:rPr>
          <w:delText xml:space="preserve">we </w:delText>
        </w:r>
      </w:del>
      <w:ins w:id="273" w:author="Danilo Bzdok" w:date="2018-05-08T17:36:00Z">
        <w:r w:rsidR="00B660C7">
          <w:rPr>
            <w:rFonts w:ascii="Calibri" w:hAnsi="Calibri" w:cs="Arial"/>
            <w:color w:val="FF0000"/>
            <w:lang w:val="en-US" w:eastAsia="en-US"/>
          </w:rPr>
          <w:t xml:space="preserve">they </w:t>
        </w:r>
      </w:ins>
      <w:r w:rsidR="00D53F42">
        <w:rPr>
          <w:rFonts w:ascii="Calibri" w:hAnsi="Calibri" w:cs="Arial"/>
          <w:color w:val="FF0000"/>
          <w:lang w:val="en-US" w:eastAsia="en-US"/>
        </w:rPr>
        <w:t>care</w:t>
      </w:r>
      <w:del w:id="274" w:author="Danilo Bzdok" w:date="2018-05-08T17:36:00Z">
        <w:r w:rsidR="00D53F42" w:rsidDel="00B660C7">
          <w:rPr>
            <w:rFonts w:ascii="Calibri" w:hAnsi="Calibri" w:cs="Arial"/>
            <w:color w:val="FF0000"/>
            <w:lang w:val="en-US" w:eastAsia="en-US"/>
          </w:rPr>
          <w:delText>d</w:delText>
        </w:r>
      </w:del>
      <w:r w:rsidR="00D53F42">
        <w:rPr>
          <w:rFonts w:ascii="Calibri" w:hAnsi="Calibri" w:cs="Arial"/>
          <w:color w:val="FF0000"/>
          <w:lang w:val="en-US" w:eastAsia="en-US"/>
        </w:rPr>
        <w:t xml:space="preserve"> about </w:t>
      </w:r>
      <w:ins w:id="275"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276" w:author="Danilo Bzdok" w:date="2018-05-07T12:46:00Z">
        <w:r w:rsidR="00945E8D" w:rsidDel="00D8445C">
          <w:rPr>
            <w:rFonts w:ascii="Calibri" w:hAnsi="Calibri" w:cs="Arial"/>
            <w:color w:val="FF0000"/>
            <w:lang w:val="en-US" w:eastAsia="en-US"/>
          </w:rPr>
          <w:delText xml:space="preserve">this </w:delText>
        </w:r>
      </w:del>
      <w:ins w:id="277"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278"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279"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w:t>
      </w:r>
      <w:del w:id="280"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281" w:author="Danilo Bzdok" w:date="2018-05-08T17:37:00Z">
        <w:r w:rsidR="00945E8D" w:rsidDel="00B660C7">
          <w:rPr>
            <w:rFonts w:ascii="Calibri" w:hAnsi="Calibri" w:cs="Arial"/>
            <w:color w:val="FF0000"/>
            <w:lang w:val="en-US" w:eastAsia="en-US"/>
          </w:rPr>
          <w:delText xml:space="preserve">rather than </w:delText>
        </w:r>
      </w:del>
      <w:ins w:id="282" w:author="Danilo Bzdok" w:date="2018-05-08T17:37:00Z">
        <w:r w:rsidR="00B660C7">
          <w:rPr>
            <w:rFonts w:ascii="Calibri" w:hAnsi="Calibri" w:cs="Arial"/>
            <w:color w:val="FF0000"/>
            <w:lang w:val="en-US" w:eastAsia="en-US"/>
          </w:rPr>
          <w:t xml:space="preserve">over </w:t>
        </w:r>
      </w:ins>
      <w:r w:rsidR="00945E8D">
        <w:rPr>
          <w:rFonts w:ascii="Calibri" w:hAnsi="Calibri" w:cs="Arial"/>
          <w:color w:val="FF0000"/>
          <w:lang w:val="en-US" w:eastAsia="en-US"/>
        </w:rPr>
        <w:t xml:space="preserve">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06589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283"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284"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del w:id="285" w:author="Danilo Bzdok" w:date="2018-05-08T17:39:00Z">
        <w:r w:rsidR="00D53F42" w:rsidDel="007E7605">
          <w:rPr>
            <w:rFonts w:ascii="Calibri" w:hAnsi="Calibri"/>
            <w:lang w:val="en-US"/>
          </w:rPr>
          <w:delText xml:space="preserve">to obtain </w:delText>
        </w:r>
      </w:del>
      <w:del w:id="286"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287"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7F6DE6">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288"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289"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290"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291" w:author="Danilo Bzdok" w:date="2018-05-08T17:41:00Z">
        <w:r w:rsidR="00BA211A" w:rsidRPr="00204A45" w:rsidDel="00846142">
          <w:rPr>
            <w:rFonts w:ascii="Calibri" w:hAnsi="Calibri" w:cs="Arial"/>
            <w:color w:val="000000" w:themeColor="text1"/>
            <w:lang w:val="en-US"/>
          </w:rPr>
          <w:delText xml:space="preserve">whether </w:delText>
        </w:r>
      </w:del>
      <w:ins w:id="292"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293"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294"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295"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296"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unseen data</w:t>
      </w:r>
      <w:del w:id="297"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298" w:author="Danilo Bzdok" w:date="2018-05-08T18:15:00Z">
        <w:r w:rsidR="00567373" w:rsidRPr="00204A45" w:rsidDel="00AB36FE">
          <w:rPr>
            <w:rFonts w:ascii="Calibri" w:hAnsi="Calibri"/>
            <w:color w:val="000000" w:themeColor="text1"/>
            <w:lang w:val="en-US"/>
          </w:rPr>
          <w:delText xml:space="preserve">subjects </w:delText>
        </w:r>
      </w:del>
      <w:ins w:id="299"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300" w:author="Danilo Bzdok" w:date="2018-05-08T18:16:00Z">
        <w:r w:rsidR="00567373" w:rsidRPr="00204A45" w:rsidDel="00AB36FE">
          <w:rPr>
            <w:rFonts w:ascii="Calibri" w:hAnsi="Calibri"/>
            <w:color w:val="000000" w:themeColor="text1"/>
            <w:lang w:val="en-US"/>
          </w:rPr>
          <w:delText>subjects</w:delText>
        </w:r>
      </w:del>
      <w:ins w:id="301"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7F6DE6">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7F6DE6">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7F6DE6">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302"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ins w:id="303" w:author="Danilo Bzdok" w:date="2018-05-08T17:46:00Z">
        <w:r w:rsidR="00C700BF">
          <w:rPr>
            <w:rFonts w:ascii="Calibri" w:hAnsi="Calibri" w:cs="Arial"/>
            <w:color w:val="000000" w:themeColor="text1"/>
            <w:lang w:val="en-US"/>
          </w:rPr>
          <w:t>de</w:t>
        </w:r>
      </w:ins>
      <w:del w:id="304"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305" w:author="Danilo Bzdok" w:date="2018-05-07T11:24:00Z">
        <w:r w:rsidR="000612D4" w:rsidDel="00C718F2">
          <w:rPr>
            <w:rFonts w:ascii="Calibri" w:hAnsi="Calibri" w:cs="Arial"/>
            <w:color w:val="000000" w:themeColor="text1"/>
            <w:lang w:val="en-US"/>
          </w:rPr>
          <w:delText xml:space="preserve">disambiguate </w:delText>
        </w:r>
      </w:del>
      <w:ins w:id="306"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307" w:author="Danilo Bzdok" w:date="2018-05-07T11:24:00Z">
        <w:r w:rsidR="000612D4" w:rsidDel="00C718F2">
          <w:rPr>
            <w:rFonts w:ascii="Calibri" w:hAnsi="Calibri" w:cs="Arial"/>
            <w:color w:val="000000" w:themeColor="text1"/>
            <w:lang w:val="en-US"/>
          </w:rPr>
          <w:delText xml:space="preserve">role </w:delText>
        </w:r>
      </w:del>
      <w:ins w:id="308"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309"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310" w:author="Danilo Bzdok" w:date="2018-05-07T11:22:00Z">
        <w:r w:rsidR="00E2092D">
          <w:rPr>
            <w:rFonts w:ascii="Calibri" w:hAnsi="Calibri" w:cs="Arial"/>
            <w:color w:val="000000" w:themeColor="text1"/>
            <w:lang w:val="en-US"/>
          </w:rPr>
          <w:t>r</w:t>
        </w:r>
      </w:ins>
      <w:ins w:id="311" w:author="Danilo Bzdok" w:date="2018-05-07T11:21:00Z">
        <w:r w:rsidR="00E2092D">
          <w:rPr>
            <w:rFonts w:ascii="Calibri" w:hAnsi="Calibri" w:cs="Arial"/>
            <w:color w:val="000000" w:themeColor="text1"/>
            <w:lang w:val="en-US"/>
          </w:rPr>
          <w:t>om ordinar</w:t>
        </w:r>
      </w:ins>
      <w:ins w:id="312" w:author="Danilo Bzdok" w:date="2018-05-07T11:22:00Z">
        <w:r w:rsidR="00E2092D">
          <w:rPr>
            <w:rFonts w:ascii="Calibri" w:hAnsi="Calibri" w:cs="Arial"/>
            <w:color w:val="000000" w:themeColor="text1"/>
            <w:lang w:val="en-US"/>
          </w:rPr>
          <w:t xml:space="preserve">y </w:t>
        </w:r>
      </w:ins>
      <w:ins w:id="313" w:author="Danilo Bzdok" w:date="2018-05-08T17:47:00Z">
        <w:r w:rsidR="00E352C0">
          <w:rPr>
            <w:rFonts w:ascii="Calibri" w:hAnsi="Calibri" w:cs="Arial"/>
            <w:color w:val="000000" w:themeColor="text1"/>
            <w:lang w:val="en-US"/>
          </w:rPr>
          <w:t>linear</w:t>
        </w:r>
      </w:ins>
      <w:ins w:id="314" w:author="Danilo Bzdok" w:date="2018-05-07T11:22:00Z">
        <w:r w:rsidR="00E2092D">
          <w:rPr>
            <w:rFonts w:ascii="Calibri" w:hAnsi="Calibri" w:cs="Arial"/>
            <w:color w:val="000000" w:themeColor="text1"/>
            <w:lang w:val="en-US"/>
          </w:rPr>
          <w:t xml:space="preserve"> regression</w:t>
        </w:r>
      </w:ins>
      <w:ins w:id="315" w:author="Danilo Bzdok" w:date="2018-05-09T23:27:00Z">
        <w:r w:rsidR="00613D3E">
          <w:rPr>
            <w:rFonts w:ascii="Calibri" w:hAnsi="Calibri" w:cs="Arial"/>
            <w:color w:val="000000" w:themeColor="text1"/>
            <w:lang w:val="en-US"/>
          </w:rPr>
          <w:t xml:space="preserve"> (without biasing shrinkage)</w:t>
        </w:r>
      </w:ins>
      <w:ins w:id="316" w:author="Danilo Bzdok" w:date="2018-05-07T11:22:00Z">
        <w:r w:rsidR="00E2092D">
          <w:rPr>
            <w:rFonts w:ascii="Calibri" w:hAnsi="Calibri" w:cs="Arial"/>
            <w:color w:val="000000" w:themeColor="text1"/>
            <w:lang w:val="en-US"/>
          </w:rPr>
          <w:t xml:space="preserve"> based on the full set or subset of input variables </w:t>
        </w:r>
      </w:ins>
      <w:ins w:id="317" w:author="Danilo Bzdok" w:date="2018-05-07T11:26:00Z">
        <w:r w:rsidR="006B6522">
          <w:rPr>
            <w:rFonts w:ascii="Calibri" w:hAnsi="Calibri" w:cs="Arial"/>
            <w:color w:val="000000" w:themeColor="text1"/>
            <w:lang w:val="en-US"/>
          </w:rPr>
          <w:t xml:space="preserve">automatically </w:t>
        </w:r>
      </w:ins>
      <w:ins w:id="318" w:author="Danilo Bzdok" w:date="2018-05-07T11:22:00Z">
        <w:r w:rsidR="00E2092D">
          <w:rPr>
            <w:rFonts w:ascii="Calibri" w:hAnsi="Calibri" w:cs="Arial"/>
            <w:color w:val="000000" w:themeColor="text1"/>
            <w:lang w:val="en-US"/>
          </w:rPr>
          <w:t>selected from</w:t>
        </w:r>
      </w:ins>
      <w:ins w:id="319" w:author="Danilo Bzdok" w:date="2018-05-07T11:23:00Z">
        <w:r w:rsidR="00E2092D">
          <w:rPr>
            <w:rFonts w:ascii="Calibri" w:hAnsi="Calibri" w:cs="Arial"/>
            <w:color w:val="000000" w:themeColor="text1"/>
            <w:lang w:val="en-US"/>
          </w:rPr>
          <w:t xml:space="preserve"> the preceding LASSO estimation.</w:t>
        </w:r>
      </w:ins>
    </w:p>
    <w:p w14:paraId="2E6493CE" w14:textId="638E51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 xml:space="preserve">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320" w:author="Danilo Bzdok" w:date="2018-05-08T17:49:00Z">
        <w:r w:rsidR="00D36B0F" w:rsidRPr="00204A45" w:rsidDel="00D41159">
          <w:rPr>
            <w:rFonts w:ascii="Calibri" w:hAnsi="Calibri" w:cs="Arial"/>
            <w:color w:val="000000" w:themeColor="text1"/>
            <w:lang w:val="en-US"/>
          </w:rPr>
          <w:delText>we cannot</w:delText>
        </w:r>
      </w:del>
      <w:ins w:id="321" w:author="Danilo Bzdok" w:date="2018-05-08T17:49:00Z">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7F6DE6">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7F6DE6">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7F6DE6">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w:t>
      </w:r>
      <w:del w:id="322" w:author="Danilo Bzdok" w:date="2018-05-08T17:50:00Z">
        <w:r w:rsidR="00BA211A" w:rsidRPr="00204A45" w:rsidDel="00D41159">
          <w:rPr>
            <w:rFonts w:ascii="Calibri" w:hAnsi="Calibri" w:cs="Arial"/>
            <w:color w:val="000000" w:themeColor="text1"/>
            <w:lang w:val="en-US"/>
          </w:rPr>
          <w:delText xml:space="preserve">parameter </w:delText>
        </w:r>
      </w:del>
      <w:ins w:id="323"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 is altered</w:t>
      </w:r>
      <w:ins w:id="324" w:author="Danilo Bzdok" w:date="2018-05-09T23:30:00Z">
        <w:r w:rsidR="00256388">
          <w:rPr>
            <w:rFonts w:ascii="Calibri" w:hAnsi="Calibri" w:cs="Arial"/>
            <w:color w:val="000000" w:themeColor="text1"/>
            <w:lang w:val="en-US"/>
          </w:rPr>
          <w:t>.</w:t>
        </w:r>
      </w:ins>
      <w:del w:id="325"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326" w:author="Danilo Bzdok" w:date="2018-05-09T23:30:00Z">
        <w:r w:rsidR="00256388">
          <w:rPr>
            <w:rFonts w:ascii="Calibri" w:hAnsi="Calibri" w:cs="Arial"/>
            <w:color w:val="000000" w:themeColor="text1"/>
            <w:lang w:val="en-US"/>
          </w:rPr>
          <w:t xml:space="preserve">This incompatibility between </w:t>
        </w:r>
      </w:ins>
      <w:ins w:id="327" w:author="Danilo Bzdok" w:date="2018-05-10T11:28:00Z">
        <w:r w:rsidR="008C124A">
          <w:rPr>
            <w:rFonts w:ascii="Calibri" w:hAnsi="Calibri" w:cs="Arial"/>
            <w:color w:val="000000" w:themeColor="text1"/>
            <w:lang w:val="en-US"/>
          </w:rPr>
          <w:t xml:space="preserve">statistical </w:t>
        </w:r>
      </w:ins>
      <w:ins w:id="328" w:author="Danilo Bzdok" w:date="2018-05-09T23:30:00Z">
        <w:r w:rsidR="00256388">
          <w:rPr>
            <w:rFonts w:ascii="Calibri" w:hAnsi="Calibri" w:cs="Arial"/>
            <w:color w:val="000000" w:themeColor="text1"/>
            <w:lang w:val="en-US"/>
          </w:rPr>
          <w:t xml:space="preserve">inference and variable selection </w:t>
        </w:r>
      </w:ins>
      <w:del w:id="329" w:author="Danilo Bzdok" w:date="2018-05-08T17:50:00Z">
        <w:r w:rsidR="00BA211A" w:rsidRPr="00204A45" w:rsidDel="00D41159">
          <w:rPr>
            <w:rFonts w:ascii="Calibri" w:hAnsi="Calibri" w:cs="Arial"/>
            <w:color w:val="000000" w:themeColor="text1"/>
            <w:lang w:val="en-US"/>
          </w:rPr>
          <w:delText>caus</w:delText>
        </w:r>
      </w:del>
      <w:ins w:id="330" w:author="Danilo Bzdok" w:date="2018-05-08T17:50:00Z">
        <w:r w:rsidR="00D41159">
          <w:rPr>
            <w:rFonts w:ascii="Calibri" w:hAnsi="Calibri" w:cs="Arial"/>
            <w:color w:val="000000" w:themeColor="text1"/>
            <w:lang w:val="en-US"/>
          </w:rPr>
          <w:t>invalidates</w:t>
        </w:r>
      </w:ins>
      <w:del w:id="331"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332"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333"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334"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335"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336" w:author="Danilo Bzdok" w:date="2018-05-08T17:51:00Z">
        <w:r w:rsidR="00D41159">
          <w:rPr>
            <w:rFonts w:ascii="Calibri" w:hAnsi="Calibri" w:cs="Arial"/>
            <w:color w:val="000000" w:themeColor="text1"/>
            <w:lang w:val="en-US"/>
          </w:rPr>
          <w:t>computed</w:t>
        </w:r>
      </w:ins>
      <w:del w:id="337"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338"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256388">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256388">
          <w:rPr>
            <w:rFonts w:ascii="Calibri" w:hAnsi="Calibri" w:cs="Arial"/>
            <w:noProof/>
            <w:color w:val="000000" w:themeColor="text1"/>
            <w:lang w:val="en-US"/>
          </w:rPr>
          <w:t>(</w:t>
        </w:r>
      </w:ins>
      <w:r w:rsidR="007F6DE6">
        <w:rPr>
          <w:rFonts w:ascii="Calibri" w:hAnsi="Calibri" w:cs="Arial"/>
          <w:noProof/>
          <w:color w:val="000000" w:themeColor="text1"/>
          <w:lang w:val="en-US"/>
        </w:rPr>
        <w:fldChar w:fldCharType="begin"/>
      </w:r>
      <w:r w:rsidR="007F6DE6">
        <w:rPr>
          <w:rFonts w:ascii="Calibri" w:hAnsi="Calibri" w:cs="Arial"/>
          <w:noProof/>
          <w:color w:val="000000" w:themeColor="text1"/>
          <w:lang w:val="en-US"/>
        </w:rPr>
        <w:instrText xml:space="preserve"> HYPERLINK \l "_ENREF_34" \o "Berk, 2013 #6004" </w:instrText>
      </w:r>
      <w:r w:rsidR="007F6DE6">
        <w:rPr>
          <w:rFonts w:ascii="Calibri" w:hAnsi="Calibri" w:cs="Arial"/>
          <w:noProof/>
          <w:color w:val="000000" w:themeColor="text1"/>
          <w:lang w:val="en-US"/>
        </w:rPr>
      </w:r>
      <w:r w:rsidR="007F6DE6">
        <w:rPr>
          <w:rFonts w:ascii="Calibri" w:hAnsi="Calibri" w:cs="Arial"/>
          <w:noProof/>
          <w:color w:val="000000" w:themeColor="text1"/>
          <w:lang w:val="en-US"/>
        </w:rPr>
        <w:fldChar w:fldCharType="separate"/>
      </w:r>
      <w:ins w:id="339" w:author="Danilo Bzdok" w:date="2018-05-09T23:32:00Z">
        <w:r w:rsidR="007F6DE6">
          <w:rPr>
            <w:rFonts w:ascii="Calibri" w:hAnsi="Calibri" w:cs="Arial"/>
            <w:noProof/>
            <w:color w:val="000000" w:themeColor="text1"/>
            <w:lang w:val="en-US"/>
          </w:rPr>
          <w:t>34</w:t>
        </w:r>
      </w:ins>
      <w:r w:rsidR="007F6DE6">
        <w:rPr>
          <w:rFonts w:ascii="Calibri" w:hAnsi="Calibri" w:cs="Arial"/>
          <w:noProof/>
          <w:color w:val="000000" w:themeColor="text1"/>
          <w:lang w:val="en-US"/>
        </w:rPr>
        <w:fldChar w:fldCharType="end"/>
      </w:r>
      <w:ins w:id="340" w:author="Danilo Bzdok" w:date="2018-05-09T23:32:00Z">
        <w:r w:rsidR="00256388">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ins>
      <w:ins w:id="341" w:author="Danilo Bzdok" w:date="2018-05-09T23:31:00Z">
        <w:r w:rsidR="00256388">
          <w:rPr>
            <w:rFonts w:ascii="Calibri" w:hAnsi="Calibri" w:cs="Arial"/>
            <w:color w:val="000000" w:themeColor="text1"/>
            <w:lang w:val="en-US"/>
          </w:rPr>
          <w:t xml:space="preserve">, which </w:t>
        </w:r>
      </w:ins>
      <w:ins w:id="342"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 </w:instrText>
      </w:r>
      <w:r w:rsidR="007F6DE6">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EN.CITE.DATA </w:instrText>
      </w:r>
      <w:r w:rsidR="007F6DE6">
        <w:rPr>
          <w:rFonts w:ascii="Calibri" w:hAnsi="Calibri" w:cs="Arial"/>
          <w:color w:val="000000" w:themeColor="text1"/>
          <w:lang w:val="en-US"/>
        </w:rPr>
      </w:r>
      <w:r w:rsidR="007F6DE6">
        <w:rPr>
          <w:rFonts w:ascii="Calibri" w:hAnsi="Calibri" w:cs="Arial"/>
          <w:color w:val="000000" w:themeColor="text1"/>
          <w:lang w:val="en-US"/>
        </w:rPr>
        <w:fldChar w:fldCharType="end"/>
      </w:r>
      <w:r w:rsidR="00BF4468">
        <w:rPr>
          <w:rFonts w:ascii="Calibri" w:hAnsi="Calibri" w:cs="Arial"/>
          <w:color w:val="000000" w:themeColor="text1"/>
          <w:lang w:val="en-US"/>
        </w:rPr>
        <w:fldChar w:fldCharType="separate"/>
      </w:r>
      <w:r w:rsidR="007F6DE6">
        <w:rPr>
          <w:rFonts w:ascii="Calibri" w:hAnsi="Calibri" w:cs="Arial"/>
          <w:noProof/>
          <w:color w:val="000000" w:themeColor="text1"/>
          <w:lang w:val="en-US"/>
        </w:rPr>
        <w:t>(</w:t>
      </w:r>
      <w:hyperlink w:anchor="_ENREF_32" w:tooltip="Taylor, 2015 #5998" w:history="1">
        <w:r w:rsidR="007F6DE6">
          <w:rPr>
            <w:rFonts w:ascii="Calibri" w:hAnsi="Calibri" w:cs="Arial"/>
            <w:noProof/>
            <w:color w:val="000000" w:themeColor="text1"/>
            <w:lang w:val="en-US"/>
          </w:rPr>
          <w:t>32</w:t>
        </w:r>
      </w:hyperlink>
      <w:r w:rsidR="007F6DE6">
        <w:rPr>
          <w:rFonts w:ascii="Calibri" w:hAnsi="Calibri" w:cs="Arial"/>
          <w:noProof/>
          <w:color w:val="000000" w:themeColor="text1"/>
          <w:lang w:val="en-US"/>
        </w:rPr>
        <w:t xml:space="preserve">, </w:t>
      </w:r>
      <w:hyperlink w:anchor="_ENREF_35" w:tooltip="Zhang, 2014 #7043" w:history="1">
        <w:r w:rsidR="007F6DE6">
          <w:rPr>
            <w:rFonts w:ascii="Calibri" w:hAnsi="Calibri" w:cs="Arial"/>
            <w:noProof/>
            <w:color w:val="000000" w:themeColor="text1"/>
            <w:lang w:val="en-US"/>
          </w:rPr>
          <w:t>35</w:t>
        </w:r>
      </w:hyperlink>
      <w:r w:rsidR="007F6DE6">
        <w:rPr>
          <w:rFonts w:ascii="Calibri" w:hAnsi="Calibri" w:cs="Arial"/>
          <w:noProof/>
          <w:color w:val="000000" w:themeColor="text1"/>
          <w:lang w:val="en-US"/>
        </w:rPr>
        <w:t xml:space="preserve">, </w:t>
      </w:r>
      <w:hyperlink w:anchor="_ENREF_36" w:tooltip="Barber, 2015 #7044" w:history="1">
        <w:r w:rsidR="007F6DE6">
          <w:rPr>
            <w:rFonts w:ascii="Calibri" w:hAnsi="Calibri" w:cs="Arial"/>
            <w:noProof/>
            <w:color w:val="000000" w:themeColor="text1"/>
            <w:lang w:val="en-US"/>
          </w:rPr>
          <w:t>36</w:t>
        </w:r>
      </w:hyperlink>
      <w:r w:rsidR="007F6DE6">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343" w:author="Danilo Bzdok" w:date="2018-05-08T17:50:00Z">
        <w:r w:rsidR="00663284" w:rsidDel="00D41159">
          <w:rPr>
            <w:rFonts w:ascii="Calibri" w:hAnsi="Calibri" w:cs="Arial"/>
            <w:color w:val="000000" w:themeColor="text1"/>
            <w:lang w:val="en-US"/>
          </w:rPr>
          <w:delText xml:space="preserve">would </w:delText>
        </w:r>
      </w:del>
      <w:del w:id="344" w:author="Danilo Bzdok" w:date="2018-05-08T10:32:00Z">
        <w:r w:rsidR="00663284" w:rsidDel="00DF273A">
          <w:rPr>
            <w:rFonts w:ascii="Calibri" w:hAnsi="Calibri" w:cs="Arial"/>
            <w:color w:val="000000" w:themeColor="text1"/>
            <w:lang w:val="en-US"/>
          </w:rPr>
          <w:delText xml:space="preserve">have </w:delText>
        </w:r>
      </w:del>
      <w:del w:id="345" w:author="Danilo Bzdok" w:date="2018-05-08T17:50:00Z">
        <w:r w:rsidR="00AD103E" w:rsidRPr="00204A45" w:rsidDel="00D41159">
          <w:rPr>
            <w:rFonts w:ascii="Calibri" w:hAnsi="Calibri" w:cs="Arial"/>
            <w:color w:val="000000" w:themeColor="text1"/>
            <w:lang w:val="en-US"/>
          </w:rPr>
          <w:delText xml:space="preserve">become optimistically biased </w:delText>
        </w:r>
      </w:del>
      <w:del w:id="346"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347"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7A633216"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7F6DE6">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7F6DE6">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348"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7F6DE6">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349"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350"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351"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352" w:author="Danilo Bzdok" w:date="2018-05-08T18:00:00Z">
        <w:r w:rsidR="00C0148C">
          <w:rPr>
            <w:rFonts w:ascii="Calibri" w:eastAsia="Times New Roman" w:hAnsi="Calibri" w:cs="Calibri"/>
            <w:color w:val="222222"/>
            <w:lang w:val="en-US"/>
          </w:rPr>
          <w:t xml:space="preserve">was generated from </w:t>
        </w:r>
      </w:ins>
      <w:del w:id="353"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354"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355"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356"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w:t>
      </w:r>
      <w:del w:id="357"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358"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359"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360"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361" w:author="Danilo Bzdok" w:date="2018-05-10T11:35:00Z"/>
          <w:rFonts w:ascii="Calibri" w:eastAsia="Times New Roman" w:hAnsi="Calibri" w:cs="Calibri"/>
          <w:color w:val="222222"/>
          <w:sz w:val="24"/>
          <w:szCs w:val="24"/>
        </w:rPr>
      </w:pPr>
      <w:del w:id="362"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363" w:author="Danilo Bzdok" w:date="2018-05-08T18:02:00Z">
        <w:r w:rsidRPr="00617311" w:rsidDel="00624A1A">
          <w:rPr>
            <w:rFonts w:ascii="Calibri" w:eastAsia="Times New Roman" w:hAnsi="Calibri" w:cs="Calibri"/>
            <w:color w:val="222222"/>
            <w:sz w:val="24"/>
            <w:szCs w:val="24"/>
          </w:rPr>
          <w:delText xml:space="preserve">transformations </w:delText>
        </w:r>
      </w:del>
      <w:del w:id="364"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365"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366" w:author="Danilo Bzdok" w:date="2018-05-10T11:35:00Z">
        <w:r w:rsidR="00157802" w:rsidDel="008B59E6">
          <w:rPr>
            <w:rFonts w:ascii="Calibri" w:eastAsia="Times New Roman" w:hAnsi="Calibri" w:cs="Calibri"/>
            <w:color w:val="222222"/>
            <w:sz w:val="24"/>
            <w:szCs w:val="24"/>
          </w:rPr>
          <w:delText xml:space="preserve">by </w:delText>
        </w:r>
      </w:del>
      <w:del w:id="367" w:author="Danilo Bzdok" w:date="2018-05-08T10:44:00Z">
        <w:r w:rsidRPr="00617311" w:rsidDel="00526B2F">
          <w:rPr>
            <w:rFonts w:ascii="Calibri" w:eastAsia="Times New Roman" w:hAnsi="Calibri" w:cs="Calibri"/>
            <w:color w:val="222222"/>
            <w:sz w:val="24"/>
            <w:szCs w:val="24"/>
          </w:rPr>
          <w:delText xml:space="preserve">taking </w:delText>
        </w:r>
      </w:del>
      <w:del w:id="368"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369" w:author="Danilo Bzdok" w:date="2018-05-10T11:38:00Z"/>
          <w:rFonts w:ascii="Calibri" w:eastAsia="Times New Roman" w:hAnsi="Calibri" w:cs="Calibri"/>
          <w:color w:val="222222"/>
          <w:sz w:val="24"/>
          <w:szCs w:val="24"/>
        </w:rPr>
      </w:pPr>
      <w:del w:id="370"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371" w:author="Danilo Bzdok" w:date="2018-05-10T11:33:00Z">
        <w:r w:rsidR="00306066" w:rsidDel="006A6B7C">
          <w:rPr>
            <w:rFonts w:ascii="Calibri" w:eastAsia="Times New Roman" w:hAnsi="Calibri" w:cs="Calibri"/>
            <w:color w:val="222222"/>
            <w:sz w:val="24"/>
            <w:szCs w:val="24"/>
          </w:rPr>
          <w:delText>one</w:delText>
        </w:r>
      </w:del>
      <w:del w:id="372"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373"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374" w:author="Danilo Bzdok" w:date="2018-05-10T11:38:00Z"/>
          <w:rFonts w:ascii="Calibri" w:eastAsia="Times New Roman" w:hAnsi="Calibri" w:cs="Calibri"/>
          <w:color w:val="222222"/>
          <w:sz w:val="24"/>
          <w:szCs w:val="24"/>
        </w:rPr>
      </w:pPr>
      <w:del w:id="375"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376" w:author="Danilo Bzdok" w:date="2018-05-08T18:07:00Z">
        <w:r w:rsidR="004F03BF" w:rsidRPr="00617311" w:rsidDel="0071187F">
          <w:rPr>
            <w:rFonts w:ascii="Calibri" w:eastAsia="Times New Roman" w:hAnsi="Calibri" w:cs="Calibri"/>
            <w:color w:val="222222"/>
            <w:sz w:val="24"/>
            <w:szCs w:val="24"/>
          </w:rPr>
          <w:delText xml:space="preserve">increased </w:delText>
        </w:r>
      </w:del>
      <w:del w:id="377"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378" w:author="Danilo Bzdok" w:date="2018-05-08T18:07:00Z">
        <w:r w:rsidR="00F047B6" w:rsidDel="0071187F">
          <w:rPr>
            <w:rFonts w:ascii="Calibri" w:eastAsia="Times New Roman" w:hAnsi="Calibri" w:cs="Calibri"/>
            <w:color w:val="222222"/>
            <w:sz w:val="24"/>
            <w:szCs w:val="24"/>
          </w:rPr>
          <w:delText xml:space="preserve">noise </w:delText>
        </w:r>
      </w:del>
      <w:del w:id="379" w:author="Danilo Bzdok" w:date="2018-05-10T11:38:00Z">
        <w:r w:rsidR="00F047B6" w:rsidDel="00CB641C">
          <w:rPr>
            <w:rFonts w:ascii="Calibri" w:eastAsia="Times New Roman" w:hAnsi="Calibri" w:cs="Calibri"/>
            <w:color w:val="222222"/>
            <w:sz w:val="24"/>
            <w:szCs w:val="24"/>
          </w:rPr>
          <w:delText>term</w:delText>
        </w:r>
      </w:del>
      <w:del w:id="380" w:author="Danilo Bzdok" w:date="2018-05-08T18:08:00Z">
        <w:r w:rsidR="00F047B6" w:rsidDel="0071187F">
          <w:rPr>
            <w:rFonts w:ascii="Calibri" w:eastAsia="Times New Roman" w:hAnsi="Calibri" w:cs="Calibri"/>
            <w:color w:val="222222"/>
            <w:sz w:val="24"/>
            <w:szCs w:val="24"/>
          </w:rPr>
          <w:delText>s</w:delText>
        </w:r>
      </w:del>
      <w:del w:id="381" w:author="Danilo Bzdok" w:date="2018-05-10T11:38:00Z">
        <w:r w:rsidR="00F047B6" w:rsidDel="00CB641C">
          <w:rPr>
            <w:rFonts w:ascii="Calibri" w:eastAsia="Times New Roman" w:hAnsi="Calibri" w:cs="Calibri"/>
            <w:color w:val="222222"/>
            <w:sz w:val="24"/>
            <w:szCs w:val="24"/>
          </w:rPr>
          <w:delText xml:space="preserve"> </w:delText>
        </w:r>
      </w:del>
      <w:del w:id="382" w:author="Danilo Bzdok" w:date="2018-05-08T10:29:00Z">
        <w:r w:rsidR="00F047B6" w:rsidDel="007C34E5">
          <w:rPr>
            <w:rFonts w:ascii="Calibri" w:eastAsia="Times New Roman" w:hAnsi="Calibri" w:cs="Calibri"/>
            <w:color w:val="222222"/>
            <w:sz w:val="24"/>
            <w:szCs w:val="24"/>
          </w:rPr>
          <w:delText xml:space="preserve">was </w:delText>
        </w:r>
      </w:del>
      <w:del w:id="383" w:author="Danilo Bzdok" w:date="2018-05-10T11:38:00Z">
        <w:r w:rsidR="00F047B6" w:rsidDel="00CB641C">
          <w:rPr>
            <w:rFonts w:ascii="Calibri" w:eastAsia="Times New Roman" w:hAnsi="Calibri" w:cs="Calibri"/>
            <w:color w:val="222222"/>
            <w:sz w:val="24"/>
            <w:szCs w:val="24"/>
          </w:rPr>
          <w:delText>therefore multiplied by</w:delText>
        </w:r>
      </w:del>
      <w:del w:id="384"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385" w:author="Danilo Bzdok" w:date="2018-05-08T10:30:00Z">
        <w:r w:rsidR="007B2E00" w:rsidDel="007C34E5">
          <w:rPr>
            <w:rFonts w:ascii="Calibri" w:eastAsia="Times New Roman" w:hAnsi="Calibri" w:cs="Calibri"/>
            <w:color w:val="222222"/>
            <w:sz w:val="24"/>
            <w:szCs w:val="24"/>
          </w:rPr>
          <w:delText>canceling out</w:delText>
        </w:r>
      </w:del>
      <w:del w:id="386"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387"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388" w:author="Danilo Bzdok" w:date="2018-05-08T18:10:00Z">
        <w:r w:rsidR="00F047B6" w:rsidDel="0062370E">
          <w:rPr>
            <w:rFonts w:ascii="Calibri" w:eastAsia="Times New Roman" w:hAnsi="Calibri" w:cs="Calibri"/>
            <w:color w:val="222222"/>
            <w:sz w:val="24"/>
            <w:szCs w:val="24"/>
          </w:rPr>
          <w:delText xml:space="preserve">or </w:delText>
        </w:r>
      </w:del>
      <w:del w:id="389" w:author="Danilo Bzdok" w:date="2018-05-10T11:38:00Z">
        <w:r w:rsidR="004F03BF" w:rsidRPr="00617311" w:rsidDel="00CB641C">
          <w:rPr>
            <w:rFonts w:ascii="Calibri" w:eastAsia="Times New Roman" w:hAnsi="Calibri" w:cs="Calibri"/>
            <w:color w:val="222222"/>
            <w:sz w:val="24"/>
            <w:szCs w:val="24"/>
          </w:rPr>
          <w:delText>10.</w:delText>
        </w:r>
      </w:del>
    </w:p>
    <w:p w14:paraId="1BC289E9" w14:textId="77777777" w:rsidR="00CB641C" w:rsidRPr="00617311" w:rsidRDefault="00CB641C" w:rsidP="00CB641C">
      <w:pPr>
        <w:pStyle w:val="Listenabsatz"/>
        <w:numPr>
          <w:ilvl w:val="0"/>
          <w:numId w:val="45"/>
        </w:numPr>
        <w:shd w:val="clear" w:color="auto" w:fill="FFFFFF"/>
        <w:spacing w:line="240" w:lineRule="auto"/>
        <w:ind w:left="709" w:hanging="427"/>
        <w:jc w:val="both"/>
        <w:rPr>
          <w:ins w:id="390" w:author="Danilo Bzdok" w:date="2018-05-10T11:38:00Z"/>
          <w:rFonts w:ascii="Calibri" w:eastAsia="Times New Roman" w:hAnsi="Calibri" w:cs="Calibri"/>
          <w:color w:val="222222"/>
          <w:sz w:val="24"/>
          <w:szCs w:val="24"/>
        </w:rPr>
      </w:pPr>
      <w:ins w:id="391"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informative </w:t>
        </w:r>
        <w:r>
          <w:rPr>
            <w:rFonts w:ascii="Calibri" w:eastAsia="Times New Roman" w:hAnsi="Calibri" w:cs="Calibri"/>
            <w:color w:val="222222"/>
            <w:sz w:val="24"/>
            <w:szCs w:val="24"/>
          </w:rPr>
          <w:t xml:space="preserve">versus unrelated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77777777" w:rsidR="008B59E6" w:rsidRDefault="004F03BF" w:rsidP="00617311">
      <w:pPr>
        <w:pStyle w:val="Listenabsatz"/>
        <w:numPr>
          <w:ilvl w:val="0"/>
          <w:numId w:val="45"/>
        </w:numPr>
        <w:shd w:val="clear" w:color="auto" w:fill="FFFFFF"/>
        <w:spacing w:line="240" w:lineRule="auto"/>
        <w:ind w:left="709" w:hanging="427"/>
        <w:jc w:val="both"/>
        <w:rPr>
          <w:ins w:id="392"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393"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394"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395" w:author="Danilo Bzdok" w:date="2018-05-07T18:19:00Z">
        <w:r w:rsidR="00D17FBF">
          <w:rPr>
            <w:rFonts w:ascii="Calibri" w:eastAsia="Times New Roman" w:hAnsi="Calibri" w:cs="Calibri"/>
            <w:color w:val="222222"/>
            <w:sz w:val="24"/>
            <w:szCs w:val="24"/>
          </w:rPr>
          <w:t>G</w:t>
        </w:r>
      </w:ins>
      <w:del w:id="396"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397" w:author="Danilo Bzdok" w:date="2018-05-07T18:19:00Z">
        <w:r w:rsidR="00D17FBF">
          <w:rPr>
            <w:rFonts w:ascii="Calibri" w:eastAsia="Times New Roman" w:hAnsi="Calibri" w:cs="Calibri"/>
            <w:color w:val="222222"/>
            <w:sz w:val="24"/>
            <w:szCs w:val="24"/>
          </w:rPr>
          <w:t xml:space="preserve">, </w:t>
        </w:r>
      </w:ins>
      <w:ins w:id="398" w:author="Danilo Bzdok" w:date="2018-05-08T18:09:00Z">
        <w:r w:rsidR="0062370E">
          <w:rPr>
            <w:rFonts w:ascii="Calibri" w:eastAsia="Times New Roman" w:hAnsi="Calibri" w:cs="Calibri"/>
            <w:color w:val="222222"/>
            <w:sz w:val="24"/>
            <w:szCs w:val="24"/>
          </w:rPr>
          <w:t>complementing</w:t>
        </w:r>
      </w:ins>
      <w:ins w:id="399" w:author="Danilo Bzdok" w:date="2018-05-07T18:19:00Z">
        <w:r w:rsidR="00D17FBF">
          <w:rPr>
            <w:rFonts w:ascii="Calibri" w:eastAsia="Times New Roman" w:hAnsi="Calibri" w:cs="Calibri"/>
            <w:color w:val="222222"/>
            <w:sz w:val="24"/>
            <w:szCs w:val="24"/>
          </w:rPr>
          <w:t xml:space="preserve"> datasets </w:t>
        </w:r>
      </w:ins>
      <w:ins w:id="400" w:author="Danilo Bzdok" w:date="2018-05-08T18:09:00Z">
        <w:r w:rsidR="0062370E">
          <w:rPr>
            <w:rFonts w:ascii="Calibri" w:eastAsia="Times New Roman" w:hAnsi="Calibri" w:cs="Calibri"/>
            <w:color w:val="222222"/>
            <w:sz w:val="24"/>
            <w:szCs w:val="24"/>
          </w:rPr>
          <w:t xml:space="preserve">that </w:t>
        </w:r>
      </w:ins>
      <w:ins w:id="401"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independent variables (i.e., 0% covariation)</w:t>
        </w:r>
      </w:ins>
      <w:ins w:id="402"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403" w:author="Danilo Bzdok" w:date="2018-05-10T11:38:00Z"/>
          <w:rFonts w:ascii="Calibri" w:eastAsia="Times New Roman" w:hAnsi="Calibri" w:cs="Calibri"/>
          <w:color w:val="222222"/>
          <w:sz w:val="24"/>
          <w:szCs w:val="24"/>
        </w:rPr>
      </w:pPr>
      <w:ins w:id="404" w:author="Danilo Bzdok" w:date="2018-05-10T11:38:00Z">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w:t>
        </w:r>
        <w:r w:rsidRPr="00617311">
          <w:rPr>
            <w:rFonts w:ascii="Calibri" w:eastAsia="Times New Roman" w:hAnsi="Calibri" w:cs="Calibri"/>
            <w:color w:val="222222"/>
            <w:sz w:val="24"/>
            <w:szCs w:val="24"/>
          </w:rPr>
          <w:lastRenderedPageBreak/>
          <w:t>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405"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ins>
      <w:ins w:id="406"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2C41CC25" w14:textId="77777777" w:rsidR="008B59E6" w:rsidRPr="00617311" w:rsidRDefault="008B59E6" w:rsidP="008B59E6">
      <w:pPr>
        <w:pStyle w:val="Listenabsatz"/>
        <w:numPr>
          <w:ilvl w:val="0"/>
          <w:numId w:val="45"/>
        </w:numPr>
        <w:shd w:val="clear" w:color="auto" w:fill="FFFFFF"/>
        <w:spacing w:line="240" w:lineRule="auto"/>
        <w:ind w:left="709" w:hanging="427"/>
        <w:jc w:val="both"/>
        <w:rPr>
          <w:ins w:id="407" w:author="Danilo Bzdok" w:date="2018-05-10T11:36:00Z"/>
          <w:rFonts w:ascii="Calibri" w:eastAsia="Times New Roman" w:hAnsi="Calibri" w:cs="Calibri"/>
          <w:color w:val="222222"/>
          <w:sz w:val="24"/>
          <w:szCs w:val="24"/>
        </w:rPr>
      </w:pPr>
      <w:ins w:id="408"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w:t>
        </w:r>
      </w:ins>
    </w:p>
    <w:p w14:paraId="7B3D381D" w14:textId="03E967DA" w:rsidR="004F03BF" w:rsidRPr="00617311" w:rsidRDefault="004F03BF" w:rsidP="008B59E6">
      <w:pPr>
        <w:pStyle w:val="Listenabsatz"/>
        <w:shd w:val="clear" w:color="auto" w:fill="FFFFFF"/>
        <w:spacing w:line="240" w:lineRule="auto"/>
        <w:ind w:left="709"/>
        <w:jc w:val="both"/>
        <w:rPr>
          <w:rFonts w:ascii="Calibri" w:eastAsia="Times New Roman" w:hAnsi="Calibri" w:cs="Calibri"/>
          <w:color w:val="222222"/>
          <w:sz w:val="24"/>
          <w:szCs w:val="24"/>
        </w:rPr>
        <w:pPrChange w:id="409" w:author="Danilo Bzdok" w:date="2018-05-10T11:36:00Z">
          <w:pPr>
            <w:pStyle w:val="Listenabsatz"/>
            <w:numPr>
              <w:numId w:val="45"/>
            </w:numPr>
            <w:shd w:val="clear" w:color="auto" w:fill="FFFFFF"/>
            <w:spacing w:line="240" w:lineRule="auto"/>
            <w:ind w:left="709" w:hanging="427"/>
            <w:jc w:val="both"/>
          </w:pPr>
        </w:pPrChange>
      </w:pPr>
      <w:del w:id="410" w:author="Danilo Bzdok" w:date="2018-05-07T18:19:00Z">
        <w:r w:rsidRPr="00617311" w:rsidDel="00D17FBF">
          <w:rPr>
            <w:rFonts w:ascii="Calibri" w:eastAsia="Times New Roman" w:hAnsi="Calibri" w:cs="Calibri"/>
            <w:color w:val="222222"/>
            <w:sz w:val="24"/>
            <w:szCs w:val="24"/>
          </w:rPr>
          <w:delText>.</w:delText>
        </w:r>
      </w:del>
    </w:p>
    <w:p w14:paraId="7382ECF6" w14:textId="5F147477"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bookmarkStart w:id="411" w:name="_GoBack"/>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bookmarkEnd w:id="411"/>
      <w:r w:rsidR="00530713" w:rsidRPr="00904D8D">
        <w:rPr>
          <w:rFonts w:ascii="Calibri" w:eastAsia="Times New Roman" w:hAnsi="Calibri" w:cs="Calibri"/>
          <w:color w:val="222222"/>
          <w:lang w:val="en-US"/>
        </w:rPr>
        <w:t xml:space="preserve"> p-value </w:t>
      </w:r>
      <w:del w:id="412"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413" w:author="Danilo Bzdok" w:date="2018-05-10T11:44:00Z">
        <w:r w:rsidR="00D20335">
          <w:rPr>
            <w:rFonts w:ascii="Calibri" w:eastAsia="Times New Roman" w:hAnsi="Calibri" w:cs="Calibri"/>
            <w:color w:val="222222"/>
            <w:lang w:val="en-US"/>
          </w:rPr>
          <w:t>among all model coefficient</w:t>
        </w:r>
      </w:ins>
      <w:ins w:id="414" w:author="Danilo Bzdok" w:date="2018-05-10T11:45:00Z">
        <w:r w:rsidR="00D20335">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415"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ins w:id="416" w:author="Danilo Bzdok" w:date="2018-05-08T18:12:00Z">
        <w:r w:rsidR="00AC2DE2">
          <w:rPr>
            <w:rFonts w:ascii="Calibri" w:eastAsia="Times New Roman" w:hAnsi="Calibri" w:cs="Calibri"/>
            <w:color w:val="222222"/>
            <w:lang w:val="en-US"/>
          </w:rPr>
          <w:t xml:space="preserve"> </w:t>
        </w:r>
        <w:r w:rsidR="00AC2DE2" w:rsidRPr="00904D8D">
          <w:rPr>
            <w:rFonts w:ascii="Calibri" w:eastAsia="Times New Roman" w:hAnsi="Calibri" w:cs="Calibri"/>
            <w:color w:val="222222"/>
            <w:lang w:val="en-US"/>
          </w:rPr>
          <w:t>out-of-sample</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59D9B38"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del w:id="417"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418"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7F6DE6" w:rsidRPr="007F6DE6">
        <w:rPr>
          <w:rFonts w:ascii="Calibri" w:hAnsi="Calibri" w:cs="Helvetica"/>
          <w:color w:val="000000" w:themeColor="text1"/>
          <w:lang w:val="en-US"/>
          <w:rPrChange w:id="419" w:author="Danilo Bzdok" w:date="2018-05-10T11:21:00Z">
            <w:rPr>
              <w:rFonts w:ascii="Calibri" w:hAnsi="Calibri" w:cs="Helvetica"/>
              <w:color w:val="000000" w:themeColor="text1"/>
            </w:rPr>
          </w:rPrChange>
        </w:rPr>
        <w:instrText xml:space="preserve"> ADDIN EN.CITE &lt;EndNote&gt;&lt;Cite&gt;&lt;Author&gt;Pedregosa&lt;/Author&gt;&lt;Year&gt;2011&lt;/Year&gt;&lt;RecNum&gt;4211&lt;/RecNum&gt;&lt;DisplayText&gt;(37)&lt;/DisplayText&gt;&lt;record&gt;&lt;rec-number&gt;4211&lt;/rec-number&gt;&lt;foreign-keys&gt;&lt;key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7F6DE6" w:rsidRPr="007F6DE6">
        <w:rPr>
          <w:rFonts w:ascii="Calibri" w:hAnsi="Calibri" w:cs="Helvetica"/>
          <w:noProof/>
          <w:color w:val="000000" w:themeColor="text1"/>
          <w:lang w:val="en-US"/>
        </w:rPr>
        <w:t>(</w:t>
      </w:r>
      <w:hyperlink w:anchor="_ENREF_37" w:tooltip="Pedregosa, 2011 #4211" w:history="1">
        <w:r w:rsidR="007F6DE6" w:rsidRPr="007F6DE6">
          <w:rPr>
            <w:rFonts w:ascii="Calibri" w:hAnsi="Calibri" w:cs="Helvetica"/>
            <w:noProof/>
            <w:color w:val="000000" w:themeColor="text1"/>
            <w:lang w:val="en-US"/>
          </w:rPr>
          <w:t>37</w:t>
        </w:r>
      </w:hyperlink>
      <w:r w:rsidR="007F6DE6" w:rsidRPr="007F6DE6">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420" w:author="Danilo Bzdok" w:date="2018-05-08T18:15:00Z">
        <w:r w:rsidR="00AB36FE">
          <w:rPr>
            <w:rFonts w:ascii="Calibri" w:hAnsi="Calibri" w:cs="Helvetica"/>
            <w:color w:val="000000" w:themeColor="text1"/>
            <w:lang w:val="en-US"/>
          </w:rPr>
          <w:t>-</w:t>
        </w:r>
      </w:ins>
      <w:del w:id="421"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learning algorithms (</w:t>
      </w:r>
      <w:r w:rsidR="00853EFB">
        <w:fldChar w:fldCharType="begin"/>
      </w:r>
      <w:r w:rsidR="00853EFB" w:rsidRPr="00853EFB">
        <w:rPr>
          <w:lang w:val="en-US"/>
          <w:rPrChange w:id="422"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423"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424"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425"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2FE2297"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426"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427"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428"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429" w:author="Danilo Bzdok" w:date="2018-05-10T11:57:00Z">
        <w:r w:rsidR="00DF6616" w:rsidRPr="0003734E" w:rsidDel="00DB02DC">
          <w:rPr>
            <w:rFonts w:ascii="Calibri" w:hAnsi="Calibri"/>
            <w:color w:val="000000" w:themeColor="text1"/>
            <w:lang w:val="en-US"/>
          </w:rPr>
          <w:delText>More adverse effects</w:delText>
        </w:r>
      </w:del>
      <w:ins w:id="430"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431" w:author="Danilo Bzdok" w:date="2018-05-10T11:57:00Z">
        <w:r w:rsidR="00DF6616" w:rsidRPr="0003734E" w:rsidDel="00DB02DC">
          <w:rPr>
            <w:rFonts w:ascii="Calibri" w:hAnsi="Calibri"/>
            <w:color w:val="000000" w:themeColor="text1"/>
            <w:lang w:val="en-US"/>
          </w:rPr>
          <w:delText xml:space="preserve">in </w:delText>
        </w:r>
      </w:del>
      <w:ins w:id="432"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433" w:author="Danilo Bzdok" w:date="2018-05-10T11:57:00Z">
        <w:r w:rsidR="00DF6616" w:rsidRPr="0003734E" w:rsidDel="00DB02DC">
          <w:rPr>
            <w:rFonts w:ascii="Calibri" w:hAnsi="Calibri"/>
            <w:color w:val="000000" w:themeColor="text1"/>
            <w:lang w:val="en-US"/>
          </w:rPr>
          <w:delText xml:space="preserve">to be analyzed </w:delText>
        </w:r>
      </w:del>
      <w:del w:id="434" w:author="Danilo Bzdok" w:date="2018-05-10T12:00:00Z">
        <w:r w:rsidR="00DF6616" w:rsidRPr="0003734E" w:rsidDel="001054F9">
          <w:rPr>
            <w:rFonts w:ascii="Calibri" w:hAnsi="Calibri"/>
            <w:color w:val="000000" w:themeColor="text1"/>
            <w:lang w:val="en-US"/>
          </w:rPr>
          <w:delText>were</w:delText>
        </w:r>
      </w:del>
      <w:ins w:id="435"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436" w:author="Danilo Bzdok" w:date="2018-05-07T18:39:00Z">
        <w:r w:rsidR="00C84EDC">
          <w:rPr>
            <w:rFonts w:ascii="Calibri" w:hAnsi="Calibri"/>
            <w:color w:val="000000" w:themeColor="text1"/>
            <w:lang w:val="en-US"/>
          </w:rPr>
          <w:t xml:space="preserve">with </w:t>
        </w:r>
      </w:ins>
      <w:ins w:id="437"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438" w:author="Danilo Bzdok" w:date="2018-05-07T18:39:00Z">
        <w:r w:rsidR="00C84EDC">
          <w:rPr>
            <w:rFonts w:ascii="Calibri" w:hAnsi="Calibri"/>
            <w:color w:val="000000" w:themeColor="text1"/>
            <w:lang w:val="en-US"/>
          </w:rPr>
          <w:t>variables</w:t>
        </w:r>
      </w:ins>
      <w:del w:id="439" w:author="Danilo Bzdok" w:date="2018-05-10T11:59:00Z">
        <w:r w:rsidR="00DF6616" w:rsidRPr="0003734E" w:rsidDel="001054F9">
          <w:rPr>
            <w:rFonts w:ascii="Calibri" w:hAnsi="Calibri"/>
            <w:color w:val="000000" w:themeColor="text1"/>
            <w:lang w:val="en-US"/>
          </w:rPr>
          <w:delText>t</w:delText>
        </w:r>
      </w:del>
      <w:del w:id="440" w:author="Danilo Bzdok" w:date="2018-05-07T18:39:00Z">
        <w:r w:rsidR="00DF6616" w:rsidRPr="0003734E" w:rsidDel="00C84EDC">
          <w:rPr>
            <w:rFonts w:ascii="Calibri" w:hAnsi="Calibri"/>
            <w:color w:val="000000" w:themeColor="text1"/>
            <w:lang w:val="en-US"/>
          </w:rPr>
          <w:delText>o</w:delText>
        </w:r>
      </w:del>
      <w:del w:id="441"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w:t>
      </w:r>
      <w:del w:id="442" w:author="Danilo Bzdok" w:date="2018-05-10T12:06:00Z">
        <w:r w:rsidR="00E24A96" w:rsidRPr="0003734E" w:rsidDel="00065DE2">
          <w:rPr>
            <w:rFonts w:ascii="Calibri" w:hAnsi="Calibri"/>
            <w:color w:val="000000" w:themeColor="text1"/>
            <w:lang w:val="en-US"/>
          </w:rPr>
          <w:delText xml:space="preserve">noise </w:delText>
        </w:r>
      </w:del>
      <w:ins w:id="443"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444"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445"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446" w:author="Danilo Bzdok" w:date="2018-05-07T18:25:00Z">
        <w:r w:rsidR="003A4DC4" w:rsidRPr="0003734E" w:rsidDel="00D17FBF">
          <w:rPr>
            <w:rFonts w:ascii="Calibri" w:hAnsi="Calibri"/>
            <w:color w:val="000000" w:themeColor="text1"/>
            <w:lang w:val="en-US"/>
          </w:rPr>
          <w:delText xml:space="preserve">less </w:delText>
        </w:r>
      </w:del>
      <w:ins w:id="447"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448" w:author="Danilo Bzdok" w:date="2018-05-07T18:24:00Z">
        <w:r w:rsidR="007913A0" w:rsidRPr="0003734E" w:rsidDel="00D17FBF">
          <w:rPr>
            <w:rFonts w:ascii="Calibri" w:hAnsi="Calibri"/>
            <w:color w:val="000000" w:themeColor="text1"/>
            <w:lang w:val="en-US"/>
          </w:rPr>
          <w:delText xml:space="preserve">important </w:delText>
        </w:r>
      </w:del>
      <w:ins w:id="449"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551FF47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45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45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7F6DE6">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7F6DE6">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67713A1E"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452"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w:t>
        </w:r>
        <w:r w:rsidR="00180323">
          <w:rPr>
            <w:rFonts w:ascii="Calibri" w:hAnsi="Calibri"/>
            <w:color w:val="000000" w:themeColor="text1"/>
            <w:lang w:val="en-US"/>
          </w:rPr>
          <w:t>A</w:t>
        </w:r>
        <w:r w:rsidR="00180323">
          <w:rPr>
            <w:rFonts w:ascii="Calibri" w:hAnsi="Calibri"/>
            <w:color w:val="000000" w:themeColor="text1"/>
            <w:lang w:val="en-US"/>
          </w:rPr>
          <w:t>)</w:t>
        </w:r>
      </w:ins>
      <w:r w:rsidR="004B153C" w:rsidRPr="00BC54C2">
        <w:rPr>
          <w:rFonts w:ascii="Calibri" w:eastAsia="Times New Roman" w:hAnsi="Calibri"/>
          <w:shd w:val="clear" w:color="auto" w:fill="FFFFFF"/>
          <w:lang w:val="en-US"/>
        </w:rPr>
        <w:t xml:space="preserve">. </w:t>
      </w:r>
      <w:del w:id="453"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454" w:author="Danilo Bzdok" w:date="2018-05-07T11:41:00Z">
        <w:r w:rsidR="00BA571F">
          <w:rPr>
            <w:rFonts w:ascii="Calibri" w:eastAsia="Times New Roman" w:hAnsi="Calibri"/>
            <w:shd w:val="clear" w:color="auto" w:fill="FFFFFF"/>
            <w:lang w:val="en-US"/>
          </w:rPr>
          <w:t>In the widely used multiple regression approach, t</w:t>
        </w:r>
      </w:ins>
      <w:del w:id="455"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456"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automatically silenc</w:t>
      </w:r>
      <w:ins w:id="457" w:author="Danilo Bzdok" w:date="2018-05-07T11:32:00Z">
        <w:r w:rsidR="002C49DE">
          <w:rPr>
            <w:rFonts w:ascii="Calibri" w:hAnsi="Calibri"/>
            <w:color w:val="000000" w:themeColor="text1"/>
            <w:lang w:val="en-US"/>
          </w:rPr>
          <w:t>ed</w:t>
        </w:r>
      </w:ins>
      <w:del w:id="458"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459"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460"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461"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1BCDD44A"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ins w:id="462" w:author="Danilo Bzdok" w:date="2018-05-10T12:11:00Z">
        <w:r w:rsidR="00180323">
          <w:rPr>
            <w:rFonts w:ascii="Calibri" w:hAnsi="Calibri"/>
            <w:color w:val="000000" w:themeColor="text1"/>
            <w:sz w:val="22"/>
            <w:szCs w:val="22"/>
            <w:lang w:val="en-US"/>
          </w:rPr>
          <w:t xml:space="preserve"> </w:t>
        </w:r>
        <w:r w:rsidR="00180323">
          <w:rPr>
            <w:rFonts w:ascii="Calibri" w:hAnsi="Calibri"/>
            <w:color w:val="000000" w:themeColor="text1"/>
            <w:lang w:val="en-US"/>
          </w:rPr>
          <w:t>(Fig. 4</w:t>
        </w:r>
        <w:r w:rsidR="00180323">
          <w:rPr>
            <w:rFonts w:ascii="Calibri" w:hAnsi="Calibri"/>
            <w:color w:val="000000" w:themeColor="text1"/>
            <w:lang w:val="en-US"/>
          </w:rPr>
          <w:t>B</w:t>
        </w:r>
        <w:r w:rsidR="00180323">
          <w:rPr>
            <w:rFonts w:ascii="Calibri" w:hAnsi="Calibri"/>
            <w:color w:val="000000" w:themeColor="text1"/>
            <w:lang w:val="en-US"/>
          </w:rPr>
          <w:t>)</w:t>
        </w:r>
      </w:ins>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463"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D7EBB8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464"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465" w:author="Danilo Bzdok" w:date="2018-05-10T12:11:00Z">
              <w:rPr>
                <w:rFonts w:ascii="Calibri" w:hAnsi="Calibri"/>
                <w:color w:val="000000" w:themeColor="text1"/>
                <w:lang w:val="en-US"/>
              </w:rPr>
            </w:rPrChange>
          </w:rPr>
          <w:t>(Fig. 4</w:t>
        </w:r>
        <w:r w:rsidR="00180323" w:rsidRPr="00180323">
          <w:rPr>
            <w:rFonts w:ascii="Calibri" w:hAnsi="Calibri"/>
            <w:color w:val="000000" w:themeColor="text1"/>
            <w:sz w:val="24"/>
            <w:szCs w:val="24"/>
            <w:lang w:val="en-US"/>
            <w:rPrChange w:id="466" w:author="Danilo Bzdok" w:date="2018-05-10T12:11:00Z">
              <w:rPr>
                <w:rFonts w:ascii="Calibri" w:hAnsi="Calibri"/>
                <w:color w:val="000000" w:themeColor="text1"/>
                <w:lang w:val="en-US"/>
              </w:rPr>
            </w:rPrChange>
          </w:rPr>
          <w:t>C</w:t>
        </w:r>
        <w:r w:rsidR="00180323" w:rsidRPr="00180323">
          <w:rPr>
            <w:rFonts w:ascii="Calibri" w:hAnsi="Calibri"/>
            <w:color w:val="000000" w:themeColor="text1"/>
            <w:sz w:val="24"/>
            <w:szCs w:val="24"/>
            <w:lang w:val="en-US"/>
            <w:rPrChange w:id="467" w:author="Danilo Bzdok" w:date="2018-05-10T12:11:00Z">
              <w:rPr>
                <w:rFonts w:ascii="Calibri" w:hAnsi="Calibri"/>
                <w:color w:val="000000" w:themeColor="text1"/>
                <w:lang w:val="en-US"/>
              </w:rPr>
            </w:rPrChange>
          </w:rPr>
          <w:t>)</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468"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469" w:author="Danilo Bzdok" w:date="2018-05-10T12:17:00Z">
        <w:r w:rsidRPr="0079701D" w:rsidDel="00900BD3">
          <w:rPr>
            <w:rFonts w:ascii="Calibri" w:hAnsi="Calibri"/>
            <w:color w:val="000000" w:themeColor="text1"/>
            <w:sz w:val="24"/>
            <w:szCs w:val="24"/>
            <w:lang w:val="en-US"/>
          </w:rPr>
          <w:delText>w</w:delText>
        </w:r>
      </w:del>
      <w:del w:id="470" w:author="Danilo Bzdok" w:date="2018-05-07T11:39:00Z">
        <w:r w:rsidRPr="0079701D" w:rsidDel="00BA571F">
          <w:rPr>
            <w:rFonts w:ascii="Calibri" w:hAnsi="Calibri"/>
            <w:color w:val="000000" w:themeColor="text1"/>
            <w:sz w:val="24"/>
            <w:szCs w:val="24"/>
            <w:lang w:val="en-US"/>
          </w:rPr>
          <w:delText>h</w:delText>
        </w:r>
      </w:del>
      <w:del w:id="471" w:author="Danilo Bzdok" w:date="2018-05-10T12:17:00Z">
        <w:r w:rsidRPr="0079701D" w:rsidDel="00900BD3">
          <w:rPr>
            <w:rFonts w:ascii="Calibri" w:hAnsi="Calibri"/>
            <w:color w:val="000000" w:themeColor="text1"/>
            <w:sz w:val="24"/>
            <w:szCs w:val="24"/>
            <w:lang w:val="en-US"/>
          </w:rPr>
          <w:delText>e</w:delText>
        </w:r>
      </w:del>
      <w:del w:id="472" w:author="Danilo Bzdok" w:date="2018-05-07T11:39:00Z">
        <w:r w:rsidRPr="0079701D" w:rsidDel="00BA571F">
          <w:rPr>
            <w:rFonts w:ascii="Calibri" w:hAnsi="Calibri"/>
            <w:color w:val="000000" w:themeColor="text1"/>
            <w:sz w:val="24"/>
            <w:szCs w:val="24"/>
            <w:lang w:val="en-US"/>
          </w:rPr>
          <w:delText>n</w:delText>
        </w:r>
      </w:del>
      <w:del w:id="473"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474"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475" w:author="Danilo Bzdok" w:date="2018-05-10T12:17:00Z">
        <w:r w:rsidR="00900BD3">
          <w:rPr>
            <w:rFonts w:ascii="Calibri" w:hAnsi="Calibri"/>
            <w:color w:val="000000"/>
            <w:sz w:val="24"/>
            <w:szCs w:val="24"/>
            <w:lang w:val="en-US"/>
          </w:rPr>
          <w:t xml:space="preserve">yet </w:t>
        </w:r>
      </w:ins>
      <w:r w:rsidRPr="0079701D">
        <w:rPr>
          <w:rFonts w:ascii="Calibri" w:hAnsi="Calibri"/>
          <w:color w:val="000000"/>
          <w:sz w:val="24"/>
          <w:szCs w:val="24"/>
          <w:lang w:val="en-US"/>
        </w:rPr>
        <w:t xml:space="preserve">seen </w:t>
      </w:r>
      <w:ins w:id="476"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25DD9C0F"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477"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478"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479"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480" w:author="Danilo Bzdok" w:date="2018-05-07T18:28:00Z">
            <w:rPr>
              <w:rFonts w:ascii="Calibri" w:hAnsi="Calibri"/>
              <w:color w:val="000000" w:themeColor="text1"/>
              <w:sz w:val="22"/>
              <w:szCs w:val="22"/>
              <w:lang w:val="en-US"/>
            </w:rPr>
          </w:rPrChange>
        </w:rPr>
        <w:t>in 654 healthy individuals</w:t>
      </w:r>
      <w:ins w:id="481"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482"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483"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484" w:author="Danilo Bzdok" w:date="2018-05-07T18:28:00Z">
            <w:rPr>
              <w:rFonts w:ascii="Calibri" w:hAnsi="Calibri"/>
              <w:color w:val="000000" w:themeColor="text1"/>
              <w:sz w:val="22"/>
              <w:szCs w:val="22"/>
              <w:lang w:val="en-US"/>
            </w:rPr>
          </w:rPrChange>
        </w:rPr>
        <w:t xml:space="preserve">easily </w:t>
      </w:r>
      <w:r w:rsidR="009905F4" w:rsidRPr="0079701D">
        <w:rPr>
          <w:rFonts w:ascii="Calibri" w:hAnsi="Calibri"/>
          <w:color w:val="000000" w:themeColor="text1"/>
          <w:lang w:val="en-US"/>
          <w:rPrChange w:id="485" w:author="Danilo Bzdok" w:date="2018-05-07T18:28:00Z">
            <w:rPr>
              <w:rFonts w:ascii="Calibri" w:hAnsi="Calibri"/>
              <w:color w:val="000000" w:themeColor="text1"/>
              <w:sz w:val="22"/>
              <w:szCs w:val="22"/>
              <w:lang w:val="en-US"/>
            </w:rPr>
          </w:rPrChange>
        </w:rPr>
        <w:t xml:space="preserve">successfully </w:t>
      </w:r>
      <w:r w:rsidRPr="0079701D">
        <w:rPr>
          <w:rFonts w:ascii="Calibri" w:hAnsi="Calibri"/>
          <w:color w:val="000000" w:themeColor="text1"/>
          <w:lang w:val="en-US"/>
          <w:rPrChange w:id="486" w:author="Danilo Bzdok" w:date="2018-05-07T18:28:00Z">
            <w:rPr>
              <w:rFonts w:ascii="Calibri" w:hAnsi="Calibri"/>
              <w:color w:val="000000" w:themeColor="text1"/>
              <w:sz w:val="22"/>
              <w:szCs w:val="22"/>
              <w:lang w:val="en-US"/>
            </w:rPr>
          </w:rPrChange>
        </w:rPr>
        <w:t>exceed</w:t>
      </w:r>
      <w:r w:rsidR="009905F4" w:rsidRPr="0079701D">
        <w:rPr>
          <w:rFonts w:ascii="Calibri" w:hAnsi="Calibri"/>
          <w:color w:val="000000" w:themeColor="text1"/>
          <w:lang w:val="en-US"/>
          <w:rPrChange w:id="487" w:author="Danilo Bzdok" w:date="2018-05-07T18:28:00Z">
            <w:rPr>
              <w:rFonts w:ascii="Calibri" w:hAnsi="Calibri"/>
              <w:color w:val="000000" w:themeColor="text1"/>
              <w:sz w:val="22"/>
              <w:szCs w:val="22"/>
              <w:lang w:val="en-US"/>
            </w:rPr>
          </w:rPrChange>
        </w:rPr>
        <w:t>ed</w:t>
      </w:r>
      <w:r w:rsidRPr="0079701D">
        <w:rPr>
          <w:rFonts w:ascii="Calibri" w:hAnsi="Calibri"/>
          <w:color w:val="000000" w:themeColor="text1"/>
          <w:lang w:val="en-US"/>
          <w:rPrChange w:id="488"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489"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490"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491" w:author="Danilo Bzdok" w:date="2018-05-07T18:28:00Z">
            <w:rPr>
              <w:rFonts w:ascii="Calibri" w:hAnsi="Calibri"/>
              <w:color w:val="000000" w:themeColor="text1"/>
              <w:sz w:val="22"/>
              <w:szCs w:val="22"/>
              <w:lang w:val="en-US"/>
            </w:rPr>
          </w:rPrChange>
        </w:rPr>
        <w:t xml:space="preserve">built on the same data revealed that considering </w:t>
      </w:r>
      <w:r w:rsidRPr="0079701D">
        <w:rPr>
          <w:rFonts w:ascii="Calibri" w:hAnsi="Calibri"/>
          <w:color w:val="000000" w:themeColor="text1"/>
          <w:lang w:val="en-US"/>
          <w:rPrChange w:id="492"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493"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494"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495"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496"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497"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498"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499"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500"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w:t>
      </w:r>
      <w:r w:rsidR="009129D9" w:rsidRPr="0079701D">
        <w:rPr>
          <w:rFonts w:ascii="Calibri" w:hAnsi="Calibri"/>
          <w:color w:val="000000"/>
          <w:lang w:val="en-US"/>
        </w:rPr>
        <w:lastRenderedPageBreak/>
        <w:t>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3963E8" w:rsidRPr="0079701D">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may </w:t>
      </w:r>
      <w:r w:rsidR="003963E8" w:rsidRPr="0079701D">
        <w:rPr>
          <w:rFonts w:ascii="Calibri" w:eastAsia="Times New Roman" w:hAnsi="Calibri"/>
          <w:color w:val="000000"/>
          <w:lang w:val="en-US"/>
        </w:rPr>
        <w:t xml:space="preserve">here </w:t>
      </w:r>
      <w:r w:rsidR="00D076FA" w:rsidRPr="0079701D">
        <w:rPr>
          <w:rFonts w:ascii="Calibri" w:eastAsia="Times New Roman" w:hAnsi="Calibri"/>
          <w:color w:val="000000"/>
          <w:lang w:val="en-US"/>
        </w:rPr>
        <w:t xml:space="preserve">miss the </w:t>
      </w:r>
      <w:r w:rsidR="003963E8" w:rsidRPr="0079701D">
        <w:rPr>
          <w:rFonts w:ascii="Calibri" w:eastAsia="Times New Roman" w:hAnsi="Calibri"/>
          <w:color w:val="000000"/>
          <w:lang w:val="en-US"/>
        </w:rPr>
        <w:t xml:space="preserve">potentially </w:t>
      </w:r>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of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7DA5DC86" w:rsidR="000F478A" w:rsidRPr="00C76687" w:rsidRDefault="0042006E" w:rsidP="00F317EE">
      <w:pPr>
        <w:ind w:firstLine="708"/>
        <w:contextualSpacing/>
        <w:jc w:val="both"/>
        <w:rPr>
          <w:rFonts w:ascii="Calibri" w:hAnsi="Calibri"/>
          <w:color w:val="000000" w:themeColor="text1"/>
          <w:lang w:val="en-US"/>
        </w:rPr>
      </w:pPr>
      <w:del w:id="501" w:author="Danilo Bzdok" w:date="2018-05-10T12:11:00Z">
        <w:r w:rsidDel="00180323">
          <w:rPr>
            <w:rFonts w:ascii="Calibri" w:hAnsi="Calibri"/>
            <w:color w:val="000000" w:themeColor="text1"/>
            <w:lang w:val="en-US"/>
          </w:rPr>
          <w:delText xml:space="preserve">Analyzing </w:delText>
        </w:r>
      </w:del>
      <w:ins w:id="502" w:author="Danilo Bzdok" w:date="2018-05-10T12:11:00Z">
        <w:r w:rsidR="00180323">
          <w:rPr>
            <w:rFonts w:ascii="Calibri" w:hAnsi="Calibri"/>
            <w:color w:val="000000" w:themeColor="text1"/>
            <w:lang w:val="en-US"/>
          </w:rPr>
          <w:t>Exploring</w:t>
        </w:r>
        <w:r w:rsidR="00180323">
          <w:rPr>
            <w:rFonts w:ascii="Calibri" w:hAnsi="Calibri"/>
            <w:color w:val="000000" w:themeColor="text1"/>
            <w:lang w:val="en-US"/>
          </w:rPr>
          <w:t xml:space="preserve"> </w:t>
        </w:r>
      </w:ins>
      <w:del w:id="503" w:author="Danilo Bzdok" w:date="2018-05-08T10:26:00Z">
        <w:r w:rsidR="00247D8A" w:rsidDel="007C34E5">
          <w:rPr>
            <w:rFonts w:ascii="Calibri" w:hAnsi="Calibri"/>
            <w:color w:val="000000" w:themeColor="text1"/>
            <w:lang w:val="en-US"/>
          </w:rPr>
          <w:delText xml:space="preserve">more than </w:delText>
        </w:r>
      </w:del>
      <w:ins w:id="504" w:author="Danilo Bzdok" w:date="2018-05-08T10:26:00Z">
        <w:r w:rsidR="007C34E5">
          <w:rPr>
            <w:rFonts w:ascii="Calibri" w:hAnsi="Calibri"/>
            <w:color w:val="000000" w:themeColor="text1"/>
            <w:lang w:val="en-US"/>
          </w:rPr>
          <w:t>&gt;</w:t>
        </w:r>
      </w:ins>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505" w:author="Danilo Bzdok" w:date="2018-05-10T12:23:00Z">
        <w:r w:rsidR="0004126D" w:rsidRPr="00C76687" w:rsidDel="00F1724B">
          <w:rPr>
            <w:rFonts w:ascii="Calibri" w:hAnsi="Calibri"/>
            <w:color w:val="000000" w:themeColor="text1"/>
            <w:lang w:val="en-US"/>
          </w:rPr>
          <w:delText>an asymmetry</w:delText>
        </w:r>
      </w:del>
      <w:ins w:id="506"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6BEC8F35"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507" w:author="Danilo Bzdok" w:date="2018-05-07T18:31:00Z">
        <w:r w:rsidR="001172A2" w:rsidDel="00FE3F99">
          <w:rPr>
            <w:rFonts w:ascii="Calibri" w:hAnsi="Calibri"/>
            <w:color w:val="000000" w:themeColor="text1"/>
            <w:lang w:val="en-US"/>
          </w:rPr>
          <w:delText xml:space="preserve">at least </w:delText>
        </w:r>
      </w:del>
      <w:ins w:id="508"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509"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510" w:author="Danilo Bzdok" w:date="2018-05-07T18:31:00Z">
        <w:r w:rsidR="0042596B" w:rsidDel="00FE3F99">
          <w:rPr>
            <w:rFonts w:ascii="Calibri" w:hAnsi="Calibri"/>
            <w:color w:val="000000" w:themeColor="text1"/>
            <w:lang w:val="en-US"/>
          </w:rPr>
          <w:delText xml:space="preserve">out of </w:delText>
        </w:r>
      </w:del>
      <w:ins w:id="511"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7F6DE6">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 </w:instrText>
      </w:r>
      <w:r w:rsidR="007F6DE6">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EN.CITE.DATA </w:instrText>
      </w:r>
      <w:r w:rsidR="007F6DE6">
        <w:rPr>
          <w:rFonts w:ascii="Calibri" w:eastAsia="Times New Roman" w:hAnsi="Calibri" w:cs="Arial"/>
          <w:bCs/>
          <w:color w:val="000000" w:themeColor="text1"/>
          <w:shd w:val="clear" w:color="auto" w:fill="FFFFFF"/>
          <w:lang w:val="en-US"/>
        </w:rPr>
      </w:r>
      <w:r w:rsidR="007F6DE6">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38" w:tooltip="Collaboration, 2015 #7032" w:history="1">
        <w:r w:rsidR="007F6DE6">
          <w:rPr>
            <w:rFonts w:ascii="Calibri" w:eastAsia="Times New Roman" w:hAnsi="Calibri" w:cs="Arial"/>
            <w:bCs/>
            <w:noProof/>
            <w:color w:val="000000" w:themeColor="text1"/>
            <w:shd w:val="clear" w:color="auto" w:fill="FFFFFF"/>
            <w:lang w:val="en-US"/>
          </w:rPr>
          <w:t>38-41</w:t>
        </w:r>
      </w:hyperlink>
      <w:r w:rsidR="007F6DE6">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7F6DE6">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7F6DE6">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&lt;EndNote&gt;&lt;Cite&gt;&lt;Author&gt;Donoho&lt;/Author&gt;&lt;Year&gt;2017&lt;/Year&gt;&lt;RecNum&gt;7030&lt;/RecNum&gt;&lt;DisplayText&gt;(42)&lt;/DisplayText&gt;&lt;record&gt;&lt;rec-number&gt;7030&lt;/rec-number&gt;&lt;foreign-keys&gt;&lt;key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42" w:tooltip="Donoho, 2017 #7030" w:history="1">
        <w:r w:rsidR="007F6DE6">
          <w:rPr>
            <w:rFonts w:ascii="Calibri" w:eastAsia="Times New Roman" w:hAnsi="Calibri" w:cs="Arial"/>
            <w:bCs/>
            <w:noProof/>
            <w:color w:val="000000" w:themeColor="text1"/>
            <w:shd w:val="clear" w:color="auto" w:fill="FFFFFF"/>
            <w:lang w:val="en-US"/>
          </w:rPr>
          <w:t>42</w:t>
        </w:r>
      </w:hyperlink>
      <w:r w:rsidR="007F6DE6">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84A0147"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7F6DE6"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7F6DE6">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7F6DE6">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7F6DE6"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7F6DE6" w:rsidRPr="007F6DE6">
        <w:rPr>
          <w:rFonts w:ascii="Calibri" w:hAnsi="Calibri"/>
          <w:color w:val="000000" w:themeColor="text1"/>
          <w:lang w:val="en-US"/>
          <w:rPrChange w:id="512" w:author="Danilo Bzdok" w:date="2018-05-10T11:21:00Z">
            <w:rPr>
              <w:rFonts w:ascii="Calibri" w:hAnsi="Calibri"/>
              <w:color w:val="000000" w:themeColor="text1"/>
            </w:rPr>
          </w:rPrChange>
        </w:rPr>
        <w:instrText xml:space="preserve"> ADDIN EN.CITE &lt;EndNote&gt;&lt;Cite&gt;&lt;Author&gt;Cohen&lt;/Author&gt;&lt;Year&gt;1990&lt;/Year&gt;&lt;RecNum&gt;5949&lt;/RecNum&gt;&lt;DisplayText&gt;(43, 44)&lt;/DisplayText&gt;&lt;record&gt;&lt;rec-number&gt;5949&lt;/rec-number&gt;&lt;foreign-keys&gt;&lt;key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3" w:tooltip="Cohen, 1990 #5949" w:history="1">
        <w:r w:rsidR="007F6DE6" w:rsidRPr="007F6DE6">
          <w:rPr>
            <w:rFonts w:ascii="Calibri" w:hAnsi="Calibri"/>
            <w:noProof/>
            <w:color w:val="000000" w:themeColor="text1"/>
            <w:lang w:val="en-US"/>
          </w:rPr>
          <w:t>43</w:t>
        </w:r>
      </w:hyperlink>
      <w:r w:rsidR="007F6DE6" w:rsidRPr="007F6DE6">
        <w:rPr>
          <w:rFonts w:ascii="Calibri" w:hAnsi="Calibri"/>
          <w:noProof/>
          <w:color w:val="000000" w:themeColor="text1"/>
          <w:lang w:val="en-US"/>
        </w:rPr>
        <w:t xml:space="preserve">, </w:t>
      </w:r>
      <w:hyperlink w:anchor="_ENREF_44" w:tooltip="Gigerenzer, 1987 #6345" w:history="1">
        <w:r w:rsidR="007F6DE6" w:rsidRPr="007F6DE6">
          <w:rPr>
            <w:rFonts w:ascii="Calibri" w:hAnsi="Calibri"/>
            <w:noProof/>
            <w:color w:val="000000" w:themeColor="text1"/>
            <w:lang w:val="en-US"/>
          </w:rPr>
          <w:t>44</w:t>
        </w:r>
      </w:hyperlink>
      <w:r w:rsidR="007F6DE6" w:rsidRPr="007F6DE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7F6DE6" w:rsidRPr="007F6DE6">
        <w:rPr>
          <w:rFonts w:ascii="Calibri" w:hAnsi="Calibri"/>
          <w:color w:val="000000" w:themeColor="text1"/>
          <w:lang w:val="en-US"/>
          <w:rPrChange w:id="513" w:author="Danilo Bzdok" w:date="2018-05-10T11:21:00Z">
            <w:rPr>
              <w:rFonts w:ascii="Calibri" w:hAnsi="Calibri"/>
              <w:color w:val="000000" w:themeColor="text1"/>
            </w:rPr>
          </w:rPrChange>
        </w:rPr>
        <w:instrText xml:space="preserve"> ADDIN EN.CITE &lt;EndNote&gt;&lt;Cite&gt;&lt;Author&gt;Szucs&lt;/Author&gt;&lt;Year&gt;2017&lt;/Year&gt;&lt;RecNum&gt;7029&lt;/RecNum&gt;&lt;DisplayText&gt;(45)&lt;/DisplayText&gt;&lt;record&gt;&lt;rec-number&gt;7029&lt;/rec-number&gt;&lt;foreign-keys&gt;&lt;key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5" w:tooltip="Szucs, 2017 #7029" w:history="1">
        <w:r w:rsidR="007F6DE6" w:rsidRPr="007F6DE6">
          <w:rPr>
            <w:rFonts w:ascii="Calibri" w:hAnsi="Calibri"/>
            <w:noProof/>
            <w:color w:val="000000" w:themeColor="text1"/>
            <w:lang w:val="en-US"/>
          </w:rPr>
          <w:t>45</w:t>
        </w:r>
      </w:hyperlink>
      <w:r w:rsidR="007F6DE6" w:rsidRPr="007F6DE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514"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515" w:author="Danilo Bzdok" w:date="2018-05-08T10:24:00Z">
            <w:rPr>
              <w:rFonts w:ascii="Calibri" w:hAnsi="Calibri"/>
              <w:b/>
              <w:color w:val="000000" w:themeColor="text1"/>
              <w:lang w:val="en-US"/>
            </w:rPr>
          </w:rPrChange>
        </w:rPr>
        <w:t>Conclusion</w:t>
      </w:r>
    </w:p>
    <w:p w14:paraId="59F5AD5A" w14:textId="65C7B025"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516" w:author="Danilo Bzdok" w:date="2018-05-10T12:39:00Z">
        <w:r w:rsidRPr="00C76687" w:rsidDel="00FF7851">
          <w:rPr>
            <w:rFonts w:ascii="Calibri" w:eastAsia="Times New Roman" w:hAnsi="Calibri" w:cs="Arial"/>
            <w:color w:val="222222"/>
            <w:shd w:val="clear" w:color="auto" w:fill="FFFFFF"/>
            <w:lang w:val="en-US"/>
          </w:rPr>
          <w:delText>The present</w:delText>
        </w:r>
      </w:del>
      <w:ins w:id="517"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518"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519"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520"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521"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522"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523"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524"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525"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526"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527" w:author="Danilo Bzdok" w:date="2018-05-10T12:35:00Z">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ins>
      <w:ins w:id="528" w:author="Danilo Bzdok" w:date="2018-05-10T12:42:00Z">
        <w:r w:rsidR="00FF7851">
          <w:rPr>
            <w:rFonts w:ascii="Calibri" w:eastAsia="Times New Roman" w:hAnsi="Calibri" w:cs="Arial"/>
            <w:color w:val="222222"/>
            <w:shd w:val="clear" w:color="auto" w:fill="FFFFFF"/>
            <w:lang w:val="en-US"/>
          </w:rPr>
          <w:t xml:space="preserve">the </w:t>
        </w:r>
      </w:ins>
      <w:ins w:id="529" w:author="Danilo Bzdok" w:date="2018-05-10T12:35:00Z">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ins>
      <w:ins w:id="530" w:author="Danilo Bzdok" w:date="2018-05-10T12:27:00Z">
        <w:r w:rsidR="007708E9">
          <w:rPr>
            <w:rFonts w:ascii="Calibri" w:eastAsia="Times New Roman" w:hAnsi="Calibri" w:cs="Arial"/>
            <w:color w:val="222222"/>
            <w:shd w:val="clear" w:color="auto" w:fill="FFFFFF"/>
            <w:lang w:val="en-US"/>
          </w:rPr>
          <w:t xml:space="preserve">inference </w:t>
        </w:r>
      </w:ins>
      <w:del w:id="531"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532"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533" w:author="Danilo Bzdok" w:date="2018-05-10T12:42:00Z">
        <w:r w:rsidR="00FF7851">
          <w:rPr>
            <w:rFonts w:ascii="Calibri" w:eastAsia="Times New Roman" w:hAnsi="Calibri" w:cs="Arial"/>
            <w:color w:val="222222"/>
            <w:shd w:val="clear" w:color="auto" w:fill="FFFFFF"/>
            <w:lang w:val="en-US"/>
          </w:rPr>
          <w:t>is ideal to</w:t>
        </w:r>
      </w:ins>
      <w:ins w:id="534" w:author="Danilo Bzdok" w:date="2018-05-10T12:28:00Z">
        <w:r w:rsidR="007708E9">
          <w:rPr>
            <w:rFonts w:ascii="Calibri" w:eastAsia="Times New Roman" w:hAnsi="Calibri" w:cs="Arial"/>
            <w:color w:val="222222"/>
            <w:shd w:val="clear" w:color="auto" w:fill="FFFFFF"/>
            <w:lang w:val="en-US"/>
          </w:rPr>
          <w:t xml:space="preserve"> </w:t>
        </w:r>
      </w:ins>
      <w:del w:id="535"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536" w:author="Danilo Bzdok" w:date="2018-05-10T12:28:00Z">
        <w:r w:rsidR="007708E9">
          <w:rPr>
            <w:rFonts w:ascii="Calibri" w:eastAsia="Times New Roman" w:hAnsi="Calibri" w:cs="Arial"/>
            <w:color w:val="222222"/>
            <w:shd w:val="clear" w:color="auto" w:fill="FFFFFF"/>
            <w:lang w:val="en-US"/>
          </w:rPr>
          <w:t>, while using linear model</w:t>
        </w:r>
        <w:r w:rsidR="008972AA">
          <w:rPr>
            <w:rFonts w:ascii="Calibri" w:eastAsia="Times New Roman" w:hAnsi="Calibri" w:cs="Arial"/>
            <w:color w:val="222222"/>
            <w:shd w:val="clear" w:color="auto" w:fill="FFFFFF"/>
            <w:lang w:val="en-US"/>
          </w:rPr>
          <w:t>in</w:t>
        </w:r>
      </w:ins>
      <w:ins w:id="537"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538"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539" w:author="Danilo Bzdok" w:date="2018-05-10T12:29:00Z">
        <w:r w:rsidR="007708E9">
          <w:rPr>
            <w:rFonts w:ascii="Calibri" w:eastAsia="Times New Roman" w:hAnsi="Calibri" w:cs="Arial"/>
            <w:color w:val="222222"/>
            <w:shd w:val="clear" w:color="auto" w:fill="FFFFFF"/>
            <w:lang w:val="en-US"/>
          </w:rPr>
          <w:t xml:space="preserve">for the alternative </w:t>
        </w:r>
      </w:ins>
      <w:ins w:id="540" w:author="Danilo Bzdok" w:date="2018-05-10T12:36:00Z">
        <w:r w:rsidR="008972AA">
          <w:rPr>
            <w:rFonts w:ascii="Calibri" w:eastAsia="Times New Roman" w:hAnsi="Calibri" w:cs="Arial"/>
            <w:color w:val="222222"/>
            <w:shd w:val="clear" w:color="auto" w:fill="FFFFFF"/>
            <w:lang w:val="en-US"/>
          </w:rPr>
          <w:t>purpose</w:t>
        </w:r>
      </w:ins>
      <w:ins w:id="541"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542"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543"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544" w:author="Danilo Bzdok" w:date="2018-05-10T12:50:00Z">
        <w:r w:rsidR="0095795F">
          <w:rPr>
            <w:rFonts w:ascii="Calibri" w:eastAsia="Times New Roman" w:hAnsi="Calibri" w:cs="Arial"/>
            <w:color w:val="222222"/>
            <w:shd w:val="clear" w:color="auto" w:fill="FFFFFF"/>
            <w:lang w:val="en-US"/>
          </w:rPr>
          <w:t xml:space="preserve">biological processes, including </w:t>
        </w:r>
      </w:ins>
      <w:r w:rsidR="00C4197A" w:rsidRPr="00C76687">
        <w:rPr>
          <w:rFonts w:ascii="Calibri" w:eastAsia="Times New Roman" w:hAnsi="Calibri" w:cs="Arial"/>
          <w:color w:val="222222"/>
          <w:shd w:val="clear" w:color="auto" w:fill="FFFFFF"/>
          <w:lang w:val="en-US"/>
        </w:rPr>
        <w:t xml:space="preserve">clinical </w:t>
      </w:r>
      <w:r w:rsidR="00C4197A" w:rsidRPr="00C76687">
        <w:rPr>
          <w:rFonts w:ascii="Calibri" w:eastAsia="Times New Roman" w:hAnsi="Calibri" w:cs="Arial"/>
          <w:color w:val="222222"/>
          <w:shd w:val="clear" w:color="auto" w:fill="FFFFFF"/>
          <w:lang w:val="en-US"/>
        </w:rPr>
        <w:lastRenderedPageBreak/>
        <w:t>endpoints</w:t>
      </w:r>
      <w:ins w:id="545"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546"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547"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548" w:author="Danilo Bzdok" w:date="2018-05-10T12:50:00Z">
        <w:r w:rsidR="0095795F">
          <w:rPr>
            <w:rFonts w:ascii="Calibri" w:eastAsia="Times New Roman" w:hAnsi="Calibri" w:cs="Arial"/>
            <w:color w:val="222222"/>
            <w:shd w:val="clear" w:color="auto" w:fill="FFFFFF"/>
            <w:lang w:val="en-US"/>
          </w:rPr>
          <w:t xml:space="preserve">primarily </w:t>
        </w:r>
      </w:ins>
      <w:ins w:id="549"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550"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cataloguing </w:t>
      </w:r>
      <w:ins w:id="551"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552"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553" w:author="Danilo Bzdok" w:date="2018-05-10T12:51:00Z">
        <w:r w:rsidR="00D72942">
          <w:rPr>
            <w:rFonts w:ascii="Calibri" w:eastAsia="Times New Roman" w:hAnsi="Calibri" w:cs="Arial"/>
            <w:color w:val="222222"/>
            <w:shd w:val="clear" w:color="auto" w:fill="FFFFFF"/>
            <w:lang w:val="en-US"/>
          </w:rPr>
          <w:t xml:space="preserve">a strict </w:t>
        </w:r>
      </w:ins>
      <w:r w:rsidR="00AF2C46" w:rsidRPr="00C76687">
        <w:rPr>
          <w:rFonts w:ascii="Calibri" w:eastAsia="Times New Roman" w:hAnsi="Calibri" w:cs="Arial"/>
          <w:color w:val="222222"/>
          <w:shd w:val="clear" w:color="auto" w:fill="FFFFFF"/>
          <w:lang w:val="en-US"/>
        </w:rPr>
        <w:t>umbrella term</w:t>
      </w:r>
      <w:del w:id="554"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555"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del w:id="556" w:author="Danilo Bzdok" w:date="2018-05-10T12:44:00Z">
        <w:r w:rsidR="00513D82" w:rsidDel="00C56029">
          <w:rPr>
            <w:rFonts w:ascii="Calibri" w:eastAsia="Times New Roman" w:hAnsi="Calibri" w:cs="Arial"/>
            <w:color w:val="222222"/>
            <w:shd w:val="clear" w:color="auto" w:fill="FFFFFF"/>
            <w:lang w:val="en-US"/>
          </w:rPr>
          <w:delText>data science</w:delText>
        </w:r>
      </w:del>
      <w:ins w:id="557"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558" w:author="Danilo Bzdok" w:date="2018-05-10T12:52:00Z">
        <w:r w:rsidR="00D72942">
          <w:rPr>
            <w:rFonts w:ascii="Calibri" w:eastAsia="Times New Roman" w:hAnsi="Calibri" w:cs="Arial"/>
            <w:color w:val="222222"/>
            <w:shd w:val="clear" w:color="auto" w:fill="FFFFFF"/>
            <w:lang w:val="en-US"/>
          </w:rPr>
          <w:t xml:space="preserve"> or </w:t>
        </w:r>
        <w:r w:rsidR="00D72942">
          <w:rPr>
            <w:rFonts w:ascii="Calibri" w:eastAsia="Times New Roman" w:hAnsi="Calibri" w:cs="Arial"/>
            <w:color w:val="222222"/>
            <w:shd w:val="clear" w:color="auto" w:fill="FFFFFF"/>
            <w:lang w:val="en-US"/>
          </w:rPr>
          <w:t>‘confirmatory’ vs.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7F6DE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 46)&lt;/DisplayText&gt;&lt;record&gt;&lt;rec-number&gt;5937&lt;/rec-number&gt;&lt;foreign-keys&gt;&lt;key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7F6DE6">
        <w:rPr>
          <w:rFonts w:ascii="Calibri" w:eastAsia="Times New Roman" w:hAnsi="Calibri" w:cs="Arial"/>
          <w:noProof/>
          <w:color w:val="222222"/>
          <w:shd w:val="clear" w:color="auto" w:fill="FFFFFF"/>
          <w:lang w:val="en-US"/>
        </w:rPr>
        <w:t>(</w:t>
      </w:r>
      <w:hyperlink w:anchor="_ENREF_42" w:tooltip="Donoho, 2017 #7030" w:history="1">
        <w:r w:rsidR="007F6DE6">
          <w:rPr>
            <w:rFonts w:ascii="Calibri" w:eastAsia="Times New Roman" w:hAnsi="Calibri" w:cs="Arial"/>
            <w:noProof/>
            <w:color w:val="222222"/>
            <w:shd w:val="clear" w:color="auto" w:fill="FFFFFF"/>
            <w:lang w:val="en-US"/>
          </w:rPr>
          <w:t>42</w:t>
        </w:r>
      </w:hyperlink>
      <w:r w:rsidR="007F6DE6">
        <w:rPr>
          <w:rFonts w:ascii="Calibri" w:eastAsia="Times New Roman" w:hAnsi="Calibri" w:cs="Arial"/>
          <w:noProof/>
          <w:color w:val="222222"/>
          <w:shd w:val="clear" w:color="auto" w:fill="FFFFFF"/>
          <w:lang w:val="en-US"/>
        </w:rPr>
        <w:t xml:space="preserve">, </w:t>
      </w:r>
      <w:hyperlink w:anchor="_ENREF_46" w:tooltip="Friedman, 2001 #5937" w:history="1">
        <w:r w:rsidR="007F6DE6">
          <w:rPr>
            <w:rFonts w:ascii="Calibri" w:eastAsia="Times New Roman" w:hAnsi="Calibri" w:cs="Arial"/>
            <w:noProof/>
            <w:color w:val="222222"/>
            <w:shd w:val="clear" w:color="auto" w:fill="FFFFFF"/>
            <w:lang w:val="en-US"/>
          </w:rPr>
          <w:t>46</w:t>
        </w:r>
      </w:hyperlink>
      <w:r w:rsidR="007F6DE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559" w:author="Danilo Bzdok" w:date="2018-05-10T12:52:00Z">
        <w:r w:rsidR="00F317EE" w:rsidRPr="00C76687" w:rsidDel="00D72942">
          <w:rPr>
            <w:rFonts w:ascii="Calibri" w:hAnsi="Calibri"/>
            <w:lang w:val="en-US"/>
          </w:rPr>
          <w:delText xml:space="preserve">important </w:delText>
        </w:r>
      </w:del>
      <w:ins w:id="560"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561" w:author="Danilo Bzdok" w:date="2018-05-10T12:57:00Z">
        <w:r w:rsidR="00F317EE" w:rsidRPr="00C76687" w:rsidDel="006A1CBC">
          <w:rPr>
            <w:rFonts w:ascii="Calibri" w:hAnsi="Calibri"/>
            <w:lang w:val="en-US"/>
          </w:rPr>
          <w:delText>partly diverging</w:delText>
        </w:r>
      </w:del>
      <w:ins w:id="562" w:author="Danilo Bzdok" w:date="2018-05-10T12:57:00Z">
        <w:r w:rsidR="006A1CBC">
          <w:rPr>
            <w:rFonts w:ascii="Calibri" w:hAnsi="Calibri"/>
            <w:lang w:val="en-US"/>
          </w:rPr>
          <w:t>incongruent</w:t>
        </w:r>
      </w:ins>
      <w:r w:rsidR="00F317EE" w:rsidRPr="00C76687">
        <w:rPr>
          <w:rFonts w:ascii="Calibri" w:hAnsi="Calibri"/>
          <w:lang w:val="en-US"/>
        </w:rPr>
        <w:t xml:space="preserve"> modeling </w:t>
      </w:r>
      <w:r w:rsidR="00C637FA">
        <w:rPr>
          <w:rFonts w:ascii="Calibri" w:hAnsi="Calibri"/>
          <w:lang w:val="en-US"/>
        </w:rPr>
        <w:t>agendas</w:t>
      </w:r>
      <w:r w:rsidR="00C637FA" w:rsidRPr="00C76687">
        <w:rPr>
          <w:rFonts w:ascii="Calibri" w:hAnsi="Calibri"/>
          <w:lang w:val="en-US"/>
        </w:rPr>
        <w:t xml:space="preserve"> </w:t>
      </w:r>
      <w:ins w:id="563" w:author="Danilo Bzdok" w:date="2018-05-10T12:53:00Z">
        <w:r w:rsidR="00D72942">
          <w:rPr>
            <w:rFonts w:ascii="Calibri" w:hAnsi="Calibri"/>
            <w:lang w:val="en-US"/>
          </w:rPr>
          <w:t xml:space="preserve">of drawing </w:t>
        </w:r>
      </w:ins>
      <w:ins w:id="564" w:author="Danilo Bzdok" w:date="2018-05-10T12:59:00Z">
        <w:r w:rsidR="00C93953">
          <w:rPr>
            <w:rFonts w:ascii="Calibri" w:hAnsi="Calibri"/>
            <w:lang w:val="en-US"/>
          </w:rPr>
          <w:t xml:space="preserve">statistical </w:t>
        </w:r>
      </w:ins>
      <w:ins w:id="565" w:author="Danilo Bzdok" w:date="2018-05-10T12:53:00Z">
        <w:r w:rsidR="00D72942">
          <w:rPr>
            <w:rFonts w:ascii="Calibri" w:hAnsi="Calibri"/>
            <w:lang w:val="en-US"/>
          </w:rPr>
          <w:t xml:space="preserve">inference and seeking </w:t>
        </w:r>
      </w:ins>
      <w:ins w:id="566" w:author="Danilo Bzdok" w:date="2018-05-10T12:59:00Z">
        <w:r w:rsidR="00C93953">
          <w:rPr>
            <w:rFonts w:ascii="Calibri" w:hAnsi="Calibri"/>
            <w:lang w:val="en-US"/>
          </w:rPr>
          <w:t xml:space="preserve">algorithmic </w:t>
        </w:r>
      </w:ins>
      <w:ins w:id="567" w:author="Danilo Bzdok" w:date="2018-05-10T12:53:00Z">
        <w:r w:rsidR="00D72942">
          <w:rPr>
            <w:rFonts w:ascii="Calibri" w:hAnsi="Calibri"/>
            <w:lang w:val="en-US"/>
          </w:rPr>
          <w:t xml:space="preserve">prediction, </w:t>
        </w:r>
      </w:ins>
      <w:del w:id="568" w:author="Danilo Bzdok" w:date="2018-05-10T12:53:00Z">
        <w:r w:rsidR="00F317EE" w:rsidRPr="00C76687" w:rsidDel="00D72942">
          <w:rPr>
            <w:rFonts w:ascii="Calibri" w:hAnsi="Calibri"/>
            <w:lang w:val="en-US"/>
          </w:rPr>
          <w:delText>a</w:delText>
        </w:r>
      </w:del>
      <w:ins w:id="569" w:author="Danilo Bzdok" w:date="2018-05-10T12:53:00Z">
        <w:r w:rsidR="00D72942">
          <w:rPr>
            <w:rFonts w:ascii="Calibri" w:hAnsi="Calibri"/>
            <w:lang w:val="en-US"/>
          </w:rPr>
          <w:t>as well as the</w:t>
        </w:r>
      </w:ins>
      <w:del w:id="570"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7F6DE6">
        <w:rPr>
          <w:rFonts w:ascii="Calibri" w:hAnsi="Calibri"/>
          <w:lang w:val="en-US"/>
        </w:rPr>
        <w:instrText xml:space="preserve"> ADDIN EN.CITE &lt;EndNote&gt;&lt;Cite&gt;&lt;Author&gt;Bzdok&lt;/Author&gt;&lt;Year&gt;2017&lt;/Year&gt;&lt;RecNum&gt;6436&lt;/RecNum&gt;&lt;DisplayText&gt;(2, 47)&lt;/DisplayText&gt;&lt;record&gt;&lt;rec-number&gt;6436&lt;/rec-number&gt;&lt;foreign-keys&gt;&lt;key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7F6DE6">
        <w:rPr>
          <w:rFonts w:ascii="Calibri" w:hAnsi="Calibri"/>
          <w:noProof/>
          <w:lang w:val="en-US"/>
        </w:rPr>
        <w:t>(</w:t>
      </w:r>
      <w:hyperlink w:anchor="_ENREF_2" w:tooltip="Breiman, 2001 #4148" w:history="1">
        <w:r w:rsidR="007F6DE6">
          <w:rPr>
            <w:rFonts w:ascii="Calibri" w:hAnsi="Calibri"/>
            <w:noProof/>
            <w:lang w:val="en-US"/>
          </w:rPr>
          <w:t>2</w:t>
        </w:r>
      </w:hyperlink>
      <w:r w:rsidR="007F6DE6">
        <w:rPr>
          <w:rFonts w:ascii="Calibri" w:hAnsi="Calibri"/>
          <w:noProof/>
          <w:lang w:val="en-US"/>
        </w:rPr>
        <w:t xml:space="preserve">, </w:t>
      </w:r>
      <w:hyperlink w:anchor="_ENREF_47" w:tooltip="Bzdok, 2017 #6436" w:history="1">
        <w:r w:rsidR="007F6DE6">
          <w:rPr>
            <w:rFonts w:ascii="Calibri" w:hAnsi="Calibri"/>
            <w:noProof/>
            <w:lang w:val="en-US"/>
          </w:rPr>
          <w:t>47</w:t>
        </w:r>
      </w:hyperlink>
      <w:r w:rsidR="007F6DE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0403A7C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7F6DE6">
        <w:rPr>
          <w:rFonts w:ascii="Calibri" w:hAnsi="Calibri"/>
          <w:color w:val="000000" w:themeColor="text1"/>
          <w:lang w:val="en-US"/>
        </w:rPr>
        <w:instrText xml:space="preserve"> ADDIN EN.CITE &lt;EndNote&gt;&lt;Cite&gt;&lt;Author&gt;Bernard&lt;/Author&gt;&lt;Year&gt;1957&lt;/Year&gt;&lt;RecNum&gt;7028&lt;/RecNum&gt;&lt;DisplayText&gt;(48)&lt;/DisplayText&gt;&lt;record&gt;&lt;rec-number&gt;7028&lt;/rec-number&gt;&lt;foreign-keys&gt;&lt;key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7F6DE6">
        <w:rPr>
          <w:rFonts w:ascii="Calibri" w:hAnsi="Calibri"/>
          <w:noProof/>
          <w:color w:val="000000" w:themeColor="text1"/>
          <w:lang w:val="en-US"/>
        </w:rPr>
        <w:t>(</w:t>
      </w:r>
      <w:hyperlink w:anchor="_ENREF_48" w:tooltip="Bernard, 1957 #7028" w:history="1">
        <w:r w:rsidR="007F6DE6">
          <w:rPr>
            <w:rFonts w:ascii="Calibri" w:hAnsi="Calibri"/>
            <w:noProof/>
            <w:color w:val="000000" w:themeColor="text1"/>
            <w:lang w:val="en-US"/>
          </w:rPr>
          <w:t>48</w:t>
        </w:r>
      </w:hyperlink>
      <w:r w:rsidR="007F6DE6">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55EA356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571"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572" w:author="Danilo Bzdok" w:date="2018-05-07T12:52:00Z">
        <w:r w:rsidR="00D72942">
          <w:rPr>
            <w:rFonts w:ascii="Calibri" w:eastAsia="Times New Roman" w:hAnsi="Calibri" w:cs="Arial"/>
            <w:color w:val="222222"/>
            <w:shd w:val="clear" w:color="auto" w:fill="FFFFFF"/>
            <w:lang w:val="en-US"/>
          </w:rPr>
          <w:t>may be</w:t>
        </w:r>
      </w:ins>
      <w:ins w:id="573" w:author="Danilo Bzdok" w:date="2018-05-10T12:55:00Z">
        <w:r w:rsidR="00D72942">
          <w:rPr>
            <w:rFonts w:ascii="Calibri" w:eastAsia="Times New Roman" w:hAnsi="Calibri" w:cs="Arial"/>
            <w:color w:val="222222"/>
            <w:shd w:val="clear" w:color="auto" w:fill="FFFFFF"/>
            <w:lang w:val="en-US"/>
          </w:rPr>
          <w:t>c</w:t>
        </w:r>
      </w:ins>
      <w:ins w:id="574" w:author="Danilo Bzdok" w:date="2018-05-07T12:52:00Z">
        <w:r w:rsidR="00D72942">
          <w:rPr>
            <w:rFonts w:ascii="Calibri" w:eastAsia="Times New Roman" w:hAnsi="Calibri" w:cs="Arial"/>
            <w:color w:val="222222"/>
            <w:shd w:val="clear" w:color="auto" w:fill="FFFFFF"/>
            <w:lang w:val="en-US"/>
          </w:rPr>
          <w:t xml:space="preserve">ome </w:t>
        </w:r>
      </w:ins>
      <w:del w:id="575" w:author="Danilo Bzdok" w:date="2018-05-10T12:55:00Z">
        <w:r w:rsidR="0041020D" w:rsidDel="00D72942">
          <w:rPr>
            <w:rFonts w:ascii="Calibri" w:eastAsia="Times New Roman" w:hAnsi="Calibri" w:cs="Arial"/>
            <w:color w:val="222222"/>
            <w:shd w:val="clear" w:color="auto" w:fill="FFFFFF"/>
            <w:lang w:val="en-US"/>
          </w:rPr>
          <w:delText xml:space="preserve"> </w:delText>
        </w:r>
      </w:del>
      <w:r>
        <w:rPr>
          <w:rFonts w:ascii="Calibri" w:eastAsia="Times New Roman" w:hAnsi="Calibri" w:cs="Arial"/>
          <w:color w:val="222222"/>
          <w:shd w:val="clear" w:color="auto" w:fill="FFFFFF"/>
          <w:lang w:val="en-US"/>
        </w:rPr>
        <w:t xml:space="preserve">increasingly </w:t>
      </w:r>
      <w:del w:id="576"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577"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7F6DE6">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del w:id="578" w:author="Danilo Bzdok" w:date="2018-05-10T12:59:00Z">
        <w:r w:rsidR="002C4D5B" w:rsidRPr="00C76687" w:rsidDel="00C93953">
          <w:rPr>
            <w:rFonts w:ascii="Calibri" w:eastAsia="Times New Roman" w:hAnsi="Calibri"/>
            <w:lang w:val="en-US"/>
          </w:rPr>
          <w:delText>avoid missing</w:delText>
        </w:r>
      </w:del>
      <w:ins w:id="579" w:author="Danilo Bzdok" w:date="2018-05-10T12:59:00Z">
        <w:r w:rsidR="00C93953">
          <w:rPr>
            <w:rFonts w:ascii="Calibri" w:eastAsia="Times New Roman" w:hAnsi="Calibri"/>
            <w:lang w:val="en-US"/>
          </w:rPr>
          <w:t>fully profit from</w:t>
        </w:r>
      </w:ins>
      <w:r w:rsidR="002C4D5B" w:rsidRPr="00C76687">
        <w:rPr>
          <w:rFonts w:ascii="Calibri" w:eastAsia="Times New Roman" w:hAnsi="Calibri"/>
          <w:lang w:val="en-US"/>
        </w:rPr>
        <w:t xml:space="preserve"> </w:t>
      </w:r>
      <w:del w:id="580"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581" w:author="Danilo Bzdok" w:date="2018-05-10T12:56:00Z">
        <w:r w:rsidR="006A1CBC">
          <w:rPr>
            <w:rFonts w:ascii="Calibri" w:eastAsia="Times New Roman" w:hAnsi="Calibri"/>
            <w:lang w:val="en-US"/>
          </w:rPr>
          <w:t>valuable</w:t>
        </w:r>
        <w:r w:rsidR="006A1CBC" w:rsidRPr="00C76687">
          <w:rPr>
            <w:rFonts w:ascii="Calibri" w:eastAsia="Times New Roman" w:hAnsi="Calibri"/>
            <w:lang w:val="en-US"/>
          </w:rPr>
          <w:t xml:space="preserve"> </w:t>
        </w:r>
        <w:r w:rsidR="006A1CBC">
          <w:rPr>
            <w:rFonts w:ascii="Calibri" w:eastAsia="Times New Roman" w:hAnsi="Calibri"/>
            <w:lang w:val="en-US"/>
          </w:rPr>
          <w:t xml:space="preserve">clinical </w:t>
        </w:r>
      </w:ins>
      <w:r w:rsidR="002C4D5B" w:rsidRPr="00C76687">
        <w:rPr>
          <w:rFonts w:ascii="Calibri" w:eastAsia="Times New Roman" w:hAnsi="Calibri"/>
          <w:lang w:val="en-US"/>
        </w:rPr>
        <w:t xml:space="preserve">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6D4E82BA" w:rsidR="00BA571F" w:rsidRDefault="00BA571F" w:rsidP="00C51D95">
      <w:pPr>
        <w:widowControl w:val="0"/>
        <w:autoSpaceDE w:val="0"/>
        <w:autoSpaceDN w:val="0"/>
        <w:adjustRightInd w:val="0"/>
        <w:spacing w:after="240" w:line="200" w:lineRule="atLeast"/>
        <w:jc w:val="both"/>
        <w:rPr>
          <w:ins w:id="582" w:author="Danilo Bzdok" w:date="2018-05-07T11:42:00Z"/>
          <w:rFonts w:ascii="Calibri" w:hAnsi="Calibri" w:cs="Times"/>
          <w:color w:val="000000" w:themeColor="text1"/>
          <w:lang w:val="en-US"/>
        </w:rPr>
      </w:pPr>
      <w:ins w:id="583"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584" w:author="Danilo Bzdok" w:date="2018-05-07T11:43:00Z">
        <w:r>
          <w:rPr>
            <w:rFonts w:ascii="Calibri" w:hAnsi="Calibri" w:cs="Times"/>
            <w:color w:val="000000" w:themeColor="text1"/>
            <w:lang w:val="en-US"/>
          </w:rPr>
          <w:t xml:space="preserve"> (</w:t>
        </w:r>
      </w:ins>
      <w:ins w:id="585" w:author="Danilo Bzdok" w:date="2018-05-07T11:44:00Z">
        <w:r>
          <w:rPr>
            <w:rFonts w:ascii="Calibri" w:hAnsi="Calibri" w:cs="Times"/>
            <w:color w:val="000000" w:themeColor="text1"/>
            <w:lang w:val="en-US"/>
          </w:rPr>
          <w:t>National University of Singapore</w:t>
        </w:r>
      </w:ins>
      <w:ins w:id="586" w:author="Danilo Bzdok" w:date="2018-05-07T11:43:00Z">
        <w:r>
          <w:rPr>
            <w:rFonts w:ascii="Calibri" w:hAnsi="Calibri" w:cs="Times"/>
            <w:color w:val="000000" w:themeColor="text1"/>
            <w:lang w:val="en-US"/>
          </w:rPr>
          <w:t>)</w:t>
        </w:r>
      </w:ins>
      <w:ins w:id="587"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588" w:author="Danilo Bzdok" w:date="2018-05-07T11:44:00Z">
        <w:r>
          <w:rPr>
            <w:rFonts w:ascii="Calibri" w:hAnsi="Calibri" w:cs="Times"/>
            <w:color w:val="000000" w:themeColor="text1"/>
            <w:lang w:val="en-US"/>
          </w:rPr>
          <w:t xml:space="preserve"> (Columbia University)</w:t>
        </w:r>
      </w:ins>
      <w:ins w:id="589" w:author="Danilo Bzdok" w:date="2018-05-07T11:42:00Z">
        <w:r>
          <w:rPr>
            <w:rFonts w:ascii="Calibri" w:hAnsi="Calibri" w:cs="Times"/>
            <w:color w:val="000000" w:themeColor="text1"/>
            <w:lang w:val="en-US"/>
          </w:rPr>
          <w:t xml:space="preserve">, </w:t>
        </w:r>
      </w:ins>
      <w:ins w:id="590" w:author="Danilo Bzdok" w:date="2018-05-07T18:08:00Z">
        <w:r w:rsidR="00D40F70">
          <w:rPr>
            <w:rFonts w:ascii="Calibri" w:hAnsi="Calibri" w:cs="Times"/>
            <w:color w:val="000000" w:themeColor="text1"/>
            <w:lang w:val="en-US"/>
          </w:rPr>
          <w:t>Benjamin de Haas (</w:t>
        </w:r>
      </w:ins>
      <w:ins w:id="591" w:author="Danilo Bzdok" w:date="2018-05-07T18:09:00Z">
        <w:r w:rsidR="00884F31">
          <w:rPr>
            <w:rFonts w:ascii="Calibri" w:hAnsi="Calibri" w:cs="Times"/>
            <w:color w:val="000000" w:themeColor="text1"/>
            <w:lang w:val="en-US"/>
          </w:rPr>
          <w:t>University of Giessen</w:t>
        </w:r>
      </w:ins>
      <w:ins w:id="592" w:author="Danilo Bzdok" w:date="2018-05-07T18:08:00Z">
        <w:r w:rsidR="00D40F70">
          <w:rPr>
            <w:rFonts w:ascii="Calibri" w:hAnsi="Calibri" w:cs="Times"/>
            <w:color w:val="000000" w:themeColor="text1"/>
            <w:lang w:val="en-US"/>
          </w:rPr>
          <w:t xml:space="preserve">), </w:t>
        </w:r>
      </w:ins>
      <w:ins w:id="593" w:author="Danilo Bzdok" w:date="2018-05-08T09:53:00Z">
        <w:r w:rsidR="00B87DFF">
          <w:rPr>
            <w:rFonts w:ascii="Calibri" w:hAnsi="Calibri" w:cs="Times"/>
            <w:color w:val="000000" w:themeColor="text1"/>
            <w:lang w:val="en-US"/>
          </w:rPr>
          <w:t>Guillaume Dumas (</w:t>
        </w:r>
        <w:proofErr w:type="spellStart"/>
        <w:r w:rsidR="00B87DFF">
          <w:rPr>
            <w:rFonts w:ascii="Calibri" w:hAnsi="Calibri" w:cs="Times"/>
            <w:color w:val="000000" w:themeColor="text1"/>
            <w:lang w:val="en-US"/>
          </w:rPr>
          <w:t>Institut</w:t>
        </w:r>
        <w:proofErr w:type="spellEnd"/>
        <w:r w:rsidR="00B87DFF">
          <w:rPr>
            <w:rFonts w:ascii="Calibri" w:hAnsi="Calibri" w:cs="Times"/>
            <w:color w:val="000000" w:themeColor="text1"/>
            <w:lang w:val="en-US"/>
          </w:rPr>
          <w:t xml:space="preserve"> Pasteur) </w:t>
        </w:r>
      </w:ins>
      <w:ins w:id="594" w:author="Danilo Bzdok" w:date="2018-05-07T11:42:00Z">
        <w:r>
          <w:rPr>
            <w:rFonts w:ascii="Calibri" w:hAnsi="Calibri" w:cs="Times"/>
            <w:color w:val="000000" w:themeColor="text1"/>
            <w:lang w:val="en-US"/>
          </w:rPr>
          <w:t xml:space="preserve">and </w:t>
        </w:r>
      </w:ins>
      <w:proofErr w:type="spellStart"/>
      <w:ins w:id="595"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596" w:author="Danilo Bzdok" w:date="2018-05-07T11:44:00Z">
        <w:r>
          <w:rPr>
            <w:rFonts w:ascii="Calibri" w:hAnsi="Calibri" w:cs="Times"/>
            <w:color w:val="000000" w:themeColor="text1"/>
            <w:lang w:val="en-US"/>
          </w:rPr>
          <w:t xml:space="preserve"> (</w:t>
        </w:r>
      </w:ins>
      <w:proofErr w:type="spellStart"/>
      <w:ins w:id="597"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598" w:author="Danilo Bzdok" w:date="2018-05-07T11:44:00Z">
        <w:r>
          <w:rPr>
            <w:rFonts w:ascii="Calibri" w:hAnsi="Calibri" w:cs="Times"/>
            <w:color w:val="000000" w:themeColor="text1"/>
            <w:lang w:val="en-US"/>
          </w:rPr>
          <w:t>)</w:t>
        </w:r>
      </w:ins>
      <w:ins w:id="599"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780BB564"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600"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601"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602"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7F6DE6">
        <w:rPr>
          <w:rFonts w:ascii="Calibri" w:eastAsia="Times New Roman" w:hAnsi="Calibri"/>
          <w:color w:val="263238"/>
          <w:sz w:val="22"/>
          <w:szCs w:val="22"/>
          <w:lang w:val="en-US"/>
        </w:rPr>
        <w:instrText xml:space="preserve"> ADDIN EN.CITE &lt;EndNote&gt;&lt;Cite&gt;&lt;Author&gt;Carr&lt;/Author&gt;&lt;Year&gt;1987&lt;/Year&gt;&lt;RecNum&gt;7038&lt;/RecNum&gt;&lt;DisplayText&gt;(49)&lt;/DisplayText&gt;&lt;record&gt;&lt;rec-number&gt;7038&lt;/rec-number&gt;&lt;foreign-keys&gt;&lt;key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7F6DE6">
        <w:rPr>
          <w:rFonts w:ascii="Calibri" w:eastAsia="Times New Roman" w:hAnsi="Calibri"/>
          <w:noProof/>
          <w:color w:val="263238"/>
          <w:sz w:val="22"/>
          <w:szCs w:val="22"/>
          <w:lang w:val="en-US"/>
        </w:rPr>
        <w:t>(</w:t>
      </w:r>
      <w:hyperlink w:anchor="_ENREF_49" w:tooltip="Carr, 1987 #7038" w:history="1">
        <w:r w:rsidR="007F6DE6">
          <w:rPr>
            <w:rFonts w:ascii="Calibri" w:eastAsia="Times New Roman" w:hAnsi="Calibri"/>
            <w:noProof/>
            <w:color w:val="263238"/>
            <w:sz w:val="22"/>
            <w:szCs w:val="22"/>
            <w:lang w:val="en-US"/>
          </w:rPr>
          <w:t>49</w:t>
        </w:r>
      </w:hyperlink>
      <w:r w:rsidR="007F6DE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A686169"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603"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604"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9CEEA0E" w14:textId="77777777" w:rsidR="007F6DE6" w:rsidRPr="007F6DE6" w:rsidRDefault="004C6FB4" w:rsidP="007F6DE6">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605" w:name="_ENREF_1"/>
      <w:r w:rsidR="007F6DE6" w:rsidRPr="007F6DE6">
        <w:rPr>
          <w:noProof/>
        </w:rPr>
        <w:t>1.</w:t>
      </w:r>
      <w:r w:rsidR="007F6DE6" w:rsidRPr="007F6DE6">
        <w:rPr>
          <w:noProof/>
        </w:rPr>
        <w:tab/>
        <w:t>Bzdok D, Altman N, Krzywinski M. Statistics versus machine learning. Nature Methods. 2018;15:233–4.</w:t>
      </w:r>
      <w:bookmarkEnd w:id="605"/>
    </w:p>
    <w:p w14:paraId="716934CC" w14:textId="77777777" w:rsidR="007F6DE6" w:rsidRPr="007F6DE6" w:rsidRDefault="007F6DE6" w:rsidP="007F6DE6">
      <w:pPr>
        <w:pStyle w:val="EndNoteBibliography"/>
        <w:spacing w:after="240"/>
        <w:rPr>
          <w:noProof/>
        </w:rPr>
      </w:pPr>
      <w:bookmarkStart w:id="606" w:name="_ENREF_2"/>
      <w:r w:rsidRPr="007F6DE6">
        <w:rPr>
          <w:noProof/>
        </w:rPr>
        <w:t>2.</w:t>
      </w:r>
      <w:r w:rsidRPr="007F6DE6">
        <w:rPr>
          <w:noProof/>
        </w:rPr>
        <w:tab/>
        <w:t>Breiman L. Statistical Modeling: The Two Cultures. Statistical Science. 2001;16(3):199-231.</w:t>
      </w:r>
      <w:bookmarkEnd w:id="606"/>
    </w:p>
    <w:p w14:paraId="327CCB24" w14:textId="77777777" w:rsidR="007F6DE6" w:rsidRPr="007F6DE6" w:rsidRDefault="007F6DE6" w:rsidP="007F6DE6">
      <w:pPr>
        <w:pStyle w:val="EndNoteBibliography"/>
        <w:spacing w:after="240"/>
        <w:rPr>
          <w:noProof/>
        </w:rPr>
      </w:pPr>
      <w:bookmarkStart w:id="607" w:name="_ENREF_3"/>
      <w:r w:rsidRPr="007F6DE6">
        <w:rPr>
          <w:noProof/>
        </w:rPr>
        <w:t>3.</w:t>
      </w:r>
      <w:r w:rsidRPr="007F6DE6">
        <w:rPr>
          <w:noProof/>
        </w:rPr>
        <w:tab/>
        <w:t>White AR. Inference. The Philosophical Quarterly (1950-). 1971;21(85):289-302.</w:t>
      </w:r>
      <w:bookmarkEnd w:id="607"/>
    </w:p>
    <w:p w14:paraId="6151ECDE" w14:textId="77777777" w:rsidR="007F6DE6" w:rsidRPr="007F6DE6" w:rsidRDefault="007F6DE6" w:rsidP="007F6DE6">
      <w:pPr>
        <w:pStyle w:val="EndNoteBibliography"/>
        <w:spacing w:after="240"/>
        <w:rPr>
          <w:noProof/>
        </w:rPr>
      </w:pPr>
      <w:bookmarkStart w:id="608" w:name="_ENREF_4"/>
      <w:r w:rsidRPr="007F6DE6">
        <w:rPr>
          <w:noProof/>
        </w:rPr>
        <w:t>4.</w:t>
      </w:r>
      <w:r w:rsidRPr="007F6DE6">
        <w:rPr>
          <w:noProof/>
        </w:rPr>
        <w:tab/>
        <w:t>Cowles M, Davis C. On the Origins of the .05 Level of Statistical Significance. American Psychologist. 1982;37(5):553-8.</w:t>
      </w:r>
      <w:bookmarkEnd w:id="608"/>
    </w:p>
    <w:p w14:paraId="4FE2110B" w14:textId="77777777" w:rsidR="007F6DE6" w:rsidRPr="007F6DE6" w:rsidRDefault="007F6DE6" w:rsidP="007F6DE6">
      <w:pPr>
        <w:pStyle w:val="EndNoteBibliography"/>
        <w:spacing w:after="240"/>
        <w:rPr>
          <w:noProof/>
        </w:rPr>
      </w:pPr>
      <w:bookmarkStart w:id="609" w:name="_ENREF_5"/>
      <w:r w:rsidRPr="007F6DE6">
        <w:rPr>
          <w:noProof/>
        </w:rPr>
        <w:t>5.</w:t>
      </w:r>
      <w:r w:rsidRPr="007F6DE6">
        <w:rPr>
          <w:noProof/>
        </w:rPr>
        <w:tab/>
        <w:t>Cox DR. Principles of statistical inference: Cambridge university press; 2006.</w:t>
      </w:r>
      <w:bookmarkEnd w:id="609"/>
    </w:p>
    <w:p w14:paraId="0732791D" w14:textId="77777777" w:rsidR="007F6DE6" w:rsidRPr="007F6DE6" w:rsidRDefault="007F6DE6" w:rsidP="007F6DE6">
      <w:pPr>
        <w:pStyle w:val="EndNoteBibliography"/>
        <w:spacing w:after="240"/>
        <w:rPr>
          <w:noProof/>
        </w:rPr>
      </w:pPr>
      <w:bookmarkStart w:id="610" w:name="_ENREF_6"/>
      <w:r w:rsidRPr="007F6DE6">
        <w:rPr>
          <w:noProof/>
        </w:rPr>
        <w:t>6.</w:t>
      </w:r>
      <w:r w:rsidRPr="007F6DE6">
        <w:rPr>
          <w:noProof/>
        </w:rPr>
        <w:tab/>
        <w:t>Gigerenzer G. The superego, the ego, and the id in statistical reasoning. A handbook for data analysis in the behavioral sciences: Methodological issues. 1993:311-39.</w:t>
      </w:r>
      <w:bookmarkEnd w:id="610"/>
    </w:p>
    <w:p w14:paraId="2B722571" w14:textId="77777777" w:rsidR="007F6DE6" w:rsidRPr="007F6DE6" w:rsidRDefault="007F6DE6" w:rsidP="007F6DE6">
      <w:pPr>
        <w:pStyle w:val="EndNoteBibliography"/>
        <w:spacing w:after="240"/>
        <w:rPr>
          <w:noProof/>
        </w:rPr>
      </w:pPr>
      <w:bookmarkStart w:id="611" w:name="_ENREF_7"/>
      <w:r w:rsidRPr="007F6DE6">
        <w:rPr>
          <w:noProof/>
        </w:rPr>
        <w:t>7.</w:t>
      </w:r>
      <w:r w:rsidRPr="007F6DE6">
        <w:rPr>
          <w:noProof/>
        </w:rPr>
        <w:tab/>
        <w:t>Efron B, Tibshirani RJ. Statistical data analysis in the computer age. Science. 1991;253(5018):390-5.</w:t>
      </w:r>
      <w:bookmarkEnd w:id="611"/>
    </w:p>
    <w:p w14:paraId="032294F6" w14:textId="77777777" w:rsidR="007F6DE6" w:rsidRPr="007F6DE6" w:rsidRDefault="007F6DE6" w:rsidP="007F6DE6">
      <w:pPr>
        <w:pStyle w:val="EndNoteBibliography"/>
        <w:spacing w:after="240"/>
        <w:rPr>
          <w:noProof/>
        </w:rPr>
      </w:pPr>
      <w:bookmarkStart w:id="612" w:name="_ENREF_8"/>
      <w:r w:rsidRPr="007F6DE6">
        <w:rPr>
          <w:noProof/>
        </w:rPr>
        <w:t>8.</w:t>
      </w:r>
      <w:r w:rsidRPr="007F6DE6">
        <w:rPr>
          <w:noProof/>
        </w:rPr>
        <w:tab/>
        <w:t>Efron B, Hastie T. Computer-Age Statistical Inference: Cambridge University Press; 2016.</w:t>
      </w:r>
      <w:bookmarkEnd w:id="612"/>
    </w:p>
    <w:p w14:paraId="4109F35E" w14:textId="77777777" w:rsidR="007F6DE6" w:rsidRPr="007F6DE6" w:rsidRDefault="007F6DE6" w:rsidP="007F6DE6">
      <w:pPr>
        <w:pStyle w:val="EndNoteBibliography"/>
        <w:spacing w:after="240"/>
        <w:rPr>
          <w:noProof/>
        </w:rPr>
      </w:pPr>
      <w:bookmarkStart w:id="613" w:name="_ENREF_9"/>
      <w:r w:rsidRPr="007F6DE6">
        <w:rPr>
          <w:noProof/>
        </w:rPr>
        <w:t>9.</w:t>
      </w:r>
      <w:r w:rsidRPr="007F6DE6">
        <w:rPr>
          <w:noProof/>
        </w:rPr>
        <w:tab/>
        <w:t>Efron B. Large-scale inference: empirical Bayes methods for estimation, testing, and prediction: Cambridge University Press; 2012.</w:t>
      </w:r>
      <w:bookmarkEnd w:id="613"/>
    </w:p>
    <w:p w14:paraId="55FB83B0" w14:textId="77777777" w:rsidR="007F6DE6" w:rsidRPr="007F6DE6" w:rsidRDefault="007F6DE6" w:rsidP="007F6DE6">
      <w:pPr>
        <w:pStyle w:val="EndNoteBibliography"/>
        <w:spacing w:after="240"/>
        <w:rPr>
          <w:noProof/>
        </w:rPr>
      </w:pPr>
      <w:bookmarkStart w:id="614" w:name="_ENREF_10"/>
      <w:r w:rsidRPr="007F6DE6">
        <w:rPr>
          <w:noProof/>
        </w:rPr>
        <w:t>10.</w:t>
      </w:r>
      <w:r w:rsidRPr="007F6DE6">
        <w:rPr>
          <w:noProof/>
        </w:rPr>
        <w:tab/>
        <w:t>Wasserstein RL, Lazar NA. The ASA's statement on p-values: context, process, and purpose. Am Stat. 2016;70(2):129-33.</w:t>
      </w:r>
      <w:bookmarkEnd w:id="614"/>
    </w:p>
    <w:p w14:paraId="3C72988C" w14:textId="77777777" w:rsidR="007F6DE6" w:rsidRPr="007F6DE6" w:rsidRDefault="007F6DE6" w:rsidP="007F6DE6">
      <w:pPr>
        <w:pStyle w:val="EndNoteBibliography"/>
        <w:spacing w:after="240"/>
        <w:rPr>
          <w:noProof/>
        </w:rPr>
      </w:pPr>
      <w:bookmarkStart w:id="615" w:name="_ENREF_11"/>
      <w:r w:rsidRPr="007F6DE6">
        <w:rPr>
          <w:noProof/>
        </w:rPr>
        <w:t>11.</w:t>
      </w:r>
      <w:r w:rsidRPr="007F6DE6">
        <w:rPr>
          <w:noProof/>
        </w:rPr>
        <w:tab/>
        <w:t>Ioannidis JP. The Proposal to Lower P Value Thresholds to. 005. JAMA : the journal of the American Medical Association. 2018.</w:t>
      </w:r>
      <w:bookmarkEnd w:id="615"/>
    </w:p>
    <w:p w14:paraId="2D382C64" w14:textId="77777777" w:rsidR="007F6DE6" w:rsidRPr="007F6DE6" w:rsidRDefault="007F6DE6" w:rsidP="007F6DE6">
      <w:pPr>
        <w:pStyle w:val="EndNoteBibliography"/>
        <w:spacing w:after="240"/>
        <w:rPr>
          <w:noProof/>
        </w:rPr>
      </w:pPr>
      <w:bookmarkStart w:id="616" w:name="_ENREF_12"/>
      <w:r w:rsidRPr="007F6DE6">
        <w:rPr>
          <w:noProof/>
        </w:rPr>
        <w:t>12.</w:t>
      </w:r>
      <w:r w:rsidRPr="007F6DE6">
        <w:rPr>
          <w:noProof/>
        </w:rPr>
        <w:tab/>
        <w:t>Blei DM, Smyth P. Science and data science. Proceedings of the National Academy of Sciences. 2017;114(33):8689-92.</w:t>
      </w:r>
      <w:bookmarkEnd w:id="616"/>
    </w:p>
    <w:p w14:paraId="623D1C4B" w14:textId="77777777" w:rsidR="007F6DE6" w:rsidRPr="007F6DE6" w:rsidRDefault="007F6DE6" w:rsidP="007F6DE6">
      <w:pPr>
        <w:pStyle w:val="EndNoteBibliography"/>
        <w:spacing w:after="240"/>
        <w:rPr>
          <w:noProof/>
        </w:rPr>
      </w:pPr>
      <w:bookmarkStart w:id="617" w:name="_ENREF_13"/>
      <w:r w:rsidRPr="007F6DE6">
        <w:rPr>
          <w:noProof/>
        </w:rPr>
        <w:t>13.</w:t>
      </w:r>
      <w:r w:rsidRPr="007F6DE6">
        <w:rPr>
          <w:noProof/>
        </w:rPr>
        <w:tab/>
        <w:t>Leonelli S. Data-centric biology: a philosophical study: University of Chicago Press; 2016.</w:t>
      </w:r>
      <w:bookmarkEnd w:id="617"/>
    </w:p>
    <w:p w14:paraId="5C889A00" w14:textId="77777777" w:rsidR="007F6DE6" w:rsidRPr="007F6DE6" w:rsidRDefault="007F6DE6" w:rsidP="007F6DE6">
      <w:pPr>
        <w:pStyle w:val="EndNoteBibliography"/>
        <w:spacing w:after="240"/>
        <w:rPr>
          <w:noProof/>
        </w:rPr>
      </w:pPr>
      <w:bookmarkStart w:id="618" w:name="_ENREF_14"/>
      <w:r w:rsidRPr="007F6DE6">
        <w:rPr>
          <w:noProof/>
        </w:rPr>
        <w:t>14.</w:t>
      </w:r>
      <w:r w:rsidRPr="007F6DE6">
        <w:rPr>
          <w:noProof/>
        </w:rPr>
        <w:tab/>
        <w:t>Manyika J, Chui M, Brown B, Bughin J, Dobbs R, Roxburgh C, et al. Big data: The next frontier for innovation, competition, and productivity. Technical report, McKinsey Global Institute. 2011.</w:t>
      </w:r>
      <w:bookmarkEnd w:id="618"/>
    </w:p>
    <w:p w14:paraId="3DAD6C87" w14:textId="77777777" w:rsidR="007F6DE6" w:rsidRPr="007F6DE6" w:rsidRDefault="007F6DE6" w:rsidP="007F6DE6">
      <w:pPr>
        <w:pStyle w:val="EndNoteBibliography"/>
        <w:spacing w:after="240"/>
        <w:rPr>
          <w:noProof/>
        </w:rPr>
      </w:pPr>
      <w:bookmarkStart w:id="619" w:name="_ENREF_15"/>
      <w:r w:rsidRPr="007F6DE6">
        <w:rPr>
          <w:noProof/>
        </w:rPr>
        <w:t>15.</w:t>
      </w:r>
      <w:r w:rsidRPr="007F6DE6">
        <w:rPr>
          <w:noProof/>
        </w:rPr>
        <w:tab/>
        <w:t>Goodfellow IJ, Bengio Y, Courville A. Deep learning. USA: MIT Press; 2016.</w:t>
      </w:r>
      <w:bookmarkEnd w:id="619"/>
    </w:p>
    <w:p w14:paraId="05743E6B" w14:textId="77777777" w:rsidR="007F6DE6" w:rsidRPr="007F6DE6" w:rsidRDefault="007F6DE6" w:rsidP="007F6DE6">
      <w:pPr>
        <w:pStyle w:val="EndNoteBibliography"/>
        <w:spacing w:after="240"/>
        <w:rPr>
          <w:noProof/>
        </w:rPr>
      </w:pPr>
      <w:bookmarkStart w:id="620" w:name="_ENREF_16"/>
      <w:r w:rsidRPr="007F6DE6">
        <w:rPr>
          <w:noProof/>
        </w:rPr>
        <w:t>16.</w:t>
      </w:r>
      <w:r w:rsidRPr="007F6DE6">
        <w:rPr>
          <w:noProof/>
        </w:rPr>
        <w:tab/>
        <w:t>Shmueli G. To explain or to predict? Statistical science. 2010:289-310.</w:t>
      </w:r>
      <w:bookmarkEnd w:id="620"/>
    </w:p>
    <w:p w14:paraId="15C7B322" w14:textId="77777777" w:rsidR="007F6DE6" w:rsidRPr="007F6DE6" w:rsidRDefault="007F6DE6" w:rsidP="007F6DE6">
      <w:pPr>
        <w:pStyle w:val="EndNoteBibliography"/>
        <w:spacing w:after="240"/>
        <w:rPr>
          <w:noProof/>
        </w:rPr>
      </w:pPr>
      <w:bookmarkStart w:id="621" w:name="_ENREF_17"/>
      <w:r w:rsidRPr="007F6DE6">
        <w:rPr>
          <w:noProof/>
        </w:rPr>
        <w:t>17.</w:t>
      </w:r>
      <w:r w:rsidRPr="007F6DE6">
        <w:rPr>
          <w:noProof/>
        </w:rPr>
        <w:tab/>
        <w:t>Hinton GE, Salakhutdinov RR. Reducing the dimensionality of data with neural networks. Science. 2006;313(5786):504-7.</w:t>
      </w:r>
      <w:bookmarkEnd w:id="621"/>
    </w:p>
    <w:p w14:paraId="6A9807CA" w14:textId="77777777" w:rsidR="007F6DE6" w:rsidRPr="007F6DE6" w:rsidRDefault="007F6DE6" w:rsidP="007F6DE6">
      <w:pPr>
        <w:pStyle w:val="EndNoteBibliography"/>
        <w:spacing w:after="240"/>
        <w:rPr>
          <w:noProof/>
        </w:rPr>
      </w:pPr>
      <w:bookmarkStart w:id="622" w:name="_ENREF_18"/>
      <w:r w:rsidRPr="007F6DE6">
        <w:rPr>
          <w:noProof/>
        </w:rPr>
        <w:t>18.</w:t>
      </w:r>
      <w:r w:rsidRPr="007F6DE6">
        <w:rPr>
          <w:noProof/>
        </w:rPr>
        <w:tab/>
        <w:t>Poplin R, Varadarajan AV, Blumer K, Liu Y, McConnell MV, Corrado GS, et al. Prediction of cardiovascular risk factors from retinal fundus photographs via deep learning. Nature Biomedical Engineering. 2018;2(3):158.</w:t>
      </w:r>
      <w:bookmarkEnd w:id="622"/>
    </w:p>
    <w:p w14:paraId="2760C3DE" w14:textId="77777777" w:rsidR="007F6DE6" w:rsidRPr="007F6DE6" w:rsidRDefault="007F6DE6" w:rsidP="007F6DE6">
      <w:pPr>
        <w:pStyle w:val="EndNoteBibliography"/>
        <w:spacing w:after="240"/>
        <w:rPr>
          <w:noProof/>
        </w:rPr>
      </w:pPr>
      <w:bookmarkStart w:id="623" w:name="_ENREF_19"/>
      <w:r w:rsidRPr="007F6DE6">
        <w:rPr>
          <w:noProof/>
        </w:rPr>
        <w:t>19.</w:t>
      </w:r>
      <w:r w:rsidRPr="007F6DE6">
        <w:rPr>
          <w:noProof/>
        </w:rPr>
        <w:tab/>
        <w:t>Rajpurkar P, Hannun AY, Haghpanahi M, Bourn C, Ng AY. Cardiologist-level arrhythmia detection with convolutional neural networks. arXiv preprint arXiv:170701836. 2017.</w:t>
      </w:r>
      <w:bookmarkEnd w:id="623"/>
    </w:p>
    <w:p w14:paraId="25D26CCF" w14:textId="77777777" w:rsidR="007F6DE6" w:rsidRPr="007F6DE6" w:rsidRDefault="007F6DE6" w:rsidP="007F6DE6">
      <w:pPr>
        <w:pStyle w:val="EndNoteBibliography"/>
        <w:spacing w:after="240"/>
        <w:rPr>
          <w:noProof/>
        </w:rPr>
      </w:pPr>
      <w:bookmarkStart w:id="624" w:name="_ENREF_20"/>
      <w:r w:rsidRPr="007F6DE6">
        <w:rPr>
          <w:noProof/>
        </w:rPr>
        <w:t>20.</w:t>
      </w:r>
      <w:r w:rsidRPr="007F6DE6">
        <w:rPr>
          <w:noProof/>
        </w:rPr>
        <w:tab/>
        <w:t>Esteva A, Kuprel B, Novoa RA, Ko J, Swetter SM, Blau HM, et al. Dermatologist-level classification of skin cancer with deep neural networks. Nature. 2017;542(7639):115-8.</w:t>
      </w:r>
      <w:bookmarkEnd w:id="624"/>
    </w:p>
    <w:p w14:paraId="246FFECA" w14:textId="77777777" w:rsidR="007F6DE6" w:rsidRPr="007F6DE6" w:rsidRDefault="007F6DE6" w:rsidP="007F6DE6">
      <w:pPr>
        <w:pStyle w:val="EndNoteBibliography"/>
        <w:spacing w:after="240"/>
        <w:rPr>
          <w:noProof/>
        </w:rPr>
      </w:pPr>
      <w:bookmarkStart w:id="625" w:name="_ENREF_21"/>
      <w:r w:rsidRPr="007F6DE6">
        <w:rPr>
          <w:noProof/>
        </w:rPr>
        <w:t>21.</w:t>
      </w:r>
      <w:r w:rsidRPr="007F6DE6">
        <w:rPr>
          <w:noProof/>
        </w:rPr>
        <w:tab/>
        <w:t>Casella G, Berger RL. Statistical inference: Duxbury Pacific Grove, CA; 2002.</w:t>
      </w:r>
      <w:bookmarkEnd w:id="625"/>
    </w:p>
    <w:p w14:paraId="27D7868B" w14:textId="77777777" w:rsidR="007F6DE6" w:rsidRPr="007F6DE6" w:rsidRDefault="007F6DE6" w:rsidP="007F6DE6">
      <w:pPr>
        <w:pStyle w:val="EndNoteBibliography"/>
        <w:spacing w:after="240"/>
        <w:rPr>
          <w:noProof/>
        </w:rPr>
      </w:pPr>
      <w:bookmarkStart w:id="626" w:name="_ENREF_22"/>
      <w:r w:rsidRPr="007F6DE6">
        <w:rPr>
          <w:noProof/>
        </w:rPr>
        <w:t>22.</w:t>
      </w:r>
      <w:r w:rsidRPr="007F6DE6">
        <w:rPr>
          <w:noProof/>
        </w:rPr>
        <w:tab/>
        <w:t>Hastie T, Tibshirani R, Friedman J. The Elements of Statistical Learning. Heidelberg, Germany: Springer Series in Statistics; 2001.</w:t>
      </w:r>
      <w:bookmarkEnd w:id="626"/>
    </w:p>
    <w:p w14:paraId="303B0823" w14:textId="77777777" w:rsidR="007F6DE6" w:rsidRPr="007F6DE6" w:rsidRDefault="007F6DE6" w:rsidP="007F6DE6">
      <w:pPr>
        <w:pStyle w:val="EndNoteBibliography"/>
        <w:spacing w:after="240"/>
        <w:rPr>
          <w:noProof/>
        </w:rPr>
      </w:pPr>
      <w:bookmarkStart w:id="627" w:name="_ENREF_23"/>
      <w:r w:rsidRPr="007F6DE6">
        <w:rPr>
          <w:noProof/>
        </w:rPr>
        <w:lastRenderedPageBreak/>
        <w:t>23.</w:t>
      </w:r>
      <w:r w:rsidRPr="007F6DE6">
        <w:rPr>
          <w:noProof/>
        </w:rPr>
        <w:tab/>
        <w:t>Jordan MI, Mitchell TM. Machine learning: Trends, perspectives, and prospects. Science. 2015;349(6245):255-60.</w:t>
      </w:r>
      <w:bookmarkEnd w:id="627"/>
    </w:p>
    <w:p w14:paraId="0BC2768C" w14:textId="77777777" w:rsidR="007F6DE6" w:rsidRPr="007F6DE6" w:rsidRDefault="007F6DE6" w:rsidP="007F6DE6">
      <w:pPr>
        <w:pStyle w:val="EndNoteBibliography"/>
        <w:spacing w:after="240"/>
        <w:rPr>
          <w:noProof/>
        </w:rPr>
      </w:pPr>
      <w:bookmarkStart w:id="628" w:name="_ENREF_24"/>
      <w:r w:rsidRPr="007F6DE6">
        <w:rPr>
          <w:noProof/>
        </w:rPr>
        <w:t>24.</w:t>
      </w:r>
      <w:r w:rsidRPr="007F6DE6">
        <w:rPr>
          <w:noProof/>
        </w:rPr>
        <w:tab/>
        <w:t>Bzdok D, Karrer T. Single-Subject Prediction: A Statistical Paradigm for Precision Psychiatry.  Brain Network Dysfunction in Neuropsychiatric Illness: Methods, Applications and Implications. New York: Springer; 2018.</w:t>
      </w:r>
      <w:bookmarkEnd w:id="628"/>
    </w:p>
    <w:p w14:paraId="26738F61" w14:textId="77777777" w:rsidR="007F6DE6" w:rsidRPr="007F6DE6" w:rsidRDefault="007F6DE6" w:rsidP="007F6DE6">
      <w:pPr>
        <w:pStyle w:val="EndNoteBibliography"/>
        <w:spacing w:after="240"/>
        <w:rPr>
          <w:noProof/>
        </w:rPr>
      </w:pPr>
      <w:bookmarkStart w:id="629" w:name="_ENREF_25"/>
      <w:r w:rsidRPr="007F6DE6">
        <w:rPr>
          <w:noProof/>
        </w:rPr>
        <w:t>25.</w:t>
      </w:r>
      <w:r w:rsidRPr="007F6DE6">
        <w:rPr>
          <w:noProof/>
        </w:rPr>
        <w:tab/>
        <w:t>Henke N, Bughin J, Chui M, Manyika J, Saleh T, Wiseman B, et al. The age of analytics: Competing in a data-driven world. Technical report, McKinsey Global Institute. 2016.</w:t>
      </w:r>
      <w:bookmarkEnd w:id="629"/>
    </w:p>
    <w:p w14:paraId="41293A71" w14:textId="77777777" w:rsidR="007F6DE6" w:rsidRPr="007F6DE6" w:rsidRDefault="007F6DE6" w:rsidP="007F6DE6">
      <w:pPr>
        <w:pStyle w:val="EndNoteBibliography"/>
        <w:spacing w:after="240"/>
        <w:rPr>
          <w:noProof/>
        </w:rPr>
      </w:pPr>
      <w:bookmarkStart w:id="630" w:name="_ENREF_26"/>
      <w:r w:rsidRPr="007F6DE6">
        <w:rPr>
          <w:noProof/>
        </w:rPr>
        <w:t>26.</w:t>
      </w:r>
      <w:r w:rsidRPr="007F6DE6">
        <w:rPr>
          <w:noProof/>
        </w:rPr>
        <w:tab/>
        <w:t>Wu TT, Chen YF, Hastie T, Sobel E, Lange K. Genome-wide association analysis by lasso penalized logistic regression. Bioinformatics. 2009;25(6):714-21.</w:t>
      </w:r>
      <w:bookmarkEnd w:id="630"/>
    </w:p>
    <w:p w14:paraId="3CF8AFFF" w14:textId="77777777" w:rsidR="007F6DE6" w:rsidRPr="007F6DE6" w:rsidRDefault="007F6DE6" w:rsidP="007F6DE6">
      <w:pPr>
        <w:pStyle w:val="EndNoteBibliography"/>
        <w:spacing w:after="240"/>
        <w:rPr>
          <w:noProof/>
        </w:rPr>
      </w:pPr>
      <w:bookmarkStart w:id="631" w:name="_ENREF_27"/>
      <w:r w:rsidRPr="007F6DE6">
        <w:rPr>
          <w:noProof/>
        </w:rPr>
        <w:t>27.</w:t>
      </w:r>
      <w:r w:rsidRPr="007F6DE6">
        <w:rPr>
          <w:noProof/>
        </w:rPr>
        <w:tab/>
        <w:t>Freedman DA. A note on screening regression equations. the american statistician. 1983;37(2):152-5.</w:t>
      </w:r>
      <w:bookmarkEnd w:id="631"/>
    </w:p>
    <w:p w14:paraId="7F01DA44" w14:textId="77777777" w:rsidR="007F6DE6" w:rsidRPr="007F6DE6" w:rsidRDefault="007F6DE6" w:rsidP="007F6DE6">
      <w:pPr>
        <w:pStyle w:val="EndNoteBibliography"/>
        <w:spacing w:after="240"/>
        <w:rPr>
          <w:noProof/>
        </w:rPr>
      </w:pPr>
      <w:bookmarkStart w:id="632" w:name="_ENREF_28"/>
      <w:r w:rsidRPr="007F6DE6">
        <w:rPr>
          <w:noProof/>
        </w:rPr>
        <w:t>28.</w:t>
      </w:r>
      <w:r w:rsidRPr="007F6DE6">
        <w:rPr>
          <w:noProof/>
        </w:rPr>
        <w:tab/>
        <w:t>Hastie T, Tibshirani R, Wainwright M. Statistical Learning with Sparsity: The Lasso and Generalizations: CRC Press; 2015.</w:t>
      </w:r>
      <w:bookmarkEnd w:id="632"/>
    </w:p>
    <w:p w14:paraId="1EB24096" w14:textId="77777777" w:rsidR="007F6DE6" w:rsidRPr="007F6DE6" w:rsidRDefault="007F6DE6" w:rsidP="007F6DE6">
      <w:pPr>
        <w:pStyle w:val="EndNoteBibliography"/>
        <w:spacing w:after="240"/>
        <w:rPr>
          <w:noProof/>
        </w:rPr>
      </w:pPr>
      <w:bookmarkStart w:id="633" w:name="_ENREF_29"/>
      <w:r w:rsidRPr="007F6DE6">
        <w:rPr>
          <w:noProof/>
        </w:rPr>
        <w:t>29.</w:t>
      </w:r>
      <w:r w:rsidRPr="007F6DE6">
        <w:rPr>
          <w:noProof/>
        </w:rPr>
        <w:tab/>
        <w:t>Gelman A, Hill J. Data analysis using regression and multi-level hierarchical models: Cambridge University Press New York, NY, USA; 2007.</w:t>
      </w:r>
      <w:bookmarkEnd w:id="633"/>
    </w:p>
    <w:p w14:paraId="33A00714" w14:textId="77777777" w:rsidR="007F6DE6" w:rsidRPr="007F6DE6" w:rsidRDefault="007F6DE6" w:rsidP="007F6DE6">
      <w:pPr>
        <w:pStyle w:val="EndNoteBibliography"/>
        <w:spacing w:after="240"/>
        <w:rPr>
          <w:noProof/>
        </w:rPr>
      </w:pPr>
      <w:bookmarkStart w:id="634" w:name="_ENREF_30"/>
      <w:r w:rsidRPr="007F6DE6">
        <w:rPr>
          <w:noProof/>
        </w:rPr>
        <w:t>30.</w:t>
      </w:r>
      <w:r w:rsidRPr="007F6DE6">
        <w:rPr>
          <w:noProof/>
        </w:rPr>
        <w:tab/>
        <w:t>Tibshirani R. Regression shrinkage and selection via the lasso. Journal of the Royal Statistical Society Series B (Methodological). 1996:267-88.</w:t>
      </w:r>
      <w:bookmarkEnd w:id="634"/>
    </w:p>
    <w:p w14:paraId="2CCE600A" w14:textId="77777777" w:rsidR="007F6DE6" w:rsidRPr="007F6DE6" w:rsidRDefault="007F6DE6" w:rsidP="007F6DE6">
      <w:pPr>
        <w:pStyle w:val="EndNoteBibliography"/>
        <w:spacing w:after="240"/>
        <w:rPr>
          <w:noProof/>
        </w:rPr>
      </w:pPr>
      <w:bookmarkStart w:id="635" w:name="_ENREF_31"/>
      <w:r w:rsidRPr="007F6DE6">
        <w:rPr>
          <w:noProof/>
        </w:rPr>
        <w:t>31.</w:t>
      </w:r>
      <w:r w:rsidRPr="007F6DE6">
        <w:rPr>
          <w:noProof/>
        </w:rPr>
        <w:tab/>
        <w:t>Shalev-Shwartz S, Ben-David S. Understanding machine learning: From theory to algorithms: Cambridge University Press; 2014.</w:t>
      </w:r>
      <w:bookmarkEnd w:id="635"/>
    </w:p>
    <w:p w14:paraId="119A08E8" w14:textId="77777777" w:rsidR="007F6DE6" w:rsidRPr="007F6DE6" w:rsidRDefault="007F6DE6" w:rsidP="007F6DE6">
      <w:pPr>
        <w:pStyle w:val="EndNoteBibliography"/>
        <w:spacing w:after="240"/>
        <w:rPr>
          <w:noProof/>
        </w:rPr>
      </w:pPr>
      <w:bookmarkStart w:id="636" w:name="_ENREF_32"/>
      <w:r w:rsidRPr="007F6DE6">
        <w:rPr>
          <w:noProof/>
        </w:rPr>
        <w:t>32.</w:t>
      </w:r>
      <w:r w:rsidRPr="007F6DE6">
        <w:rPr>
          <w:noProof/>
        </w:rPr>
        <w:tab/>
        <w:t>Taylor J, Tibshirani RJ. Statistical learning and selective inference. Proceedings of the National Academy of Sciences of the United States of America. 2015;112(25):7629-34.</w:t>
      </w:r>
      <w:bookmarkEnd w:id="636"/>
    </w:p>
    <w:p w14:paraId="08E78748" w14:textId="77777777" w:rsidR="007F6DE6" w:rsidRPr="007F6DE6" w:rsidRDefault="007F6DE6" w:rsidP="007F6DE6">
      <w:pPr>
        <w:pStyle w:val="EndNoteBibliography"/>
        <w:spacing w:after="240"/>
        <w:rPr>
          <w:noProof/>
        </w:rPr>
      </w:pPr>
      <w:bookmarkStart w:id="637" w:name="_ENREF_33"/>
      <w:r w:rsidRPr="007F6DE6">
        <w:rPr>
          <w:noProof/>
        </w:rPr>
        <w:t>33.</w:t>
      </w:r>
      <w:r w:rsidRPr="007F6DE6">
        <w:rPr>
          <w:noProof/>
        </w:rPr>
        <w:tab/>
        <w:t>Loftus JR. Selective inference after cross-validation. arXiv preprint arXiv:151108866. 2015.</w:t>
      </w:r>
      <w:bookmarkEnd w:id="637"/>
    </w:p>
    <w:p w14:paraId="475CB2B6" w14:textId="77777777" w:rsidR="007F6DE6" w:rsidRPr="007F6DE6" w:rsidRDefault="007F6DE6" w:rsidP="007F6DE6">
      <w:pPr>
        <w:pStyle w:val="EndNoteBibliography"/>
        <w:spacing w:after="240"/>
        <w:rPr>
          <w:noProof/>
        </w:rPr>
      </w:pPr>
      <w:bookmarkStart w:id="638" w:name="_ENREF_34"/>
      <w:r w:rsidRPr="007F6DE6">
        <w:rPr>
          <w:noProof/>
        </w:rPr>
        <w:t>34.</w:t>
      </w:r>
      <w:r w:rsidRPr="007F6DE6">
        <w:rPr>
          <w:noProof/>
        </w:rPr>
        <w:tab/>
        <w:t>Berk R, Brown L, Buja A, Zhang K, Zhao L. Valid post-selection inference. The Annals of Statistics. 2013;41(2):802-37.</w:t>
      </w:r>
      <w:bookmarkEnd w:id="638"/>
    </w:p>
    <w:p w14:paraId="33593966" w14:textId="77777777" w:rsidR="007F6DE6" w:rsidRPr="007F6DE6" w:rsidRDefault="007F6DE6" w:rsidP="007F6DE6">
      <w:pPr>
        <w:pStyle w:val="EndNoteBibliography"/>
        <w:spacing w:after="240"/>
        <w:rPr>
          <w:noProof/>
        </w:rPr>
      </w:pPr>
      <w:bookmarkStart w:id="639" w:name="_ENREF_35"/>
      <w:r w:rsidRPr="007F6DE6">
        <w:rPr>
          <w:noProof/>
        </w:rPr>
        <w:t>35.</w:t>
      </w:r>
      <w:r w:rsidRPr="007F6DE6">
        <w:rPr>
          <w:noProof/>
        </w:rPr>
        <w:tab/>
        <w:t>Zhang CH, Zhang SS. Confidence intervals for low dimensional parameters in high dimensional linear models. Journal of the Royal Statistical Society: Series B (Statistical Methodology). 2014;76(1):217-42.</w:t>
      </w:r>
      <w:bookmarkEnd w:id="639"/>
    </w:p>
    <w:p w14:paraId="562679ED" w14:textId="77777777" w:rsidR="007F6DE6" w:rsidRPr="007F6DE6" w:rsidRDefault="007F6DE6" w:rsidP="007F6DE6">
      <w:pPr>
        <w:pStyle w:val="EndNoteBibliography"/>
        <w:spacing w:after="240"/>
        <w:rPr>
          <w:noProof/>
        </w:rPr>
      </w:pPr>
      <w:bookmarkStart w:id="640" w:name="_ENREF_36"/>
      <w:r w:rsidRPr="007F6DE6">
        <w:rPr>
          <w:noProof/>
        </w:rPr>
        <w:t>36.</w:t>
      </w:r>
      <w:r w:rsidRPr="007F6DE6">
        <w:rPr>
          <w:noProof/>
        </w:rPr>
        <w:tab/>
        <w:t>Barber RF, Candès EJ. Controlling the false discovery rate via knockoffs. The Annals of Statistics. 2015;43(5):2055-85.</w:t>
      </w:r>
      <w:bookmarkEnd w:id="640"/>
    </w:p>
    <w:p w14:paraId="0C4DF0CD" w14:textId="77777777" w:rsidR="007F6DE6" w:rsidRPr="007F6DE6" w:rsidRDefault="007F6DE6" w:rsidP="007F6DE6">
      <w:pPr>
        <w:pStyle w:val="EndNoteBibliography"/>
        <w:spacing w:after="240"/>
        <w:rPr>
          <w:noProof/>
        </w:rPr>
      </w:pPr>
      <w:bookmarkStart w:id="641" w:name="_ENREF_37"/>
      <w:r w:rsidRPr="007F6DE6">
        <w:rPr>
          <w:noProof/>
        </w:rPr>
        <w:t>37.</w:t>
      </w:r>
      <w:r w:rsidRPr="007F6DE6">
        <w:rPr>
          <w:noProof/>
        </w:rPr>
        <w:tab/>
        <w:t>Pedregosa F, Varoquaux G, Gramfort A, Michel V, Thirion B, Grisel O, et al. Scikit-learn: Machine Learning in Python. The Journal of Machine Learning Research. 2011;12:2825-30.</w:t>
      </w:r>
      <w:bookmarkEnd w:id="641"/>
    </w:p>
    <w:p w14:paraId="2DD61AFD" w14:textId="77777777" w:rsidR="007F6DE6" w:rsidRPr="007F6DE6" w:rsidRDefault="007F6DE6" w:rsidP="007F6DE6">
      <w:pPr>
        <w:pStyle w:val="EndNoteBibliography"/>
        <w:spacing w:after="240"/>
        <w:rPr>
          <w:noProof/>
        </w:rPr>
      </w:pPr>
      <w:bookmarkStart w:id="642" w:name="_ENREF_38"/>
      <w:r w:rsidRPr="007F6DE6">
        <w:rPr>
          <w:noProof/>
        </w:rPr>
        <w:t>38.</w:t>
      </w:r>
      <w:r w:rsidRPr="007F6DE6">
        <w:rPr>
          <w:noProof/>
        </w:rPr>
        <w:tab/>
        <w:t>Collaboration OS. Estimating the reproducibility of psychological science. Science. 2015;349(6251):aac4716.</w:t>
      </w:r>
      <w:bookmarkEnd w:id="642"/>
    </w:p>
    <w:p w14:paraId="11951355" w14:textId="77777777" w:rsidR="007F6DE6" w:rsidRPr="007F6DE6" w:rsidRDefault="007F6DE6" w:rsidP="007F6DE6">
      <w:pPr>
        <w:pStyle w:val="EndNoteBibliography"/>
        <w:spacing w:after="240"/>
        <w:rPr>
          <w:noProof/>
        </w:rPr>
      </w:pPr>
      <w:bookmarkStart w:id="643" w:name="_ENREF_39"/>
      <w:r w:rsidRPr="007F6DE6">
        <w:rPr>
          <w:noProof/>
        </w:rPr>
        <w:t>39.</w:t>
      </w:r>
      <w:r w:rsidRPr="007F6DE6">
        <w:rPr>
          <w:noProof/>
        </w:rPr>
        <w:tab/>
        <w:t>Feynman RP. The Meaning of It All: Thoughts of a Citizen-Scientist. Reading: Addison-Wesley. 1998.</w:t>
      </w:r>
      <w:bookmarkEnd w:id="643"/>
    </w:p>
    <w:p w14:paraId="456F7FB2" w14:textId="77777777" w:rsidR="007F6DE6" w:rsidRPr="007F6DE6" w:rsidRDefault="007F6DE6" w:rsidP="007F6DE6">
      <w:pPr>
        <w:pStyle w:val="EndNoteBibliography"/>
        <w:spacing w:after="240"/>
        <w:rPr>
          <w:noProof/>
        </w:rPr>
      </w:pPr>
      <w:bookmarkStart w:id="644" w:name="_ENREF_40"/>
      <w:r w:rsidRPr="007F6DE6">
        <w:rPr>
          <w:noProof/>
        </w:rPr>
        <w:t>40.</w:t>
      </w:r>
      <w:r w:rsidRPr="007F6DE6">
        <w:rPr>
          <w:noProof/>
        </w:rPr>
        <w:tab/>
        <w:t>Halsey LG, Curran-Everett D, Vowler SL, Drummond GB. The fickle P value generates irreproducible results. Nature methods. 2015;12(3):179.</w:t>
      </w:r>
      <w:bookmarkEnd w:id="644"/>
    </w:p>
    <w:p w14:paraId="1E0C8EC0" w14:textId="77777777" w:rsidR="007F6DE6" w:rsidRPr="007F6DE6" w:rsidRDefault="007F6DE6" w:rsidP="007F6DE6">
      <w:pPr>
        <w:pStyle w:val="EndNoteBibliography"/>
        <w:spacing w:after="240"/>
        <w:rPr>
          <w:noProof/>
        </w:rPr>
      </w:pPr>
      <w:bookmarkStart w:id="645" w:name="_ENREF_41"/>
      <w:r w:rsidRPr="007F6DE6">
        <w:rPr>
          <w:noProof/>
        </w:rPr>
        <w:t>41.</w:t>
      </w:r>
      <w:r w:rsidRPr="007F6DE6">
        <w:rPr>
          <w:noProof/>
        </w:rPr>
        <w:tab/>
        <w:t>Ioannidis JP, Khoury MJ. Improving validation practices in “omics” research. Science. 2011;334(6060):1230-2.</w:t>
      </w:r>
      <w:bookmarkEnd w:id="645"/>
    </w:p>
    <w:p w14:paraId="70077327" w14:textId="77777777" w:rsidR="007F6DE6" w:rsidRPr="007F6DE6" w:rsidRDefault="007F6DE6" w:rsidP="007F6DE6">
      <w:pPr>
        <w:pStyle w:val="EndNoteBibliography"/>
        <w:spacing w:after="240"/>
        <w:rPr>
          <w:noProof/>
        </w:rPr>
      </w:pPr>
      <w:bookmarkStart w:id="646" w:name="_ENREF_42"/>
      <w:r w:rsidRPr="007F6DE6">
        <w:rPr>
          <w:noProof/>
        </w:rPr>
        <w:t>42.</w:t>
      </w:r>
      <w:r w:rsidRPr="007F6DE6">
        <w:rPr>
          <w:noProof/>
        </w:rPr>
        <w:tab/>
        <w:t>Donoho D. 50 Years of Data Science. Journal of Computational and Graphical Statistics. 2017;26(4):745-66.</w:t>
      </w:r>
      <w:bookmarkEnd w:id="646"/>
    </w:p>
    <w:p w14:paraId="7ED81BDC" w14:textId="77777777" w:rsidR="007F6DE6" w:rsidRPr="007F6DE6" w:rsidRDefault="007F6DE6" w:rsidP="007F6DE6">
      <w:pPr>
        <w:pStyle w:val="EndNoteBibliography"/>
        <w:spacing w:after="240"/>
        <w:rPr>
          <w:noProof/>
        </w:rPr>
      </w:pPr>
      <w:bookmarkStart w:id="647" w:name="_ENREF_43"/>
      <w:r w:rsidRPr="007F6DE6">
        <w:rPr>
          <w:noProof/>
        </w:rPr>
        <w:t>43.</w:t>
      </w:r>
      <w:r w:rsidRPr="007F6DE6">
        <w:rPr>
          <w:noProof/>
        </w:rPr>
        <w:tab/>
        <w:t>Cohen J. Things I have learned (so far). American psychologist. 1990;45(12):1304.</w:t>
      </w:r>
      <w:bookmarkEnd w:id="647"/>
    </w:p>
    <w:p w14:paraId="3045F834" w14:textId="77777777" w:rsidR="007F6DE6" w:rsidRPr="007F6DE6" w:rsidRDefault="007F6DE6" w:rsidP="007F6DE6">
      <w:pPr>
        <w:pStyle w:val="EndNoteBibliography"/>
        <w:spacing w:after="240"/>
        <w:rPr>
          <w:noProof/>
        </w:rPr>
      </w:pPr>
      <w:bookmarkStart w:id="648" w:name="_ENREF_44"/>
      <w:r w:rsidRPr="007F6DE6">
        <w:rPr>
          <w:noProof/>
        </w:rPr>
        <w:lastRenderedPageBreak/>
        <w:t>44.</w:t>
      </w:r>
      <w:r w:rsidRPr="007F6DE6">
        <w:rPr>
          <w:noProof/>
        </w:rPr>
        <w:tab/>
        <w:t>Gigerenzer G, Murray DJ. Cognition as intuitive statistics. NJ: Erlbaum: Hillsdale; 1987.</w:t>
      </w:r>
      <w:bookmarkEnd w:id="648"/>
    </w:p>
    <w:p w14:paraId="16AC7EC4" w14:textId="77777777" w:rsidR="007F6DE6" w:rsidRPr="007F6DE6" w:rsidRDefault="007F6DE6" w:rsidP="007F6DE6">
      <w:pPr>
        <w:pStyle w:val="EndNoteBibliography"/>
        <w:spacing w:after="240"/>
        <w:rPr>
          <w:noProof/>
        </w:rPr>
      </w:pPr>
      <w:bookmarkStart w:id="649" w:name="_ENREF_45"/>
      <w:r w:rsidRPr="007F6DE6">
        <w:rPr>
          <w:noProof/>
        </w:rPr>
        <w:t>45.</w:t>
      </w:r>
      <w:r w:rsidRPr="007F6DE6">
        <w:rPr>
          <w:noProof/>
        </w:rPr>
        <w:tab/>
        <w:t>Szucs D, Ioannidis JPA. When Null Hypothesis Significance Testing Is Unsuitable for Research: A Reassessment. Frontiers in human neuroscience. 2017;11:390.</w:t>
      </w:r>
      <w:bookmarkEnd w:id="649"/>
    </w:p>
    <w:p w14:paraId="3A4BF507" w14:textId="77777777" w:rsidR="007F6DE6" w:rsidRPr="007F6DE6" w:rsidRDefault="007F6DE6" w:rsidP="007F6DE6">
      <w:pPr>
        <w:pStyle w:val="EndNoteBibliography"/>
        <w:spacing w:after="240"/>
        <w:rPr>
          <w:noProof/>
        </w:rPr>
      </w:pPr>
      <w:bookmarkStart w:id="650" w:name="_ENREF_46"/>
      <w:r w:rsidRPr="007F6DE6">
        <w:rPr>
          <w:noProof/>
        </w:rPr>
        <w:t>46.</w:t>
      </w:r>
      <w:r w:rsidRPr="007F6DE6">
        <w:rPr>
          <w:noProof/>
        </w:rPr>
        <w:tab/>
        <w:t>Friedman JH. The role of statistics in the data revolution? International Statistical Review/Revue Internationale de Statistique. 2001:5-10.</w:t>
      </w:r>
      <w:bookmarkEnd w:id="650"/>
    </w:p>
    <w:p w14:paraId="52F5244C" w14:textId="77777777" w:rsidR="007F6DE6" w:rsidRPr="007F6DE6" w:rsidRDefault="007F6DE6" w:rsidP="007F6DE6">
      <w:pPr>
        <w:pStyle w:val="EndNoteBibliography"/>
        <w:spacing w:after="240"/>
        <w:rPr>
          <w:noProof/>
        </w:rPr>
      </w:pPr>
      <w:bookmarkStart w:id="651" w:name="_ENREF_47"/>
      <w:r w:rsidRPr="007F6DE6">
        <w:rPr>
          <w:noProof/>
        </w:rPr>
        <w:t>47.</w:t>
      </w:r>
      <w:r w:rsidRPr="007F6DE6">
        <w:rPr>
          <w:noProof/>
        </w:rPr>
        <w:tab/>
        <w:t>Bzdok D. Classical Statistics and Statistical Learning in Imaging Neuroscience. Frontiers in neuroscience. 2017.</w:t>
      </w:r>
      <w:bookmarkEnd w:id="651"/>
    </w:p>
    <w:p w14:paraId="09E44DF7" w14:textId="77777777" w:rsidR="007F6DE6" w:rsidRPr="007F6DE6" w:rsidRDefault="007F6DE6" w:rsidP="007F6DE6">
      <w:pPr>
        <w:pStyle w:val="EndNoteBibliography"/>
        <w:spacing w:after="240"/>
        <w:rPr>
          <w:noProof/>
        </w:rPr>
      </w:pPr>
      <w:bookmarkStart w:id="652" w:name="_ENREF_48"/>
      <w:r w:rsidRPr="007F6DE6">
        <w:rPr>
          <w:noProof/>
        </w:rPr>
        <w:t>48.</w:t>
      </w:r>
      <w:r w:rsidRPr="007F6DE6">
        <w:rPr>
          <w:noProof/>
        </w:rPr>
        <w:tab/>
        <w:t>Bernard C. An introduction to the study of experimental medicine: Courier Corporation; 1957.</w:t>
      </w:r>
      <w:bookmarkEnd w:id="652"/>
    </w:p>
    <w:p w14:paraId="633B7984" w14:textId="77777777" w:rsidR="007F6DE6" w:rsidRPr="007F6DE6" w:rsidRDefault="007F6DE6" w:rsidP="007F6DE6">
      <w:pPr>
        <w:pStyle w:val="EndNoteBibliography"/>
        <w:rPr>
          <w:noProof/>
        </w:rPr>
      </w:pPr>
      <w:bookmarkStart w:id="653" w:name="_ENREF_49"/>
      <w:r w:rsidRPr="007F6DE6">
        <w:rPr>
          <w:noProof/>
        </w:rPr>
        <w:t>49.</w:t>
      </w:r>
      <w:r w:rsidRPr="007F6DE6">
        <w:rPr>
          <w:noProof/>
        </w:rPr>
        <w:tab/>
        <w:t>Carr DB, Littlefield RJ, Nicholson W, Littlefield J. Scatterplot matrix techniques for large N. Journal of the American Statistical Association. 1987;82(398):424-36.</w:t>
      </w:r>
      <w:bookmarkEnd w:id="653"/>
    </w:p>
    <w:p w14:paraId="4FD7C1DC" w14:textId="219B709A"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Ben de Haas" w:date="2018-05-06T02:42:00Z" w:initials="Bd">
    <w:p w14:paraId="1DDF14FA" w14:textId="77777777" w:rsidR="00697A95" w:rsidRDefault="00697A95"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AC3955" w14:textId="77777777" w:rsidR="00B36A52" w:rsidRDefault="00B36A52" w:rsidP="00B65FF7">
      <w:r>
        <w:separator/>
      </w:r>
    </w:p>
  </w:endnote>
  <w:endnote w:type="continuationSeparator" w:id="0">
    <w:p w14:paraId="3240D04E" w14:textId="77777777" w:rsidR="00B36A52" w:rsidRDefault="00B36A52" w:rsidP="00B65FF7">
      <w:r>
        <w:continuationSeparator/>
      </w:r>
    </w:p>
  </w:endnote>
  <w:endnote w:type="continuationNotice" w:id="1">
    <w:p w14:paraId="15DEA2AB" w14:textId="77777777" w:rsidR="00B36A52" w:rsidRDefault="00B36A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697A95" w:rsidRDefault="00697A95"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075973">
          <w:rPr>
            <w:noProof/>
          </w:rPr>
          <w:t>8</w:t>
        </w:r>
        <w:r>
          <w:rPr>
            <w:noProof/>
          </w:rPr>
          <w:fldChar w:fldCharType="end"/>
        </w:r>
      </w:p>
    </w:sdtContent>
  </w:sdt>
  <w:p w14:paraId="0FA0E38E" w14:textId="77777777" w:rsidR="00697A95" w:rsidRDefault="00697A9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C01BFC" w14:textId="77777777" w:rsidR="00B36A52" w:rsidRDefault="00B36A52" w:rsidP="00B65FF7">
      <w:r>
        <w:separator/>
      </w:r>
    </w:p>
  </w:footnote>
  <w:footnote w:type="continuationSeparator" w:id="0">
    <w:p w14:paraId="629A884F" w14:textId="77777777" w:rsidR="00B36A52" w:rsidRDefault="00B36A52" w:rsidP="00B65FF7">
      <w:r>
        <w:continuationSeparator/>
      </w:r>
    </w:p>
  </w:footnote>
  <w:footnote w:type="continuationNotice" w:id="1">
    <w:p w14:paraId="172155DE" w14:textId="77777777" w:rsidR="00B36A52" w:rsidRDefault="00B36A5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A94"/>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AFE"/>
    <w:rsid w:val="00AB2B6B"/>
    <w:rsid w:val="00AB2FB9"/>
    <w:rsid w:val="00AB36FE"/>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2"/>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159"/>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2B4"/>
    <w:rsid w:val="00D7293D"/>
    <w:rsid w:val="00D72942"/>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F0B7E-75FE-2549-8957-7C077D88F498}">
  <ds:schemaRefs>
    <ds:schemaRef ds:uri="http://schemas.openxmlformats.org/officeDocument/2006/bibliography"/>
  </ds:schemaRefs>
</ds:datastoreItem>
</file>

<file path=customXml/itemProps2.xml><?xml version="1.0" encoding="utf-8"?>
<ds:datastoreItem xmlns:ds="http://schemas.openxmlformats.org/officeDocument/2006/customXml" ds:itemID="{D646E70A-4595-D34C-9985-51AC4B662F32}">
  <ds:schemaRefs>
    <ds:schemaRef ds:uri="http://schemas.openxmlformats.org/officeDocument/2006/bibliography"/>
  </ds:schemaRefs>
</ds:datastoreItem>
</file>

<file path=customXml/itemProps3.xml><?xml version="1.0" encoding="utf-8"?>
<ds:datastoreItem xmlns:ds="http://schemas.openxmlformats.org/officeDocument/2006/customXml" ds:itemID="{8AA638FC-8500-284B-8E89-94B04AAD19FD}">
  <ds:schemaRefs>
    <ds:schemaRef ds:uri="http://schemas.openxmlformats.org/officeDocument/2006/bibliography"/>
  </ds:schemaRefs>
</ds:datastoreItem>
</file>

<file path=customXml/itemProps4.xml><?xml version="1.0" encoding="utf-8"?>
<ds:datastoreItem xmlns:ds="http://schemas.openxmlformats.org/officeDocument/2006/customXml" ds:itemID="{BB06BC1C-E1CA-2247-BD36-48A894FD0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15591</Words>
  <Characters>98225</Characters>
  <Application>Microsoft Macintosh Word</Application>
  <DocSecurity>0</DocSecurity>
  <Lines>818</Lines>
  <Paragraphs>227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113589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22</cp:revision>
  <cp:lastPrinted>2018-02-15T09:05:00Z</cp:lastPrinted>
  <dcterms:created xsi:type="dcterms:W3CDTF">2018-04-29T19:49:00Z</dcterms:created>
  <dcterms:modified xsi:type="dcterms:W3CDTF">2018-05-10T11:42:00Z</dcterms:modified>
</cp:coreProperties>
</file>