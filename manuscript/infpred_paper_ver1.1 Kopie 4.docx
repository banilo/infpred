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670DA7" w:rsidRDefault="007E55C6" w:rsidP="002D2052">
      <w:pPr>
        <w:tabs>
          <w:tab w:val="left" w:pos="7513"/>
        </w:tabs>
        <w:jc w:val="center"/>
        <w:rPr>
          <w:rFonts w:ascii="Calibri" w:hAnsi="Calibri"/>
          <w:b/>
          <w:color w:val="000000" w:themeColor="text1"/>
          <w:lang w:val="en-US"/>
          <w:rPrChange w:id="10" w:author="Danilo Bzdok" w:date="2018-05-11T11:09:00Z">
            <w:rPr>
              <w:rFonts w:ascii="Calibri" w:hAnsi="Calibri"/>
              <w:b/>
              <w:color w:val="000000" w:themeColor="text1"/>
            </w:rPr>
          </w:rPrChange>
        </w:rPr>
      </w:pPr>
      <w:r w:rsidRPr="00670DA7">
        <w:rPr>
          <w:rFonts w:ascii="Calibri" w:hAnsi="Calibri"/>
          <w:color w:val="000000" w:themeColor="text1"/>
          <w:lang w:val="en-US"/>
          <w:rPrChange w:id="11" w:author="Danilo Bzdok" w:date="2018-05-11T11:09:00Z">
            <w:rPr>
              <w:rFonts w:ascii="Calibri" w:hAnsi="Calibri"/>
              <w:color w:val="000000" w:themeColor="text1"/>
            </w:rPr>
          </w:rPrChange>
        </w:rPr>
        <w:t>Danilo Bzdok</w:t>
      </w:r>
      <w:r w:rsidRPr="00670DA7">
        <w:rPr>
          <w:rFonts w:ascii="Calibri" w:hAnsi="Calibri"/>
          <w:color w:val="000000" w:themeColor="text1"/>
          <w:vertAlign w:val="superscript"/>
          <w:lang w:val="en-US"/>
          <w:rPrChange w:id="12" w:author="Danilo Bzdok" w:date="2018-05-11T11:09:00Z">
            <w:rPr>
              <w:rFonts w:ascii="Calibri" w:hAnsi="Calibri"/>
              <w:color w:val="000000" w:themeColor="text1"/>
              <w:vertAlign w:val="superscript"/>
            </w:rPr>
          </w:rPrChange>
        </w:rPr>
        <w:t>1,2,3,*</w:t>
      </w:r>
      <w:r w:rsidR="00785601" w:rsidRPr="00670DA7">
        <w:rPr>
          <w:rFonts w:ascii="Calibri" w:hAnsi="Calibri"/>
          <w:color w:val="000000" w:themeColor="text1"/>
          <w:lang w:val="en-US"/>
          <w:rPrChange w:id="13" w:author="Danilo Bzdok" w:date="2018-05-11T11:09:00Z">
            <w:rPr>
              <w:rFonts w:ascii="Calibri" w:hAnsi="Calibri"/>
              <w:color w:val="000000" w:themeColor="text1"/>
            </w:rPr>
          </w:rPrChange>
        </w:rPr>
        <w:t xml:space="preserve"> Denis Engemann</w:t>
      </w:r>
      <w:r w:rsidR="00785601" w:rsidRPr="00670DA7">
        <w:rPr>
          <w:rFonts w:ascii="Calibri" w:hAnsi="Calibri"/>
          <w:color w:val="000000" w:themeColor="text1"/>
          <w:vertAlign w:val="superscript"/>
          <w:lang w:val="en-US"/>
          <w:rPrChange w:id="14"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5" w:author="Danilo Bzdok" w:date="2018-05-11T11:09:00Z">
            <w:rPr>
              <w:rFonts w:ascii="Calibri" w:hAnsi="Calibri"/>
              <w:color w:val="000000" w:themeColor="text1"/>
            </w:rPr>
          </w:rPrChange>
        </w:rPr>
        <w:t xml:space="preserve">, Olivier </w:t>
      </w:r>
      <w:r w:rsidR="00406FE3" w:rsidRPr="00670DA7">
        <w:rPr>
          <w:rFonts w:ascii="Calibri" w:hAnsi="Calibri"/>
          <w:color w:val="000000" w:themeColor="text1"/>
          <w:lang w:val="en-US"/>
          <w:rPrChange w:id="16" w:author="Danilo Bzdok" w:date="2018-05-11T11:09:00Z">
            <w:rPr>
              <w:rFonts w:ascii="Calibri" w:hAnsi="Calibri"/>
              <w:color w:val="000000" w:themeColor="text1"/>
            </w:rPr>
          </w:rPrChange>
        </w:rPr>
        <w:t>Gri</w:t>
      </w:r>
      <w:r w:rsidR="00785601" w:rsidRPr="00670DA7">
        <w:rPr>
          <w:rFonts w:ascii="Calibri" w:hAnsi="Calibri"/>
          <w:color w:val="000000" w:themeColor="text1"/>
          <w:lang w:val="en-US"/>
          <w:rPrChange w:id="17" w:author="Danilo Bzdok" w:date="2018-05-11T11:09:00Z">
            <w:rPr>
              <w:rFonts w:ascii="Calibri" w:hAnsi="Calibri"/>
              <w:color w:val="000000" w:themeColor="text1"/>
            </w:rPr>
          </w:rPrChange>
        </w:rPr>
        <w:t>sel</w:t>
      </w:r>
      <w:r w:rsidR="00785601" w:rsidRPr="00670DA7">
        <w:rPr>
          <w:rFonts w:ascii="Calibri" w:hAnsi="Calibri"/>
          <w:color w:val="000000" w:themeColor="text1"/>
          <w:vertAlign w:val="superscript"/>
          <w:lang w:val="en-US"/>
          <w:rPrChange w:id="18"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9" w:author="Danilo Bzdok" w:date="2018-05-11T11:09:00Z">
            <w:rPr>
              <w:rFonts w:ascii="Calibri" w:hAnsi="Calibri"/>
              <w:color w:val="000000" w:themeColor="text1"/>
            </w:rPr>
          </w:rPrChange>
        </w:rPr>
        <w:t>, Gaël Varoquaux</w:t>
      </w:r>
      <w:r w:rsidR="00785601" w:rsidRPr="00670DA7">
        <w:rPr>
          <w:rFonts w:ascii="Calibri" w:hAnsi="Calibri"/>
          <w:color w:val="000000" w:themeColor="text1"/>
          <w:vertAlign w:val="superscript"/>
          <w:lang w:val="en-US"/>
          <w:rPrChange w:id="20"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21" w:author="Danilo Bzdok" w:date="2018-05-11T11:09:00Z">
            <w:rPr>
              <w:rFonts w:ascii="Calibri" w:hAnsi="Calibri"/>
              <w:color w:val="000000" w:themeColor="text1"/>
            </w:rPr>
          </w:rPrChange>
        </w:rPr>
        <w:t>, Bertrand Thirion</w:t>
      </w:r>
      <w:r w:rsidR="00785601" w:rsidRPr="00670DA7">
        <w:rPr>
          <w:rFonts w:ascii="Calibri" w:hAnsi="Calibri"/>
          <w:color w:val="000000" w:themeColor="text1"/>
          <w:vertAlign w:val="superscript"/>
          <w:lang w:val="en-US"/>
          <w:rPrChange w:id="22" w:author="Danilo Bzdok" w:date="2018-05-11T11:09:00Z">
            <w:rPr>
              <w:rFonts w:ascii="Calibri" w:hAnsi="Calibri"/>
              <w:color w:val="000000" w:themeColor="text1"/>
              <w:vertAlign w:val="superscript"/>
            </w:rPr>
          </w:rPrChange>
        </w:rPr>
        <w:t>3</w:t>
      </w:r>
    </w:p>
    <w:p w14:paraId="7858B946" w14:textId="77777777" w:rsidR="007E55C6" w:rsidRPr="00670DA7" w:rsidRDefault="007E55C6" w:rsidP="007E55C6">
      <w:pPr>
        <w:rPr>
          <w:rFonts w:ascii="Calibri" w:eastAsia="Times New Roman" w:hAnsi="Calibri" w:cs="Arial"/>
          <w:color w:val="000000" w:themeColor="text1"/>
          <w:sz w:val="16"/>
          <w:szCs w:val="16"/>
          <w:lang w:val="en-US"/>
          <w:rPrChange w:id="23" w:author="Danilo Bzdok" w:date="2018-05-11T11:09:00Z">
            <w:rPr>
              <w:rFonts w:ascii="Calibri" w:eastAsia="Times New Roman" w:hAnsi="Calibri" w:cs="Arial"/>
              <w:color w:val="000000" w:themeColor="text1"/>
              <w:sz w:val="16"/>
              <w:szCs w:val="16"/>
            </w:rPr>
          </w:rPrChange>
        </w:rPr>
      </w:pPr>
    </w:p>
    <w:p w14:paraId="7EC8B8C6" w14:textId="77777777" w:rsidR="007E55C6" w:rsidRPr="00670DA7" w:rsidRDefault="007E55C6" w:rsidP="007E55C6">
      <w:pPr>
        <w:rPr>
          <w:rFonts w:ascii="Calibri" w:eastAsia="Times New Roman" w:hAnsi="Calibri" w:cs="Arial"/>
          <w:color w:val="000000" w:themeColor="text1"/>
          <w:sz w:val="16"/>
          <w:szCs w:val="16"/>
          <w:lang w:val="en-US"/>
          <w:rPrChange w:id="24" w:author="Danilo Bzdok" w:date="2018-05-11T11:09: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5"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853EFB" w:rsidRDefault="007E55C6" w:rsidP="007E55C6">
      <w:pPr>
        <w:ind w:left="2124"/>
        <w:rPr>
          <w:rFonts w:ascii="Calibri" w:hAnsi="Calibri"/>
          <w:color w:val="000000" w:themeColor="text1"/>
          <w:rPrChange w:id="26" w:author="Danilo Bzdok" w:date="2018-05-07T23:12: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853EFB">
        <w:rPr>
          <w:rFonts w:ascii="Calibri" w:hAnsi="Calibri"/>
          <w:color w:val="000000" w:themeColor="text1"/>
          <w:rPrChange w:id="27" w:author="Danilo Bzdok" w:date="2018-05-07T23:12:00Z">
            <w:rPr>
              <w:rFonts w:ascii="Calibri" w:hAnsi="Calibri"/>
              <w:color w:val="000000" w:themeColor="text1"/>
              <w:lang w:val="en-US"/>
            </w:rPr>
          </w:rPrChange>
        </w:rPr>
        <w:t>52074 Aachen</w:t>
      </w:r>
    </w:p>
    <w:p w14:paraId="3932B480" w14:textId="33A6EEB7" w:rsidR="007E55C6" w:rsidRPr="00853EFB" w:rsidRDefault="007E55C6" w:rsidP="007E55C6">
      <w:pPr>
        <w:ind w:left="2124"/>
        <w:rPr>
          <w:rFonts w:ascii="Calibri" w:hAnsi="Calibri"/>
          <w:color w:val="000000" w:themeColor="text1"/>
          <w:rPrChange w:id="28" w:author="Danilo Bzdok" w:date="2018-05-07T23:12:00Z">
            <w:rPr>
              <w:rFonts w:ascii="Calibri" w:hAnsi="Calibri"/>
              <w:color w:val="000000" w:themeColor="text1"/>
              <w:lang w:val="en-US"/>
            </w:rPr>
          </w:rPrChange>
        </w:rPr>
      </w:pPr>
      <w:r w:rsidRPr="00853EFB">
        <w:rPr>
          <w:rFonts w:ascii="Calibri" w:hAnsi="Calibri"/>
          <w:color w:val="000000" w:themeColor="text1"/>
          <w:rPrChange w:id="29" w:author="Danilo Bzdok" w:date="2018-05-07T23:12:00Z">
            <w:rPr>
              <w:rFonts w:ascii="Calibri" w:hAnsi="Calibri"/>
              <w:color w:val="000000" w:themeColor="text1"/>
              <w:lang w:val="en-US"/>
            </w:rPr>
          </w:rPrChange>
        </w:rPr>
        <w:t xml:space="preserve">    </w:t>
      </w:r>
      <w:r w:rsidR="00BF3A44" w:rsidRPr="00853EFB">
        <w:rPr>
          <w:rFonts w:ascii="Calibri" w:hAnsi="Calibri"/>
          <w:color w:val="000000" w:themeColor="text1"/>
          <w:rPrChange w:id="30" w:author="Danilo Bzdok" w:date="2018-05-07T23:12:00Z">
            <w:rPr>
              <w:rFonts w:ascii="Calibri" w:hAnsi="Calibri"/>
              <w:color w:val="000000" w:themeColor="text1"/>
              <w:lang w:val="en-US"/>
            </w:rPr>
          </w:rPrChange>
        </w:rPr>
        <w:t xml:space="preserve"> </w:t>
      </w:r>
      <w:r w:rsidRPr="00853EFB">
        <w:rPr>
          <w:rFonts w:ascii="Calibri" w:hAnsi="Calibri"/>
          <w:color w:val="000000" w:themeColor="text1"/>
          <w:rPrChange w:id="31" w:author="Danilo Bzdok" w:date="2018-05-07T23:12:00Z">
            <w:rPr>
              <w:rFonts w:ascii="Calibri" w:hAnsi="Calibri"/>
              <w:color w:val="000000" w:themeColor="text1"/>
              <w:lang w:val="en-US"/>
            </w:rPr>
          </w:rPrChange>
        </w:rPr>
        <w:t>GERMANY</w:t>
      </w:r>
    </w:p>
    <w:p w14:paraId="694353AF" w14:textId="77777777" w:rsidR="007E55C6" w:rsidRPr="00853EFB" w:rsidRDefault="007E55C6" w:rsidP="007E55C6">
      <w:pPr>
        <w:rPr>
          <w:rFonts w:ascii="Calibri" w:hAnsi="Calibri"/>
          <w:color w:val="000000" w:themeColor="text1"/>
          <w:rPrChange w:id="32" w:author="Danilo Bzdok" w:date="2018-05-07T23:12:00Z">
            <w:rPr>
              <w:rFonts w:ascii="Calibri" w:hAnsi="Calibri"/>
              <w:color w:val="000000" w:themeColor="text1"/>
              <w:lang w:val="en-US"/>
            </w:rPr>
          </w:rPrChange>
        </w:rPr>
      </w:pPr>
    </w:p>
    <w:p w14:paraId="69439021" w14:textId="77777777" w:rsidR="00500CCC" w:rsidRPr="00853EFB" w:rsidRDefault="00500CCC" w:rsidP="007E55C6">
      <w:pPr>
        <w:rPr>
          <w:rFonts w:ascii="Calibri" w:hAnsi="Calibri"/>
          <w:color w:val="000000" w:themeColor="text1"/>
          <w:rPrChange w:id="33" w:author="Danilo Bzdok" w:date="2018-05-07T23:12:00Z">
            <w:rPr>
              <w:rFonts w:ascii="Calibri" w:hAnsi="Calibri"/>
              <w:color w:val="000000" w:themeColor="text1"/>
              <w:lang w:val="en-US"/>
            </w:rPr>
          </w:rPrChange>
        </w:rPr>
      </w:pPr>
    </w:p>
    <w:p w14:paraId="1159FAB3" w14:textId="77777777" w:rsidR="00500CCC" w:rsidRPr="00853EFB" w:rsidRDefault="00500CCC" w:rsidP="007E55C6">
      <w:pPr>
        <w:rPr>
          <w:rFonts w:ascii="Calibri" w:hAnsi="Calibri"/>
          <w:color w:val="000000" w:themeColor="text1"/>
          <w:rPrChange w:id="34" w:author="Danilo Bzdok" w:date="2018-05-07T23:12: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9F6478">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593A4EE"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del w:id="35" w:author="Danilo Bzdok" w:date="2018-05-11T10:34:00Z">
        <w:r w:rsidR="00BB5EA7" w:rsidDel="00BA5ED0">
          <w:rPr>
            <w:rFonts w:ascii="Calibri" w:hAnsi="Calibri"/>
            <w:color w:val="000000" w:themeColor="text1"/>
            <w:lang w:val="en-US"/>
          </w:rPr>
          <w:delText>grounded in</w:delText>
        </w:r>
      </w:del>
      <w:ins w:id="36" w:author="Danilo Bzdok" w:date="2018-05-11T10:34:00Z">
        <w:r w:rsidR="00BA5ED0">
          <w:rPr>
            <w:rFonts w:ascii="Calibri" w:hAnsi="Calibri"/>
            <w:color w:val="000000" w:themeColor="text1"/>
            <w:lang w:val="en-US"/>
          </w:rPr>
          <w:t>supported by</w:t>
        </w:r>
      </w:ins>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7" w:author="Danilo Bzdok" w:date="2018-05-08T14:37:00Z">
        <w:r w:rsidR="00CC20B6" w:rsidDel="003E2895">
          <w:rPr>
            <w:rFonts w:ascii="Calibri" w:hAnsi="Calibri"/>
            <w:color w:val="000000" w:themeColor="text1"/>
            <w:lang w:val="en-US"/>
          </w:rPr>
          <w:delText xml:space="preserve">specific </w:delText>
        </w:r>
      </w:del>
      <w:ins w:id="38" w:author="Danilo Bzdok" w:date="2018-05-08T14:37:00Z">
        <w:r w:rsidR="003E2895">
          <w:rPr>
            <w:rFonts w:ascii="Calibri" w:hAnsi="Calibri"/>
            <w:color w:val="000000" w:themeColor="text1"/>
            <w:lang w:val="en-US"/>
          </w:rPr>
          <w:t xml:space="preserve">particular </w:t>
        </w:r>
      </w:ins>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39" w:author="Danilo Bzdok" w:date="2018-05-07T12:16:00Z">
        <w:r w:rsidR="00021C5E" w:rsidDel="00824695">
          <w:rPr>
            <w:rFonts w:ascii="Calibri" w:hAnsi="Calibri"/>
            <w:color w:val="000000" w:themeColor="text1"/>
            <w:lang w:val="en-US"/>
          </w:rPr>
          <w:delText xml:space="preserve">tools </w:delText>
        </w:r>
      </w:del>
      <w:ins w:id="40"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1"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2" w:author="Danilo Bzdok" w:date="2018-05-11T10:36:00Z">
        <w:r w:rsidR="00776398">
          <w:rPr>
            <w:rFonts w:ascii="Calibri" w:hAnsi="Calibri"/>
            <w:color w:val="000000" w:themeColor="text1"/>
            <w:lang w:val="en-US"/>
          </w:rPr>
          <w:t>suited</w:t>
        </w:r>
      </w:ins>
      <w:ins w:id="43" w:author="Danilo Bzdok" w:date="2018-05-07T12:17:00Z">
        <w:r w:rsidR="00162566">
          <w:rPr>
            <w:rFonts w:ascii="Calibri" w:hAnsi="Calibri"/>
            <w:color w:val="000000" w:themeColor="text1"/>
            <w:lang w:val="en-US"/>
          </w:rPr>
          <w:t xml:space="preserve">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44" w:author="Danilo Bzdok" w:date="2018-05-08T14:46:00Z">
        <w:r w:rsidR="00CA16BA" w:rsidDel="00D722B4">
          <w:rPr>
            <w:rFonts w:ascii="Calibri" w:hAnsi="Calibri"/>
            <w:color w:val="000000" w:themeColor="text1"/>
            <w:lang w:val="en-US"/>
          </w:rPr>
          <w:delText xml:space="preserve">searching </w:delText>
        </w:r>
      </w:del>
      <w:ins w:id="45" w:author="Danilo Bzdok" w:date="2018-05-08T14:46:00Z">
        <w:r w:rsidR="00D722B4">
          <w:rPr>
            <w:rFonts w:ascii="Calibri" w:hAnsi="Calibri"/>
            <w:color w:val="000000" w:themeColor="text1"/>
            <w:lang w:val="en-US"/>
          </w:rPr>
          <w:t xml:space="preserve">finding </w:t>
        </w:r>
      </w:ins>
      <w:ins w:id="46" w:author="Danilo Bzdok" w:date="2018-05-11T10:38:00Z">
        <w:r w:rsidR="00834664">
          <w:rPr>
            <w:rFonts w:ascii="Calibri" w:hAnsi="Calibri"/>
            <w:color w:val="000000" w:themeColor="text1"/>
            <w:lang w:val="en-US"/>
          </w:rPr>
          <w:t xml:space="preserve">sets of </w:t>
        </w:r>
      </w:ins>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del w:id="47" w:author="Danilo Bzdok" w:date="2018-05-11T10:40:00Z">
        <w:r w:rsidR="00C85861" w:rsidDel="00F77A99">
          <w:rPr>
            <w:rFonts w:ascii="Calibri" w:hAnsi="Calibri"/>
            <w:color w:val="000000" w:themeColor="text1"/>
            <w:lang w:val="en-US"/>
          </w:rPr>
          <w:delText>concur</w:delText>
        </w:r>
        <w:r w:rsidR="00875ADF" w:rsidDel="00F77A99">
          <w:rPr>
            <w:rFonts w:ascii="Calibri" w:hAnsi="Calibri"/>
            <w:color w:val="000000" w:themeColor="text1"/>
            <w:lang w:val="en-US"/>
          </w:rPr>
          <w:delText xml:space="preserve"> </w:delText>
        </w:r>
      </w:del>
      <w:ins w:id="48" w:author="Danilo Bzdok" w:date="2018-05-11T10:40:00Z">
        <w:r w:rsidR="00F77A99">
          <w:rPr>
            <w:rFonts w:ascii="Calibri" w:hAnsi="Calibri"/>
            <w:color w:val="000000" w:themeColor="text1"/>
            <w:lang w:val="en-US"/>
          </w:rPr>
          <w:t xml:space="preserve">agree </w:t>
        </w:r>
      </w:ins>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49" w:author="Danilo Bzdok" w:date="2018-05-07T18:30:00Z">
        <w:r w:rsidR="00FE3F99">
          <w:rPr>
            <w:rFonts w:ascii="Calibri" w:hAnsi="Calibri"/>
            <w:color w:val="000000" w:themeColor="text1"/>
            <w:lang w:val="en-US"/>
          </w:rPr>
          <w:t xml:space="preserve">Across </w:t>
        </w:r>
      </w:ins>
      <w:ins w:id="50" w:author="Danilo Bzdok" w:date="2018-05-08T14:49:00Z">
        <w:r w:rsidR="00236A3F">
          <w:rPr>
            <w:rFonts w:ascii="Calibri" w:hAnsi="Calibri"/>
            <w:color w:val="000000" w:themeColor="text1"/>
            <w:lang w:val="en-US"/>
          </w:rPr>
          <w:t>scenarios</w:t>
        </w:r>
      </w:ins>
      <w:ins w:id="51"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52" w:author="Danilo Bzdok" w:date="2018-05-08T14:46:00Z">
        <w:r w:rsidR="00D722B4">
          <w:rPr>
            <w:rFonts w:ascii="Calibri" w:hAnsi="Calibri"/>
            <w:color w:val="000000" w:themeColor="text1"/>
            <w:lang w:val="en-US"/>
          </w:rPr>
          <w:t xml:space="preserve">little </w:t>
        </w:r>
      </w:ins>
      <w:ins w:id="53" w:author="Danilo Bzdok" w:date="2018-05-07T18:30:00Z">
        <w:r w:rsidR="00FE3F99" w:rsidRPr="00C76687">
          <w:rPr>
            <w:rFonts w:ascii="Calibri" w:hAnsi="Calibri"/>
            <w:color w:val="000000" w:themeColor="text1"/>
            <w:lang w:val="en-US"/>
          </w:rPr>
          <w:t xml:space="preserve">light on its value for </w:t>
        </w:r>
      </w:ins>
      <w:ins w:id="54" w:author="Danilo Bzdok" w:date="2018-05-11T10:43:00Z">
        <w:r w:rsidR="00AF5061">
          <w:rPr>
            <w:rFonts w:ascii="Calibri" w:hAnsi="Calibri"/>
            <w:color w:val="000000" w:themeColor="text1"/>
            <w:lang w:val="en-US"/>
          </w:rPr>
          <w:t xml:space="preserve">achieving accurate </w:t>
        </w:r>
      </w:ins>
      <w:ins w:id="55"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56"/>
        </w:r>
      </w:ins>
      <w:del w:id="57"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ins w:id="58" w:author="Danilo Bzdok" w:date="2018-05-11T10:47:00Z">
        <w:r w:rsidR="00320C96">
          <w:rPr>
            <w:rFonts w:ascii="Calibri" w:hAnsi="Calibri"/>
            <w:color w:val="000000" w:themeColor="text1"/>
            <w:lang w:val="en-US"/>
          </w:rPr>
          <w:t>t</w:t>
        </w:r>
      </w:ins>
      <w:del w:id="59" w:author="Danilo Bzdok" w:date="2018-05-11T10:47:00Z">
        <w:r w:rsidR="0034346A" w:rsidDel="00320C96">
          <w:rPr>
            <w:rFonts w:ascii="Calibri" w:hAnsi="Calibri"/>
            <w:color w:val="000000" w:themeColor="text1"/>
            <w:lang w:val="en-US"/>
          </w:rPr>
          <w:delText>ce</w:delText>
        </w:r>
      </w:del>
      <w:r w:rsidR="00A3733C">
        <w:rPr>
          <w:rFonts w:ascii="Calibri" w:hAnsi="Calibri"/>
          <w:color w:val="000000" w:themeColor="text1"/>
          <w:lang w:val="en-US"/>
        </w:rPr>
        <w:t>’</w:t>
      </w:r>
      <w:ins w:id="60" w:author="Danilo Bzdok" w:date="2018-05-11T10:47:00Z">
        <w:r w:rsidR="00320C96">
          <w:rPr>
            <w:rFonts w:ascii="Calibri" w:hAnsi="Calibri"/>
            <w:color w:val="000000" w:themeColor="text1"/>
            <w:lang w:val="en-US"/>
          </w:rPr>
          <w:t xml:space="preserve"> associations</w:t>
        </w:r>
      </w:ins>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61"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62" w:author="Danilo Bzdok" w:date="2018-05-08T14:38:00Z">
        <w:r w:rsidR="000E4BFF">
          <w:rPr>
            <w:rFonts w:ascii="Calibri" w:hAnsi="Calibri"/>
            <w:color w:val="000000" w:themeColor="text1"/>
            <w:lang w:val="en-US"/>
          </w:rPr>
          <w:t>t algorithms</w:t>
        </w:r>
      </w:ins>
      <w:del w:id="63"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744E6158"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9F6478"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del w:id="64" w:author="Danilo Bzdok" w:date="2018-05-11T10:48:00Z">
        <w:r w:rsidR="00F757B5" w:rsidDel="0048603B">
          <w:rPr>
            <w:rFonts w:ascii="Calibri" w:hAnsi="Calibri"/>
            <w:color w:val="000000" w:themeColor="text1"/>
            <w:lang w:val="en-US"/>
          </w:rPr>
          <w:delText>details</w:delText>
        </w:r>
        <w:r w:rsidR="002E7E7E" w:rsidDel="0048603B">
          <w:rPr>
            <w:rFonts w:ascii="Calibri" w:hAnsi="Calibri"/>
            <w:color w:val="000000" w:themeColor="text1"/>
            <w:lang w:val="en-US"/>
          </w:rPr>
          <w:delText xml:space="preserve"> </w:delText>
        </w:r>
      </w:del>
      <w:ins w:id="65" w:author="Danilo Bzdok" w:date="2018-05-11T10:48:00Z">
        <w:r w:rsidR="0048603B">
          <w:rPr>
            <w:rFonts w:ascii="Calibri" w:hAnsi="Calibri"/>
            <w:color w:val="000000" w:themeColor="text1"/>
            <w:lang w:val="en-US"/>
          </w:rPr>
          <w:t xml:space="preserve">effects </w:t>
        </w:r>
      </w:ins>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ins w:id="66" w:author="Danilo Bzdok" w:date="2018-05-11T10:48:00Z">
        <w:r w:rsidR="0048603B">
          <w:rPr>
            <w:rFonts w:ascii="Calibri" w:hAnsi="Calibri"/>
            <w:color w:val="000000" w:themeColor="text1"/>
            <w:lang w:val="en-US"/>
          </w:rPr>
          <w:t xml:space="preserve">some </w:t>
        </w:r>
      </w:ins>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del w:id="67" w:author="Danilo Bzdok" w:date="2018-05-11T10:48:00Z">
        <w:r w:rsidR="006A47C6" w:rsidRPr="00176A86" w:rsidDel="0048603B">
          <w:rPr>
            <w:rFonts w:ascii="Calibri" w:hAnsi="Calibri"/>
            <w:color w:val="000000" w:themeColor="text1"/>
            <w:lang w:val="en-US"/>
          </w:rPr>
          <w:delText xml:space="preserve"> (hyperglycemia)</w:delText>
        </w:r>
      </w:del>
      <w:r w:rsidR="006A47C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ins w:id="68" w:author="Danilo Bzdok" w:date="2018-05-11T10:53:00Z">
        <w:r w:rsidR="00B60D1B">
          <w:rPr>
            <w:rFonts w:ascii="Calibri" w:hAnsi="Calibri"/>
            <w:color w:val="000000" w:themeColor="text1"/>
            <w:lang w:val="en-US"/>
          </w:rPr>
          <w:t xml:space="preserve">in children </w:t>
        </w:r>
      </w:ins>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del w:id="69" w:author="Danilo Bzdok" w:date="2018-05-11T10:53:00Z">
        <w:r w:rsidR="00181C28" w:rsidRPr="00176A86" w:rsidDel="00B60D1B">
          <w:rPr>
            <w:rFonts w:ascii="Calibri" w:hAnsi="Calibri"/>
            <w:color w:val="000000" w:themeColor="text1"/>
            <w:lang w:val="en-US"/>
          </w:rPr>
          <w:delText>, onset mostly in children</w:delText>
        </w:r>
      </w:del>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ins w:id="70" w:author="Danilo Bzdok" w:date="2018-05-11T10:53:00Z">
        <w:r w:rsidR="00B60D1B">
          <w:rPr>
            <w:rFonts w:ascii="Calibri" w:hAnsi="Calibri"/>
            <w:color w:val="000000" w:themeColor="text1"/>
            <w:lang w:val="en-US"/>
          </w:rPr>
          <w:t xml:space="preserve">in adults </w:t>
        </w:r>
      </w:ins>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del w:id="71" w:author="Danilo Bzdok" w:date="2018-05-11T10:53:00Z">
        <w:r w:rsidR="00181C28" w:rsidRPr="00176A86" w:rsidDel="00B60D1B">
          <w:rPr>
            <w:rFonts w:ascii="Calibri" w:hAnsi="Calibri"/>
            <w:color w:val="000000" w:themeColor="text1"/>
            <w:lang w:val="en-US"/>
          </w:rPr>
          <w:delText xml:space="preserve">, onset </w:delText>
        </w:r>
        <w:r w:rsidR="00B86884" w:rsidDel="00B60D1B">
          <w:rPr>
            <w:rFonts w:ascii="Calibri" w:hAnsi="Calibri"/>
            <w:color w:val="000000" w:themeColor="text1"/>
            <w:lang w:val="en-US"/>
          </w:rPr>
          <w:delText xml:space="preserve">often </w:delText>
        </w:r>
        <w:r w:rsidR="00181C28" w:rsidRPr="00176A86" w:rsidDel="00B60D1B">
          <w:rPr>
            <w:rFonts w:ascii="Calibri" w:hAnsi="Calibri"/>
            <w:color w:val="000000" w:themeColor="text1"/>
            <w:lang w:val="en-US"/>
          </w:rPr>
          <w:delText>in adults</w:delText>
        </w:r>
      </w:del>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del w:id="72" w:author="Danilo Bzdok" w:date="2018-05-11T10:56:00Z">
        <w:r w:rsidR="00361925" w:rsidRPr="00176A86" w:rsidDel="00E414B8">
          <w:rPr>
            <w:rFonts w:ascii="Calibri" w:hAnsi="Calibri"/>
            <w:color w:val="000000" w:themeColor="text1"/>
            <w:lang w:val="en-US"/>
          </w:rPr>
          <w:delText>diabetes</w:delText>
        </w:r>
      </w:del>
      <w:ins w:id="73" w:author="Danilo Bzdok" w:date="2018-05-11T10:56:00Z">
        <w:r w:rsidR="00E414B8">
          <w:rPr>
            <w:rFonts w:ascii="Calibri" w:hAnsi="Calibri"/>
            <w:color w:val="000000" w:themeColor="text1"/>
            <w:lang w:val="en-US"/>
          </w:rPr>
          <w:t>type</w:t>
        </w:r>
      </w:ins>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74" w:author="Danilo Bzdok" w:date="2018-05-08T14:51:00Z">
        <w:r w:rsidR="001C39E7" w:rsidDel="00236A3F">
          <w:rPr>
            <w:rFonts w:ascii="Calibri" w:hAnsi="Calibri"/>
            <w:color w:val="000000" w:themeColor="text1"/>
            <w:lang w:val="en-US"/>
          </w:rPr>
          <w:delText xml:space="preserve">Especially </w:delText>
        </w:r>
      </w:del>
      <w:ins w:id="75" w:author="Danilo Bzdok" w:date="2018-05-08T14:51:00Z">
        <w:r w:rsidR="00236A3F">
          <w:rPr>
            <w:rFonts w:ascii="Calibri" w:hAnsi="Calibri"/>
            <w:color w:val="000000" w:themeColor="text1"/>
            <w:lang w:val="en-US"/>
          </w:rPr>
          <w:t xml:space="preserve">Classical inferential statistics can </w:t>
        </w:r>
      </w:ins>
      <w:ins w:id="76" w:author="Danilo Bzdok" w:date="2018-05-08T14:55:00Z">
        <w:r w:rsidR="0015020D">
          <w:rPr>
            <w:rFonts w:ascii="Calibri" w:hAnsi="Calibri"/>
            <w:color w:val="000000" w:themeColor="text1"/>
            <w:lang w:val="en-US"/>
          </w:rPr>
          <w:t xml:space="preserve">also </w:t>
        </w:r>
      </w:ins>
      <w:ins w:id="77" w:author="Danilo Bzdok" w:date="2018-05-08T14:58:00Z">
        <w:r w:rsidR="00B839C3">
          <w:rPr>
            <w:rFonts w:ascii="Calibri" w:hAnsi="Calibri"/>
            <w:color w:val="000000" w:themeColor="text1"/>
            <w:lang w:val="en-US"/>
          </w:rPr>
          <w:t>substantiate clinical observations</w:t>
        </w:r>
      </w:ins>
      <w:ins w:id="78" w:author="Danilo Bzdok" w:date="2018-05-08T14:54:00Z">
        <w:r w:rsidR="00236A3F">
          <w:rPr>
            <w:rFonts w:ascii="Calibri" w:hAnsi="Calibri"/>
            <w:color w:val="000000" w:themeColor="text1"/>
            <w:lang w:val="en-US"/>
          </w:rPr>
          <w:t xml:space="preserve"> </w:t>
        </w:r>
      </w:ins>
      <w:ins w:id="79" w:author="Danilo Bzdok" w:date="2018-05-08T14:51:00Z">
        <w:r w:rsidR="00236A3F">
          <w:rPr>
            <w:rFonts w:ascii="Calibri" w:hAnsi="Calibri"/>
            <w:color w:val="000000" w:themeColor="text1"/>
            <w:lang w:val="en-US"/>
          </w:rPr>
          <w:t xml:space="preserve">that </w:t>
        </w:r>
      </w:ins>
      <w:ins w:id="80"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81"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82"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83" w:author="Danilo Bzdok" w:date="2018-05-08T14:56:00Z">
        <w:r w:rsidR="00A35A5E" w:rsidRPr="00176A86" w:rsidDel="0015020D">
          <w:rPr>
            <w:rFonts w:ascii="Calibri" w:hAnsi="Calibri"/>
            <w:color w:val="000000" w:themeColor="text1"/>
            <w:lang w:val="en-US"/>
          </w:rPr>
          <w:delText xml:space="preserve">can </w:delText>
        </w:r>
      </w:del>
      <w:ins w:id="84"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85"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86"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87" w:author="Danilo Bzdok" w:date="2018-05-08T14:57:00Z">
        <w:r w:rsidR="0015020D">
          <w:rPr>
            <w:rFonts w:ascii="Calibri" w:hAnsi="Calibri"/>
            <w:color w:val="000000" w:themeColor="text1"/>
            <w:lang w:val="en-US"/>
          </w:rPr>
          <w:t>ical</w:t>
        </w:r>
      </w:ins>
      <w:del w:id="88" w:author="Danilo Bzdok" w:date="2018-05-08T14:57:00Z">
        <w:r w:rsidR="00186EC5" w:rsidRPr="00176A86" w:rsidDel="0015020D">
          <w:rPr>
            <w:rFonts w:ascii="Calibri" w:hAnsi="Calibri"/>
            <w:color w:val="000000" w:themeColor="text1"/>
            <w:lang w:val="en-US"/>
          </w:rPr>
          <w:delText>ery</w:delText>
        </w:r>
      </w:del>
      <w:del w:id="89" w:author="Danilo Bzdok" w:date="2018-05-08T14:54:00Z">
        <w:r w:rsidR="008D3922" w:rsidRPr="00176A86" w:rsidDel="00236A3F">
          <w:rPr>
            <w:rFonts w:ascii="Calibri" w:hAnsi="Calibri"/>
            <w:color w:val="000000" w:themeColor="text1"/>
            <w:lang w:val="en-US"/>
          </w:rPr>
          <w:delText xml:space="preserve"> in obese patients</w:delText>
        </w:r>
      </w:del>
      <w:ins w:id="90" w:author="Danilo Bzdok" w:date="2018-05-08T14:56:00Z">
        <w:r w:rsidR="0015020D">
          <w:rPr>
            <w:rFonts w:ascii="Calibri" w:hAnsi="Calibri"/>
            <w:color w:val="000000" w:themeColor="text1"/>
            <w:lang w:val="en-US"/>
          </w:rPr>
          <w:t xml:space="preserve"> </w:t>
        </w:r>
      </w:ins>
      <w:ins w:id="91" w:author="Danilo Bzdok" w:date="2018-05-08T14:57:00Z">
        <w:r w:rsidR="0015020D">
          <w:rPr>
            <w:rFonts w:ascii="Calibri" w:hAnsi="Calibri"/>
            <w:color w:val="000000" w:themeColor="text1"/>
            <w:lang w:val="en-US"/>
          </w:rPr>
          <w:t xml:space="preserve">intervention </w:t>
        </w:r>
      </w:ins>
      <w:ins w:id="92" w:author="Danilo Bzdok" w:date="2018-05-08T14:56:00Z">
        <w:r w:rsidR="0015020D">
          <w:rPr>
            <w:rFonts w:ascii="Calibri" w:hAnsi="Calibri"/>
            <w:color w:val="000000" w:themeColor="text1"/>
            <w:lang w:val="en-US"/>
          </w:rPr>
          <w:t>and</w:t>
        </w:r>
      </w:ins>
      <w:del w:id="93"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94" w:author="Danilo Bzdok" w:date="2018-05-08T14:57:00Z">
        <w:r w:rsidR="0015020D">
          <w:rPr>
            <w:rFonts w:ascii="Calibri" w:hAnsi="Calibri"/>
            <w:color w:val="000000" w:themeColor="text1"/>
            <w:lang w:val="en-US"/>
          </w:rPr>
          <w:t xml:space="preserve">symptoms in </w:t>
        </w:r>
      </w:ins>
      <w:del w:id="95"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r w:rsidR="008C616E">
        <w:rPr>
          <w:rFonts w:ascii="Calibri" w:hAnsi="Calibri"/>
          <w:color w:val="000000" w:themeColor="text1"/>
          <w:lang w:val="en-US"/>
        </w:rPr>
        <w:t>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usually resolve</w:t>
      </w:r>
      <w:del w:id="96"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97"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2F658615"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98" w:author="Danilo Bzdok" w:date="2018-05-08T15:00:00Z">
        <w:r w:rsidR="00B839C3">
          <w:rPr>
            <w:rFonts w:ascii="Calibri" w:hAnsi="Calibri"/>
            <w:color w:val="000000" w:themeColor="text1"/>
            <w:lang w:val="en-US"/>
          </w:rPr>
          <w:t>by pattern-</w:t>
        </w:r>
      </w:ins>
      <w:ins w:id="99" w:author="Danilo Bzdok" w:date="2018-05-11T10:58:00Z">
        <w:r w:rsidR="00E55CD8">
          <w:rPr>
            <w:rFonts w:ascii="Calibri" w:hAnsi="Calibri"/>
            <w:color w:val="000000" w:themeColor="text1"/>
            <w:lang w:val="en-US"/>
          </w:rPr>
          <w:t>recognition</w:t>
        </w:r>
      </w:ins>
      <w:ins w:id="100"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del w:id="101" w:author="Danilo Bzdok" w:date="2018-05-11T10:58:00Z">
        <w:r w:rsidR="00525603" w:rsidDel="00E55CD8">
          <w:rPr>
            <w:rFonts w:ascii="Calibri" w:hAnsi="Calibri"/>
            <w:color w:val="000000" w:themeColor="text1"/>
            <w:lang w:val="en-US"/>
          </w:rPr>
          <w:delText>combinations</w:delText>
        </w:r>
        <w:r w:rsidR="0003399D" w:rsidRPr="00176A86" w:rsidDel="00E55CD8">
          <w:rPr>
            <w:rFonts w:ascii="Calibri" w:hAnsi="Calibri"/>
            <w:color w:val="000000" w:themeColor="text1"/>
            <w:lang w:val="en-US"/>
          </w:rPr>
          <w:delText xml:space="preserve"> </w:delText>
        </w:r>
      </w:del>
      <w:ins w:id="102" w:author="Danilo Bzdok" w:date="2018-05-11T10:58:00Z">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ins>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103"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104" w:author="Danilo Bzdok" w:date="2018-05-08T15:19:00Z">
        <w:r w:rsidR="0003399D" w:rsidRPr="00176A86" w:rsidDel="004C756D">
          <w:rPr>
            <w:rFonts w:ascii="Calibri" w:hAnsi="Calibri"/>
            <w:color w:val="000000" w:themeColor="text1"/>
            <w:lang w:val="en-US"/>
          </w:rPr>
          <w:delText>underpinnings</w:delText>
        </w:r>
      </w:del>
      <w:ins w:id="105"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106" w:author="Danilo Bzdok" w:date="2018-05-08T15:20:00Z">
        <w:r w:rsidR="008E4469" w:rsidDel="00F421B9">
          <w:rPr>
            <w:rFonts w:ascii="Calibri" w:hAnsi="Calibri"/>
            <w:color w:val="000000" w:themeColor="text1"/>
            <w:lang w:val="en-US"/>
          </w:rPr>
          <w:delText>it can be</w:delText>
        </w:r>
      </w:del>
      <w:ins w:id="107" w:author="Danilo Bzdok" w:date="2018-05-08T15:20:00Z">
        <w:r w:rsidR="00F421B9">
          <w:rPr>
            <w:rFonts w:ascii="Calibri" w:hAnsi="Calibri"/>
            <w:color w:val="000000" w:themeColor="text1"/>
            <w:lang w:val="en-US"/>
          </w:rPr>
          <w:t xml:space="preserve">algorithmic prediction can </w:t>
        </w:r>
      </w:ins>
      <w:del w:id="108" w:author="Danilo Bzdok" w:date="2018-05-08T15:21:00Z">
        <w:r w:rsidR="008E4469" w:rsidDel="00F421B9">
          <w:rPr>
            <w:rFonts w:ascii="Calibri" w:hAnsi="Calibri"/>
            <w:color w:val="000000" w:themeColor="text1"/>
            <w:lang w:val="en-US"/>
          </w:rPr>
          <w:delText xml:space="preserve"> possible </w:delText>
        </w:r>
      </w:del>
      <w:ins w:id="109"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110" w:author="Danilo Bzdok" w:date="2018-05-09T22:05:00Z">
        <w:r w:rsidR="005E6FA9" w:rsidRPr="00E70EAF" w:rsidDel="00E618C1">
          <w:rPr>
            <w:rFonts w:ascii="Calibri" w:hAnsi="Calibri"/>
            <w:color w:val="000000" w:themeColor="text1"/>
            <w:lang w:val="en-US"/>
          </w:rPr>
          <w:delText xml:space="preserve">achieves </w:delText>
        </w:r>
      </w:del>
      <w:ins w:id="111" w:author="Danilo Bzdok" w:date="2018-05-09T22:05:00Z">
        <w:r w:rsidR="00E618C1">
          <w:rPr>
            <w:rFonts w:ascii="Calibri" w:hAnsi="Calibri"/>
            <w:color w:val="000000" w:themeColor="text1"/>
            <w:lang w:val="en-US"/>
          </w:rPr>
          <w:t>can</w:t>
        </w:r>
        <w:r w:rsidR="00E618C1" w:rsidRPr="00E70EAF">
          <w:rPr>
            <w:rFonts w:ascii="Calibri" w:hAnsi="Calibri"/>
            <w:color w:val="000000" w:themeColor="text1"/>
            <w:lang w:val="en-US"/>
          </w:rPr>
          <w:t xml:space="preserve"> </w:t>
        </w:r>
      </w:ins>
      <w:r w:rsidR="00025941">
        <w:rPr>
          <w:rFonts w:ascii="Calibri" w:hAnsi="Calibri"/>
          <w:color w:val="000000" w:themeColor="text1"/>
          <w:lang w:val="en-US"/>
        </w:rPr>
        <w:t>accurate</w:t>
      </w:r>
      <w:ins w:id="112" w:author="Danilo Bzdok" w:date="2018-05-11T11:00:00Z">
        <w:r w:rsidR="00D721B7">
          <w:rPr>
            <w:rFonts w:ascii="Calibri" w:hAnsi="Calibri"/>
            <w:color w:val="000000" w:themeColor="text1"/>
            <w:lang w:val="en-US"/>
          </w:rPr>
          <w:t>ly</w:t>
        </w:r>
      </w:ins>
      <w:r w:rsidR="00025941">
        <w:rPr>
          <w:rFonts w:ascii="Calibri" w:hAnsi="Calibri"/>
          <w:color w:val="000000" w:themeColor="text1"/>
          <w:lang w:val="en-US"/>
        </w:rPr>
        <w:t xml:space="preserve"> </w:t>
      </w:r>
      <w:r w:rsidR="005E6FA9" w:rsidRPr="00E70EAF">
        <w:rPr>
          <w:rFonts w:ascii="Calibri" w:hAnsi="Calibri"/>
          <w:color w:val="000000" w:themeColor="text1"/>
          <w:lang w:val="en-US"/>
        </w:rPr>
        <w:t>forecast</w:t>
      </w:r>
      <w:del w:id="113"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114" w:author="Danilo Bzdok" w:date="2018-05-09T22:03:00Z">
        <w:r w:rsidR="00E618C1">
          <w:rPr>
            <w:rFonts w:ascii="Calibri" w:hAnsi="Calibri"/>
            <w:color w:val="000000" w:themeColor="text1"/>
            <w:lang w:val="en-US"/>
          </w:rPr>
          <w:t xml:space="preserve">the </w:t>
        </w:r>
        <w:r w:rsidR="00E618C1" w:rsidRPr="00E70EAF">
          <w:rPr>
            <w:rFonts w:ascii="Calibri" w:hAnsi="Calibri"/>
            <w:color w:val="000000" w:themeColor="text1"/>
            <w:lang w:val="en-US"/>
          </w:rPr>
          <w:t xml:space="preserve">regularities </w:t>
        </w:r>
      </w:ins>
      <w:r w:rsidR="005E6FA9" w:rsidRPr="00E70EAF">
        <w:rPr>
          <w:rFonts w:ascii="Calibri" w:hAnsi="Calibri"/>
          <w:color w:val="000000" w:themeColor="text1"/>
          <w:lang w:val="en-US"/>
        </w:rPr>
        <w:t xml:space="preserve">of </w:t>
      </w:r>
      <w:del w:id="115"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del w:id="116"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ins w:id="117" w:author="Danilo Bzdok" w:date="2018-05-11T11:01:00Z">
        <w:r w:rsidR="00E653B3">
          <w:rPr>
            <w:rFonts w:ascii="Calibri" w:hAnsi="Calibri"/>
            <w:color w:val="000000" w:themeColor="text1"/>
            <w:lang w:val="en-US"/>
          </w:rPr>
          <w:t xml:space="preserve">predictive </w:t>
        </w:r>
      </w:ins>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del w:id="118" w:author="Danilo Bzdok" w:date="2018-05-11T11:01:00Z">
        <w:r w:rsidR="00FB71D5" w:rsidDel="007060E3">
          <w:rPr>
            <w:rFonts w:ascii="Calibri" w:hAnsi="Calibri"/>
            <w:color w:val="000000" w:themeColor="text1"/>
            <w:lang w:val="en-US"/>
          </w:rPr>
          <w:delText xml:space="preserve">precise </w:delText>
        </w:r>
      </w:del>
      <w:r w:rsidR="000205E9">
        <w:rPr>
          <w:rFonts w:ascii="Calibri" w:hAnsi="Calibri"/>
          <w:color w:val="000000" w:themeColor="text1"/>
          <w:lang w:val="en-US"/>
        </w:rPr>
        <w:t xml:space="preserve">biological </w:t>
      </w:r>
      <w:del w:id="119"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20"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ins w:id="121" w:author="Danilo Bzdok" w:date="2018-05-11T11:02:00Z">
        <w:r w:rsidR="0050207A">
          <w:rPr>
            <w:rFonts w:ascii="Calibri" w:hAnsi="Calibri"/>
            <w:color w:val="000000" w:themeColor="text1"/>
            <w:lang w:val="en-US"/>
          </w:rPr>
          <w:t xml:space="preserve">: </w:t>
        </w:r>
      </w:ins>
      <w:del w:id="122" w:author="Danilo Bzdok" w:date="2018-05-11T11:02:00Z">
        <w:r w:rsidR="00F66AA2" w:rsidRPr="00E70EAF" w:rsidDel="0050207A">
          <w:rPr>
            <w:rFonts w:ascii="Calibri" w:hAnsi="Calibri"/>
            <w:color w:val="000000" w:themeColor="text1"/>
            <w:lang w:val="en-US"/>
          </w:rPr>
          <w:delText xml:space="preserve"> - </w:delText>
        </w:r>
      </w:del>
      <w:ins w:id="123" w:author="Danilo Bzdok" w:date="2018-05-11T11:02:00Z">
        <w:r w:rsidR="0050207A">
          <w:rPr>
            <w:rFonts w:ascii="Calibri" w:hAnsi="Calibri"/>
            <w:color w:val="000000" w:themeColor="text1"/>
            <w:lang w:val="en-US"/>
          </w:rPr>
          <w:t>W</w:t>
        </w:r>
      </w:ins>
      <w:del w:id="124" w:author="Danilo Bzdok" w:date="2018-05-11T11:02:00Z">
        <w:r w:rsidR="00F66AA2" w:rsidRPr="00E70EAF" w:rsidDel="0050207A">
          <w:rPr>
            <w:rFonts w:ascii="Calibri" w:hAnsi="Calibri"/>
            <w:color w:val="000000" w:themeColor="text1"/>
            <w:lang w:val="en-US"/>
          </w:rPr>
          <w:delText>w</w:delText>
        </w:r>
      </w:del>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3AEB285B"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9F6478">
          <w:rPr>
            <w:rFonts w:ascii="Calibri" w:hAnsi="Calibri"/>
            <w:noProof/>
            <w:lang w:val="en-US"/>
          </w:rPr>
          <w:t>4</w:t>
        </w:r>
      </w:hyperlink>
      <w:r w:rsidR="00451457">
        <w:rPr>
          <w:rFonts w:ascii="Calibri" w:hAnsi="Calibri"/>
          <w:noProof/>
          <w:lang w:val="en-US"/>
        </w:rPr>
        <w:t xml:space="preserve">, </w:t>
      </w:r>
      <w:hyperlink w:anchor="_ENREF_5" w:tooltip="Cox, 2006 #7037" w:history="1">
        <w:r w:rsidR="009F6478">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9F6478">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9F6478">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9F6478">
          <w:rPr>
            <w:rFonts w:ascii="Calibri" w:hAnsi="Calibri"/>
            <w:noProof/>
            <w:lang w:val="en-US"/>
          </w:rPr>
          <w:t>6</w:t>
        </w:r>
      </w:hyperlink>
      <w:r w:rsidR="00451457">
        <w:rPr>
          <w:rFonts w:ascii="Calibri" w:hAnsi="Calibri"/>
          <w:noProof/>
          <w:lang w:val="en-US"/>
        </w:rPr>
        <w:t xml:space="preserve">, </w:t>
      </w:r>
      <w:hyperlink w:anchor="_ENREF_8" w:tooltip="Efron, 2016 #6362" w:history="1">
        <w:r w:rsidR="009F6478">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9F6478">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9F6478">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25"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26"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del w:id="127" w:author="Danilo Bzdok" w:date="2018-05-11T16:16:00Z">
        <w:r w:rsidR="009D45DF" w:rsidRPr="00E70EAF" w:rsidDel="00CA4716">
          <w:rPr>
            <w:rFonts w:ascii="Calibri" w:hAnsi="Calibri" w:cs="Helvetica"/>
            <w:color w:val="000000" w:themeColor="text1"/>
            <w:lang w:val="en-US"/>
          </w:rPr>
          <w:delText xml:space="preserve">handpicked </w:delText>
        </w:r>
      </w:del>
      <w:r w:rsidR="0024261F">
        <w:rPr>
          <w:rFonts w:ascii="Calibri" w:hAnsi="Calibri"/>
          <w:lang w:val="en-US"/>
        </w:rPr>
        <w:t xml:space="preserve">candidate </w:t>
      </w:r>
      <w:r w:rsidR="00A1474F">
        <w:rPr>
          <w:rFonts w:ascii="Calibri" w:hAnsi="Calibri"/>
          <w:lang w:val="en-US"/>
        </w:rPr>
        <w:t>measures</w:t>
      </w:r>
      <w:ins w:id="128" w:author="Danilo Bzdok" w:date="2018-05-11T16:16:00Z">
        <w:r w:rsidR="00014CD4">
          <w:rPr>
            <w:rFonts w:ascii="Calibri" w:hAnsi="Calibri"/>
            <w:lang w:val="en-US"/>
          </w:rPr>
          <w:t xml:space="preserve"> that were handpicked guided by </w:t>
        </w:r>
      </w:ins>
      <w:ins w:id="129" w:author="Danilo Bzdok" w:date="2018-05-11T16:17:00Z">
        <w:r w:rsidR="00014CD4">
          <w:rPr>
            <w:rFonts w:ascii="Calibri" w:hAnsi="Calibri"/>
            <w:lang w:val="en-US"/>
          </w:rPr>
          <w:t xml:space="preserve">the scientific question and prior </w:t>
        </w:r>
        <w:r w:rsidR="00014CD4">
          <w:rPr>
            <w:rFonts w:ascii="Calibri" w:hAnsi="Calibri"/>
            <w:lang w:val="en-US"/>
          </w:rPr>
          <w:t>research</w:t>
        </w:r>
      </w:ins>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del w:id="130" w:author="Danilo Bzdok" w:date="2018-05-11T11:09:00Z">
        <w:r w:rsidR="00B2471C" w:rsidRPr="00E70EAF" w:rsidDel="00670DA7">
          <w:rPr>
            <w:rFonts w:ascii="Calibri" w:hAnsi="Calibri" w:cs="Helvetica Neue"/>
            <w:bCs/>
            <w:color w:val="101214"/>
            <w:lang w:val="en-US" w:eastAsia="en-US"/>
          </w:rPr>
          <w:delText>research</w:delText>
        </w:r>
        <w:r w:rsidR="00A1474F" w:rsidDel="00670DA7">
          <w:rPr>
            <w:rFonts w:ascii="Calibri" w:hAnsi="Calibri" w:cs="Helvetica Neue"/>
            <w:bCs/>
            <w:color w:val="101214"/>
            <w:lang w:val="en-US" w:eastAsia="en-US"/>
          </w:rPr>
          <w:delText>ers</w:delText>
        </w:r>
        <w:r w:rsidR="00B2471C" w:rsidRPr="00E70EAF" w:rsidDel="00670DA7">
          <w:rPr>
            <w:rFonts w:ascii="Calibri" w:hAnsi="Calibri" w:cs="Helvetica Neue"/>
            <w:bCs/>
            <w:color w:val="101214"/>
            <w:lang w:val="en-US" w:eastAsia="en-US"/>
          </w:rPr>
          <w:delText xml:space="preserve"> </w:delText>
        </w:r>
      </w:del>
      <w:ins w:id="131" w:author="Danilo Bzdok" w:date="2018-05-11T11:09:00Z">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ins>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9F6478">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del w:id="132" w:author="Danilo Bzdok" w:date="2018-05-11T11:10:00Z">
        <w:r w:rsidR="00694B12" w:rsidRPr="00E70EAF" w:rsidDel="003546BF">
          <w:rPr>
            <w:rFonts w:ascii="Calibri" w:eastAsia="Times New Roman" w:hAnsi="Calibri" w:cs="Arial"/>
            <w:color w:val="222222"/>
            <w:shd w:val="clear" w:color="auto" w:fill="FFFFFF"/>
            <w:lang w:val="en-US"/>
          </w:rPr>
          <w:delText>investigators</w:delText>
        </w:r>
      </w:del>
      <w:ins w:id="133" w:author="Danilo Bzdok" w:date="2018-05-11T11:10:00Z">
        <w:r w:rsidR="003546BF">
          <w:rPr>
            <w:rFonts w:ascii="Calibri" w:eastAsia="Times New Roman" w:hAnsi="Calibri" w:cs="Arial"/>
            <w:color w:val="222222"/>
            <w:shd w:val="clear" w:color="auto" w:fill="FFFFFF"/>
            <w:lang w:val="en-US"/>
          </w:rPr>
          <w:t>authors</w:t>
        </w:r>
      </w:ins>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34"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9F6478">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ins w:id="135" w:author="Danilo Bzdok" w:date="2018-05-11T16:17:00Z">
        <w:r w:rsidR="00014CD4">
          <w:rPr>
            <w:rFonts w:ascii="Calibri" w:eastAsia="Times New Roman" w:hAnsi="Calibri"/>
            <w:color w:val="14171A"/>
            <w:shd w:val="clear" w:color="auto" w:fill="F5F8FA"/>
            <w:lang w:val="en-US"/>
          </w:rPr>
          <w:t>p</w:t>
        </w:r>
      </w:ins>
      <w:del w:id="136" w:author="Danilo Bzdok" w:date="2018-05-11T16:17:00Z">
        <w:r w:rsidR="00694B12" w:rsidRPr="00E70EAF" w:rsidDel="00014CD4">
          <w:rPr>
            <w:rFonts w:ascii="Calibri" w:eastAsia="Times New Roman" w:hAnsi="Calibri"/>
            <w:color w:val="14171A"/>
            <w:shd w:val="clear" w:color="auto" w:fill="F5F8FA"/>
            <w:lang w:val="en-US"/>
          </w:rPr>
          <w:delText>P</w:delText>
        </w:r>
      </w:del>
      <w:ins w:id="137" w:author="Danilo Bzdok" w:date="2018-05-11T16:17:00Z">
        <w:r w:rsidR="00014CD4">
          <w:rPr>
            <w:rFonts w:ascii="Calibri" w:eastAsia="Times New Roman" w:hAnsi="Calibri"/>
            <w:color w:val="14171A"/>
            <w:shd w:val="clear" w:color="auto" w:fill="F5F8FA"/>
            <w:lang w:val="en-US"/>
          </w:rPr>
          <w:t>-</w:t>
        </w:r>
      </w:ins>
      <w:del w:id="138" w:author="Danilo Bzdok" w:date="2018-05-11T16:17:00Z">
        <w:r w:rsidR="00694B12" w:rsidRPr="00E70EAF" w:rsidDel="00014CD4">
          <w:rPr>
            <w:rFonts w:ascii="Calibri" w:eastAsia="Times New Roman" w:hAnsi="Calibri"/>
            <w:color w:val="14171A"/>
            <w:shd w:val="clear" w:color="auto" w:fill="F5F8FA"/>
            <w:lang w:val="en-US"/>
          </w:rPr>
          <w:delText xml:space="preserve"> </w:delText>
        </w:r>
      </w:del>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14DD5556"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9F6478">
          <w:rPr>
            <w:rFonts w:ascii="Calibri" w:hAnsi="Calibri"/>
            <w:noProof/>
            <w:lang w:val="en-US"/>
          </w:rPr>
          <w:t>9</w:t>
        </w:r>
      </w:hyperlink>
      <w:r w:rsidR="008D542A">
        <w:rPr>
          <w:rFonts w:ascii="Calibri" w:hAnsi="Calibri"/>
          <w:noProof/>
          <w:lang w:val="en-US"/>
        </w:rPr>
        <w:t xml:space="preserve">, </w:t>
      </w:r>
      <w:hyperlink w:anchor="_ENREF_12" w:tooltip="Blei, 2017 #7035" w:history="1">
        <w:r w:rsidR="009F6478">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9F6478">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del w:id="139" w:author="Danilo Bzdok" w:date="2018-05-11T11:12:00Z">
        <w:r w:rsidR="00C619BA" w:rsidDel="00E42D1D">
          <w:rPr>
            <w:rFonts w:ascii="Calibri" w:hAnsi="Calibri"/>
            <w:noProof/>
            <w:color w:val="000000" w:themeColor="text1"/>
            <w:lang w:val="en-US"/>
          </w:rPr>
          <w:delText xml:space="preserve">medical </w:delText>
        </w:r>
      </w:del>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ins w:id="140" w:author="Danilo Bzdok" w:date="2018-05-11T11:12:00Z">
        <w:r w:rsidR="00E42D1D">
          <w:rPr>
            <w:rFonts w:ascii="Calibri" w:hAnsi="Calibri"/>
            <w:lang w:val="en-US"/>
          </w:rPr>
          <w:t>, behavioral,</w:t>
        </w:r>
      </w:ins>
      <w:r w:rsidR="0096500D" w:rsidRPr="00E70EAF">
        <w:rPr>
          <w:rFonts w:ascii="Calibri" w:hAnsi="Calibri"/>
          <w:lang w:val="en-US"/>
        </w:rPr>
        <w:t xml:space="preserve">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41" w:author="Danilo Bzdok" w:date="2018-05-08T15:43:00Z">
        <w:r w:rsidR="00A816C7" w:rsidDel="00F35658">
          <w:rPr>
            <w:rStyle w:val="s1"/>
            <w:rFonts w:ascii="Calibri" w:hAnsi="Calibri"/>
            <w:color w:val="000000" w:themeColor="text1"/>
            <w:lang w:val="en-US"/>
          </w:rPr>
          <w:delText xml:space="preserve">rise </w:delText>
        </w:r>
      </w:del>
      <w:ins w:id="142"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43"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9F6478">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9F6478">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44"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45"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46"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47"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9F6478">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9F6478">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ins w:id="148" w:author="Danilo Bzdok" w:date="2018-05-11T11:15:00Z">
        <w:r w:rsidR="001C50BF">
          <w:rPr>
            <w:rFonts w:ascii="Calibri" w:hAnsi="Calibri"/>
            <w:color w:val="000000" w:themeColor="text1"/>
            <w:lang w:val="en-US"/>
          </w:rPr>
          <w:t xml:space="preserve">well </w:t>
        </w:r>
      </w:ins>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9F6478">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149"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150" w:author="Danilo Bzdok" w:date="2018-05-08T10:40:00Z">
        <w:r w:rsidR="00526B2F">
          <w:rPr>
            <w:rFonts w:ascii="Calibri" w:hAnsi="Calibri"/>
            <w:highlight w:val="white"/>
            <w:lang w:val="en-US"/>
          </w:rPr>
          <w:t>is</w:t>
        </w:r>
      </w:ins>
      <w:del w:id="151"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9F6478">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152"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153" w:author="Danilo Bzdok" w:date="2018-05-11T11:16:00Z">
        <w:r w:rsidR="00CD43E7">
          <w:rPr>
            <w:rFonts w:ascii="Calibri" w:hAnsi="Calibri" w:cs="Arial"/>
            <w:color w:val="000000" w:themeColor="text1"/>
            <w:lang w:val="en-US"/>
          </w:rPr>
          <w:t xml:space="preserve">algorithms </w:t>
        </w:r>
      </w:ins>
      <w:ins w:id="154" w:author="Danilo Bzdok" w:date="2018-05-09T22:11:00Z">
        <w:r w:rsidR="00586D50">
          <w:rPr>
            <w:rFonts w:ascii="Calibri" w:hAnsi="Calibri" w:cs="Arial"/>
            <w:color w:val="000000" w:themeColor="text1"/>
            <w:lang w:val="en-US"/>
          </w:rPr>
          <w:t xml:space="preserve">in medicine </w:t>
        </w:r>
      </w:ins>
      <w:del w:id="155"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9F6478">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156" w:author="Danilo Bzdok" w:date="2018-05-09T22:11:00Z">
        <w:r w:rsidR="002B5A81" w:rsidDel="00586D50">
          <w:rPr>
            <w:rFonts w:ascii="Calibri" w:hAnsi="Calibri" w:cs="Helvetica"/>
            <w:color w:val="000000" w:themeColor="text1"/>
            <w:lang w:val="en-US"/>
          </w:rPr>
          <w:delText xml:space="preserve">have </w:delText>
        </w:r>
      </w:del>
      <w:del w:id="157" w:author="Danilo Bzdok" w:date="2018-05-08T15:49:00Z">
        <w:r w:rsidR="009E477F" w:rsidDel="0023647A">
          <w:rPr>
            <w:rFonts w:ascii="Calibri" w:hAnsi="Calibri" w:cs="Helvetica"/>
            <w:color w:val="000000" w:themeColor="text1"/>
            <w:lang w:val="en-US"/>
          </w:rPr>
          <w:delText xml:space="preserve">recently </w:delText>
        </w:r>
      </w:del>
      <w:del w:id="158"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9F6478">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9F6478">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9F6478">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570D233" w:rsidR="005E5064" w:rsidRPr="00E70EAF" w:rsidRDefault="00CD0647" w:rsidP="00E70EAF">
      <w:pPr>
        <w:ind w:firstLine="708"/>
        <w:jc w:val="both"/>
        <w:rPr>
          <w:rStyle w:val="s2"/>
          <w:rFonts w:ascii="Calibri" w:hAnsi="Calibri"/>
          <w:color w:val="000000" w:themeColor="text1"/>
          <w:lang w:val="en-US"/>
        </w:rPr>
      </w:pPr>
      <w:del w:id="159" w:author="Danilo Bzdok" w:date="2018-05-11T11:17:00Z">
        <w:r w:rsidDel="00B5012E">
          <w:rPr>
            <w:rStyle w:val="s2"/>
            <w:rFonts w:ascii="Calibri" w:hAnsi="Calibri"/>
            <w:color w:val="000000" w:themeColor="text1"/>
            <w:lang w:val="en-US"/>
          </w:rPr>
          <w:delText>I</w:delText>
        </w:r>
        <w:r w:rsidR="005E5064" w:rsidRPr="00E70EAF" w:rsidDel="00B5012E">
          <w:rPr>
            <w:rStyle w:val="s2"/>
            <w:rFonts w:ascii="Calibri" w:hAnsi="Calibri"/>
            <w:color w:val="000000" w:themeColor="text1"/>
            <w:lang w:val="en-US"/>
          </w:rPr>
          <w:delText>t is important to appreciate that</w:delText>
        </w:r>
      </w:del>
      <w:r w:rsidR="005E5064" w:rsidRPr="00E70EAF">
        <w:rPr>
          <w:rStyle w:val="s2"/>
          <w:rFonts w:ascii="Calibri" w:hAnsi="Calibri"/>
          <w:color w:val="000000" w:themeColor="text1"/>
          <w:lang w:val="en-US"/>
        </w:rPr>
        <w:t xml:space="preserve"> </w:t>
      </w:r>
      <w:ins w:id="160" w:author="Danilo Bzdok" w:date="2018-05-11T11:23:00Z">
        <w:r w:rsidR="00FB0BD6">
          <w:rPr>
            <w:rStyle w:val="s2"/>
            <w:rFonts w:ascii="Calibri" w:hAnsi="Calibri"/>
            <w:color w:val="000000" w:themeColor="text1"/>
            <w:lang w:val="en-US"/>
          </w:rPr>
          <w:t>T</w:t>
        </w:r>
      </w:ins>
      <w:del w:id="161" w:author="Danilo Bzdok" w:date="2018-05-11T11:23:00Z">
        <w:r w:rsidR="005E5064" w:rsidRPr="00E70EAF" w:rsidDel="00FB0BD6">
          <w:rPr>
            <w:rStyle w:val="s2"/>
            <w:rFonts w:ascii="Calibri" w:hAnsi="Calibri"/>
            <w:color w:val="000000" w:themeColor="text1"/>
            <w:lang w:val="en-US"/>
          </w:rPr>
          <w:delText>t</w:delText>
        </w:r>
      </w:del>
      <w:r w:rsidR="005E5064" w:rsidRPr="00E70EAF">
        <w:rPr>
          <w:rStyle w:val="s2"/>
          <w:rFonts w:ascii="Calibri" w:hAnsi="Calibri"/>
          <w:color w:val="000000" w:themeColor="text1"/>
          <w:lang w:val="en-US"/>
        </w:rPr>
        <w:t>he</w:t>
      </w:r>
      <w:ins w:id="162" w:author="Danilo Bzdok" w:date="2018-05-11T11:23:00Z">
        <w:r w:rsidR="00FB0BD6">
          <w:rPr>
            <w:rStyle w:val="s2"/>
            <w:rFonts w:ascii="Calibri" w:hAnsi="Calibri"/>
            <w:color w:val="000000" w:themeColor="text1"/>
            <w:lang w:val="en-US"/>
          </w:rPr>
          <w:t>re is tremendous</w:t>
        </w:r>
      </w:ins>
      <w:r w:rsidR="005E5064" w:rsidRPr="00E70EAF">
        <w:rPr>
          <w:rStyle w:val="s2"/>
          <w:rFonts w:ascii="Calibri" w:hAnsi="Calibri"/>
          <w:color w:val="000000" w:themeColor="text1"/>
          <w:lang w:val="en-US"/>
        </w:rPr>
        <w:t xml:space="preserve"> potential </w:t>
      </w:r>
      <w:del w:id="163" w:author="Danilo Bzdok" w:date="2018-05-11T11:23:00Z">
        <w:r w:rsidR="005E5064" w:rsidRPr="00E70EAF" w:rsidDel="00FB0BD6">
          <w:rPr>
            <w:rStyle w:val="s2"/>
            <w:rFonts w:ascii="Calibri" w:hAnsi="Calibri"/>
            <w:color w:val="000000" w:themeColor="text1"/>
            <w:lang w:val="en-US"/>
          </w:rPr>
          <w:delText>immediate gains of</w:delText>
        </w:r>
      </w:del>
      <w:ins w:id="164" w:author="Danilo Bzdok" w:date="2018-05-11T11:23:00Z">
        <w:r w:rsidR="00FB0BD6">
          <w:rPr>
            <w:rStyle w:val="s2"/>
            <w:rFonts w:ascii="Calibri" w:hAnsi="Calibri"/>
            <w:color w:val="000000" w:themeColor="text1"/>
            <w:lang w:val="en-US"/>
          </w:rPr>
          <w:t>in</w:t>
        </w:r>
      </w:ins>
      <w:r w:rsidR="005E5064" w:rsidRPr="00E70EAF">
        <w:rPr>
          <w:rStyle w:val="s2"/>
          <w:rFonts w:ascii="Calibri" w:hAnsi="Calibri"/>
          <w:color w:val="000000" w:themeColor="text1"/>
          <w:lang w:val="en-US"/>
        </w:rPr>
        <w:t xml:space="preserve"> the </w:t>
      </w:r>
      <w:del w:id="165" w:author="Danilo Bzdok" w:date="2018-05-11T11:18:00Z">
        <w:r w:rsidR="005E5064" w:rsidRPr="00E70EAF" w:rsidDel="00B5012E">
          <w:rPr>
            <w:rStyle w:val="s2"/>
            <w:rFonts w:ascii="Calibri" w:hAnsi="Calibri"/>
            <w:color w:val="000000" w:themeColor="text1"/>
            <w:lang w:val="en-US"/>
          </w:rPr>
          <w:delText xml:space="preserve">pragmatic </w:delText>
        </w:r>
      </w:del>
      <w:ins w:id="166" w:author="Danilo Bzdok" w:date="2018-05-11T11:18:00Z">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ins w:id="167" w:author="Danilo Bzdok" w:date="2018-05-11T11:27:00Z">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ins>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del w:id="168" w:author="Danilo Bzdok" w:date="2018-05-11T11:27:00Z">
        <w:r w:rsidR="0040714B" w:rsidRPr="00E70EAF" w:rsidDel="007A1DDA">
          <w:rPr>
            <w:rStyle w:val="s2"/>
            <w:rFonts w:ascii="Calibri" w:hAnsi="Calibri"/>
            <w:color w:val="000000" w:themeColor="text1"/>
            <w:lang w:val="en-US"/>
          </w:rPr>
          <w:delText>predict</w:delText>
        </w:r>
        <w:r w:rsidR="0040714B" w:rsidDel="007A1DDA">
          <w:rPr>
            <w:rStyle w:val="s2"/>
            <w:rFonts w:ascii="Calibri" w:hAnsi="Calibri"/>
            <w:color w:val="000000" w:themeColor="text1"/>
            <w:lang w:val="en-US"/>
          </w:rPr>
          <w:delText>ive</w:delText>
        </w:r>
        <w:r w:rsidR="0040714B" w:rsidRPr="00E70EAF" w:rsidDel="007A1DDA">
          <w:rPr>
            <w:rStyle w:val="s2"/>
            <w:rFonts w:ascii="Calibri" w:hAnsi="Calibri"/>
            <w:color w:val="000000" w:themeColor="text1"/>
            <w:lang w:val="en-US"/>
          </w:rPr>
          <w:delText xml:space="preserve"> </w:delText>
        </w:r>
      </w:del>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data</w:t>
      </w:r>
      <w:ins w:id="169" w:author="Danilo Bzdok" w:date="2018-05-11T11:23:00Z">
        <w:r w:rsidR="00FB0BD6">
          <w:rPr>
            <w:rStyle w:val="s2"/>
            <w:rFonts w:ascii="Calibri" w:hAnsi="Calibri"/>
            <w:color w:val="000000" w:themeColor="text1"/>
            <w:lang w:val="en-US"/>
          </w:rPr>
          <w:t>. Needless to say,</w:t>
        </w:r>
      </w:ins>
      <w:r w:rsidR="005E5064" w:rsidRPr="00E70EAF">
        <w:rPr>
          <w:rStyle w:val="s2"/>
          <w:rFonts w:ascii="Calibri" w:hAnsi="Calibri"/>
          <w:color w:val="000000" w:themeColor="text1"/>
          <w:lang w:val="en-US"/>
        </w:rPr>
        <w:t xml:space="preserve"> </w:t>
      </w:r>
      <w:ins w:id="170" w:author="Danilo Bzdok" w:date="2018-05-11T11:23:00Z">
        <w:r w:rsidR="00FB0BD6">
          <w:rPr>
            <w:rStyle w:val="s2"/>
            <w:rFonts w:ascii="Calibri" w:hAnsi="Calibri"/>
            <w:color w:val="000000" w:themeColor="text1"/>
            <w:lang w:val="en-US"/>
          </w:rPr>
          <w:t xml:space="preserve">such empirical success </w:t>
        </w:r>
      </w:ins>
      <w:r w:rsidR="005E5064" w:rsidRPr="00E70EAF">
        <w:rPr>
          <w:rStyle w:val="s2"/>
          <w:rFonts w:ascii="Calibri" w:hAnsi="Calibri"/>
          <w:color w:val="000000" w:themeColor="text1"/>
          <w:lang w:val="en-US"/>
        </w:rPr>
        <w:t xml:space="preserve">does not </w:t>
      </w:r>
      <w:ins w:id="171" w:author="Danilo Bzdok" w:date="2018-05-11T11:26:00Z">
        <w:r w:rsidR="004E6084">
          <w:rPr>
            <w:rStyle w:val="s2"/>
            <w:rFonts w:ascii="Calibri" w:hAnsi="Calibri"/>
            <w:color w:val="000000" w:themeColor="text1"/>
            <w:lang w:val="en-US"/>
          </w:rPr>
          <w:t xml:space="preserve">fully </w:t>
        </w:r>
      </w:ins>
      <w:del w:id="172" w:author="Danilo Bzdok" w:date="2018-05-11T11:26:00Z">
        <w:r w:rsidR="005E5064" w:rsidRPr="00E70EAF" w:rsidDel="004E6084">
          <w:rPr>
            <w:rStyle w:val="s2"/>
            <w:rFonts w:ascii="Calibri" w:hAnsi="Calibri"/>
            <w:color w:val="000000" w:themeColor="text1"/>
            <w:lang w:val="en-US"/>
          </w:rPr>
          <w:delText xml:space="preserve">preclude </w:delText>
        </w:r>
      </w:del>
      <w:ins w:id="173" w:author="Danilo Bzdok" w:date="2018-05-11T11:26:00Z">
        <w:r w:rsidR="004E6084">
          <w:rPr>
            <w:rStyle w:val="s2"/>
            <w:rFonts w:ascii="Calibri" w:hAnsi="Calibri"/>
            <w:color w:val="000000" w:themeColor="text1"/>
            <w:lang w:val="en-US"/>
          </w:rPr>
          <w:t>satisfy</w:t>
        </w:r>
        <w:r w:rsidR="004E6084"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del w:id="174" w:author="Danilo Bzdok" w:date="2018-05-11T11:27:00Z">
        <w:r w:rsidR="004B0A0A" w:rsidDel="007A1DDA">
          <w:rPr>
            <w:rStyle w:val="s2"/>
            <w:rFonts w:ascii="Calibri" w:hAnsi="Calibri"/>
            <w:color w:val="000000" w:themeColor="text1"/>
            <w:lang w:val="en-US"/>
          </w:rPr>
          <w:delText xml:space="preserve">better </w:delText>
        </w:r>
      </w:del>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w:t>
      </w:r>
      <w:del w:id="175" w:author="Danilo Bzdok" w:date="2018-05-11T11:28:00Z">
        <w:r w:rsidR="005E5064" w:rsidRPr="00E70EAF" w:rsidDel="007A1DDA">
          <w:rPr>
            <w:rStyle w:val="s2"/>
            <w:rFonts w:ascii="Calibri" w:hAnsi="Calibri"/>
            <w:color w:val="000000" w:themeColor="text1"/>
            <w:lang w:val="en-US"/>
          </w:rPr>
          <w:delText xml:space="preserve">probably </w:delText>
        </w:r>
      </w:del>
      <w:ins w:id="176" w:author="Danilo Bzdok" w:date="2018-05-11T11:28:00Z">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ins w:id="177" w:author="Danilo Bzdok" w:date="2018-05-11T11:28:00Z">
        <w:r w:rsidR="007A1DDA">
          <w:rPr>
            <w:rStyle w:val="s2"/>
            <w:rFonts w:ascii="Calibri" w:hAnsi="Calibri"/>
            <w:color w:val="000000" w:themeColor="text1"/>
            <w:lang w:val="en-US"/>
          </w:rPr>
          <w:t xml:space="preserve">therefore </w:t>
        </w:r>
      </w:ins>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178"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423794AE"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9F6478"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179" w:author="Danilo Bzdok" w:date="2018-05-08T15:51:00Z">
        <w:r w:rsidR="00BD63BD">
          <w:rPr>
            <w:rFonts w:ascii="Calibri" w:eastAsia="Times New Roman" w:hAnsi="Calibri" w:cs="Arial"/>
            <w:color w:val="222222"/>
            <w:lang w:val="en-US"/>
          </w:rPr>
          <w:t xml:space="preserve">the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ins w:id="180" w:author="Danilo Bzdok" w:date="2018-05-11T15:39:00Z">
        <w:r w:rsidR="001E1E30">
          <w:rPr>
            <w:rFonts w:ascii="Calibri" w:eastAsia="Times New Roman" w:hAnsi="Calibri" w:cs="Arial"/>
            <w:color w:val="222222"/>
            <w:lang w:val="en-US"/>
          </w:rPr>
          <w:t xml:space="preserve">context </w:t>
        </w:r>
      </w:ins>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9F6478"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181"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182"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183" w:author="Danilo Bzdok" w:date="2018-05-09T22:21:00Z">
        <w:r w:rsidR="0027261D" w:rsidRPr="00BC60D6" w:rsidDel="005077B6">
          <w:rPr>
            <w:rStyle w:val="s2"/>
            <w:rFonts w:ascii="Calibri" w:hAnsi="Calibri"/>
            <w:color w:val="000000" w:themeColor="text1"/>
            <w:lang w:val="en-US"/>
          </w:rPr>
          <w:delText xml:space="preserve">Which </w:delText>
        </w:r>
      </w:del>
      <w:ins w:id="184"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185"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186"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187"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ins w:id="188" w:author="Danilo Bzdok" w:date="2018-05-09T22:21:00Z">
        <w:r w:rsidR="005077B6">
          <w:rPr>
            <w:rStyle w:val="s2"/>
            <w:rFonts w:ascii="Calibri" w:hAnsi="Calibri"/>
            <w:i/>
            <w:color w:val="000000" w:themeColor="text1"/>
            <w:lang w:val="en-US"/>
          </w:rPr>
          <w:t xml:space="preserve">have an effect on </w:t>
        </w:r>
      </w:ins>
      <w:del w:id="189"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del w:id="190" w:author="Danilo Bzdok" w:date="2018-05-11T15:41:00Z">
        <w:r w:rsidR="00F83534" w:rsidRPr="00BC60D6" w:rsidDel="00B363A0">
          <w:rPr>
            <w:rFonts w:ascii="Calibri" w:hAnsi="Calibri" w:cs="Arial"/>
            <w:color w:val="000000"/>
            <w:lang w:val="en-US" w:eastAsia="en-US"/>
          </w:rPr>
          <w:delText xml:space="preserve">derived </w:delText>
        </w:r>
      </w:del>
      <w:ins w:id="191" w:author="Danilo Bzdok" w:date="2018-05-11T15:41:00Z">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ins>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ins w:id="192" w:author="Danilo Bzdok" w:date="2018-05-11T15:41:00Z">
        <w:r w:rsidR="00B363A0">
          <w:rPr>
            <w:rFonts w:ascii="Calibri" w:eastAsia="Times New Roman" w:hAnsi="Calibri" w:cs="Arial"/>
            <w:bCs/>
            <w:color w:val="222222"/>
            <w:lang w:val="en-US"/>
          </w:rPr>
          <w:t xml:space="preserve">trying to </w:t>
        </w:r>
      </w:ins>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del w:id="193" w:author="Danilo Bzdok" w:date="2018-05-11T15:42:00Z">
        <w:r w:rsidR="00AB27D3" w:rsidRPr="00BC60D6" w:rsidDel="00B363A0">
          <w:rPr>
            <w:rFonts w:ascii="Calibri" w:eastAsia="Times New Roman" w:hAnsi="Calibri" w:cs="Arial"/>
            <w:color w:val="222222"/>
            <w:lang w:val="en-US"/>
          </w:rPr>
          <w:delText>In particular, t</w:delText>
        </w:r>
      </w:del>
      <w:ins w:id="194" w:author="Danilo Bzdok" w:date="2018-05-11T15:42:00Z">
        <w:r w:rsidR="00B363A0">
          <w:rPr>
            <w:rFonts w:ascii="Calibri" w:eastAsia="Times New Roman" w:hAnsi="Calibri" w:cs="Arial"/>
            <w:color w:val="222222"/>
            <w:lang w:val="en-US"/>
          </w:rPr>
          <w:t>T</w:t>
        </w:r>
      </w:ins>
      <w:r w:rsidR="00AB27D3" w:rsidRPr="00BC60D6">
        <w:rPr>
          <w:rFonts w:ascii="Calibri" w:eastAsia="Times New Roman" w:hAnsi="Calibri" w:cs="Arial"/>
          <w:color w:val="222222"/>
          <w:lang w:val="en-US"/>
        </w:rPr>
        <w:t xml:space="preserve">he investigator </w:t>
      </w:r>
      <w:ins w:id="195" w:author="Danilo Bzdok" w:date="2018-05-07T12:32:00Z">
        <w:r w:rsidR="00C4033E">
          <w:rPr>
            <w:rFonts w:ascii="Calibri" w:eastAsia="Times New Roman" w:hAnsi="Calibri" w:cs="Arial"/>
            <w:color w:val="222222"/>
            <w:lang w:val="en-US"/>
          </w:rPr>
          <w:t xml:space="preserve">commonly </w:t>
        </w:r>
      </w:ins>
      <w:del w:id="196" w:author="Danilo Bzdok" w:date="2018-05-11T15:43:00Z">
        <w:r w:rsidR="00AB27D3" w:rsidRPr="00BC60D6" w:rsidDel="00B363A0">
          <w:rPr>
            <w:rFonts w:ascii="Calibri" w:eastAsia="Times New Roman" w:hAnsi="Calibri" w:cs="Arial"/>
            <w:color w:val="222222"/>
            <w:lang w:val="en-US"/>
          </w:rPr>
          <w:delText>wants</w:delText>
        </w:r>
        <w:r w:rsidR="009865F2" w:rsidRPr="00BC60D6" w:rsidDel="00B363A0">
          <w:rPr>
            <w:rFonts w:ascii="Calibri" w:eastAsia="Times New Roman" w:hAnsi="Calibri" w:cs="Arial"/>
            <w:color w:val="222222"/>
            <w:lang w:val="en-US"/>
          </w:rPr>
          <w:delText xml:space="preserve"> </w:delText>
        </w:r>
      </w:del>
      <w:ins w:id="197" w:author="Danilo Bzdok" w:date="2018-05-11T15:43:00Z">
        <w:r w:rsidR="00B363A0">
          <w:rPr>
            <w:rFonts w:ascii="Calibri" w:eastAsia="Times New Roman" w:hAnsi="Calibri" w:cs="Arial"/>
            <w:color w:val="222222"/>
            <w:lang w:val="en-US"/>
          </w:rPr>
          <w:t>wishes</w:t>
        </w:r>
        <w:r w:rsidR="00B363A0" w:rsidRPr="00BC60D6">
          <w:rPr>
            <w:rFonts w:ascii="Calibri" w:eastAsia="Times New Roman" w:hAnsi="Calibri" w:cs="Arial"/>
            <w:color w:val="222222"/>
            <w:lang w:val="en-US"/>
          </w:rPr>
          <w:t xml:space="preserve"> </w:t>
        </w:r>
      </w:ins>
      <w:r w:rsidR="009865F2" w:rsidRPr="00BC60D6">
        <w:rPr>
          <w:rFonts w:ascii="Calibri" w:eastAsia="Times New Roman" w:hAnsi="Calibri" w:cs="Arial"/>
          <w:color w:val="222222"/>
          <w:lang w:val="en-US"/>
        </w:rPr>
        <w:t xml:space="preserve">to </w:t>
      </w:r>
      <w:r w:rsidR="00B32C4F" w:rsidRPr="00BC60D6">
        <w:rPr>
          <w:rFonts w:ascii="Calibri" w:eastAsia="Times New Roman" w:hAnsi="Calibri" w:cs="Arial"/>
          <w:bCs/>
          <w:color w:val="222222"/>
          <w:lang w:val="en-US"/>
        </w:rPr>
        <w:t>quant</w:t>
      </w:r>
      <w:ins w:id="198" w:author="Danilo Bzdok" w:date="2018-05-07T12:36:00Z">
        <w:r w:rsidR="004C3E2D">
          <w:rPr>
            <w:rFonts w:ascii="Calibri" w:eastAsia="Times New Roman" w:hAnsi="Calibri" w:cs="Arial"/>
            <w:bCs/>
            <w:color w:val="222222"/>
            <w:lang w:val="en-US"/>
          </w:rPr>
          <w:t>it</w:t>
        </w:r>
      </w:ins>
      <w:ins w:id="199"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200" w:author="Danilo Bzdok" w:date="2018-05-07T12:29:00Z">
        <w:r w:rsidR="00463839">
          <w:rPr>
            <w:rFonts w:ascii="Calibri" w:eastAsia="Times New Roman" w:hAnsi="Calibri" w:cs="Arial"/>
            <w:bCs/>
            <w:color w:val="222222"/>
            <w:lang w:val="en-US"/>
          </w:rPr>
          <w:t xml:space="preserve">vely </w:t>
        </w:r>
      </w:ins>
      <w:ins w:id="201" w:author="Danilo Bzdok" w:date="2018-05-07T12:31:00Z">
        <w:r w:rsidR="00C4033E">
          <w:rPr>
            <w:rFonts w:ascii="Calibri" w:eastAsia="Times New Roman" w:hAnsi="Calibri" w:cs="Arial"/>
            <w:bCs/>
            <w:color w:val="222222"/>
            <w:lang w:val="en-US"/>
          </w:rPr>
          <w:t>isolate</w:t>
        </w:r>
      </w:ins>
      <w:del w:id="202"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203"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204" w:author="Danilo Bzdok" w:date="2018-05-08T15:54:00Z">
        <w:r w:rsidR="00AB27D3" w:rsidRPr="00BC60D6" w:rsidDel="007E11E3">
          <w:rPr>
            <w:rFonts w:ascii="Calibri" w:eastAsia="Times New Roman" w:hAnsi="Calibri" w:cs="Arial"/>
            <w:bCs/>
            <w:color w:val="222222"/>
            <w:lang w:val="en-US"/>
          </w:rPr>
          <w:delText xml:space="preserve">predictors </w:delText>
        </w:r>
      </w:del>
      <w:ins w:id="205"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206" w:author="Danilo Bzdok" w:date="2018-05-07T12:31:00Z">
        <w:r w:rsidR="00C4033E">
          <w:rPr>
            <w:rFonts w:ascii="Calibri" w:eastAsia="Times New Roman" w:hAnsi="Calibri" w:cs="Arial"/>
            <w:bCs/>
            <w:color w:val="222222"/>
            <w:lang w:val="en-US"/>
          </w:rPr>
          <w:t xml:space="preserve">, which were </w:t>
        </w:r>
      </w:ins>
      <w:del w:id="207"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208"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209" w:author="Danilo Bzdok" w:date="2018-05-08T15:54:00Z">
        <w:r w:rsidR="007E11E3">
          <w:rPr>
            <w:rFonts w:ascii="Calibri" w:eastAsia="Times New Roman" w:hAnsi="Calibri" w:cs="Arial"/>
            <w:bCs/>
            <w:color w:val="222222"/>
            <w:lang w:val="en-US"/>
          </w:rPr>
          <w:t xml:space="preserve">is </w:t>
        </w:r>
      </w:ins>
      <w:ins w:id="210" w:author="Danilo Bzdok" w:date="2018-05-08T15:55:00Z">
        <w:r w:rsidR="007E11E3">
          <w:rPr>
            <w:rFonts w:ascii="Calibri" w:eastAsia="Times New Roman" w:hAnsi="Calibri" w:cs="Arial"/>
            <w:bCs/>
            <w:color w:val="222222"/>
            <w:lang w:val="en-US"/>
          </w:rPr>
          <w:t>thought</w:t>
        </w:r>
      </w:ins>
      <w:ins w:id="211"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9F6478"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ins w:id="212"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213"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214" w:author="Danilo Bzdok" w:date="2018-05-08T15:55:00Z">
        <w:r w:rsidR="007B2E00" w:rsidDel="007E11E3">
          <w:rPr>
            <w:rFonts w:ascii="Calibri" w:hAnsi="Calibri" w:cs="Arial"/>
            <w:color w:val="000000"/>
            <w:lang w:val="en-US" w:eastAsia="en-US"/>
          </w:rPr>
          <w:delText xml:space="preserve">with </w:delText>
        </w:r>
      </w:del>
      <w:ins w:id="215"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ins w:id="216" w:author="Danilo Bzdok" w:date="2018-05-11T15:44:00Z">
        <w:r w:rsidR="009F6478">
          <w:rPr>
            <w:rFonts w:ascii="Calibri" w:hAnsi="Calibri" w:cs="Arial"/>
            <w:color w:val="000000"/>
            <w:lang w:val="en-US" w:eastAsia="en-US"/>
          </w:rPr>
          <w:t xml:space="preserve">and its units </w:t>
        </w:r>
      </w:ins>
      <w:del w:id="217" w:author="Danilo Bzdok" w:date="2018-05-08T15:55:00Z">
        <w:r w:rsidR="007B2E00" w:rsidDel="007E11E3">
          <w:rPr>
            <w:rFonts w:ascii="Calibri" w:hAnsi="Calibri" w:cs="Arial"/>
            <w:color w:val="000000"/>
            <w:lang w:val="en-US" w:eastAsia="en-US"/>
          </w:rPr>
          <w:delText xml:space="preserve">have </w:delText>
        </w:r>
      </w:del>
      <w:ins w:id="218" w:author="Danilo Bzdok" w:date="2018-05-08T15:55:00Z">
        <w:r w:rsidR="009F6478">
          <w:rPr>
            <w:rFonts w:ascii="Calibri" w:hAnsi="Calibri" w:cs="Arial"/>
            <w:color w:val="000000"/>
            <w:lang w:val="en-US" w:eastAsia="en-US"/>
          </w:rPr>
          <w:t>have</w:t>
        </w:r>
        <w:r w:rsidR="007E11E3">
          <w:rPr>
            <w:rFonts w:ascii="Calibri" w:hAnsi="Calibri" w:cs="Arial"/>
            <w:color w:val="000000"/>
            <w:lang w:val="en-US" w:eastAsia="en-US"/>
          </w:rPr>
          <w:t xml:space="preserve"> </w:t>
        </w:r>
      </w:ins>
      <w:r w:rsidR="007B2E00">
        <w:rPr>
          <w:rFonts w:ascii="Calibri" w:hAnsi="Calibri" w:cs="Arial"/>
          <w:color w:val="000000"/>
          <w:lang w:val="en-US" w:eastAsia="en-US"/>
        </w:rPr>
        <w:t>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ins w:id="219" w:author="Danilo Bzdok" w:date="2018-05-11T15:45:00Z">
        <w:r w:rsidR="009F6478">
          <w:rPr>
            <w:rFonts w:ascii="Calibri" w:hAnsi="Calibri" w:cs="Arial"/>
            <w:color w:val="000000"/>
            <w:lang w:val="en-US" w:eastAsia="en-US"/>
          </w:rPr>
          <w:t xml:space="preserve">formally </w:t>
        </w:r>
      </w:ins>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del w:id="220" w:author="Danilo Bzdok" w:date="2018-05-11T15:45:00Z">
        <w:r w:rsidR="00527DF6" w:rsidRPr="00BC60D6" w:rsidDel="009F6478">
          <w:rPr>
            <w:rFonts w:ascii="Calibri" w:eastAsia="Times New Roman" w:hAnsi="Calibri" w:cs="Arial"/>
            <w:color w:val="222222"/>
            <w:lang w:val="en-US"/>
          </w:rPr>
          <w:delText xml:space="preserve">formal </w:delText>
        </w:r>
      </w:del>
      <w:ins w:id="221" w:author="Danilo Bzdok" w:date="2018-05-11T15:45:00Z">
        <w:r w:rsidR="009F6478">
          <w:rPr>
            <w:rFonts w:ascii="Calibri" w:eastAsia="Times New Roman" w:hAnsi="Calibri" w:cs="Arial"/>
            <w:color w:val="222222"/>
            <w:lang w:val="en-US"/>
          </w:rPr>
          <w:t xml:space="preserve">mathematical </w:t>
        </w:r>
      </w:ins>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del w:id="222" w:author="Danilo Bzdok" w:date="2018-05-08T15:56:00Z">
        <w:r w:rsidR="00854505" w:rsidRPr="00BC60D6" w:rsidDel="007E11E3">
          <w:rPr>
            <w:rFonts w:ascii="Calibri" w:eastAsia="Times New Roman" w:hAnsi="Calibri" w:cs="Arial"/>
            <w:color w:val="222222"/>
            <w:lang w:val="en-US"/>
          </w:rPr>
          <w:delText>this modeling</w:delText>
        </w:r>
      </w:del>
      <w:ins w:id="223"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ins w:id="224" w:author="Danilo Bzdok" w:date="2018-05-11T15:44:00Z">
        <w:r w:rsidR="009F6478">
          <w:rPr>
            <w:rFonts w:ascii="Calibri" w:hAnsi="Calibri"/>
            <w:lang w:val="en-US"/>
          </w:rPr>
          <w:t xml:space="preserve"> </w:t>
        </w:r>
      </w:ins>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9F6478">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BC338C4" w:rsidR="00AD7870" w:rsidRPr="00204A45" w:rsidRDefault="00993106" w:rsidP="00360BA5">
      <w:pPr>
        <w:ind w:firstLine="708"/>
        <w:jc w:val="both"/>
        <w:rPr>
          <w:rFonts w:ascii="Calibri" w:hAnsi="Calibri" w:cs="Arial"/>
          <w:color w:val="000000"/>
          <w:lang w:val="en-US" w:eastAsia="en-US"/>
        </w:rPr>
      </w:pPr>
      <w:del w:id="225"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226" w:author="Danilo Bzdok" w:date="2018-05-08T15:57:00Z">
        <w:r w:rsidR="007E11E3">
          <w:rPr>
            <w:rFonts w:ascii="Calibri" w:hAnsi="Calibri"/>
            <w:lang w:val="en-US"/>
          </w:rPr>
          <w:t>Describing</w:t>
        </w:r>
        <w:r w:rsidR="007E11E3" w:rsidRPr="00204A45">
          <w:rPr>
            <w:rFonts w:ascii="Calibri" w:hAnsi="Calibri"/>
            <w:lang w:val="en-US"/>
          </w:rPr>
          <w:t xml:space="preserve"> </w:t>
        </w:r>
      </w:ins>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227"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228" w:author="Danilo Bzdok" w:date="2018-05-08T17:07:00Z">
        <w:r w:rsidR="00786ED5">
          <w:rPr>
            <w:rFonts w:ascii="Calibri" w:hAnsi="Calibri" w:cs="Arial"/>
            <w:color w:val="000000"/>
            <w:lang w:val="en-US" w:eastAsia="en-US"/>
          </w:rPr>
          <w:t>follows the agenda</w:t>
        </w:r>
      </w:ins>
      <w:ins w:id="229"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9F6478">
        <w:rPr>
          <w:rFonts w:ascii="Calibri" w:hAnsi="Calibri" w:cs="Arial"/>
          <w:noProof/>
          <w:color w:val="000000"/>
          <w:lang w:val="en-US" w:eastAsia="en-US"/>
        </w:rPr>
        <w:fldChar w:fldCharType="begin"/>
      </w:r>
      <w:r w:rsidR="009F6478">
        <w:rPr>
          <w:rFonts w:ascii="Calibri" w:hAnsi="Calibri" w:cs="Arial"/>
          <w:noProof/>
          <w:color w:val="000000"/>
          <w:lang w:val="en-US" w:eastAsia="en-US"/>
        </w:rPr>
        <w:instrText xml:space="preserve"> HYPERLINK \l "_ENREF_22" \o "Hastie, 2001 #3957" </w:instrText>
      </w:r>
      <w:r w:rsidR="009F6478">
        <w:rPr>
          <w:rFonts w:ascii="Calibri" w:hAnsi="Calibri" w:cs="Arial"/>
          <w:noProof/>
          <w:color w:val="000000"/>
          <w:lang w:val="en-US" w:eastAsia="en-US"/>
        </w:rPr>
      </w:r>
      <w:r w:rsidR="009F6478">
        <w:rPr>
          <w:rFonts w:ascii="Calibri" w:hAnsi="Calibri" w:cs="Arial"/>
          <w:noProof/>
          <w:color w:val="000000"/>
          <w:lang w:val="en-US" w:eastAsia="en-US"/>
        </w:rPr>
        <w:fldChar w:fldCharType="separate"/>
      </w:r>
      <w:ins w:id="230" w:author="Danilo Bzdok" w:date="2018-05-07T12:35:00Z">
        <w:r w:rsidR="009F6478">
          <w:rPr>
            <w:rFonts w:ascii="Calibri" w:hAnsi="Calibri" w:cs="Arial"/>
            <w:noProof/>
            <w:color w:val="000000"/>
            <w:lang w:val="en-US" w:eastAsia="en-US"/>
          </w:rPr>
          <w:t>22</w:t>
        </w:r>
      </w:ins>
      <w:r w:rsidR="009F6478">
        <w:rPr>
          <w:rFonts w:ascii="Calibri" w:hAnsi="Calibri" w:cs="Arial"/>
          <w:noProof/>
          <w:color w:val="000000"/>
          <w:lang w:val="en-US" w:eastAsia="en-US"/>
        </w:rPr>
        <w:fldChar w:fldCharType="end"/>
      </w:r>
      <w:ins w:id="231" w:author="Danilo Bzdok" w:date="2018-05-07T12:35:00Z">
        <w:r w:rsidR="004C3E2D">
          <w:rPr>
            <w:rFonts w:ascii="Calibri" w:hAnsi="Calibri" w:cs="Arial"/>
            <w:noProof/>
            <w:color w:val="000000"/>
            <w:lang w:val="en-US" w:eastAsia="en-US"/>
          </w:rPr>
          <w:t xml:space="preserve">, </w:t>
        </w:r>
      </w:ins>
      <w:r w:rsidR="009F6478">
        <w:rPr>
          <w:rFonts w:ascii="Calibri" w:hAnsi="Calibri" w:cs="Arial"/>
          <w:noProof/>
          <w:color w:val="000000"/>
          <w:lang w:val="en-US" w:eastAsia="en-US"/>
        </w:rPr>
        <w:fldChar w:fldCharType="begin"/>
      </w:r>
      <w:r w:rsidR="009F6478">
        <w:rPr>
          <w:rFonts w:ascii="Calibri" w:hAnsi="Calibri" w:cs="Arial"/>
          <w:noProof/>
          <w:color w:val="000000"/>
          <w:lang w:val="en-US" w:eastAsia="en-US"/>
        </w:rPr>
        <w:instrText xml:space="preserve"> HYPERLINK \l "_ENREF_23" \o "Jordan, 2015 #5958" </w:instrText>
      </w:r>
      <w:r w:rsidR="009F6478">
        <w:rPr>
          <w:rFonts w:ascii="Calibri" w:hAnsi="Calibri" w:cs="Arial"/>
          <w:noProof/>
          <w:color w:val="000000"/>
          <w:lang w:val="en-US" w:eastAsia="en-US"/>
        </w:rPr>
      </w:r>
      <w:r w:rsidR="009F6478">
        <w:rPr>
          <w:rFonts w:ascii="Calibri" w:hAnsi="Calibri" w:cs="Arial"/>
          <w:noProof/>
          <w:color w:val="000000"/>
          <w:lang w:val="en-US" w:eastAsia="en-US"/>
        </w:rPr>
        <w:fldChar w:fldCharType="separate"/>
      </w:r>
      <w:ins w:id="232" w:author="Danilo Bzdok" w:date="2018-05-07T12:35:00Z">
        <w:r w:rsidR="009F6478">
          <w:rPr>
            <w:rFonts w:ascii="Calibri" w:hAnsi="Calibri" w:cs="Arial"/>
            <w:noProof/>
            <w:color w:val="000000"/>
            <w:lang w:val="en-US" w:eastAsia="en-US"/>
          </w:rPr>
          <w:t>23</w:t>
        </w:r>
      </w:ins>
      <w:r w:rsidR="009F6478">
        <w:rPr>
          <w:rFonts w:ascii="Calibri" w:hAnsi="Calibri" w:cs="Arial"/>
          <w:noProof/>
          <w:color w:val="000000"/>
          <w:lang w:val="en-US" w:eastAsia="en-US"/>
        </w:rPr>
        <w:fldChar w:fldCharType="end"/>
      </w:r>
      <w:ins w:id="233"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234"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235"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36" w:author="Danilo Bzdok" w:date="2018-05-09T22:35:00Z">
        <w:r w:rsidR="00575454" w:rsidRPr="00204A45" w:rsidDel="00956F72">
          <w:rPr>
            <w:rStyle w:val="s2"/>
            <w:rFonts w:ascii="Calibri" w:hAnsi="Calibri"/>
            <w:color w:val="000000" w:themeColor="text1"/>
            <w:lang w:val="en-US"/>
          </w:rPr>
          <w:delText xml:space="preserve">Which </w:delText>
        </w:r>
      </w:del>
      <w:ins w:id="237" w:author="Danilo Bzdok" w:date="2018-05-09T22:38:00Z">
        <w:r w:rsidR="00AD5070">
          <w:rPr>
            <w:rStyle w:val="s2"/>
            <w:rFonts w:ascii="Calibri" w:hAnsi="Calibri"/>
            <w:color w:val="000000" w:themeColor="text1"/>
            <w:lang w:val="en-US"/>
          </w:rPr>
          <w:t>Is</w:t>
        </w:r>
      </w:ins>
      <w:ins w:id="238"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239" w:author="Danilo Bzdok" w:date="2018-05-09T22:38:00Z">
        <w:r w:rsidR="00AD5070">
          <w:rPr>
            <w:rStyle w:val="s2"/>
            <w:rFonts w:ascii="Calibri" w:hAnsi="Calibri"/>
            <w:color w:val="000000" w:themeColor="text1"/>
            <w:lang w:val="en-US"/>
          </w:rPr>
          <w:t xml:space="preserve">a </w:t>
        </w:r>
      </w:ins>
      <w:ins w:id="240"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241"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242"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243"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244"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245"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246" w:author="Danilo Bzdok" w:date="2018-05-07T12:39:00Z">
        <w:r w:rsidR="00F66D5F" w:rsidRPr="00204A45" w:rsidDel="00AB422E">
          <w:rPr>
            <w:rFonts w:ascii="Calibri" w:hAnsi="Calibri" w:cs="Arial"/>
            <w:color w:val="000000"/>
            <w:lang w:val="en-US" w:eastAsia="en-US"/>
          </w:rPr>
          <w:delText xml:space="preserve">whose </w:delText>
        </w:r>
      </w:del>
      <w:ins w:id="247"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248"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 xml:space="preserve">There </w:t>
      </w:r>
      <w:ins w:id="249" w:author="Danilo Bzdok" w:date="2018-05-09T22:42:00Z">
        <w:r w:rsidR="009F5BB5">
          <w:rPr>
            <w:rFonts w:ascii="Calibri" w:hAnsi="Calibri"/>
            <w:color w:val="000000" w:themeColor="text1"/>
            <w:lang w:val="en-US"/>
          </w:rPr>
          <w:t xml:space="preserve">tends to be </w:t>
        </w:r>
      </w:ins>
      <w:del w:id="250" w:author="Danilo Bzdok" w:date="2018-05-09T22:42:00Z">
        <w:r w:rsidR="005A6C3D" w:rsidRPr="00204A45" w:rsidDel="009F5BB5">
          <w:rPr>
            <w:rFonts w:ascii="Calibri" w:hAnsi="Calibri"/>
            <w:color w:val="000000" w:themeColor="text1"/>
            <w:lang w:val="en-US"/>
          </w:rPr>
          <w:delText>is</w:delText>
        </w:r>
      </w:del>
      <w:del w:id="251" w:author="Danilo Bzdok" w:date="2018-05-09T22:43:00Z">
        <w:r w:rsidR="00AE6394" w:rsidRPr="00204A45" w:rsidDel="009F5BB5">
          <w:rPr>
            <w:rFonts w:ascii="Calibri" w:hAnsi="Calibri"/>
            <w:color w:val="000000" w:themeColor="text1"/>
            <w:lang w:val="en-US"/>
          </w:rPr>
          <w:delText xml:space="preserve"> </w:delText>
        </w:r>
      </w:del>
      <w:r w:rsidR="00AE6394" w:rsidRPr="00204A45">
        <w:rPr>
          <w:rFonts w:ascii="Calibri" w:hAnsi="Calibri"/>
          <w:color w:val="000000" w:themeColor="text1"/>
          <w:lang w:val="en-US"/>
        </w:rPr>
        <w:t xml:space="preserve">smaller concern for </w:t>
      </w:r>
      <w:del w:id="252"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ins w:id="253" w:author="Danilo Bzdok" w:date="2018-05-09T22:42:00Z">
        <w:r w:rsidR="009F5BB5">
          <w:rPr>
            <w:rFonts w:ascii="Calibri" w:hAnsi="Calibri"/>
            <w:color w:val="000000" w:themeColor="text1"/>
            <w:lang w:val="en-US"/>
          </w:rPr>
          <w:t>the data-generating process</w:t>
        </w:r>
      </w:ins>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254" w:author="Danilo Bzdok" w:date="2018-05-08T17:10:00Z">
        <w:r w:rsidR="00AE4E4F">
          <w:rPr>
            <w:rFonts w:ascii="Calibri" w:eastAsia="Times New Roman" w:hAnsi="Calibri" w:cs="Arial"/>
            <w:bCs/>
            <w:color w:val="222222"/>
            <w:shd w:val="clear" w:color="auto" w:fill="FFFFFF"/>
            <w:lang w:val="en-US"/>
          </w:rPr>
          <w:t>can be</w:t>
        </w:r>
      </w:ins>
      <w:del w:id="255" w:author="Danilo Bzdok" w:date="2018-05-08T17:10:00Z">
        <w:r w:rsidR="00031CB1" w:rsidRPr="00204A45" w:rsidDel="00AE4E4F">
          <w:rPr>
            <w:rFonts w:ascii="Calibri" w:eastAsia="Times New Roman" w:hAnsi="Calibri" w:cs="Arial"/>
            <w:bCs/>
            <w:color w:val="222222"/>
            <w:shd w:val="clear" w:color="auto" w:fill="FFFFFF"/>
            <w:lang w:val="en-US"/>
          </w:rPr>
          <w:delText>is</w:delText>
        </w:r>
      </w:del>
      <w:r w:rsidR="00031CB1" w:rsidRPr="00204A45">
        <w:rPr>
          <w:rFonts w:ascii="Calibri" w:eastAsia="Times New Roman" w:hAnsi="Calibri" w:cs="Arial"/>
          <w:bCs/>
          <w:color w:val="222222"/>
          <w:shd w:val="clear" w:color="auto" w:fill="FFFFFF"/>
          <w:lang w:val="en-US"/>
        </w:rPr>
        <w:t xml:space="preserve">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256"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9F6478">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257"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258"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9F6478"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9F6478">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440B3E2"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259" w:author="Danilo Bzdok" w:date="2018-05-09T22:54:00Z">
        <w:r w:rsidR="008D4B8A" w:rsidDel="004061D0">
          <w:rPr>
            <w:rFonts w:ascii="Calibri" w:eastAsia="Times New Roman" w:hAnsi="Calibri" w:cs="Arial"/>
            <w:color w:val="222222"/>
            <w:lang w:val="en-US"/>
          </w:rPr>
          <w:delText xml:space="preserve">several </w:delText>
        </w:r>
      </w:del>
      <w:ins w:id="260"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261"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AB2AFE">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AB2AFE">
          <w:rPr>
            <w:rFonts w:ascii="Calibri" w:eastAsia="Times New Roman" w:hAnsi="Calibri" w:cs="Arial"/>
            <w:noProof/>
            <w:color w:val="222222"/>
            <w:lang w:val="en-US"/>
          </w:rPr>
          <w:t xml:space="preserve">(cf. </w:t>
        </w:r>
      </w:ins>
      <w:r w:rsidR="009F6478">
        <w:rPr>
          <w:rFonts w:ascii="Calibri" w:eastAsia="Times New Roman" w:hAnsi="Calibri" w:cs="Arial"/>
          <w:noProof/>
          <w:color w:val="222222"/>
          <w:lang w:val="en-US"/>
        </w:rPr>
        <w:fldChar w:fldCharType="begin"/>
      </w:r>
      <w:r w:rsidR="009F6478">
        <w:rPr>
          <w:rFonts w:ascii="Calibri" w:eastAsia="Times New Roman" w:hAnsi="Calibri" w:cs="Arial"/>
          <w:noProof/>
          <w:color w:val="222222"/>
          <w:lang w:val="en-US"/>
        </w:rPr>
        <w:instrText xml:space="preserve"> HYPERLINK \l "_ENREF_26" \o "Wu, 2009 #5997" </w:instrText>
      </w:r>
      <w:r w:rsidR="009F6478">
        <w:rPr>
          <w:rFonts w:ascii="Calibri" w:eastAsia="Times New Roman" w:hAnsi="Calibri" w:cs="Arial"/>
          <w:noProof/>
          <w:color w:val="222222"/>
          <w:lang w:val="en-US"/>
        </w:rPr>
      </w:r>
      <w:r w:rsidR="009F6478">
        <w:rPr>
          <w:rFonts w:ascii="Calibri" w:eastAsia="Times New Roman" w:hAnsi="Calibri" w:cs="Arial"/>
          <w:noProof/>
          <w:color w:val="222222"/>
          <w:lang w:val="en-US"/>
        </w:rPr>
        <w:fldChar w:fldCharType="separate"/>
      </w:r>
      <w:ins w:id="262" w:author="Danilo Bzdok" w:date="2018-05-08T17:16:00Z">
        <w:r w:rsidR="009F6478">
          <w:rPr>
            <w:rFonts w:ascii="Calibri" w:eastAsia="Times New Roman" w:hAnsi="Calibri" w:cs="Arial"/>
            <w:noProof/>
            <w:color w:val="222222"/>
            <w:lang w:val="en-US"/>
          </w:rPr>
          <w:t>26</w:t>
        </w:r>
      </w:ins>
      <w:r w:rsidR="009F6478">
        <w:rPr>
          <w:rFonts w:ascii="Calibri" w:eastAsia="Times New Roman" w:hAnsi="Calibri" w:cs="Arial"/>
          <w:noProof/>
          <w:color w:val="222222"/>
          <w:lang w:val="en-US"/>
        </w:rPr>
        <w:fldChar w:fldCharType="end"/>
      </w:r>
      <w:ins w:id="263" w:author="Danilo Bzdok" w:date="2018-05-08T17:16:00Z">
        <w:r w:rsidR="00AB2AFE">
          <w:rPr>
            <w:rFonts w:ascii="Calibri" w:eastAsia="Times New Roman" w:hAnsi="Calibri" w:cs="Arial"/>
            <w:noProof/>
            <w:color w:val="222222"/>
            <w:lang w:val="en-US"/>
          </w:rPr>
          <w:t xml:space="preserve">, </w:t>
        </w:r>
      </w:ins>
      <w:r w:rsidR="009F6478">
        <w:rPr>
          <w:rFonts w:ascii="Calibri" w:eastAsia="Times New Roman" w:hAnsi="Calibri" w:cs="Arial"/>
          <w:noProof/>
          <w:color w:val="222222"/>
          <w:lang w:val="en-US"/>
        </w:rPr>
        <w:fldChar w:fldCharType="begin"/>
      </w:r>
      <w:r w:rsidR="009F6478">
        <w:rPr>
          <w:rFonts w:ascii="Calibri" w:eastAsia="Times New Roman" w:hAnsi="Calibri" w:cs="Arial"/>
          <w:noProof/>
          <w:color w:val="222222"/>
          <w:lang w:val="en-US"/>
        </w:rPr>
        <w:instrText xml:space="preserve"> HYPERLINK \l "_ENREF_27" \o "Freedman, 1983 #6539" </w:instrText>
      </w:r>
      <w:r w:rsidR="009F6478">
        <w:rPr>
          <w:rFonts w:ascii="Calibri" w:eastAsia="Times New Roman" w:hAnsi="Calibri" w:cs="Arial"/>
          <w:noProof/>
          <w:color w:val="222222"/>
          <w:lang w:val="en-US"/>
        </w:rPr>
      </w:r>
      <w:r w:rsidR="009F6478">
        <w:rPr>
          <w:rFonts w:ascii="Calibri" w:eastAsia="Times New Roman" w:hAnsi="Calibri" w:cs="Arial"/>
          <w:noProof/>
          <w:color w:val="222222"/>
          <w:lang w:val="en-US"/>
        </w:rPr>
        <w:fldChar w:fldCharType="separate"/>
      </w:r>
      <w:ins w:id="264" w:author="Danilo Bzdok" w:date="2018-05-08T17:16:00Z">
        <w:r w:rsidR="009F6478">
          <w:rPr>
            <w:rFonts w:ascii="Calibri" w:eastAsia="Times New Roman" w:hAnsi="Calibri" w:cs="Arial"/>
            <w:noProof/>
            <w:color w:val="222222"/>
            <w:lang w:val="en-US"/>
          </w:rPr>
          <w:t>27</w:t>
        </w:r>
      </w:ins>
      <w:r w:rsidR="009F6478">
        <w:rPr>
          <w:rFonts w:ascii="Calibri" w:eastAsia="Times New Roman" w:hAnsi="Calibri" w:cs="Arial"/>
          <w:noProof/>
          <w:color w:val="222222"/>
          <w:lang w:val="en-US"/>
        </w:rPr>
        <w:fldChar w:fldCharType="end"/>
      </w:r>
      <w:ins w:id="265" w:author="Danilo Bzdok" w:date="2018-05-08T17:16:00Z">
        <w:r w:rsidR="00AB2AFE">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266"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267"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9F6478">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del w:id="268"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269"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270" w:author="Danilo Bzdok" w:date="2018-05-07T18:14:00Z">
        <w:r w:rsidR="004D3C5B">
          <w:rPr>
            <w:rFonts w:ascii="Calibri" w:eastAsia="Times New Roman" w:hAnsi="Calibri" w:cs="Arial"/>
            <w:color w:val="222222"/>
            <w:lang w:val="en-US"/>
          </w:rPr>
          <w:t>s</w:t>
        </w:r>
      </w:ins>
      <w:del w:id="271"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A5ED0"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01487EFB"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272" w:author="Danilo Bzdok" w:date="2018-05-07T18:15:00Z">
                <w:rPr>
                  <w:rFonts w:ascii="Cambria Math" w:eastAsia="Times New Roman" w:hAnsi="Cambria Math" w:cs="Arial"/>
                  <w:i/>
                  <w:color w:val="222222"/>
                  <w:lang w:val="en-US"/>
                </w:rPr>
              </w:ins>
            </m:ctrlPr>
          </m:sSubPr>
          <m:e>
            <w:ins w:id="273" w:author="Danilo Bzdok" w:date="2018-05-07T18:15:00Z">
              <m:r>
                <w:rPr>
                  <w:rFonts w:ascii="Cambria Math" w:eastAsia="Times New Roman" w:hAnsi="Cambria Math" w:cs="Arial"/>
                  <w:color w:val="222222"/>
                  <w:lang w:val="en-US"/>
                </w:rPr>
                <m:t>x</m:t>
              </m:r>
            </w:ins>
          </m:e>
          <m:sub/>
        </m:sSub>
      </m:oMath>
      <w:ins w:id="274"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275"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276"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277"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278" w:author="Danilo Bzdok" w:date="2018-05-09T22:56:00Z">
        <w:r w:rsidR="00766769" w:rsidRPr="00204A45" w:rsidDel="00833A94">
          <w:rPr>
            <w:rFonts w:ascii="Calibri" w:eastAsia="Times New Roman" w:hAnsi="Calibri" w:cs="Arial"/>
            <w:color w:val="222222"/>
            <w:lang w:val="en-US"/>
          </w:rPr>
          <w:delText xml:space="preserve">Mechanisms </w:delText>
        </w:r>
      </w:del>
      <w:ins w:id="279"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280"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281" w:author="Danilo Bzdok" w:date="2018-05-09T22:56:00Z">
        <w:r w:rsidR="00766769" w:rsidRPr="00204A45" w:rsidDel="00833A94">
          <w:rPr>
            <w:rFonts w:ascii="Calibri" w:eastAsia="Times New Roman" w:hAnsi="Calibri" w:cs="Arial"/>
            <w:color w:val="222222"/>
            <w:lang w:val="en-US"/>
          </w:rPr>
          <w:delText xml:space="preserve">to be </w:delText>
        </w:r>
      </w:del>
      <w:ins w:id="282"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283"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9F6478">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3468275B"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9F6478">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284" w:author="Danilo Bzdok" w:date="2018-05-07T18:16:00Z">
        <w:r w:rsidR="00D740C2" w:rsidRPr="00204A45" w:rsidDel="00D17FBF">
          <w:rPr>
            <w:rStyle w:val="s2"/>
            <w:rFonts w:ascii="Calibri" w:hAnsi="Calibri"/>
            <w:color w:val="000000" w:themeColor="text1"/>
            <w:lang w:val="en-US"/>
          </w:rPr>
          <w:delText xml:space="preserve">under </w:delText>
        </w:r>
      </w:del>
      <w:ins w:id="285"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286" w:author="Danilo Bzdok" w:date="2018-05-07T18:16:00Z">
        <w:r w:rsidR="00D740C2" w:rsidRPr="00204A45" w:rsidDel="00D17FBF">
          <w:rPr>
            <w:rStyle w:val="s2"/>
            <w:rFonts w:ascii="Calibri" w:hAnsi="Calibri"/>
            <w:color w:val="000000" w:themeColor="text1"/>
            <w:lang w:val="en-US"/>
          </w:rPr>
          <w:delText>in opposition to</w:delText>
        </w:r>
      </w:del>
      <w:ins w:id="287"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288"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289" w:author="Danilo Bzdok" w:date="2018-05-07T17:51:00Z">
        <w:r w:rsidR="00127EAD" w:rsidDel="006B546D">
          <w:rPr>
            <w:rStyle w:val="s2"/>
            <w:rFonts w:ascii="Calibri" w:hAnsi="Calibri"/>
            <w:color w:val="000000" w:themeColor="text1"/>
            <w:lang w:val="en-US"/>
          </w:rPr>
          <w:delText xml:space="preserve">each </w:delText>
        </w:r>
      </w:del>
      <w:ins w:id="290"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291"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292"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293"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294"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295"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296" w:author="Danilo Bzdok" w:date="2018-05-07T17:48:00Z">
        <w:r w:rsidR="00CA3ADE">
          <w:rPr>
            <w:rStyle w:val="s2"/>
            <w:rFonts w:ascii="Calibri" w:hAnsi="Calibri"/>
            <w:color w:val="000000" w:themeColor="text1"/>
            <w:lang w:val="en-US"/>
          </w:rPr>
          <w:t>t relationship</w:t>
        </w:r>
      </w:ins>
      <w:del w:id="297"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298"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299"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300" w:author="Danilo Bzdok" w:date="2018-05-07T17:55:00Z">
        <w:r w:rsidR="00A337E6">
          <w:rPr>
            <w:rFonts w:ascii="Calibri" w:eastAsia="Times New Roman" w:hAnsi="Calibri" w:cs="Arial"/>
            <w:color w:val="222222"/>
            <w:lang w:val="en-US"/>
          </w:rPr>
          <w:t>es</w:t>
        </w:r>
      </w:ins>
      <w:del w:id="301"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del w:id="302" w:author="Danilo Bzdok" w:date="2018-05-07T17:20:00Z">
        <w:r w:rsidR="005B70FD" w:rsidRPr="006A5052" w:rsidDel="002D0742">
          <w:rPr>
            <w:rFonts w:ascii="Calibri" w:eastAsia="Times New Roman" w:hAnsi="Calibri" w:cs="Arial"/>
            <w:color w:val="FF0000"/>
            <w:lang w:val="en-US"/>
            <w:rPrChange w:id="303" w:author="Danilo Bzdok" w:date="2018-05-11T16:19:00Z">
              <w:rPr>
                <w:rFonts w:ascii="Calibri" w:eastAsia="Times New Roman" w:hAnsi="Calibri" w:cs="Arial"/>
                <w:color w:val="FF0000"/>
                <w:lang w:val="en-US"/>
              </w:rPr>
            </w:rPrChange>
          </w:rPr>
          <w:delText xml:space="preserve">corresponding </w:delText>
        </w:r>
      </w:del>
      <w:r w:rsidR="00D740C2" w:rsidRPr="006A5052">
        <w:rPr>
          <w:rFonts w:ascii="Calibri" w:eastAsia="Times New Roman" w:hAnsi="Calibri" w:cs="Arial"/>
          <w:color w:val="FF0000"/>
          <w:lang w:val="en-US"/>
          <w:rPrChange w:id="304" w:author="Danilo Bzdok" w:date="2018-05-11T16:19:00Z">
            <w:rPr>
              <w:rFonts w:ascii="Calibri" w:eastAsia="Times New Roman" w:hAnsi="Calibri" w:cs="Arial"/>
              <w:color w:val="FF0000"/>
              <w:lang w:val="en-US"/>
            </w:rPr>
          </w:rPrChange>
        </w:rPr>
        <w:t xml:space="preserve">beta </w:t>
      </w:r>
      <w:r w:rsidR="004657AE" w:rsidRPr="006A5052">
        <w:rPr>
          <w:rFonts w:ascii="Calibri" w:eastAsia="Times New Roman" w:hAnsi="Calibri" w:cs="Arial"/>
          <w:color w:val="FF0000"/>
          <w:lang w:val="en-US"/>
          <w:rPrChange w:id="305" w:author="Danilo Bzdok" w:date="2018-05-11T16:19:00Z">
            <w:rPr>
              <w:rFonts w:ascii="Calibri" w:eastAsia="Times New Roman" w:hAnsi="Calibri" w:cs="Arial"/>
              <w:color w:val="FF0000"/>
              <w:lang w:val="en-US"/>
            </w:rPr>
          </w:rPrChange>
        </w:rPr>
        <w:t>coefficient</w:t>
      </w:r>
      <w:ins w:id="306" w:author="Danilo Bzdok" w:date="2018-05-07T17:51:00Z">
        <w:r w:rsidR="006B546D" w:rsidRPr="006A5052">
          <w:rPr>
            <w:rFonts w:ascii="Calibri" w:eastAsia="Times New Roman" w:hAnsi="Calibri" w:cs="Arial"/>
            <w:color w:val="FF0000"/>
            <w:lang w:val="en-US"/>
            <w:rPrChange w:id="307" w:author="Danilo Bzdok" w:date="2018-05-11T16:19:00Z">
              <w:rPr>
                <w:rFonts w:ascii="Calibri" w:eastAsia="Times New Roman" w:hAnsi="Calibri" w:cs="Arial"/>
                <w:color w:val="FF0000"/>
                <w:lang w:val="en-US"/>
              </w:rPr>
            </w:rPrChange>
          </w:rPr>
          <w:t>s</w:t>
        </w:r>
      </w:ins>
      <w:r w:rsidR="004657AE" w:rsidRPr="006A5052">
        <w:rPr>
          <w:rFonts w:ascii="Calibri" w:eastAsia="Times New Roman" w:hAnsi="Calibri" w:cs="Arial"/>
          <w:color w:val="FF0000"/>
          <w:lang w:val="en-US"/>
          <w:rPrChange w:id="308" w:author="Danilo Bzdok" w:date="2018-05-11T16:19:00Z">
            <w:rPr>
              <w:rFonts w:ascii="Calibri" w:eastAsia="Times New Roman" w:hAnsi="Calibri" w:cs="Arial"/>
              <w:color w:val="FF0000"/>
              <w:lang w:val="en-US"/>
            </w:rPr>
          </w:rPrChange>
        </w:rPr>
        <w:t xml:space="preserve"> </w:t>
      </w:r>
      <w:del w:id="309" w:author="Danilo Bzdok" w:date="2018-05-07T17:20:00Z">
        <w:r w:rsidR="00D740C2" w:rsidRPr="006A5052" w:rsidDel="002D0742">
          <w:rPr>
            <w:rFonts w:ascii="Calibri" w:eastAsia="Times New Roman" w:hAnsi="Calibri" w:cs="Arial"/>
            <w:color w:val="FF0000"/>
            <w:lang w:val="en-US"/>
            <w:rPrChange w:id="310" w:author="Danilo Bzdok" w:date="2018-05-11T16:19:00Z">
              <w:rPr>
                <w:rFonts w:ascii="Calibri" w:eastAsia="Times New Roman" w:hAnsi="Calibri" w:cs="Arial"/>
                <w:color w:val="FF0000"/>
                <w:lang w:val="en-US"/>
              </w:rPr>
            </w:rPrChange>
          </w:rPr>
          <w:delText xml:space="preserve">at hand deviates from </w:delText>
        </w:r>
        <w:r w:rsidR="005B70FD" w:rsidRPr="006A5052" w:rsidDel="002D0742">
          <w:rPr>
            <w:rFonts w:ascii="Calibri" w:eastAsia="Times New Roman" w:hAnsi="Calibri" w:cs="Arial"/>
            <w:color w:val="FF0000"/>
            <w:lang w:val="en-US"/>
            <w:rPrChange w:id="311" w:author="Danilo Bzdok" w:date="2018-05-11T16:19:00Z">
              <w:rPr>
                <w:rFonts w:ascii="Calibri" w:eastAsia="Times New Roman" w:hAnsi="Calibri" w:cs="Arial"/>
                <w:color w:val="FF0000"/>
                <w:lang w:val="en-US"/>
              </w:rPr>
            </w:rPrChange>
          </w:rPr>
          <w:delText>chance</w:delText>
        </w:r>
      </w:del>
      <w:ins w:id="312" w:author="Danilo Bzdok" w:date="2018-05-07T18:05:00Z">
        <w:r w:rsidR="00AD358C" w:rsidRPr="006A5052">
          <w:rPr>
            <w:rFonts w:ascii="Calibri" w:eastAsia="Times New Roman" w:hAnsi="Calibri" w:cs="Arial"/>
            <w:color w:val="FF0000"/>
            <w:lang w:val="en-US"/>
            <w:rPrChange w:id="313" w:author="Danilo Bzdok" w:date="2018-05-11T16:19:00Z">
              <w:rPr>
                <w:rFonts w:ascii="Calibri" w:eastAsia="Times New Roman" w:hAnsi="Calibri" w:cs="Arial"/>
                <w:color w:val="FF0000"/>
                <w:lang w:val="en-US"/>
              </w:rPr>
            </w:rPrChange>
          </w:rPr>
          <w:t>are tru</w:t>
        </w:r>
        <w:r w:rsidR="00326888" w:rsidRPr="006A5052">
          <w:rPr>
            <w:rFonts w:ascii="Calibri" w:eastAsia="Times New Roman" w:hAnsi="Calibri" w:cs="Arial"/>
            <w:color w:val="FF0000"/>
            <w:lang w:val="en-US"/>
            <w:rPrChange w:id="314" w:author="Danilo Bzdok" w:date="2018-05-11T16:19:00Z">
              <w:rPr>
                <w:rFonts w:ascii="Calibri" w:eastAsia="Times New Roman" w:hAnsi="Calibri" w:cs="Arial"/>
                <w:color w:val="FF0000"/>
                <w:lang w:val="en-US"/>
              </w:rPr>
            </w:rPrChange>
          </w:rPr>
          <w:t>ly</w:t>
        </w:r>
      </w:ins>
      <w:ins w:id="315" w:author="Danilo Bzdok" w:date="2018-05-07T17:20:00Z">
        <w:r w:rsidR="002D0742" w:rsidRPr="006A5052">
          <w:rPr>
            <w:rFonts w:ascii="Calibri" w:eastAsia="Times New Roman" w:hAnsi="Calibri" w:cs="Arial"/>
            <w:color w:val="FF0000"/>
            <w:lang w:val="en-US"/>
            <w:rPrChange w:id="316" w:author="Danilo Bzdok" w:date="2018-05-11T16:19:00Z">
              <w:rPr>
                <w:rFonts w:ascii="Calibri" w:eastAsia="Times New Roman" w:hAnsi="Calibri" w:cs="Arial"/>
                <w:color w:val="FF0000"/>
                <w:lang w:val="en-US"/>
              </w:rPr>
            </w:rPrChange>
          </w:rPr>
          <w:t xml:space="preserve"> zero</w:t>
        </w:r>
      </w:ins>
      <w:ins w:id="317" w:author="Danilo Bzdok" w:date="2018-05-07T17:23:00Z">
        <w:r w:rsidR="00316BE4" w:rsidRPr="006A5052">
          <w:rPr>
            <w:rFonts w:ascii="Calibri" w:eastAsia="Times New Roman" w:hAnsi="Calibri" w:cs="Arial"/>
            <w:color w:val="FF0000"/>
            <w:lang w:val="en-US"/>
            <w:rPrChange w:id="318" w:author="Danilo Bzdok" w:date="2018-05-11T16:19:00Z">
              <w:rPr>
                <w:rFonts w:ascii="Calibri" w:eastAsia="Times New Roman" w:hAnsi="Calibri" w:cs="Arial"/>
                <w:color w:val="FF0000"/>
                <w:lang w:val="en-US"/>
              </w:rPr>
            </w:rPrChange>
          </w:rPr>
          <w:t xml:space="preserve">, </w:t>
        </w:r>
      </w:ins>
      <w:ins w:id="319" w:author="Danilo Bzdok" w:date="2018-05-11T16:19:00Z">
        <w:r w:rsidR="006A5052" w:rsidRPr="006A5052">
          <w:rPr>
            <w:rFonts w:ascii="Calibri" w:eastAsia="Times New Roman" w:hAnsi="Calibri" w:cs="Arial"/>
            <w:color w:val="FF0000"/>
            <w:lang w:val="en-US"/>
            <w:rPrChange w:id="320" w:author="Danilo Bzdok" w:date="2018-05-11T16:19:00Z">
              <w:rPr>
                <w:rFonts w:ascii="Calibri" w:eastAsia="Times New Roman" w:hAnsi="Calibri" w:cs="Arial"/>
                <w:color w:val="FF0000"/>
                <w:lang w:val="en-US"/>
              </w:rPr>
            </w:rPrChange>
          </w:rPr>
          <w:t xml:space="preserve">that is, </w:t>
        </w:r>
      </w:ins>
      <w:ins w:id="321" w:author="Danilo Bzdok" w:date="2018-05-07T17:23:00Z">
        <w:r w:rsidR="006A5052" w:rsidRPr="006A5052">
          <w:rPr>
            <w:rFonts w:ascii="Calibri" w:eastAsia="Times New Roman" w:hAnsi="Calibri" w:cs="Arial"/>
            <w:color w:val="FF0000"/>
            <w:lang w:val="en-US"/>
            <w:rPrChange w:id="322" w:author="Danilo Bzdok" w:date="2018-05-11T16:19:00Z">
              <w:rPr>
                <w:rFonts w:ascii="Calibri" w:eastAsia="Times New Roman" w:hAnsi="Calibri" w:cs="Arial"/>
                <w:color w:val="FF0000"/>
                <w:lang w:val="en-US"/>
              </w:rPr>
            </w:rPrChange>
          </w:rPr>
          <w:t>bear</w:t>
        </w:r>
      </w:ins>
      <w:ins w:id="323" w:author="Danilo Bzdok" w:date="2018-05-07T17:21:00Z">
        <w:r w:rsidR="00316BE4" w:rsidRPr="006A5052">
          <w:rPr>
            <w:rFonts w:ascii="Calibri" w:eastAsia="Times New Roman" w:hAnsi="Calibri" w:cs="Arial"/>
            <w:color w:val="FF0000"/>
            <w:lang w:val="en-US"/>
            <w:rPrChange w:id="324" w:author="Danilo Bzdok" w:date="2018-05-11T16:19:00Z">
              <w:rPr>
                <w:rFonts w:ascii="Calibri" w:eastAsia="Times New Roman" w:hAnsi="Calibri" w:cs="Arial"/>
                <w:color w:val="FF0000"/>
                <w:lang w:val="en-US"/>
              </w:rPr>
            </w:rPrChange>
          </w:rPr>
          <w:t xml:space="preserve"> </w:t>
        </w:r>
      </w:ins>
      <w:ins w:id="325" w:author="Danilo Bzdok" w:date="2018-05-07T17:22:00Z">
        <w:r w:rsidR="00316BE4" w:rsidRPr="006A5052">
          <w:rPr>
            <w:rFonts w:ascii="Calibri" w:eastAsia="Times New Roman" w:hAnsi="Calibri" w:cs="Arial"/>
            <w:color w:val="FF0000"/>
            <w:lang w:val="en-US"/>
            <w:rPrChange w:id="326" w:author="Danilo Bzdok" w:date="2018-05-11T16:19:00Z">
              <w:rPr>
                <w:rFonts w:ascii="Calibri" w:eastAsia="Times New Roman" w:hAnsi="Calibri" w:cs="Arial"/>
                <w:color w:val="FF0000"/>
                <w:lang w:val="en-US"/>
              </w:rPr>
            </w:rPrChange>
          </w:rPr>
          <w:t>n</w:t>
        </w:r>
      </w:ins>
      <w:ins w:id="327" w:author="Danilo Bzdok" w:date="2018-05-07T17:21:00Z">
        <w:r w:rsidR="00316BE4" w:rsidRPr="006A5052">
          <w:rPr>
            <w:rFonts w:ascii="Calibri" w:eastAsia="Times New Roman" w:hAnsi="Calibri" w:cs="Arial"/>
            <w:color w:val="FF0000"/>
            <w:lang w:val="en-US"/>
            <w:rPrChange w:id="328" w:author="Danilo Bzdok" w:date="2018-05-11T16:19:00Z">
              <w:rPr>
                <w:rFonts w:ascii="Calibri" w:eastAsia="Times New Roman" w:hAnsi="Calibri" w:cs="Arial"/>
                <w:color w:val="FF0000"/>
                <w:lang w:val="en-US"/>
              </w:rPr>
            </w:rPrChange>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329" w:author="Danilo Bzdok" w:date="2018-05-08T18:15:00Z">
        <w:r w:rsidR="00F30778" w:rsidRPr="00204A45" w:rsidDel="00AB36FE">
          <w:rPr>
            <w:rStyle w:val="s2"/>
            <w:rFonts w:ascii="Calibri" w:hAnsi="Calibri"/>
            <w:color w:val="000000" w:themeColor="text1"/>
            <w:lang w:val="en-US"/>
          </w:rPr>
          <w:delText>subjects</w:delText>
        </w:r>
      </w:del>
      <w:ins w:id="330"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395C0D58"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331"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332"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333"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r w:rsidR="009011AA" w:rsidRPr="00204A45">
        <w:rPr>
          <w:rFonts w:ascii="Calibri" w:eastAsia="Times New Roman" w:hAnsi="Calibri" w:cs="Arial"/>
          <w:color w:val="222222"/>
          <w:lang w:val="en-US"/>
        </w:rPr>
        <w:t xml:space="preserve">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9F6478">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334" w:author="Danilo Bzdok" w:date="2018-05-09T23:06:00Z">
        <w:r w:rsidR="00030B50">
          <w:rPr>
            <w:rFonts w:ascii="Calibri" w:hAnsi="Calibri" w:cs="Helvetica"/>
            <w:bCs/>
            <w:color w:val="000000"/>
            <w:lang w:val="en-US" w:eastAsia="en-US"/>
          </w:rPr>
          <w:t>It is arguably the simplest method</w:t>
        </w:r>
      </w:ins>
      <w:ins w:id="335" w:author="Danilo Bzdok" w:date="2018-05-09T23:08:00Z">
        <w:r w:rsidR="0035582A">
          <w:rPr>
            <w:rFonts w:ascii="Calibri" w:hAnsi="Calibri" w:cs="Helvetica"/>
            <w:bCs/>
            <w:color w:val="000000"/>
            <w:lang w:val="en-US" w:eastAsia="en-US"/>
          </w:rPr>
          <w:t xml:space="preserve"> </w:t>
        </w:r>
      </w:ins>
      <w:ins w:id="336" w:author="Danilo Bzdok" w:date="2018-05-09T23:06:00Z">
        <w:r w:rsidR="0035582A">
          <w:rPr>
            <w:rFonts w:ascii="Calibri" w:hAnsi="Calibri" w:cs="Helvetica"/>
            <w:bCs/>
            <w:color w:val="000000"/>
            <w:lang w:val="en-US" w:eastAsia="en-US"/>
          </w:rPr>
          <w:t>with</w:t>
        </w:r>
      </w:ins>
      <w:del w:id="337"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338"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339"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340"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341"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342"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343" w:author="Danilo Bzdok" w:date="2018-05-09T23:18:00Z">
        <w:r w:rsidR="00264269" w:rsidDel="000C79F1">
          <w:rPr>
            <w:rFonts w:ascii="Calibri" w:hAnsi="Calibri" w:cs="Helvetica"/>
            <w:bCs/>
            <w:color w:val="000000"/>
            <w:lang w:val="en-US" w:eastAsia="en-US"/>
          </w:rPr>
          <w:delText xml:space="preserve">and </w:delText>
        </w:r>
      </w:del>
      <w:ins w:id="344" w:author="Danilo Bzdok" w:date="2018-05-09T23:18:00Z">
        <w:r w:rsidR="000C79F1">
          <w:rPr>
            <w:rFonts w:ascii="Calibri" w:hAnsi="Calibri" w:cs="Helvetica"/>
            <w:bCs/>
            <w:color w:val="000000"/>
            <w:lang w:val="en-US" w:eastAsia="en-US"/>
          </w:rPr>
          <w:t xml:space="preserve">In this penalized linear regression approach, </w:t>
        </w:r>
      </w:ins>
      <w:r w:rsidR="0078188A">
        <w:rPr>
          <w:rFonts w:ascii="Calibri" w:hAnsi="Calibri" w:cs="Helvetica"/>
          <w:bCs/>
          <w:color w:val="000000"/>
          <w:lang w:val="en-US" w:eastAsia="en-US"/>
        </w:rPr>
        <w:t xml:space="preserve">each </w:t>
      </w:r>
      <w:ins w:id="345"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346" w:author="Danilo Bzdok" w:date="2018-05-09T23:18:00Z">
        <w:r w:rsidR="006B4DB2" w:rsidDel="000C79F1">
          <w:rPr>
            <w:rFonts w:ascii="Calibri" w:hAnsi="Calibri" w:cs="Helvetica"/>
            <w:bCs/>
            <w:color w:val="000000"/>
            <w:lang w:val="en-US" w:eastAsia="en-US"/>
          </w:rPr>
          <w:delText>t</w:delText>
        </w:r>
      </w:del>
      <w:ins w:id="347" w:author="Danilo Bzdok" w:date="2018-05-09T23:18:00Z">
        <w:r w:rsidR="000C79F1">
          <w:rPr>
            <w:rFonts w:ascii="Calibri" w:hAnsi="Calibri" w:cs="Helvetica"/>
            <w:bCs/>
            <w:color w:val="000000"/>
            <w:lang w:val="en-US" w:eastAsia="en-US"/>
          </w:rPr>
          <w:t>tuned for</w:t>
        </w:r>
      </w:ins>
      <w:del w:id="348"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349"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350" w:author="Danilo Bzdok" w:date="2018-05-09T23:19:00Z">
        <w:r w:rsidR="006B4DB2" w:rsidDel="000C79F1">
          <w:rPr>
            <w:rFonts w:ascii="Calibri" w:hAnsi="Calibri" w:cs="Helvetica"/>
            <w:bCs/>
            <w:color w:val="000000"/>
            <w:lang w:val="en-US" w:eastAsia="en-US"/>
          </w:rPr>
          <w:delText xml:space="preserve">based on </w:delText>
        </w:r>
      </w:del>
      <w:ins w:id="351"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9F6478">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352" w:author="Danilo Bzdok" w:date="2018-05-09T23:22:00Z">
        <w:r w:rsidR="00264073" w:rsidDel="005D059A">
          <w:rPr>
            <w:rFonts w:ascii="Calibri" w:hAnsi="Calibri" w:cs="Helvetica"/>
            <w:bCs/>
            <w:color w:val="000000"/>
            <w:lang w:val="en-US" w:eastAsia="en-US"/>
          </w:rPr>
          <w:delText xml:space="preserve">with </w:delText>
        </w:r>
      </w:del>
      <w:ins w:id="353"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A5ED0"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1A3F6F14"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354" w:author="Danilo Bzdok" w:date="2018-05-08T17:34:00Z">
        <w:r w:rsidR="005E6670" w:rsidRPr="00204A45" w:rsidDel="000F04FC">
          <w:rPr>
            <w:rFonts w:ascii="Calibri" w:hAnsi="Calibri"/>
            <w:lang w:val="en-US"/>
          </w:rPr>
          <w:delText>amount of</w:delText>
        </w:r>
      </w:del>
      <w:ins w:id="355"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356"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357" w:author="Danilo Bzdok" w:date="2018-05-08T17:34:00Z">
        <w:r w:rsidR="000F04FC">
          <w:rPr>
            <w:rFonts w:ascii="Calibri" w:hAnsi="Calibri"/>
            <w:lang w:val="en-US"/>
          </w:rPr>
          <w:t xml:space="preserve"> - the </w:t>
        </w:r>
        <w:r w:rsidR="000F04FC" w:rsidRPr="00204A45">
          <w:rPr>
            <w:rFonts w:ascii="Calibri" w:hAnsi="Calibri"/>
            <w:lang w:val="en-US"/>
          </w:rPr>
          <w:t>sparsity</w:t>
        </w:r>
        <w:r w:rsidR="000F04FC">
          <w:rPr>
            <w:rFonts w:ascii="Calibri" w:hAnsi="Calibri"/>
            <w:lang w:val="en-US"/>
          </w:rPr>
          <w:t xml:space="preserve"> const</w:t>
        </w:r>
      </w:ins>
      <w:ins w:id="358" w:author="Danilo Bzdok" w:date="2018-05-09T23:13:00Z">
        <w:r w:rsidR="00C9047E">
          <w:rPr>
            <w:rFonts w:ascii="Calibri" w:hAnsi="Calibri"/>
            <w:lang w:val="en-US"/>
          </w:rPr>
          <w:t>r</w:t>
        </w:r>
      </w:ins>
      <w:ins w:id="359"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del w:id="360" w:author="Danilo Bzdok" w:date="2018-05-11T16:20:00Z">
        <w:r w:rsidR="00D53F42" w:rsidDel="00012AEE">
          <w:rPr>
            <w:rFonts w:ascii="Calibri" w:hAnsi="Calibri" w:cs="Arial"/>
            <w:color w:val="FF0000"/>
            <w:lang w:val="en-US" w:eastAsia="en-US"/>
          </w:rPr>
          <w:delText xml:space="preserve">less because </w:delText>
        </w:r>
      </w:del>
      <w:del w:id="361" w:author="Danilo Bzdok" w:date="2018-05-08T17:36:00Z">
        <w:r w:rsidR="00D53F42" w:rsidDel="00B660C7">
          <w:rPr>
            <w:rFonts w:ascii="Calibri" w:hAnsi="Calibri" w:cs="Arial"/>
            <w:color w:val="FF0000"/>
            <w:lang w:val="en-US" w:eastAsia="en-US"/>
          </w:rPr>
          <w:delText xml:space="preserve">we </w:delText>
        </w:r>
      </w:del>
      <w:del w:id="362" w:author="Danilo Bzdok" w:date="2018-05-11T16:20:00Z">
        <w:r w:rsidR="00D53F42" w:rsidDel="00012AEE">
          <w:rPr>
            <w:rFonts w:ascii="Calibri" w:hAnsi="Calibri" w:cs="Arial"/>
            <w:color w:val="FF0000"/>
            <w:lang w:val="en-US" w:eastAsia="en-US"/>
          </w:rPr>
          <w:delText>care</w:delText>
        </w:r>
      </w:del>
      <w:del w:id="363" w:author="Danilo Bzdok" w:date="2018-05-08T17:36:00Z">
        <w:r w:rsidR="00D53F42" w:rsidDel="00B660C7">
          <w:rPr>
            <w:rFonts w:ascii="Calibri" w:hAnsi="Calibri" w:cs="Arial"/>
            <w:color w:val="FF0000"/>
            <w:lang w:val="en-US" w:eastAsia="en-US"/>
          </w:rPr>
          <w:delText>d</w:delText>
        </w:r>
      </w:del>
      <w:del w:id="364" w:author="Danilo Bzdok" w:date="2018-05-11T16:20:00Z">
        <w:r w:rsidR="00D53F42" w:rsidDel="00012AEE">
          <w:rPr>
            <w:rFonts w:ascii="Calibri" w:hAnsi="Calibri" w:cs="Arial"/>
            <w:color w:val="FF0000"/>
            <w:lang w:val="en-US" w:eastAsia="en-US"/>
          </w:rPr>
          <w:delText xml:space="preserve"> about </w:delText>
        </w:r>
      </w:del>
      <w:ins w:id="365" w:author="Danilo Bzdok" w:date="2018-05-11T16:20:00Z">
        <w:r w:rsidR="00012AEE">
          <w:rPr>
            <w:rFonts w:ascii="Calibri" w:hAnsi="Calibri" w:cs="Arial"/>
            <w:color w:val="FF0000"/>
            <w:lang w:val="en-US" w:eastAsia="en-US"/>
          </w:rPr>
          <w:t xml:space="preserve">and actually </w:t>
        </w:r>
      </w:ins>
      <w:ins w:id="366"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del w:id="367" w:author="Danilo Bzdok" w:date="2018-05-11T16:21:00Z">
        <w:r w:rsidR="00D53F42" w:rsidDel="00012AEE">
          <w:rPr>
            <w:rFonts w:ascii="Calibri" w:hAnsi="Calibri" w:cs="Arial"/>
            <w:color w:val="FF0000"/>
            <w:lang w:val="en-US" w:eastAsia="en-US"/>
          </w:rPr>
          <w:delText>themselves</w:delText>
        </w:r>
      </w:del>
      <w:ins w:id="368" w:author="Danilo Bzdok" w:date="2018-05-11T16:22:00Z">
        <w:r w:rsidR="00012AEE">
          <w:rPr>
            <w:rFonts w:ascii="Calibri" w:hAnsi="Calibri" w:cs="Arial"/>
            <w:color w:val="FF0000"/>
            <w:lang w:val="en-US" w:eastAsia="en-US"/>
          </w:rPr>
          <w:t>is no</w:t>
        </w:r>
      </w:ins>
      <w:bookmarkStart w:id="369" w:name="_GoBack"/>
      <w:bookmarkEnd w:id="369"/>
      <w:ins w:id="370" w:author="Danilo Bzdok" w:date="2018-05-11T16:21:00Z">
        <w:r w:rsidR="00012AEE">
          <w:rPr>
            <w:rFonts w:ascii="Calibri" w:hAnsi="Calibri" w:cs="Arial"/>
            <w:color w:val="FF0000"/>
            <w:lang w:val="en-US" w:eastAsia="en-US"/>
          </w:rPr>
          <w:t xml:space="preserve"> priority</w:t>
        </w:r>
      </w:ins>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371" w:author="Danilo Bzdok" w:date="2018-05-07T12:46:00Z">
        <w:r w:rsidR="00945E8D" w:rsidDel="00D8445C">
          <w:rPr>
            <w:rFonts w:ascii="Calibri" w:hAnsi="Calibri" w:cs="Arial"/>
            <w:color w:val="FF0000"/>
            <w:lang w:val="en-US" w:eastAsia="en-US"/>
          </w:rPr>
          <w:delText xml:space="preserve">this </w:delText>
        </w:r>
      </w:del>
      <w:ins w:id="372"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373"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374"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w:t>
      </w:r>
      <w:del w:id="375"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376" w:author="Danilo Bzdok" w:date="2018-05-08T17:37:00Z">
        <w:r w:rsidR="00945E8D" w:rsidDel="00B660C7">
          <w:rPr>
            <w:rFonts w:ascii="Calibri" w:hAnsi="Calibri" w:cs="Arial"/>
            <w:color w:val="FF0000"/>
            <w:lang w:val="en-US" w:eastAsia="en-US"/>
          </w:rPr>
          <w:delText xml:space="preserve">rather than </w:delText>
        </w:r>
      </w:del>
      <w:ins w:id="377" w:author="Danilo Bzdok" w:date="2018-05-08T17:37:00Z">
        <w:r w:rsidR="00B660C7">
          <w:rPr>
            <w:rFonts w:ascii="Calibri" w:hAnsi="Calibri" w:cs="Arial"/>
            <w:color w:val="FF0000"/>
            <w:lang w:val="en-US" w:eastAsia="en-US"/>
          </w:rPr>
          <w:t xml:space="preserve">over </w:t>
        </w:r>
      </w:ins>
      <w:r w:rsidR="00945E8D">
        <w:rPr>
          <w:rFonts w:ascii="Calibri" w:hAnsi="Calibri" w:cs="Arial"/>
          <w:color w:val="FF0000"/>
          <w:lang w:val="en-US" w:eastAsia="en-US"/>
        </w:rPr>
        <w:t>the estimation of particular beta coefficients.</w:t>
      </w:r>
    </w:p>
    <w:p w14:paraId="2BE96985" w14:textId="2CD1CC73"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378"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379"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del w:id="380" w:author="Danilo Bzdok" w:date="2018-05-08T17:39:00Z">
        <w:r w:rsidR="00D53F42" w:rsidDel="007E7605">
          <w:rPr>
            <w:rFonts w:ascii="Calibri" w:hAnsi="Calibri"/>
            <w:lang w:val="en-US"/>
          </w:rPr>
          <w:delText xml:space="preserve">to obtain </w:delText>
        </w:r>
      </w:del>
      <w:del w:id="381"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382"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9F6478">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383"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384"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385"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386" w:author="Danilo Bzdok" w:date="2018-05-08T17:41:00Z">
        <w:r w:rsidR="00BA211A" w:rsidRPr="00204A45" w:rsidDel="00846142">
          <w:rPr>
            <w:rFonts w:ascii="Calibri" w:hAnsi="Calibri" w:cs="Arial"/>
            <w:color w:val="000000" w:themeColor="text1"/>
            <w:lang w:val="en-US"/>
          </w:rPr>
          <w:delText xml:space="preserve">whether </w:delText>
        </w:r>
      </w:del>
      <w:ins w:id="387"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388"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389"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390"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391"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unseen data</w:t>
      </w:r>
      <w:del w:id="392"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393" w:author="Danilo Bzdok" w:date="2018-05-08T18:15:00Z">
        <w:r w:rsidR="00567373" w:rsidRPr="00204A45" w:rsidDel="00AB36FE">
          <w:rPr>
            <w:rFonts w:ascii="Calibri" w:hAnsi="Calibri"/>
            <w:color w:val="000000" w:themeColor="text1"/>
            <w:lang w:val="en-US"/>
          </w:rPr>
          <w:delText xml:space="preserve">subjects </w:delText>
        </w:r>
      </w:del>
      <w:ins w:id="394"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395" w:author="Danilo Bzdok" w:date="2018-05-08T18:16:00Z">
        <w:r w:rsidR="00567373" w:rsidRPr="00204A45" w:rsidDel="00AB36FE">
          <w:rPr>
            <w:rFonts w:ascii="Calibri" w:hAnsi="Calibri"/>
            <w:color w:val="000000" w:themeColor="text1"/>
            <w:lang w:val="en-US"/>
          </w:rPr>
          <w:delText>subjects</w:delText>
        </w:r>
      </w:del>
      <w:ins w:id="396"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9F6478">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9F6478">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9F6478">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397"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ins w:id="398" w:author="Danilo Bzdok" w:date="2018-05-08T17:46:00Z">
        <w:r w:rsidR="00C700BF">
          <w:rPr>
            <w:rFonts w:ascii="Calibri" w:hAnsi="Calibri" w:cs="Arial"/>
            <w:color w:val="000000" w:themeColor="text1"/>
            <w:lang w:val="en-US"/>
          </w:rPr>
          <w:t>de</w:t>
        </w:r>
      </w:ins>
      <w:del w:id="399"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400" w:author="Danilo Bzdok" w:date="2018-05-07T11:24:00Z">
        <w:r w:rsidR="000612D4" w:rsidDel="00C718F2">
          <w:rPr>
            <w:rFonts w:ascii="Calibri" w:hAnsi="Calibri" w:cs="Arial"/>
            <w:color w:val="000000" w:themeColor="text1"/>
            <w:lang w:val="en-US"/>
          </w:rPr>
          <w:delText xml:space="preserve">disambiguate </w:delText>
        </w:r>
      </w:del>
      <w:ins w:id="401"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402" w:author="Danilo Bzdok" w:date="2018-05-07T11:24:00Z">
        <w:r w:rsidR="000612D4" w:rsidDel="00C718F2">
          <w:rPr>
            <w:rFonts w:ascii="Calibri" w:hAnsi="Calibri" w:cs="Arial"/>
            <w:color w:val="000000" w:themeColor="text1"/>
            <w:lang w:val="en-US"/>
          </w:rPr>
          <w:delText xml:space="preserve">role </w:delText>
        </w:r>
      </w:del>
      <w:ins w:id="403"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404"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405" w:author="Danilo Bzdok" w:date="2018-05-07T11:22:00Z">
        <w:r w:rsidR="00E2092D">
          <w:rPr>
            <w:rFonts w:ascii="Calibri" w:hAnsi="Calibri" w:cs="Arial"/>
            <w:color w:val="000000" w:themeColor="text1"/>
            <w:lang w:val="en-US"/>
          </w:rPr>
          <w:t>r</w:t>
        </w:r>
      </w:ins>
      <w:ins w:id="406" w:author="Danilo Bzdok" w:date="2018-05-07T11:21:00Z">
        <w:r w:rsidR="00E2092D">
          <w:rPr>
            <w:rFonts w:ascii="Calibri" w:hAnsi="Calibri" w:cs="Arial"/>
            <w:color w:val="000000" w:themeColor="text1"/>
            <w:lang w:val="en-US"/>
          </w:rPr>
          <w:t>om ordinar</w:t>
        </w:r>
      </w:ins>
      <w:ins w:id="407" w:author="Danilo Bzdok" w:date="2018-05-07T11:22:00Z">
        <w:r w:rsidR="00E2092D">
          <w:rPr>
            <w:rFonts w:ascii="Calibri" w:hAnsi="Calibri" w:cs="Arial"/>
            <w:color w:val="000000" w:themeColor="text1"/>
            <w:lang w:val="en-US"/>
          </w:rPr>
          <w:t xml:space="preserve">y </w:t>
        </w:r>
      </w:ins>
      <w:ins w:id="408" w:author="Danilo Bzdok" w:date="2018-05-08T17:47:00Z">
        <w:r w:rsidR="00E352C0">
          <w:rPr>
            <w:rFonts w:ascii="Calibri" w:hAnsi="Calibri" w:cs="Arial"/>
            <w:color w:val="000000" w:themeColor="text1"/>
            <w:lang w:val="en-US"/>
          </w:rPr>
          <w:t>linear</w:t>
        </w:r>
      </w:ins>
      <w:ins w:id="409" w:author="Danilo Bzdok" w:date="2018-05-07T11:22:00Z">
        <w:r w:rsidR="00E2092D">
          <w:rPr>
            <w:rFonts w:ascii="Calibri" w:hAnsi="Calibri" w:cs="Arial"/>
            <w:color w:val="000000" w:themeColor="text1"/>
            <w:lang w:val="en-US"/>
          </w:rPr>
          <w:t xml:space="preserve"> regression</w:t>
        </w:r>
      </w:ins>
      <w:ins w:id="410" w:author="Danilo Bzdok" w:date="2018-05-09T23:27:00Z">
        <w:r w:rsidR="00613D3E">
          <w:rPr>
            <w:rFonts w:ascii="Calibri" w:hAnsi="Calibri" w:cs="Arial"/>
            <w:color w:val="000000" w:themeColor="text1"/>
            <w:lang w:val="en-US"/>
          </w:rPr>
          <w:t xml:space="preserve"> (without biasing shrinkage)</w:t>
        </w:r>
      </w:ins>
      <w:ins w:id="411" w:author="Danilo Bzdok" w:date="2018-05-07T11:22:00Z">
        <w:r w:rsidR="00E2092D">
          <w:rPr>
            <w:rFonts w:ascii="Calibri" w:hAnsi="Calibri" w:cs="Arial"/>
            <w:color w:val="000000" w:themeColor="text1"/>
            <w:lang w:val="en-US"/>
          </w:rPr>
          <w:t xml:space="preserve"> based on the full set or subset of input variables </w:t>
        </w:r>
      </w:ins>
      <w:ins w:id="412" w:author="Danilo Bzdok" w:date="2018-05-07T11:26:00Z">
        <w:r w:rsidR="006B6522">
          <w:rPr>
            <w:rFonts w:ascii="Calibri" w:hAnsi="Calibri" w:cs="Arial"/>
            <w:color w:val="000000" w:themeColor="text1"/>
            <w:lang w:val="en-US"/>
          </w:rPr>
          <w:t xml:space="preserve">automatically </w:t>
        </w:r>
      </w:ins>
      <w:ins w:id="413" w:author="Danilo Bzdok" w:date="2018-05-07T11:22:00Z">
        <w:r w:rsidR="00E2092D">
          <w:rPr>
            <w:rFonts w:ascii="Calibri" w:hAnsi="Calibri" w:cs="Arial"/>
            <w:color w:val="000000" w:themeColor="text1"/>
            <w:lang w:val="en-US"/>
          </w:rPr>
          <w:t>selected from</w:t>
        </w:r>
      </w:ins>
      <w:ins w:id="414" w:author="Danilo Bzdok" w:date="2018-05-07T11:23:00Z">
        <w:r w:rsidR="00E2092D">
          <w:rPr>
            <w:rFonts w:ascii="Calibri" w:hAnsi="Calibri" w:cs="Arial"/>
            <w:color w:val="000000" w:themeColor="text1"/>
            <w:lang w:val="en-US"/>
          </w:rPr>
          <w:t xml:space="preserve"> the preceding LASSO estimation.</w:t>
        </w:r>
      </w:ins>
    </w:p>
    <w:p w14:paraId="2E6493CE" w14:textId="085974C6"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415" w:author="Danilo Bzdok" w:date="2018-05-08T17:49:00Z">
        <w:r w:rsidR="00D36B0F" w:rsidRPr="00204A45" w:rsidDel="00D41159">
          <w:rPr>
            <w:rFonts w:ascii="Calibri" w:hAnsi="Calibri" w:cs="Arial"/>
            <w:color w:val="000000" w:themeColor="text1"/>
            <w:lang w:val="en-US"/>
          </w:rPr>
          <w:delText>we cannot</w:delText>
        </w:r>
      </w:del>
      <w:ins w:id="416" w:author="Danilo Bzdok" w:date="2018-05-08T17:49:00Z">
        <w:r w:rsidR="00D41159">
          <w:rPr>
            <w:rFonts w:ascii="Calibri" w:hAnsi="Calibri" w:cs="Arial"/>
            <w:color w:val="000000" w:themeColor="text1"/>
            <w:lang w:val="en-US"/>
          </w:rPr>
          <w:t>it is not adviced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9F6478">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9F6478">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9F6478">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w:t>
      </w:r>
      <w:del w:id="417" w:author="Danilo Bzdok" w:date="2018-05-08T17:50:00Z">
        <w:r w:rsidR="00BA211A" w:rsidRPr="00204A45" w:rsidDel="00D41159">
          <w:rPr>
            <w:rFonts w:ascii="Calibri" w:hAnsi="Calibri" w:cs="Arial"/>
            <w:color w:val="000000" w:themeColor="text1"/>
            <w:lang w:val="en-US"/>
          </w:rPr>
          <w:delText xml:space="preserve">parameter </w:delText>
        </w:r>
      </w:del>
      <w:ins w:id="418"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 is altered</w:t>
      </w:r>
      <w:ins w:id="419" w:author="Danilo Bzdok" w:date="2018-05-09T23:30:00Z">
        <w:r w:rsidR="00256388">
          <w:rPr>
            <w:rFonts w:ascii="Calibri" w:hAnsi="Calibri" w:cs="Arial"/>
            <w:color w:val="000000" w:themeColor="text1"/>
            <w:lang w:val="en-US"/>
          </w:rPr>
          <w:t>.</w:t>
        </w:r>
      </w:ins>
      <w:del w:id="420"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421" w:author="Danilo Bzdok" w:date="2018-05-09T23:30:00Z">
        <w:r w:rsidR="00256388">
          <w:rPr>
            <w:rFonts w:ascii="Calibri" w:hAnsi="Calibri" w:cs="Arial"/>
            <w:color w:val="000000" w:themeColor="text1"/>
            <w:lang w:val="en-US"/>
          </w:rPr>
          <w:t xml:space="preserve">This incompatibility between </w:t>
        </w:r>
      </w:ins>
      <w:ins w:id="422" w:author="Danilo Bzdok" w:date="2018-05-10T11:28:00Z">
        <w:r w:rsidR="008C124A">
          <w:rPr>
            <w:rFonts w:ascii="Calibri" w:hAnsi="Calibri" w:cs="Arial"/>
            <w:color w:val="000000" w:themeColor="text1"/>
            <w:lang w:val="en-US"/>
          </w:rPr>
          <w:t xml:space="preserve">statistical </w:t>
        </w:r>
      </w:ins>
      <w:ins w:id="423" w:author="Danilo Bzdok" w:date="2018-05-09T23:30:00Z">
        <w:r w:rsidR="00256388">
          <w:rPr>
            <w:rFonts w:ascii="Calibri" w:hAnsi="Calibri" w:cs="Arial"/>
            <w:color w:val="000000" w:themeColor="text1"/>
            <w:lang w:val="en-US"/>
          </w:rPr>
          <w:t xml:space="preserve">inference and variable selection </w:t>
        </w:r>
      </w:ins>
      <w:del w:id="424" w:author="Danilo Bzdok" w:date="2018-05-08T17:50:00Z">
        <w:r w:rsidR="00BA211A" w:rsidRPr="00204A45" w:rsidDel="00D41159">
          <w:rPr>
            <w:rFonts w:ascii="Calibri" w:hAnsi="Calibri" w:cs="Arial"/>
            <w:color w:val="000000" w:themeColor="text1"/>
            <w:lang w:val="en-US"/>
          </w:rPr>
          <w:delText>caus</w:delText>
        </w:r>
      </w:del>
      <w:ins w:id="425" w:author="Danilo Bzdok" w:date="2018-05-08T17:50:00Z">
        <w:r w:rsidR="00D41159">
          <w:rPr>
            <w:rFonts w:ascii="Calibri" w:hAnsi="Calibri" w:cs="Arial"/>
            <w:color w:val="000000" w:themeColor="text1"/>
            <w:lang w:val="en-US"/>
          </w:rPr>
          <w:t>invalidates</w:t>
        </w:r>
      </w:ins>
      <w:del w:id="426"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427"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428"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429"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430"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431" w:author="Danilo Bzdok" w:date="2018-05-08T17:51:00Z">
        <w:r w:rsidR="00D41159">
          <w:rPr>
            <w:rFonts w:ascii="Calibri" w:hAnsi="Calibri" w:cs="Arial"/>
            <w:color w:val="000000" w:themeColor="text1"/>
            <w:lang w:val="en-US"/>
          </w:rPr>
          <w:t>computed</w:t>
        </w:r>
      </w:ins>
      <w:del w:id="432"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433"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256388">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256388">
          <w:rPr>
            <w:rFonts w:ascii="Calibri" w:hAnsi="Calibri" w:cs="Arial"/>
            <w:noProof/>
            <w:color w:val="000000" w:themeColor="text1"/>
            <w:lang w:val="en-US"/>
          </w:rPr>
          <w:t>(</w:t>
        </w:r>
      </w:ins>
      <w:r w:rsidR="009F6478">
        <w:rPr>
          <w:rFonts w:ascii="Calibri" w:hAnsi="Calibri" w:cs="Arial"/>
          <w:noProof/>
          <w:color w:val="000000" w:themeColor="text1"/>
          <w:lang w:val="en-US"/>
        </w:rPr>
        <w:fldChar w:fldCharType="begin"/>
      </w:r>
      <w:r w:rsidR="009F6478">
        <w:rPr>
          <w:rFonts w:ascii="Calibri" w:hAnsi="Calibri" w:cs="Arial"/>
          <w:noProof/>
          <w:color w:val="000000" w:themeColor="text1"/>
          <w:lang w:val="en-US"/>
        </w:rPr>
        <w:instrText xml:space="preserve"> HYPERLINK \l "_ENREF_34" \o "Berk, 2013 #6004" </w:instrText>
      </w:r>
      <w:r w:rsidR="009F6478">
        <w:rPr>
          <w:rFonts w:ascii="Calibri" w:hAnsi="Calibri" w:cs="Arial"/>
          <w:noProof/>
          <w:color w:val="000000" w:themeColor="text1"/>
          <w:lang w:val="en-US"/>
        </w:rPr>
      </w:r>
      <w:r w:rsidR="009F6478">
        <w:rPr>
          <w:rFonts w:ascii="Calibri" w:hAnsi="Calibri" w:cs="Arial"/>
          <w:noProof/>
          <w:color w:val="000000" w:themeColor="text1"/>
          <w:lang w:val="en-US"/>
        </w:rPr>
        <w:fldChar w:fldCharType="separate"/>
      </w:r>
      <w:ins w:id="434" w:author="Danilo Bzdok" w:date="2018-05-09T23:32:00Z">
        <w:r w:rsidR="009F6478">
          <w:rPr>
            <w:rFonts w:ascii="Calibri" w:hAnsi="Calibri" w:cs="Arial"/>
            <w:noProof/>
            <w:color w:val="000000" w:themeColor="text1"/>
            <w:lang w:val="en-US"/>
          </w:rPr>
          <w:t>34</w:t>
        </w:r>
      </w:ins>
      <w:r w:rsidR="009F6478">
        <w:rPr>
          <w:rFonts w:ascii="Calibri" w:hAnsi="Calibri" w:cs="Arial"/>
          <w:noProof/>
          <w:color w:val="000000" w:themeColor="text1"/>
          <w:lang w:val="en-US"/>
        </w:rPr>
        <w:fldChar w:fldCharType="end"/>
      </w:r>
      <w:ins w:id="435" w:author="Danilo Bzdok" w:date="2018-05-09T23:32:00Z">
        <w:r w:rsidR="00256388">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ins>
      <w:ins w:id="436" w:author="Danilo Bzdok" w:date="2018-05-09T23:31:00Z">
        <w:r w:rsidR="00256388">
          <w:rPr>
            <w:rFonts w:ascii="Calibri" w:hAnsi="Calibri" w:cs="Arial"/>
            <w:color w:val="000000" w:themeColor="text1"/>
            <w:lang w:val="en-US"/>
          </w:rPr>
          <w:t xml:space="preserve">, which </w:t>
        </w:r>
      </w:ins>
      <w:ins w:id="437"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ZWNOdW0+NTk5ODwvUmVjTnVtPjxEaXNwbGF5VGV4dD4oMzIsIDM1LCAzNik8L0Rpc3BsYXlUZXh0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7F6DE6">
        <w:rPr>
          <w:rFonts w:ascii="Calibri" w:hAnsi="Calibri" w:cs="Arial"/>
          <w:color w:val="000000" w:themeColor="text1"/>
          <w:lang w:val="en-US"/>
        </w:rPr>
        <w:instrText xml:space="preserve"> ADDIN EN.CITE </w:instrText>
      </w:r>
      <w:r w:rsidR="007F6DE6">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ZWNOdW0+NTk5ODwvUmVjTnVtPjxEaXNwbGF5VGV4dD4oMzIsIDM1LCAzNik8L0Rpc3BsYXlUZXh0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7F6DE6">
        <w:rPr>
          <w:rFonts w:ascii="Calibri" w:hAnsi="Calibri" w:cs="Arial"/>
          <w:color w:val="000000" w:themeColor="text1"/>
          <w:lang w:val="en-US"/>
        </w:rPr>
        <w:instrText xml:space="preserve"> ADDIN EN.CITE.DATA </w:instrText>
      </w:r>
      <w:r w:rsidR="007F6DE6">
        <w:rPr>
          <w:rFonts w:ascii="Calibri" w:hAnsi="Calibri" w:cs="Arial"/>
          <w:color w:val="000000" w:themeColor="text1"/>
          <w:lang w:val="en-US"/>
        </w:rPr>
      </w:r>
      <w:r w:rsidR="007F6DE6">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7F6DE6">
        <w:rPr>
          <w:rFonts w:ascii="Calibri" w:hAnsi="Calibri" w:cs="Arial"/>
          <w:noProof/>
          <w:color w:val="000000" w:themeColor="text1"/>
          <w:lang w:val="en-US"/>
        </w:rPr>
        <w:t>(</w:t>
      </w:r>
      <w:hyperlink w:anchor="_ENREF_32" w:tooltip="Taylor, 2015 #5998" w:history="1">
        <w:r w:rsidR="009F6478">
          <w:rPr>
            <w:rFonts w:ascii="Calibri" w:hAnsi="Calibri" w:cs="Arial"/>
            <w:noProof/>
            <w:color w:val="000000" w:themeColor="text1"/>
            <w:lang w:val="en-US"/>
          </w:rPr>
          <w:t>32</w:t>
        </w:r>
      </w:hyperlink>
      <w:r w:rsidR="007F6DE6">
        <w:rPr>
          <w:rFonts w:ascii="Calibri" w:hAnsi="Calibri" w:cs="Arial"/>
          <w:noProof/>
          <w:color w:val="000000" w:themeColor="text1"/>
          <w:lang w:val="en-US"/>
        </w:rPr>
        <w:t xml:space="preserve">, </w:t>
      </w:r>
      <w:hyperlink w:anchor="_ENREF_35" w:tooltip="Zhang, 2014 #7043" w:history="1">
        <w:r w:rsidR="009F6478">
          <w:rPr>
            <w:rFonts w:ascii="Calibri" w:hAnsi="Calibri" w:cs="Arial"/>
            <w:noProof/>
            <w:color w:val="000000" w:themeColor="text1"/>
            <w:lang w:val="en-US"/>
          </w:rPr>
          <w:t>35</w:t>
        </w:r>
      </w:hyperlink>
      <w:r w:rsidR="007F6DE6">
        <w:rPr>
          <w:rFonts w:ascii="Calibri" w:hAnsi="Calibri" w:cs="Arial"/>
          <w:noProof/>
          <w:color w:val="000000" w:themeColor="text1"/>
          <w:lang w:val="en-US"/>
        </w:rPr>
        <w:t xml:space="preserve">, </w:t>
      </w:r>
      <w:hyperlink w:anchor="_ENREF_36" w:tooltip="Barber, 2015 #7044" w:history="1">
        <w:r w:rsidR="009F6478">
          <w:rPr>
            <w:rFonts w:ascii="Calibri" w:hAnsi="Calibri" w:cs="Arial"/>
            <w:noProof/>
            <w:color w:val="000000" w:themeColor="text1"/>
            <w:lang w:val="en-US"/>
          </w:rPr>
          <w:t>36</w:t>
        </w:r>
      </w:hyperlink>
      <w:r w:rsidR="007F6DE6">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438" w:author="Danilo Bzdok" w:date="2018-05-08T17:50:00Z">
        <w:r w:rsidR="00663284" w:rsidDel="00D41159">
          <w:rPr>
            <w:rFonts w:ascii="Calibri" w:hAnsi="Calibri" w:cs="Arial"/>
            <w:color w:val="000000" w:themeColor="text1"/>
            <w:lang w:val="en-US"/>
          </w:rPr>
          <w:delText xml:space="preserve">would </w:delText>
        </w:r>
      </w:del>
      <w:del w:id="439" w:author="Danilo Bzdok" w:date="2018-05-08T10:32:00Z">
        <w:r w:rsidR="00663284" w:rsidDel="00DF273A">
          <w:rPr>
            <w:rFonts w:ascii="Calibri" w:hAnsi="Calibri" w:cs="Arial"/>
            <w:color w:val="000000" w:themeColor="text1"/>
            <w:lang w:val="en-US"/>
          </w:rPr>
          <w:delText xml:space="preserve">have </w:delText>
        </w:r>
      </w:del>
      <w:del w:id="440" w:author="Danilo Bzdok" w:date="2018-05-08T17:50:00Z">
        <w:r w:rsidR="00AD103E" w:rsidRPr="00204A45" w:rsidDel="00D41159">
          <w:rPr>
            <w:rFonts w:ascii="Calibri" w:hAnsi="Calibri" w:cs="Arial"/>
            <w:color w:val="000000" w:themeColor="text1"/>
            <w:lang w:val="en-US"/>
          </w:rPr>
          <w:delText xml:space="preserve">become optimistically biased </w:delText>
        </w:r>
      </w:del>
      <w:del w:id="441"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442"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E7707FC"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9F6478">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9F6478">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443"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9F6478">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444"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445"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446"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447" w:author="Danilo Bzdok" w:date="2018-05-08T18:00:00Z">
        <w:r w:rsidR="00C0148C">
          <w:rPr>
            <w:rFonts w:ascii="Calibri" w:eastAsia="Times New Roman" w:hAnsi="Calibri" w:cs="Calibri"/>
            <w:color w:val="222222"/>
            <w:lang w:val="en-US"/>
          </w:rPr>
          <w:t xml:space="preserve">was generated from </w:t>
        </w:r>
      </w:ins>
      <w:del w:id="448"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449"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450"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451"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w:t>
      </w:r>
      <w:del w:id="452"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453"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454"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455"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456" w:author="Danilo Bzdok" w:date="2018-05-10T11:35:00Z"/>
          <w:rFonts w:ascii="Calibri" w:eastAsia="Times New Roman" w:hAnsi="Calibri" w:cs="Calibri"/>
          <w:color w:val="222222"/>
          <w:sz w:val="24"/>
          <w:szCs w:val="24"/>
        </w:rPr>
      </w:pPr>
      <w:del w:id="457"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458" w:author="Danilo Bzdok" w:date="2018-05-08T18:02:00Z">
        <w:r w:rsidRPr="00617311" w:rsidDel="00624A1A">
          <w:rPr>
            <w:rFonts w:ascii="Calibri" w:eastAsia="Times New Roman" w:hAnsi="Calibri" w:cs="Calibri"/>
            <w:color w:val="222222"/>
            <w:sz w:val="24"/>
            <w:szCs w:val="24"/>
          </w:rPr>
          <w:delText xml:space="preserve">transformations </w:delText>
        </w:r>
      </w:del>
      <w:del w:id="459"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460"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461" w:author="Danilo Bzdok" w:date="2018-05-10T11:35:00Z">
        <w:r w:rsidR="00157802" w:rsidDel="008B59E6">
          <w:rPr>
            <w:rFonts w:ascii="Calibri" w:eastAsia="Times New Roman" w:hAnsi="Calibri" w:cs="Calibri"/>
            <w:color w:val="222222"/>
            <w:sz w:val="24"/>
            <w:szCs w:val="24"/>
          </w:rPr>
          <w:delText xml:space="preserve">by </w:delText>
        </w:r>
      </w:del>
      <w:del w:id="462" w:author="Danilo Bzdok" w:date="2018-05-08T10:44:00Z">
        <w:r w:rsidRPr="00617311" w:rsidDel="00526B2F">
          <w:rPr>
            <w:rFonts w:ascii="Calibri" w:eastAsia="Times New Roman" w:hAnsi="Calibri" w:cs="Calibri"/>
            <w:color w:val="222222"/>
            <w:sz w:val="24"/>
            <w:szCs w:val="24"/>
          </w:rPr>
          <w:delText xml:space="preserve">taking </w:delText>
        </w:r>
      </w:del>
      <w:del w:id="463"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464" w:author="Danilo Bzdok" w:date="2018-05-10T11:38:00Z"/>
          <w:rFonts w:ascii="Calibri" w:eastAsia="Times New Roman" w:hAnsi="Calibri" w:cs="Calibri"/>
          <w:color w:val="222222"/>
          <w:sz w:val="24"/>
          <w:szCs w:val="24"/>
        </w:rPr>
      </w:pPr>
      <w:del w:id="465"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466" w:author="Danilo Bzdok" w:date="2018-05-10T11:33:00Z">
        <w:r w:rsidR="00306066" w:rsidDel="006A6B7C">
          <w:rPr>
            <w:rFonts w:ascii="Calibri" w:eastAsia="Times New Roman" w:hAnsi="Calibri" w:cs="Calibri"/>
            <w:color w:val="222222"/>
            <w:sz w:val="24"/>
            <w:szCs w:val="24"/>
          </w:rPr>
          <w:delText>one</w:delText>
        </w:r>
      </w:del>
      <w:del w:id="467"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468"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469" w:author="Danilo Bzdok" w:date="2018-05-10T11:38:00Z"/>
          <w:rFonts w:ascii="Calibri" w:eastAsia="Times New Roman" w:hAnsi="Calibri" w:cs="Calibri"/>
          <w:color w:val="222222"/>
          <w:sz w:val="24"/>
          <w:szCs w:val="24"/>
        </w:rPr>
      </w:pPr>
      <w:del w:id="470"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471" w:author="Danilo Bzdok" w:date="2018-05-08T18:07:00Z">
        <w:r w:rsidR="004F03BF" w:rsidRPr="00617311" w:rsidDel="0071187F">
          <w:rPr>
            <w:rFonts w:ascii="Calibri" w:eastAsia="Times New Roman" w:hAnsi="Calibri" w:cs="Calibri"/>
            <w:color w:val="222222"/>
            <w:sz w:val="24"/>
            <w:szCs w:val="24"/>
          </w:rPr>
          <w:delText xml:space="preserve">increased </w:delText>
        </w:r>
      </w:del>
      <w:del w:id="472"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473" w:author="Danilo Bzdok" w:date="2018-05-08T18:07:00Z">
        <w:r w:rsidR="00F047B6" w:rsidDel="0071187F">
          <w:rPr>
            <w:rFonts w:ascii="Calibri" w:eastAsia="Times New Roman" w:hAnsi="Calibri" w:cs="Calibri"/>
            <w:color w:val="222222"/>
            <w:sz w:val="24"/>
            <w:szCs w:val="24"/>
          </w:rPr>
          <w:delText xml:space="preserve">noise </w:delText>
        </w:r>
      </w:del>
      <w:del w:id="474" w:author="Danilo Bzdok" w:date="2018-05-10T11:38:00Z">
        <w:r w:rsidR="00F047B6" w:rsidDel="00CB641C">
          <w:rPr>
            <w:rFonts w:ascii="Calibri" w:eastAsia="Times New Roman" w:hAnsi="Calibri" w:cs="Calibri"/>
            <w:color w:val="222222"/>
            <w:sz w:val="24"/>
            <w:szCs w:val="24"/>
          </w:rPr>
          <w:delText>term</w:delText>
        </w:r>
      </w:del>
      <w:del w:id="475" w:author="Danilo Bzdok" w:date="2018-05-08T18:08:00Z">
        <w:r w:rsidR="00F047B6" w:rsidDel="0071187F">
          <w:rPr>
            <w:rFonts w:ascii="Calibri" w:eastAsia="Times New Roman" w:hAnsi="Calibri" w:cs="Calibri"/>
            <w:color w:val="222222"/>
            <w:sz w:val="24"/>
            <w:szCs w:val="24"/>
          </w:rPr>
          <w:delText>s</w:delText>
        </w:r>
      </w:del>
      <w:del w:id="476" w:author="Danilo Bzdok" w:date="2018-05-10T11:38:00Z">
        <w:r w:rsidR="00F047B6" w:rsidDel="00CB641C">
          <w:rPr>
            <w:rFonts w:ascii="Calibri" w:eastAsia="Times New Roman" w:hAnsi="Calibri" w:cs="Calibri"/>
            <w:color w:val="222222"/>
            <w:sz w:val="24"/>
            <w:szCs w:val="24"/>
          </w:rPr>
          <w:delText xml:space="preserve"> </w:delText>
        </w:r>
      </w:del>
      <w:del w:id="477" w:author="Danilo Bzdok" w:date="2018-05-08T10:29:00Z">
        <w:r w:rsidR="00F047B6" w:rsidDel="007C34E5">
          <w:rPr>
            <w:rFonts w:ascii="Calibri" w:eastAsia="Times New Roman" w:hAnsi="Calibri" w:cs="Calibri"/>
            <w:color w:val="222222"/>
            <w:sz w:val="24"/>
            <w:szCs w:val="24"/>
          </w:rPr>
          <w:delText xml:space="preserve">was </w:delText>
        </w:r>
      </w:del>
      <w:del w:id="478" w:author="Danilo Bzdok" w:date="2018-05-10T11:38:00Z">
        <w:r w:rsidR="00F047B6" w:rsidDel="00CB641C">
          <w:rPr>
            <w:rFonts w:ascii="Calibri" w:eastAsia="Times New Roman" w:hAnsi="Calibri" w:cs="Calibri"/>
            <w:color w:val="222222"/>
            <w:sz w:val="24"/>
            <w:szCs w:val="24"/>
          </w:rPr>
          <w:delText>therefore multiplied by</w:delText>
        </w:r>
      </w:del>
      <w:del w:id="479"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480" w:author="Danilo Bzdok" w:date="2018-05-08T10:30:00Z">
        <w:r w:rsidR="007B2E00" w:rsidDel="007C34E5">
          <w:rPr>
            <w:rFonts w:ascii="Calibri" w:eastAsia="Times New Roman" w:hAnsi="Calibri" w:cs="Calibri"/>
            <w:color w:val="222222"/>
            <w:sz w:val="24"/>
            <w:szCs w:val="24"/>
          </w:rPr>
          <w:delText>canceling out</w:delText>
        </w:r>
      </w:del>
      <w:del w:id="481"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482"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483" w:author="Danilo Bzdok" w:date="2018-05-08T18:10:00Z">
        <w:r w:rsidR="00F047B6" w:rsidDel="0062370E">
          <w:rPr>
            <w:rFonts w:ascii="Calibri" w:eastAsia="Times New Roman" w:hAnsi="Calibri" w:cs="Calibri"/>
            <w:color w:val="222222"/>
            <w:sz w:val="24"/>
            <w:szCs w:val="24"/>
          </w:rPr>
          <w:delText xml:space="preserve">or </w:delText>
        </w:r>
      </w:del>
      <w:del w:id="484" w:author="Danilo Bzdok" w:date="2018-05-10T11:38:00Z">
        <w:r w:rsidR="004F03BF" w:rsidRPr="00617311" w:rsidDel="00CB641C">
          <w:rPr>
            <w:rFonts w:ascii="Calibri" w:eastAsia="Times New Roman" w:hAnsi="Calibri" w:cs="Calibri"/>
            <w:color w:val="222222"/>
            <w:sz w:val="24"/>
            <w:szCs w:val="24"/>
          </w:rPr>
          <w:delText>10.</w:delText>
        </w:r>
      </w:del>
    </w:p>
    <w:p w14:paraId="1BC289E9" w14:textId="77777777" w:rsidR="00CB641C" w:rsidRPr="00617311" w:rsidRDefault="00CB641C" w:rsidP="00CB641C">
      <w:pPr>
        <w:pStyle w:val="Listenabsatz"/>
        <w:numPr>
          <w:ilvl w:val="0"/>
          <w:numId w:val="45"/>
        </w:numPr>
        <w:shd w:val="clear" w:color="auto" w:fill="FFFFFF"/>
        <w:spacing w:line="240" w:lineRule="auto"/>
        <w:ind w:left="709" w:hanging="427"/>
        <w:jc w:val="both"/>
        <w:rPr>
          <w:ins w:id="485" w:author="Danilo Bzdok" w:date="2018-05-10T11:38:00Z"/>
          <w:rFonts w:ascii="Calibri" w:eastAsia="Times New Roman" w:hAnsi="Calibri" w:cs="Calibri"/>
          <w:color w:val="222222"/>
          <w:sz w:val="24"/>
          <w:szCs w:val="24"/>
        </w:rPr>
      </w:pPr>
      <w:ins w:id="486"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informative </w:t>
        </w:r>
        <w:r>
          <w:rPr>
            <w:rFonts w:ascii="Calibri" w:eastAsia="Times New Roman" w:hAnsi="Calibri" w:cs="Calibri"/>
            <w:color w:val="222222"/>
            <w:sz w:val="24"/>
            <w:szCs w:val="24"/>
          </w:rPr>
          <w:t xml:space="preserve">versus unrelated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77777777" w:rsidR="008B59E6" w:rsidRDefault="004F03BF" w:rsidP="00617311">
      <w:pPr>
        <w:pStyle w:val="Listenabsatz"/>
        <w:numPr>
          <w:ilvl w:val="0"/>
          <w:numId w:val="45"/>
        </w:numPr>
        <w:shd w:val="clear" w:color="auto" w:fill="FFFFFF"/>
        <w:spacing w:line="240" w:lineRule="auto"/>
        <w:ind w:left="709" w:hanging="427"/>
        <w:jc w:val="both"/>
        <w:rPr>
          <w:ins w:id="487"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488"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489"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490" w:author="Danilo Bzdok" w:date="2018-05-07T18:19:00Z">
        <w:r w:rsidR="00D17FBF">
          <w:rPr>
            <w:rFonts w:ascii="Calibri" w:eastAsia="Times New Roman" w:hAnsi="Calibri" w:cs="Calibri"/>
            <w:color w:val="222222"/>
            <w:sz w:val="24"/>
            <w:szCs w:val="24"/>
          </w:rPr>
          <w:t>G</w:t>
        </w:r>
      </w:ins>
      <w:del w:id="491"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492" w:author="Danilo Bzdok" w:date="2018-05-07T18:19:00Z">
        <w:r w:rsidR="00D17FBF">
          <w:rPr>
            <w:rFonts w:ascii="Calibri" w:eastAsia="Times New Roman" w:hAnsi="Calibri" w:cs="Calibri"/>
            <w:color w:val="222222"/>
            <w:sz w:val="24"/>
            <w:szCs w:val="24"/>
          </w:rPr>
          <w:t xml:space="preserve">, </w:t>
        </w:r>
      </w:ins>
      <w:ins w:id="493" w:author="Danilo Bzdok" w:date="2018-05-08T18:09:00Z">
        <w:r w:rsidR="0062370E">
          <w:rPr>
            <w:rFonts w:ascii="Calibri" w:eastAsia="Times New Roman" w:hAnsi="Calibri" w:cs="Calibri"/>
            <w:color w:val="222222"/>
            <w:sz w:val="24"/>
            <w:szCs w:val="24"/>
          </w:rPr>
          <w:t>complementing</w:t>
        </w:r>
      </w:ins>
      <w:ins w:id="494" w:author="Danilo Bzdok" w:date="2018-05-07T18:19:00Z">
        <w:r w:rsidR="00D17FBF">
          <w:rPr>
            <w:rFonts w:ascii="Calibri" w:eastAsia="Times New Roman" w:hAnsi="Calibri" w:cs="Calibri"/>
            <w:color w:val="222222"/>
            <w:sz w:val="24"/>
            <w:szCs w:val="24"/>
          </w:rPr>
          <w:t xml:space="preserve"> datasets </w:t>
        </w:r>
      </w:ins>
      <w:ins w:id="495" w:author="Danilo Bzdok" w:date="2018-05-08T18:09:00Z">
        <w:r w:rsidR="0062370E">
          <w:rPr>
            <w:rFonts w:ascii="Calibri" w:eastAsia="Times New Roman" w:hAnsi="Calibri" w:cs="Calibri"/>
            <w:color w:val="222222"/>
            <w:sz w:val="24"/>
            <w:szCs w:val="24"/>
          </w:rPr>
          <w:t xml:space="preserve">that </w:t>
        </w:r>
      </w:ins>
      <w:ins w:id="496"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independent variables (i.e., 0% covariation)</w:t>
        </w:r>
      </w:ins>
      <w:ins w:id="497"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498" w:author="Danilo Bzdok" w:date="2018-05-10T11:38:00Z"/>
          <w:rFonts w:ascii="Calibri" w:eastAsia="Times New Roman" w:hAnsi="Calibri" w:cs="Calibri"/>
          <w:color w:val="222222"/>
          <w:sz w:val="24"/>
          <w:szCs w:val="24"/>
        </w:rPr>
      </w:pPr>
      <w:ins w:id="499" w:author="Danilo Bzdok" w:date="2018-05-10T11:38:00Z">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w:t>
        </w:r>
        <w:r w:rsidRPr="00617311">
          <w:rPr>
            <w:rFonts w:ascii="Calibri" w:eastAsia="Times New Roman" w:hAnsi="Calibri" w:cs="Calibri"/>
            <w:color w:val="222222"/>
            <w:sz w:val="24"/>
            <w:szCs w:val="24"/>
          </w:rPr>
          <w:lastRenderedPageBreak/>
          <w:t>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500"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ins>
      <w:ins w:id="501"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7B3D381D" w14:textId="11D5873A" w:rsidR="004F03BF" w:rsidRPr="007A1DDA"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502" w:author="Danilo Bzdok" w:date="2018-05-11T11:30:00Z">
            <w:rPr/>
          </w:rPrChange>
        </w:rPr>
      </w:pPr>
      <w:ins w:id="503"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w:t>
        </w:r>
      </w:ins>
      <w:del w:id="504" w:author="Danilo Bzdok" w:date="2018-05-07T18:19:00Z">
        <w:r w:rsidR="004F03BF" w:rsidRPr="007A1DDA" w:rsidDel="00D17FBF">
          <w:rPr>
            <w:rFonts w:ascii="Calibri" w:eastAsia="Times New Roman" w:hAnsi="Calibri" w:cs="Calibri"/>
            <w:color w:val="222222"/>
            <w:sz w:val="24"/>
            <w:szCs w:val="24"/>
            <w:rPrChange w:id="505" w:author="Danilo Bzdok" w:date="2018-05-11T11:30:00Z">
              <w:rPr/>
            </w:rPrChange>
          </w:rPr>
          <w:delText>.</w:delText>
        </w:r>
      </w:del>
    </w:p>
    <w:p w14:paraId="7382ECF6" w14:textId="5F147477"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506"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507" w:author="Danilo Bzdok" w:date="2018-05-10T11:44:00Z">
        <w:r w:rsidR="00D20335">
          <w:rPr>
            <w:rFonts w:ascii="Calibri" w:eastAsia="Times New Roman" w:hAnsi="Calibri" w:cs="Calibri"/>
            <w:color w:val="222222"/>
            <w:lang w:val="en-US"/>
          </w:rPr>
          <w:t>among all model coefficient</w:t>
        </w:r>
      </w:ins>
      <w:ins w:id="508" w:author="Danilo Bzdok" w:date="2018-05-10T11:45:00Z">
        <w:r w:rsidR="00D20335">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509"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ins w:id="510" w:author="Danilo Bzdok" w:date="2018-05-08T18:12:00Z">
        <w:r w:rsidR="00AC2DE2">
          <w:rPr>
            <w:rFonts w:ascii="Calibri" w:eastAsia="Times New Roman" w:hAnsi="Calibri" w:cs="Calibri"/>
            <w:color w:val="222222"/>
            <w:lang w:val="en-US"/>
          </w:rPr>
          <w:t xml:space="preserve"> </w:t>
        </w:r>
        <w:r w:rsidR="00AC2DE2" w:rsidRPr="00904D8D">
          <w:rPr>
            <w:rFonts w:ascii="Calibri" w:eastAsia="Times New Roman" w:hAnsi="Calibri" w:cs="Calibri"/>
            <w:color w:val="222222"/>
            <w:lang w:val="en-US"/>
          </w:rPr>
          <w:t>out-of-sample</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295D9882"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del w:id="511"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512"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7F6DE6" w:rsidRPr="007F6DE6">
        <w:rPr>
          <w:rFonts w:ascii="Calibri" w:hAnsi="Calibri" w:cs="Helvetica"/>
          <w:color w:val="000000" w:themeColor="text1"/>
          <w:lang w:val="en-US"/>
          <w:rPrChange w:id="513" w:author="Danilo Bzdok" w:date="2018-05-10T11:21:00Z">
            <w:rPr>
              <w:rFonts w:ascii="Calibri" w:hAnsi="Calibri" w:cs="Helvetica"/>
              <w:color w:val="000000" w:themeColor="text1"/>
            </w:rPr>
          </w:rPrChange>
        </w:rPr>
        <w:instrText xml:space="preserve"> ADDIN EN.CITE &lt;EndNote&gt;&lt;Cite&gt;&lt;Author&gt;Pedregosa&lt;/Author&gt;&lt;Year&gt;2011&lt;/Year&gt;&lt;RecNum&gt;4211&lt;/RecNum&gt;&lt;DisplayText&gt;(37)&lt;/DisplayText&gt;&lt;record&gt;&lt;rec-number&gt;4211&lt;/rec-number&gt;&lt;foreign-keys&gt;&lt;key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7F6DE6" w:rsidRPr="007F6DE6">
        <w:rPr>
          <w:rFonts w:ascii="Calibri" w:hAnsi="Calibri" w:cs="Helvetica"/>
          <w:noProof/>
          <w:color w:val="000000" w:themeColor="text1"/>
          <w:lang w:val="en-US"/>
        </w:rPr>
        <w:t>(</w:t>
      </w:r>
      <w:hyperlink w:anchor="_ENREF_37" w:tooltip="Pedregosa, 2011 #4211" w:history="1">
        <w:r w:rsidR="009F6478" w:rsidRPr="007F6DE6">
          <w:rPr>
            <w:rFonts w:ascii="Calibri" w:hAnsi="Calibri" w:cs="Helvetica"/>
            <w:noProof/>
            <w:color w:val="000000" w:themeColor="text1"/>
            <w:lang w:val="en-US"/>
          </w:rPr>
          <w:t>37</w:t>
        </w:r>
      </w:hyperlink>
      <w:r w:rsidR="007F6DE6" w:rsidRPr="007F6DE6">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514" w:author="Danilo Bzdok" w:date="2018-05-08T18:15:00Z">
        <w:r w:rsidR="00AB36FE">
          <w:rPr>
            <w:rFonts w:ascii="Calibri" w:hAnsi="Calibri" w:cs="Helvetica"/>
            <w:color w:val="000000" w:themeColor="text1"/>
            <w:lang w:val="en-US"/>
          </w:rPr>
          <w:t>-</w:t>
        </w:r>
      </w:ins>
      <w:del w:id="515"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 xml:space="preserve">learning </w:t>
      </w:r>
      <w:del w:id="516" w:author="Danilo Bzdok" w:date="2018-05-11T15:35:00Z">
        <w:r w:rsidRPr="00A505FA" w:rsidDel="00766340">
          <w:rPr>
            <w:rFonts w:ascii="Calibri" w:hAnsi="Calibri" w:cs="Helvetica"/>
            <w:color w:val="000000" w:themeColor="text1"/>
            <w:lang w:val="en-US"/>
          </w:rPr>
          <w:delText xml:space="preserve">algorithms </w:delText>
        </w:r>
      </w:del>
      <w:ins w:id="517" w:author="Danilo Bzdok" w:date="2018-05-11T15:35:00Z">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ins>
      <w:r w:rsidRPr="00A505FA">
        <w:rPr>
          <w:rFonts w:ascii="Calibri" w:hAnsi="Calibri" w:cs="Helvetica"/>
          <w:color w:val="000000" w:themeColor="text1"/>
          <w:lang w:val="en-US"/>
        </w:rPr>
        <w:t>(</w:t>
      </w:r>
      <w:r w:rsidR="00853EFB">
        <w:fldChar w:fldCharType="begin"/>
      </w:r>
      <w:r w:rsidR="00853EFB" w:rsidRPr="00853EFB">
        <w:rPr>
          <w:lang w:val="en-US"/>
          <w:rPrChange w:id="518"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519"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520"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521"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3119DE4E"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522"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523" w:author="Danilo Bzdok" w:date="2018-05-10T17:12:00Z">
        <w:r w:rsidRPr="0003734E" w:rsidDel="00BB4540">
          <w:rPr>
            <w:rFonts w:ascii="Calibri" w:hAnsi="Calibri"/>
            <w:color w:val="000000" w:themeColor="text1"/>
            <w:lang w:val="en-US"/>
          </w:rPr>
          <w:delText>a series of</w:delText>
        </w:r>
      </w:del>
      <w:ins w:id="524"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525" w:author="Danilo Bzdok" w:date="2018-05-10T17:13:00Z">
        <w:r w:rsidR="0003734E" w:rsidRPr="0003734E" w:rsidDel="0060038F">
          <w:rPr>
            <w:rFonts w:ascii="Calibri" w:hAnsi="Calibri"/>
            <w:color w:val="000000" w:themeColor="text1"/>
            <w:lang w:val="en-US"/>
          </w:rPr>
          <w:delText xml:space="preserve">that emerge </w:delText>
        </w:r>
      </w:del>
      <w:del w:id="526" w:author="Danilo Bzdok" w:date="2018-05-10T17:14:00Z">
        <w:r w:rsidR="0003734E" w:rsidRPr="0003734E" w:rsidDel="002C62CD">
          <w:rPr>
            <w:rFonts w:ascii="Calibri" w:hAnsi="Calibri"/>
            <w:color w:val="000000" w:themeColor="text1"/>
            <w:lang w:val="en-US"/>
          </w:rPr>
          <w:delText xml:space="preserve">in </w:delText>
        </w:r>
      </w:del>
      <w:del w:id="527" w:author="Danilo Bzdok" w:date="2018-05-10T17:13:00Z">
        <w:r w:rsidR="0003734E" w:rsidRPr="0003734E" w:rsidDel="0060038F">
          <w:rPr>
            <w:rFonts w:ascii="Calibri" w:hAnsi="Calibri"/>
            <w:color w:val="000000" w:themeColor="text1"/>
            <w:lang w:val="en-US"/>
          </w:rPr>
          <w:delText xml:space="preserve">a </w:delText>
        </w:r>
      </w:del>
      <w:del w:id="528" w:author="Danilo Bzdok" w:date="2018-05-10T17:14:00Z">
        <w:r w:rsidR="0003734E" w:rsidRPr="0003734E" w:rsidDel="002C62CD">
          <w:rPr>
            <w:rFonts w:ascii="Calibri" w:hAnsi="Calibri"/>
            <w:color w:val="000000" w:themeColor="text1"/>
            <w:lang w:val="en-US"/>
          </w:rPr>
          <w:delText>direct comparison of</w:delText>
        </w:r>
      </w:del>
      <w:ins w:id="529"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530"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ins w:id="531" w:author="Danilo Bzdok" w:date="2018-05-11T15:19:00Z">
        <w:r w:rsidR="00FB5A29">
          <w:rPr>
            <w:rFonts w:ascii="Calibri" w:hAnsi="Calibri"/>
            <w:color w:val="000000" w:themeColor="text1"/>
            <w:lang w:val="en-US"/>
          </w:rPr>
          <w:t xml:space="preserve">data </w:t>
        </w:r>
      </w:ins>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ins w:id="532" w:author="Danilo Bzdok" w:date="2018-05-11T15:20:00Z">
        <w:r w:rsidR="009D4C15">
          <w:rPr>
            <w:rFonts w:ascii="Calibri" w:hAnsi="Calibri"/>
            <w:color w:val="000000" w:themeColor="text1"/>
            <w:lang w:val="en-US"/>
          </w:rPr>
          <w:t xml:space="preserve">expansion </w:t>
        </w:r>
      </w:ins>
      <w:del w:id="533" w:author="Danilo Bzdok" w:date="2018-05-10T17:15:00Z">
        <w:r w:rsidR="00E20117" w:rsidRPr="0003734E" w:rsidDel="007621BB">
          <w:rPr>
            <w:rFonts w:ascii="Calibri" w:hAnsi="Calibri"/>
            <w:color w:val="000000" w:themeColor="text1"/>
            <w:lang w:val="en-US"/>
          </w:rPr>
          <w:delText>incurred worse</w:delText>
        </w:r>
      </w:del>
      <w:ins w:id="534"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535"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536"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537" w:author="Danilo Bzdok" w:date="2018-05-10T11:57:00Z">
        <w:r w:rsidR="00DF6616" w:rsidRPr="0003734E" w:rsidDel="00DB02DC">
          <w:rPr>
            <w:rFonts w:ascii="Calibri" w:hAnsi="Calibri"/>
            <w:color w:val="000000" w:themeColor="text1"/>
            <w:lang w:val="en-US"/>
          </w:rPr>
          <w:delText>More adverse effects</w:delText>
        </w:r>
      </w:del>
      <w:ins w:id="538"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539" w:author="Danilo Bzdok" w:date="2018-05-10T11:57:00Z">
        <w:r w:rsidR="00DF6616" w:rsidRPr="0003734E" w:rsidDel="00DB02DC">
          <w:rPr>
            <w:rFonts w:ascii="Calibri" w:hAnsi="Calibri"/>
            <w:color w:val="000000" w:themeColor="text1"/>
            <w:lang w:val="en-US"/>
          </w:rPr>
          <w:delText xml:space="preserve">in </w:delText>
        </w:r>
      </w:del>
      <w:ins w:id="540"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541" w:author="Danilo Bzdok" w:date="2018-05-10T11:57:00Z">
        <w:r w:rsidR="00DF6616" w:rsidRPr="0003734E" w:rsidDel="00DB02DC">
          <w:rPr>
            <w:rFonts w:ascii="Calibri" w:hAnsi="Calibri"/>
            <w:color w:val="000000" w:themeColor="text1"/>
            <w:lang w:val="en-US"/>
          </w:rPr>
          <w:delText xml:space="preserve">to be analyzed </w:delText>
        </w:r>
      </w:del>
      <w:del w:id="542" w:author="Danilo Bzdok" w:date="2018-05-10T12:00:00Z">
        <w:r w:rsidR="00DF6616" w:rsidRPr="0003734E" w:rsidDel="001054F9">
          <w:rPr>
            <w:rFonts w:ascii="Calibri" w:hAnsi="Calibri"/>
            <w:color w:val="000000" w:themeColor="text1"/>
            <w:lang w:val="en-US"/>
          </w:rPr>
          <w:delText>were</w:delText>
        </w:r>
      </w:del>
      <w:ins w:id="543"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544" w:author="Danilo Bzdok" w:date="2018-05-07T18:39:00Z">
        <w:r w:rsidR="00C84EDC">
          <w:rPr>
            <w:rFonts w:ascii="Calibri" w:hAnsi="Calibri"/>
            <w:color w:val="000000" w:themeColor="text1"/>
            <w:lang w:val="en-US"/>
          </w:rPr>
          <w:t xml:space="preserve">with </w:t>
        </w:r>
      </w:ins>
      <w:ins w:id="545"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546" w:author="Danilo Bzdok" w:date="2018-05-07T18:39:00Z">
        <w:r w:rsidR="00C84EDC">
          <w:rPr>
            <w:rFonts w:ascii="Calibri" w:hAnsi="Calibri"/>
            <w:color w:val="000000" w:themeColor="text1"/>
            <w:lang w:val="en-US"/>
          </w:rPr>
          <w:t>variables</w:t>
        </w:r>
      </w:ins>
      <w:del w:id="547" w:author="Danilo Bzdok" w:date="2018-05-10T11:59:00Z">
        <w:r w:rsidR="00DF6616" w:rsidRPr="0003734E" w:rsidDel="001054F9">
          <w:rPr>
            <w:rFonts w:ascii="Calibri" w:hAnsi="Calibri"/>
            <w:color w:val="000000" w:themeColor="text1"/>
            <w:lang w:val="en-US"/>
          </w:rPr>
          <w:delText>t</w:delText>
        </w:r>
      </w:del>
      <w:del w:id="548" w:author="Danilo Bzdok" w:date="2018-05-07T18:39:00Z">
        <w:r w:rsidR="00DF6616" w:rsidRPr="0003734E" w:rsidDel="00C84EDC">
          <w:rPr>
            <w:rFonts w:ascii="Calibri" w:hAnsi="Calibri"/>
            <w:color w:val="000000" w:themeColor="text1"/>
            <w:lang w:val="en-US"/>
          </w:rPr>
          <w:delText>o</w:delText>
        </w:r>
      </w:del>
      <w:del w:id="549"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550" w:author="Danilo Bzdok" w:date="2018-05-10T17:16:00Z">
        <w:r w:rsidR="00247D8A" w:rsidDel="00D4145A">
          <w:rPr>
            <w:rFonts w:ascii="Calibri" w:hAnsi="Calibri"/>
            <w:color w:val="000000" w:themeColor="text1"/>
            <w:lang w:val="en-US"/>
          </w:rPr>
          <w:delText>due to</w:delText>
        </w:r>
      </w:del>
      <w:ins w:id="551" w:author="Danilo Bzdok" w:date="2018-05-10T17:16:00Z">
        <w:r w:rsidR="00D4145A">
          <w:rPr>
            <w:rFonts w:ascii="Calibri" w:hAnsi="Calibri"/>
            <w:color w:val="000000" w:themeColor="text1"/>
            <w:lang w:val="en-US"/>
          </w:rPr>
          <w:t xml:space="preserve">when facing </w:t>
        </w:r>
      </w:ins>
      <w:del w:id="552"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553" w:author="Danilo Bzdok" w:date="2018-05-10T17:17:00Z">
        <w:r w:rsidR="00D4145A">
          <w:rPr>
            <w:rFonts w:ascii="Calibri" w:hAnsi="Calibri"/>
            <w:color w:val="000000" w:themeColor="text1"/>
            <w:lang w:val="en-US"/>
          </w:rPr>
          <w:t xml:space="preserve"> data</w:t>
        </w:r>
      </w:ins>
      <w:del w:id="554"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555"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556"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 xml:space="preserve">closer to the typical p </w:t>
      </w:r>
      <w:ins w:id="557" w:author="Danilo Bzdok" w:date="2018-05-11T15:23:00Z">
        <w:r w:rsidR="004E406A">
          <w:rPr>
            <w:rFonts w:ascii="Calibri" w:hAnsi="Calibri"/>
            <w:color w:val="000000" w:themeColor="text1"/>
            <w:lang w:val="en-US"/>
          </w:rPr>
          <w:t>&lt;</w:t>
        </w:r>
      </w:ins>
      <w:del w:id="558" w:author="Danilo Bzdok" w:date="2018-05-11T15:23:00Z">
        <w:r w:rsidR="00E24A96" w:rsidRPr="0003734E" w:rsidDel="004E406A">
          <w:rPr>
            <w:rFonts w:ascii="Calibri" w:hAnsi="Calibri"/>
            <w:color w:val="000000" w:themeColor="text1"/>
            <w:lang w:val="en-US"/>
          </w:rPr>
          <w:delText>=</w:delText>
        </w:r>
      </w:del>
      <w:r w:rsidR="00E24A96" w:rsidRPr="0003734E">
        <w:rPr>
          <w:rFonts w:ascii="Calibri" w:hAnsi="Calibri"/>
          <w:color w:val="000000" w:themeColor="text1"/>
          <w:lang w:val="en-US"/>
        </w:rPr>
        <w:t xml:space="preserve"> 0.05 threshold and seldom extremely low p-values. Concurrently, many data-analysis scenarios that did not yield a single significant relation between an input variable and the response of interest were generated in this high-</w:t>
      </w:r>
      <w:del w:id="559" w:author="Danilo Bzdok" w:date="2018-05-10T12:06:00Z">
        <w:r w:rsidR="00E24A96" w:rsidRPr="0003734E" w:rsidDel="00065DE2">
          <w:rPr>
            <w:rFonts w:ascii="Calibri" w:hAnsi="Calibri"/>
            <w:color w:val="000000" w:themeColor="text1"/>
            <w:lang w:val="en-US"/>
          </w:rPr>
          <w:delText xml:space="preserve">noise </w:delText>
        </w:r>
      </w:del>
      <w:ins w:id="560"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561"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562"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563"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ins w:id="564" w:author="Danilo Bzdok" w:date="2018-05-10T17:21:00Z">
        <w:r w:rsidR="00FA72A5" w:rsidRPr="0003734E">
          <w:rPr>
            <w:rFonts w:ascii="Calibri" w:hAnsi="Calibri"/>
            <w:color w:val="000000" w:themeColor="text1"/>
            <w:lang w:val="en-US"/>
          </w:rPr>
          <w:t>almost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565"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566" w:author="Danilo Bzdok" w:date="2018-05-07T18:25:00Z">
        <w:r w:rsidR="003A4DC4" w:rsidRPr="0003734E" w:rsidDel="00D17FBF">
          <w:rPr>
            <w:rFonts w:ascii="Calibri" w:hAnsi="Calibri"/>
            <w:color w:val="000000" w:themeColor="text1"/>
            <w:lang w:val="en-US"/>
          </w:rPr>
          <w:delText xml:space="preserve">less </w:delText>
        </w:r>
      </w:del>
      <w:ins w:id="567"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568" w:author="Danilo Bzdok" w:date="2018-05-07T18:24:00Z">
        <w:r w:rsidR="007913A0" w:rsidRPr="0003734E" w:rsidDel="00D17FBF">
          <w:rPr>
            <w:rFonts w:ascii="Calibri" w:hAnsi="Calibri"/>
            <w:color w:val="000000" w:themeColor="text1"/>
            <w:lang w:val="en-US"/>
          </w:rPr>
          <w:delText xml:space="preserve">important </w:delText>
        </w:r>
      </w:del>
      <w:ins w:id="569"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ins w:id="570" w:author="Danilo Bzdok" w:date="2018-05-11T15:27:00Z">
        <w:r w:rsidR="0081268D">
          <w:rPr>
            <w:rFonts w:ascii="Calibri" w:hAnsi="Calibri"/>
            <w:color w:val="000000" w:themeColor="text1"/>
            <w:lang w:val="en-US"/>
          </w:rPr>
          <w:t xml:space="preserve"> (linear)</w:t>
        </w:r>
      </w:ins>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88373F"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ins w:id="571"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572"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573"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9F6478">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9F6478">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E90253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574"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ins>
      <w:r w:rsidR="004B153C" w:rsidRPr="00BC54C2">
        <w:rPr>
          <w:rFonts w:ascii="Calibri" w:eastAsia="Times New Roman" w:hAnsi="Calibri"/>
          <w:shd w:val="clear" w:color="auto" w:fill="FFFFFF"/>
          <w:lang w:val="en-US"/>
        </w:rPr>
        <w:t xml:space="preserve">. </w:t>
      </w:r>
      <w:del w:id="575"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576" w:author="Danilo Bzdok" w:date="2018-05-07T11:41:00Z">
        <w:r w:rsidR="00BA571F">
          <w:rPr>
            <w:rFonts w:ascii="Calibri" w:eastAsia="Times New Roman" w:hAnsi="Calibri"/>
            <w:shd w:val="clear" w:color="auto" w:fill="FFFFFF"/>
            <w:lang w:val="en-US"/>
          </w:rPr>
          <w:t xml:space="preserve">In the </w:t>
        </w:r>
      </w:ins>
      <w:ins w:id="577" w:author="Danilo Bzdok" w:date="2018-05-11T15:28:00Z">
        <w:r w:rsidR="004F77EF">
          <w:rPr>
            <w:rFonts w:ascii="Calibri" w:eastAsia="Times New Roman" w:hAnsi="Calibri"/>
            <w:shd w:val="clear" w:color="auto" w:fill="FFFFFF"/>
            <w:lang w:val="en-US"/>
          </w:rPr>
          <w:t>ordinary linear</w:t>
        </w:r>
      </w:ins>
      <w:ins w:id="578" w:author="Danilo Bzdok" w:date="2018-05-07T11:41:00Z">
        <w:r w:rsidR="00BA571F">
          <w:rPr>
            <w:rFonts w:ascii="Calibri" w:eastAsia="Times New Roman" w:hAnsi="Calibri"/>
            <w:shd w:val="clear" w:color="auto" w:fill="FFFFFF"/>
            <w:lang w:val="en-US"/>
          </w:rPr>
          <w:t xml:space="preserve"> regression approach, t</w:t>
        </w:r>
      </w:ins>
      <w:del w:id="579"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580" w:author="Danilo Bzdok" w:date="2018-05-10T17:26:00Z">
        <w:r w:rsidR="003D2D3D">
          <w:rPr>
            <w:rFonts w:ascii="Calibri" w:hAnsi="Calibri"/>
            <w:color w:val="000000" w:themeColor="text1"/>
            <w:lang w:val="en-US"/>
          </w:rPr>
          <w:t>involving</w:t>
        </w:r>
      </w:ins>
      <w:del w:id="581"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out-of-sample prediction</w:t>
      </w:r>
      <w:del w:id="582" w:author="Danilo Bzdok" w:date="2018-05-11T15:29:00Z">
        <w:r w:rsidR="00DE3A79" w:rsidRPr="00BC54C2" w:rsidDel="004F77EF">
          <w:rPr>
            <w:rFonts w:ascii="Calibri" w:hAnsi="Calibri"/>
            <w:color w:val="000000" w:themeColor="text1"/>
            <w:lang w:val="en-US"/>
          </w:rPr>
          <w:delText xml:space="preserve"> accuracy</w:delText>
        </w:r>
      </w:del>
      <w:r w:rsidR="00DE3A79" w:rsidRPr="00BC54C2">
        <w:rPr>
          <w:rFonts w:ascii="Calibri" w:hAnsi="Calibri"/>
          <w:color w:val="000000" w:themeColor="text1"/>
          <w:lang w:val="en-US"/>
        </w:rPr>
        <w:t xml:space="preserve">)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583"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 xml:space="preserve">automatically </w:t>
      </w:r>
      <w:ins w:id="584"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585" w:author="Danilo Bzdok" w:date="2018-05-07T11:32:00Z">
        <w:r w:rsidR="002C49DE">
          <w:rPr>
            <w:rFonts w:ascii="Calibri" w:hAnsi="Calibri"/>
            <w:color w:val="000000" w:themeColor="text1"/>
            <w:lang w:val="en-US"/>
          </w:rPr>
          <w:t>ed</w:t>
        </w:r>
      </w:ins>
      <w:ins w:id="586" w:author="Danilo Bzdok" w:date="2018-05-10T17:26:00Z">
        <w:r w:rsidR="003D2D3D">
          <w:rPr>
            <w:rFonts w:ascii="Calibri" w:hAnsi="Calibri"/>
            <w:color w:val="000000" w:themeColor="text1"/>
            <w:lang w:val="en-US"/>
          </w:rPr>
          <w:t>”</w:t>
        </w:r>
      </w:ins>
      <w:del w:id="587"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588"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589" w:author="Danilo Bzdok" w:date="2018-05-10T17:28:00Z">
        <w:r w:rsidR="00456D75" w:rsidRPr="00BC54C2" w:rsidDel="00B5013F">
          <w:rPr>
            <w:rFonts w:ascii="Calibri" w:hAnsi="Calibri"/>
            <w:color w:val="000000" w:themeColor="text1"/>
            <w:lang w:val="en-US"/>
          </w:rPr>
          <w:delText xml:space="preserve">deteriorated </w:delText>
        </w:r>
      </w:del>
      <w:ins w:id="590"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591"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592"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w:t>
      </w:r>
      <w:ins w:id="593" w:author="Danilo Bzdok" w:date="2018-05-11T15:31:00Z">
        <w:r w:rsidR="005F170E">
          <w:rPr>
            <w:rFonts w:ascii="Calibri" w:hAnsi="Calibri"/>
            <w:color w:val="000000" w:themeColor="text1"/>
            <w:lang w:val="en-US"/>
          </w:rPr>
          <w:t xml:space="preserve">increasingly used </w:t>
        </w:r>
      </w:ins>
      <w:r w:rsidR="008F32ED" w:rsidRPr="00BC54C2">
        <w:rPr>
          <w:rFonts w:ascii="Calibri" w:hAnsi="Calibri"/>
          <w:color w:val="000000" w:themeColor="text1"/>
          <w:lang w:val="en-US"/>
        </w:rPr>
        <w:t>prediction</w:t>
      </w:r>
      <w:ins w:id="594" w:author="Danilo Bzdok" w:date="2018-05-11T15:31:00Z">
        <w:r w:rsidR="005F170E">
          <w:rPr>
            <w:rFonts w:ascii="Calibri" w:hAnsi="Calibri"/>
            <w:color w:val="000000" w:themeColor="text1"/>
            <w:lang w:val="en-US"/>
          </w:rPr>
          <w:t xml:space="preserve"> by explicit model checking</w:t>
        </w:r>
      </w:ins>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ins w:id="595"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0287044"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Change w:id="596" w:author="Danilo Bzdok" w:date="2018-05-11T15:33:00Z">
            <w:rPr>
              <w:rFonts w:ascii="Calibri" w:hAnsi="Calibri"/>
              <w:color w:val="000000" w:themeColor="text1"/>
              <w:lang w:val="en-US"/>
            </w:rPr>
          </w:rPrChange>
        </w:rPr>
        <w:t>)</w:t>
      </w:r>
      <w:r w:rsidR="00C31DA3" w:rsidRPr="00614A83">
        <w:rPr>
          <w:rFonts w:ascii="Calibri" w:hAnsi="Calibri"/>
          <w:color w:val="000000" w:themeColor="text1"/>
          <w:lang w:val="en-US"/>
          <w:rPrChange w:id="597" w:author="Danilo Bzdok" w:date="2018-05-11T15:33:00Z">
            <w:rPr>
              <w:rFonts w:ascii="Calibri" w:hAnsi="Calibri"/>
              <w:color w:val="000000" w:themeColor="text1"/>
              <w:lang w:val="en-US"/>
            </w:rPr>
          </w:rPrChange>
        </w:rPr>
        <w:t xml:space="preserve"> in 87 men</w:t>
      </w:r>
      <w:ins w:id="598" w:author="Danilo Bzdok" w:date="2018-05-10T12:11:00Z">
        <w:r w:rsidR="00180323" w:rsidRPr="00614A83">
          <w:rPr>
            <w:rFonts w:ascii="Calibri" w:hAnsi="Calibri"/>
            <w:color w:val="000000" w:themeColor="text1"/>
            <w:lang w:val="en-US"/>
            <w:rPrChange w:id="599" w:author="Danilo Bzdok" w:date="2018-05-11T15:33:00Z">
              <w:rPr>
                <w:rFonts w:ascii="Calibri" w:hAnsi="Calibri"/>
                <w:color w:val="000000" w:themeColor="text1"/>
                <w:sz w:val="22"/>
                <w:szCs w:val="22"/>
                <w:lang w:val="en-US"/>
              </w:rPr>
            </w:rPrChange>
          </w:rPr>
          <w:t xml:space="preserve"> </w:t>
        </w:r>
        <w:r w:rsidR="00180323" w:rsidRPr="00614A83">
          <w:rPr>
            <w:rFonts w:ascii="Calibri" w:hAnsi="Calibri"/>
            <w:color w:val="000000" w:themeColor="text1"/>
            <w:lang w:val="en-US"/>
          </w:rPr>
          <w:t>(Fig. 4B)</w:t>
        </w:r>
      </w:ins>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ins w:id="600" w:author="Danilo Bzdok" w:date="2018-05-10T17:30:00Z">
        <w:r w:rsidR="002208BB" w:rsidRPr="00614A83">
          <w:rPr>
            <w:rFonts w:ascii="Calibri" w:hAnsi="Calibri"/>
            <w:color w:val="000000" w:themeColor="text1"/>
            <w:lang w:val="en-US"/>
            <w:rPrChange w:id="601" w:author="Danilo Bzdok" w:date="2018-05-11T15:33:00Z">
              <w:rPr>
                <w:rFonts w:ascii="Calibri" w:hAnsi="Calibri"/>
                <w:color w:val="000000" w:themeColor="text1"/>
                <w:lang w:val="en-US"/>
              </w:rPr>
            </w:rPrChange>
          </w:rPr>
          <w:t xml:space="preserve">cancer </w:t>
        </w:r>
      </w:ins>
      <w:r w:rsidR="00FC0291" w:rsidRPr="00614A83">
        <w:rPr>
          <w:rFonts w:ascii="Calibri" w:hAnsi="Calibri"/>
          <w:color w:val="000000" w:themeColor="text1"/>
          <w:lang w:val="en-US"/>
          <w:rPrChange w:id="602" w:author="Danilo Bzdok" w:date="2018-05-11T15:33:00Z">
            <w:rPr>
              <w:rFonts w:ascii="Calibri" w:hAnsi="Calibri"/>
              <w:color w:val="000000" w:themeColor="text1"/>
              <w:lang w:val="en-US"/>
            </w:rPr>
          </w:rPrChange>
        </w:rPr>
        <w:t xml:space="preserve">screening and monitoring </w:t>
      </w:r>
      <w:del w:id="603" w:author="Danilo Bzdok" w:date="2018-05-10T17:30:00Z">
        <w:r w:rsidR="00FC0291" w:rsidRPr="00614A83" w:rsidDel="002208BB">
          <w:rPr>
            <w:rFonts w:ascii="Calibri" w:hAnsi="Calibri"/>
            <w:color w:val="000000" w:themeColor="text1"/>
            <w:lang w:val="en-US"/>
            <w:rPrChange w:id="604" w:author="Danilo Bzdok" w:date="2018-05-11T15:33:00Z">
              <w:rPr>
                <w:rFonts w:ascii="Calibri" w:hAnsi="Calibri"/>
                <w:color w:val="000000" w:themeColor="text1"/>
                <w:lang w:val="en-US"/>
              </w:rPr>
            </w:rPrChange>
          </w:rPr>
          <w:delText xml:space="preserve">of </w:delText>
        </w:r>
        <w:r w:rsidR="00594EA3" w:rsidRPr="00614A83" w:rsidDel="002208BB">
          <w:rPr>
            <w:rFonts w:ascii="Calibri" w:hAnsi="Calibri"/>
            <w:color w:val="000000" w:themeColor="text1"/>
            <w:lang w:val="en-US"/>
            <w:rPrChange w:id="605" w:author="Danilo Bzdok" w:date="2018-05-11T15:33:00Z">
              <w:rPr>
                <w:rFonts w:ascii="Calibri" w:hAnsi="Calibri"/>
                <w:color w:val="000000" w:themeColor="text1"/>
                <w:lang w:val="en-US"/>
              </w:rPr>
            </w:rPrChange>
          </w:rPr>
          <w:delText xml:space="preserve">cancer </w:delText>
        </w:r>
      </w:del>
      <w:r w:rsidR="00594EA3" w:rsidRPr="00614A83">
        <w:rPr>
          <w:rFonts w:ascii="Calibri" w:hAnsi="Calibri"/>
          <w:color w:val="000000" w:themeColor="text1"/>
          <w:lang w:val="en-US"/>
          <w:rPrChange w:id="606" w:author="Danilo Bzdok" w:date="2018-05-11T15:33:00Z">
            <w:rPr>
              <w:rFonts w:ascii="Calibri" w:hAnsi="Calibri"/>
              <w:color w:val="000000" w:themeColor="text1"/>
              <w:lang w:val="en-US"/>
            </w:rPr>
          </w:rPrChange>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607"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608"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609" w:author="Danilo Bzdok" w:date="2018-05-10T12:11:00Z">
              <w:rPr>
                <w:rFonts w:ascii="Calibri" w:hAnsi="Calibri"/>
                <w:color w:val="000000" w:themeColor="text1"/>
                <w:lang w:val="en-US"/>
              </w:rPr>
            </w:rPrChange>
          </w:rPr>
          <w:t>(Fig. 4C)</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610" w:author="Danilo Bzdok" w:date="2018-05-10T17:36:00Z">
        <w:r w:rsidR="00917CF9">
          <w:rPr>
            <w:rFonts w:ascii="Calibri" w:hAnsi="Calibri"/>
            <w:color w:val="000000" w:themeColor="text1"/>
            <w:sz w:val="24"/>
            <w:szCs w:val="24"/>
            <w:lang w:val="en-US"/>
          </w:rPr>
          <w:t>when</w:t>
        </w:r>
      </w:ins>
      <w:del w:id="611"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612" w:author="Danilo Bzdok" w:date="2018-05-10T17:37:00Z">
        <w:r w:rsidR="00A52067" w:rsidRPr="0079701D" w:rsidDel="00917CF9">
          <w:rPr>
            <w:rFonts w:ascii="Calibri" w:hAnsi="Calibri"/>
            <w:color w:val="000000" w:themeColor="text1"/>
            <w:sz w:val="24"/>
            <w:szCs w:val="24"/>
            <w:lang w:val="en-US"/>
          </w:rPr>
          <w:delText>the second most</w:delText>
        </w:r>
      </w:del>
      <w:ins w:id="613"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614"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615"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616" w:author="Danilo Bzdok" w:date="2018-05-10T12:17:00Z">
        <w:r w:rsidRPr="0079701D" w:rsidDel="00900BD3">
          <w:rPr>
            <w:rFonts w:ascii="Calibri" w:hAnsi="Calibri"/>
            <w:color w:val="000000" w:themeColor="text1"/>
            <w:sz w:val="24"/>
            <w:szCs w:val="24"/>
            <w:lang w:val="en-US"/>
          </w:rPr>
          <w:delText>w</w:delText>
        </w:r>
      </w:del>
      <w:del w:id="617" w:author="Danilo Bzdok" w:date="2018-05-07T11:39:00Z">
        <w:r w:rsidRPr="0079701D" w:rsidDel="00BA571F">
          <w:rPr>
            <w:rFonts w:ascii="Calibri" w:hAnsi="Calibri"/>
            <w:color w:val="000000" w:themeColor="text1"/>
            <w:sz w:val="24"/>
            <w:szCs w:val="24"/>
            <w:lang w:val="en-US"/>
          </w:rPr>
          <w:delText>h</w:delText>
        </w:r>
      </w:del>
      <w:del w:id="618" w:author="Danilo Bzdok" w:date="2018-05-10T12:17:00Z">
        <w:r w:rsidRPr="0079701D" w:rsidDel="00900BD3">
          <w:rPr>
            <w:rFonts w:ascii="Calibri" w:hAnsi="Calibri"/>
            <w:color w:val="000000" w:themeColor="text1"/>
            <w:sz w:val="24"/>
            <w:szCs w:val="24"/>
            <w:lang w:val="en-US"/>
          </w:rPr>
          <w:delText>e</w:delText>
        </w:r>
      </w:del>
      <w:del w:id="619" w:author="Danilo Bzdok" w:date="2018-05-07T11:39:00Z">
        <w:r w:rsidRPr="0079701D" w:rsidDel="00BA571F">
          <w:rPr>
            <w:rFonts w:ascii="Calibri" w:hAnsi="Calibri"/>
            <w:color w:val="000000" w:themeColor="text1"/>
            <w:sz w:val="24"/>
            <w:szCs w:val="24"/>
            <w:lang w:val="en-US"/>
          </w:rPr>
          <w:delText>n</w:delText>
        </w:r>
      </w:del>
      <w:del w:id="620"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621"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622" w:author="Danilo Bzdok" w:date="2018-05-10T12:17:00Z">
        <w:r w:rsidR="00900BD3">
          <w:rPr>
            <w:rFonts w:ascii="Calibri" w:hAnsi="Calibri"/>
            <w:color w:val="000000"/>
            <w:sz w:val="24"/>
            <w:szCs w:val="24"/>
            <w:lang w:val="en-US"/>
          </w:rPr>
          <w:t xml:space="preserve">yet </w:t>
        </w:r>
      </w:ins>
      <w:del w:id="623" w:author="Danilo Bzdok" w:date="2018-05-10T17:39:00Z">
        <w:r w:rsidRPr="0079701D" w:rsidDel="00A13DC9">
          <w:rPr>
            <w:rFonts w:ascii="Calibri" w:hAnsi="Calibri"/>
            <w:color w:val="000000"/>
            <w:sz w:val="24"/>
            <w:szCs w:val="24"/>
            <w:lang w:val="en-US"/>
          </w:rPr>
          <w:delText xml:space="preserve">seen </w:delText>
        </w:r>
      </w:del>
      <w:ins w:id="624"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625"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626"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627"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628"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629" w:author="Danilo Bzdok" w:date="2018-05-07T18:28:00Z">
            <w:rPr>
              <w:rFonts w:ascii="Calibri" w:hAnsi="Calibri"/>
              <w:color w:val="000000" w:themeColor="text1"/>
              <w:sz w:val="22"/>
              <w:szCs w:val="22"/>
              <w:lang w:val="en-US"/>
            </w:rPr>
          </w:rPrChange>
        </w:rPr>
        <w:t>in 654 healthy individuals</w:t>
      </w:r>
      <w:ins w:id="630"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631"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632"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633" w:author="Danilo Bzdok" w:date="2018-05-07T18:28:00Z">
            <w:rPr>
              <w:rFonts w:ascii="Calibri" w:hAnsi="Calibri"/>
              <w:color w:val="000000" w:themeColor="text1"/>
              <w:sz w:val="22"/>
              <w:szCs w:val="22"/>
              <w:lang w:val="en-US"/>
            </w:rPr>
          </w:rPrChange>
        </w:rPr>
        <w:t xml:space="preserve">easily </w:t>
      </w:r>
      <w:del w:id="634" w:author="Danilo Bzdok" w:date="2018-05-10T17:39:00Z">
        <w:r w:rsidR="009905F4" w:rsidRPr="0079701D" w:rsidDel="0064259D">
          <w:rPr>
            <w:rFonts w:ascii="Calibri" w:hAnsi="Calibri"/>
            <w:color w:val="000000" w:themeColor="text1"/>
            <w:lang w:val="en-US"/>
            <w:rPrChange w:id="635"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636"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637" w:author="Danilo Bzdok" w:date="2018-05-07T18:28:00Z">
              <w:rPr>
                <w:rFonts w:ascii="Calibri" w:hAnsi="Calibri"/>
                <w:color w:val="000000" w:themeColor="text1"/>
                <w:sz w:val="22"/>
                <w:szCs w:val="22"/>
                <w:lang w:val="en-US"/>
              </w:rPr>
            </w:rPrChange>
          </w:rPr>
          <w:delText>ed</w:delText>
        </w:r>
      </w:del>
      <w:ins w:id="638"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639"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640"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641"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642" w:author="Danilo Bzdok" w:date="2018-05-07T18:28:00Z">
            <w:rPr>
              <w:rFonts w:ascii="Calibri" w:hAnsi="Calibri"/>
              <w:color w:val="000000" w:themeColor="text1"/>
              <w:sz w:val="22"/>
              <w:szCs w:val="22"/>
              <w:lang w:val="en-US"/>
            </w:rPr>
          </w:rPrChange>
        </w:rPr>
        <w:t xml:space="preserve">built </w:t>
      </w:r>
      <w:del w:id="643" w:author="Danilo Bzdok" w:date="2018-05-10T17:41:00Z">
        <w:r w:rsidR="009905F4" w:rsidRPr="0079701D" w:rsidDel="00630F58">
          <w:rPr>
            <w:rFonts w:ascii="Calibri" w:hAnsi="Calibri"/>
            <w:color w:val="000000" w:themeColor="text1"/>
            <w:lang w:val="en-US"/>
            <w:rPrChange w:id="644" w:author="Danilo Bzdok" w:date="2018-05-07T18:28:00Z">
              <w:rPr>
                <w:rFonts w:ascii="Calibri" w:hAnsi="Calibri"/>
                <w:color w:val="000000" w:themeColor="text1"/>
                <w:sz w:val="22"/>
                <w:szCs w:val="22"/>
                <w:lang w:val="en-US"/>
              </w:rPr>
            </w:rPrChange>
          </w:rPr>
          <w:delText xml:space="preserve">on </w:delText>
        </w:r>
      </w:del>
      <w:ins w:id="645"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646"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647"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648"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649"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650"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651"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652"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653"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654"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655"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656"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657"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658"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659" w:author="Danilo Bzdok" w:date="2018-05-10T17:42:00Z">
        <w:r w:rsidR="00D076FA" w:rsidRPr="0079701D" w:rsidDel="0007216A">
          <w:rPr>
            <w:rFonts w:ascii="Calibri" w:eastAsia="Times New Roman" w:hAnsi="Calibri"/>
            <w:color w:val="000000"/>
            <w:lang w:val="en-US"/>
          </w:rPr>
          <w:delText xml:space="preserve">may </w:delText>
        </w:r>
      </w:del>
      <w:ins w:id="660"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661"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662"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663"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664"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665"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7FEC974C" w:rsidR="000F478A" w:rsidRPr="00C76687" w:rsidRDefault="0042006E" w:rsidP="00F317EE">
      <w:pPr>
        <w:ind w:firstLine="708"/>
        <w:contextualSpacing/>
        <w:jc w:val="both"/>
        <w:rPr>
          <w:rFonts w:ascii="Calibri" w:hAnsi="Calibri"/>
          <w:color w:val="000000" w:themeColor="text1"/>
          <w:lang w:val="en-US"/>
        </w:rPr>
      </w:pPr>
      <w:del w:id="666" w:author="Danilo Bzdok" w:date="2018-05-10T12:11:00Z">
        <w:r w:rsidDel="00180323">
          <w:rPr>
            <w:rFonts w:ascii="Calibri" w:hAnsi="Calibri"/>
            <w:color w:val="000000" w:themeColor="text1"/>
            <w:lang w:val="en-US"/>
          </w:rPr>
          <w:delText xml:space="preserve">Analyzing </w:delText>
        </w:r>
      </w:del>
      <w:ins w:id="667" w:author="Danilo Bzdok" w:date="2018-05-10T12:11:00Z">
        <w:r w:rsidR="00180323">
          <w:rPr>
            <w:rFonts w:ascii="Calibri" w:hAnsi="Calibri"/>
            <w:color w:val="000000" w:themeColor="text1"/>
            <w:lang w:val="en-US"/>
          </w:rPr>
          <w:t xml:space="preserve">Exploring </w:t>
        </w:r>
      </w:ins>
      <w:del w:id="668" w:author="Danilo Bzdok" w:date="2018-05-08T10:26:00Z">
        <w:r w:rsidR="00247D8A" w:rsidDel="007C34E5">
          <w:rPr>
            <w:rFonts w:ascii="Calibri" w:hAnsi="Calibri"/>
            <w:color w:val="000000" w:themeColor="text1"/>
            <w:lang w:val="en-US"/>
          </w:rPr>
          <w:delText xml:space="preserve">more than </w:delText>
        </w:r>
      </w:del>
      <w:ins w:id="669" w:author="Danilo Bzdok" w:date="2018-05-08T10:26:00Z">
        <w:r w:rsidR="007C34E5">
          <w:rPr>
            <w:rFonts w:ascii="Calibri" w:hAnsi="Calibri"/>
            <w:color w:val="000000" w:themeColor="text1"/>
            <w:lang w:val="en-US"/>
          </w:rPr>
          <w:t>&gt;</w:t>
        </w:r>
      </w:ins>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670"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671" w:author="Danilo Bzdok" w:date="2018-05-10T12:23:00Z">
        <w:r w:rsidR="0004126D" w:rsidRPr="00C76687" w:rsidDel="00F1724B">
          <w:rPr>
            <w:rFonts w:ascii="Calibri" w:hAnsi="Calibri"/>
            <w:color w:val="000000" w:themeColor="text1"/>
            <w:lang w:val="en-US"/>
          </w:rPr>
          <w:delText>an asymmetry</w:delText>
        </w:r>
      </w:del>
      <w:ins w:id="672"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del w:id="673" w:author="Danilo Bzdok" w:date="2018-05-11T15:07:00Z">
        <w:r w:rsidR="003D033D" w:rsidDel="00FE6F80">
          <w:rPr>
            <w:rFonts w:ascii="Calibri" w:hAnsi="Calibri"/>
            <w:color w:val="000000" w:themeColor="text1"/>
            <w:lang w:val="en-US"/>
          </w:rPr>
          <w:delText xml:space="preserve">effects </w:delText>
        </w:r>
      </w:del>
      <w:ins w:id="674" w:author="Danilo Bzdok" w:date="2018-05-11T15:07:00Z">
        <w:r w:rsidR="00FE6F80">
          <w:rPr>
            <w:rFonts w:ascii="Calibri" w:hAnsi="Calibri"/>
            <w:color w:val="000000" w:themeColor="text1"/>
            <w:lang w:val="en-US"/>
          </w:rPr>
          <w:t xml:space="preserve">findings </w:t>
        </w:r>
      </w:ins>
      <w:r w:rsidR="003D033D">
        <w:rPr>
          <w:rFonts w:ascii="Calibri" w:hAnsi="Calibri"/>
          <w:color w:val="000000" w:themeColor="text1"/>
          <w:lang w:val="en-US"/>
        </w:rPr>
        <w:t xml:space="preserve">are </w:t>
      </w:r>
      <w:del w:id="675" w:author="Danilo Bzdok" w:date="2018-05-11T15:07:00Z">
        <w:r w:rsidR="003D033D" w:rsidDel="00FE6F80">
          <w:rPr>
            <w:rFonts w:ascii="Calibri" w:hAnsi="Calibri"/>
            <w:color w:val="000000" w:themeColor="text1"/>
            <w:lang w:val="en-US"/>
          </w:rPr>
          <w:delText xml:space="preserve">established </w:delText>
        </w:r>
      </w:del>
      <w:ins w:id="676" w:author="Danilo Bzdok" w:date="2018-05-11T15:07:00Z">
        <w:r w:rsidR="00FE6F80">
          <w:rPr>
            <w:rFonts w:ascii="Calibri" w:hAnsi="Calibri"/>
            <w:color w:val="000000" w:themeColor="text1"/>
            <w:lang w:val="en-US"/>
          </w:rPr>
          <w:t xml:space="preserve">justified </w:t>
        </w:r>
      </w:ins>
      <w:r w:rsidR="003D033D">
        <w:rPr>
          <w:rFonts w:ascii="Calibri" w:hAnsi="Calibri"/>
          <w:color w:val="000000" w:themeColor="text1"/>
          <w:lang w:val="en-US"/>
        </w:rPr>
        <w:t xml:space="preserve">in </w:t>
      </w:r>
      <w:ins w:id="677"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 xml:space="preserve">modeling </w:t>
      </w:r>
      <w:ins w:id="678"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 xml:space="preserve">prediction and </w:t>
      </w:r>
      <w:ins w:id="679"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del w:id="680" w:author="Danilo Bzdok" w:date="2018-05-11T15:08:00Z">
        <w:r w:rsidR="008F04C6" w:rsidRPr="00C76687" w:rsidDel="00FE6F80">
          <w:rPr>
            <w:rFonts w:ascii="Calibri" w:hAnsi="Calibri"/>
            <w:color w:val="000000" w:themeColor="text1"/>
            <w:lang w:val="en-US"/>
          </w:rPr>
          <w:delText>diver</w:delText>
        </w:r>
        <w:r w:rsidR="002649F5" w:rsidRPr="00C76687" w:rsidDel="00FE6F80">
          <w:rPr>
            <w:rFonts w:ascii="Calibri" w:hAnsi="Calibri"/>
            <w:color w:val="000000" w:themeColor="text1"/>
            <w:lang w:val="en-US"/>
          </w:rPr>
          <w:delText xml:space="preserve">sity </w:delText>
        </w:r>
      </w:del>
      <w:ins w:id="681" w:author="Danilo Bzdok" w:date="2018-05-11T15:08:00Z">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ins>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del w:id="682" w:author="Danilo Bzdok" w:date="2018-05-11T15:04:00Z">
        <w:r w:rsidR="0071488F" w:rsidRPr="00C76687" w:rsidDel="00F2773B">
          <w:rPr>
            <w:rFonts w:ascii="Calibri" w:hAnsi="Calibri"/>
            <w:color w:val="000000" w:themeColor="text1"/>
            <w:lang w:val="en-US"/>
          </w:rPr>
          <w:delText xml:space="preserve">common </w:delText>
        </w:r>
      </w:del>
      <w:ins w:id="683" w:author="Danilo Bzdok" w:date="2018-05-11T15:04:00Z">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ins>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684" w:author="Danilo Bzdok" w:date="2018-05-10T13:49:00Z">
        <w:r w:rsidR="00975C77">
          <w:rPr>
            <w:rFonts w:ascii="Calibri" w:hAnsi="Calibri"/>
            <w:color w:val="000000" w:themeColor="text1"/>
            <w:lang w:val="en-US"/>
          </w:rPr>
          <w:t>predictabil</w:t>
        </w:r>
      </w:ins>
      <w:ins w:id="685" w:author="Danilo Bzdok" w:date="2018-05-10T13:50:00Z">
        <w:r w:rsidR="005F7D45">
          <w:rPr>
            <w:rFonts w:ascii="Calibri" w:hAnsi="Calibri"/>
            <w:color w:val="000000" w:themeColor="text1"/>
            <w:lang w:val="en-US"/>
          </w:rPr>
          <w:t>i</w:t>
        </w:r>
      </w:ins>
      <w:ins w:id="686"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del w:id="687" w:author="Danilo Bzdok" w:date="2018-05-11T15:09:00Z">
        <w:r w:rsidR="00403B29" w:rsidRPr="00C76687" w:rsidDel="005362A2">
          <w:rPr>
            <w:rFonts w:ascii="Calibri" w:hAnsi="Calibri"/>
            <w:color w:val="000000" w:themeColor="text1"/>
            <w:lang w:val="en-US"/>
          </w:rPr>
          <w:delText>l</w:delText>
        </w:r>
      </w:del>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1DFC1D65"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688" w:author="Danilo Bzdok" w:date="2018-05-10T13:58:00Z">
        <w:r w:rsidR="007B4DCA">
          <w:rPr>
            <w:rFonts w:ascii="Calibri" w:hAnsi="Calibri"/>
            <w:color w:val="000000" w:themeColor="text1"/>
            <w:lang w:val="en-US"/>
          </w:rPr>
          <w:t xml:space="preserve">identified important variables based </w:t>
        </w:r>
      </w:ins>
      <w:ins w:id="689" w:author="Danilo Bzdok" w:date="2018-05-10T14:00:00Z">
        <w:r w:rsidR="007B4DCA">
          <w:rPr>
            <w:rFonts w:ascii="Calibri" w:hAnsi="Calibri"/>
            <w:color w:val="000000" w:themeColor="text1"/>
            <w:lang w:val="en-US"/>
          </w:rPr>
          <w:t xml:space="preserve">on </w:t>
        </w:r>
      </w:ins>
      <w:ins w:id="690" w:author="Danilo Bzdok" w:date="2018-05-10T15:03:00Z">
        <w:r w:rsidR="005F3705">
          <w:rPr>
            <w:rFonts w:ascii="Calibri" w:hAnsi="Calibri"/>
            <w:color w:val="000000" w:themeColor="text1"/>
            <w:lang w:val="en-US"/>
          </w:rPr>
          <w:t xml:space="preserve">(in-sample) </w:t>
        </w:r>
      </w:ins>
      <w:ins w:id="691" w:author="Danilo Bzdok" w:date="2018-05-10T13:58:00Z">
        <w:r w:rsidR="007B4DCA">
          <w:rPr>
            <w:rFonts w:ascii="Calibri" w:hAnsi="Calibri"/>
            <w:color w:val="000000" w:themeColor="text1"/>
            <w:lang w:val="en-US"/>
          </w:rPr>
          <w:t>deviation from a</w:t>
        </w:r>
      </w:ins>
      <w:ins w:id="692" w:author="Danilo Bzdok" w:date="2018-05-10T14:00:00Z">
        <w:r w:rsidR="007B4DCA">
          <w:rPr>
            <w:rFonts w:ascii="Calibri" w:hAnsi="Calibri"/>
            <w:color w:val="000000" w:themeColor="text1"/>
            <w:lang w:val="en-US"/>
          </w:rPr>
          <w:t xml:space="preserve"> </w:t>
        </w:r>
      </w:ins>
      <w:ins w:id="693" w:author="Danilo Bzdok" w:date="2018-05-10T13:58:00Z">
        <w:r w:rsidR="007B4DCA">
          <w:rPr>
            <w:rFonts w:ascii="Calibri" w:hAnsi="Calibri"/>
            <w:color w:val="000000" w:themeColor="text1"/>
            <w:lang w:val="en-US"/>
          </w:rPr>
          <w:t xml:space="preserve">non-effect </w:t>
        </w:r>
      </w:ins>
      <w:ins w:id="694" w:author="Danilo Bzdok" w:date="2018-05-10T14:00:00Z">
        <w:r w:rsidR="007B4DCA">
          <w:rPr>
            <w:rFonts w:ascii="Calibri" w:hAnsi="Calibri"/>
            <w:color w:val="000000" w:themeColor="text1"/>
            <w:lang w:val="en-US"/>
          </w:rPr>
          <w:t xml:space="preserve">that is unlikely </w:t>
        </w:r>
      </w:ins>
      <w:ins w:id="695" w:author="Danilo Bzdok" w:date="2018-05-10T13:59:00Z">
        <w:r w:rsidR="007B4DCA">
          <w:rPr>
            <w:rFonts w:ascii="Calibri" w:hAnsi="Calibri"/>
            <w:color w:val="000000" w:themeColor="text1"/>
            <w:lang w:val="en-US"/>
          </w:rPr>
          <w:t>expla</w:t>
        </w:r>
      </w:ins>
      <w:ins w:id="696" w:author="Danilo Bzdok" w:date="2018-05-10T14:02:00Z">
        <w:r w:rsidR="007B4DCA">
          <w:rPr>
            <w:rFonts w:ascii="Calibri" w:hAnsi="Calibri"/>
            <w:color w:val="000000" w:themeColor="text1"/>
            <w:lang w:val="en-US"/>
          </w:rPr>
          <w:t>i</w:t>
        </w:r>
      </w:ins>
      <w:ins w:id="697" w:author="Danilo Bzdok" w:date="2018-05-10T13:59:00Z">
        <w:r w:rsidR="007B4DCA">
          <w:rPr>
            <w:rFonts w:ascii="Calibri" w:hAnsi="Calibri"/>
            <w:color w:val="000000" w:themeColor="text1"/>
            <w:lang w:val="en-US"/>
          </w:rPr>
          <w:t>ned by noise.</w:t>
        </w:r>
      </w:ins>
      <w:ins w:id="698" w:author="Danilo Bzdok" w:date="2018-05-10T14:00:00Z">
        <w:r w:rsidR="007B4DCA">
          <w:rPr>
            <w:rFonts w:ascii="Calibri" w:hAnsi="Calibri"/>
            <w:color w:val="000000" w:themeColor="text1"/>
            <w:lang w:val="en-US"/>
          </w:rPr>
          <w:t xml:space="preserve"> Out-of-sample prediction</w:t>
        </w:r>
      </w:ins>
      <w:ins w:id="699" w:author="Danilo Bzdok" w:date="2018-05-10T14:01:00Z">
        <w:r w:rsidR="007B4DCA">
          <w:rPr>
            <w:rFonts w:ascii="Calibri" w:hAnsi="Calibri"/>
            <w:color w:val="000000" w:themeColor="text1"/>
            <w:lang w:val="en-US"/>
          </w:rPr>
          <w:t xml:space="preserve">, instead, </w:t>
        </w:r>
      </w:ins>
      <w:ins w:id="700" w:author="Danilo Bzdok" w:date="2018-05-10T15:00:00Z">
        <w:r w:rsidR="001D3570">
          <w:rPr>
            <w:rFonts w:ascii="Calibri" w:hAnsi="Calibri"/>
            <w:color w:val="000000" w:themeColor="text1"/>
            <w:lang w:val="en-US"/>
          </w:rPr>
          <w:t>discarded</w:t>
        </w:r>
      </w:ins>
      <w:ins w:id="701" w:author="Danilo Bzdok" w:date="2018-05-10T14:00:00Z">
        <w:r w:rsidR="007B4DCA">
          <w:rPr>
            <w:rFonts w:ascii="Calibri" w:hAnsi="Calibri"/>
            <w:color w:val="000000" w:themeColor="text1"/>
            <w:lang w:val="en-US"/>
          </w:rPr>
          <w:t xml:space="preserve"> </w:t>
        </w:r>
      </w:ins>
      <w:ins w:id="702" w:author="Danilo Bzdok" w:date="2018-05-10T15:00:00Z">
        <w:r w:rsidR="001D3570">
          <w:rPr>
            <w:rFonts w:ascii="Calibri" w:hAnsi="Calibri"/>
            <w:color w:val="000000" w:themeColor="text1"/>
            <w:lang w:val="en-US"/>
          </w:rPr>
          <w:t>un</w:t>
        </w:r>
      </w:ins>
      <w:ins w:id="703" w:author="Danilo Bzdok" w:date="2018-05-10T14:00:00Z">
        <w:r w:rsidR="007B4DCA">
          <w:rPr>
            <w:rFonts w:ascii="Calibri" w:hAnsi="Calibri"/>
            <w:color w:val="000000" w:themeColor="text1"/>
            <w:lang w:val="en-US"/>
          </w:rPr>
          <w:t>important variables</w:t>
        </w:r>
      </w:ins>
      <w:ins w:id="704" w:author="Danilo Bzdok" w:date="2018-05-10T14:02:00Z">
        <w:r w:rsidR="007B4DCA">
          <w:rPr>
            <w:rFonts w:ascii="Calibri" w:hAnsi="Calibri"/>
            <w:color w:val="000000" w:themeColor="text1"/>
            <w:lang w:val="en-US"/>
          </w:rPr>
          <w:t xml:space="preserve"> </w:t>
        </w:r>
      </w:ins>
      <w:ins w:id="705" w:author="Danilo Bzdok" w:date="2018-05-10T15:00:00Z">
        <w:r w:rsidR="001D3570">
          <w:rPr>
            <w:rFonts w:ascii="Calibri" w:hAnsi="Calibri"/>
            <w:color w:val="000000" w:themeColor="text1"/>
            <w:lang w:val="en-US"/>
          </w:rPr>
          <w:t xml:space="preserve">if it </w:t>
        </w:r>
      </w:ins>
      <w:ins w:id="706" w:author="Danilo Bzdok" w:date="2018-05-10T17:51:00Z">
        <w:r w:rsidR="00072C54">
          <w:rPr>
            <w:rFonts w:ascii="Calibri" w:hAnsi="Calibri"/>
            <w:color w:val="000000" w:themeColor="text1"/>
            <w:lang w:val="en-US"/>
          </w:rPr>
          <w:t>did</w:t>
        </w:r>
      </w:ins>
      <w:ins w:id="707" w:author="Danilo Bzdok" w:date="2018-05-10T15:01:00Z">
        <w:r w:rsidR="003A677E">
          <w:rPr>
            <w:rFonts w:ascii="Calibri" w:hAnsi="Calibri"/>
            <w:color w:val="000000" w:themeColor="text1"/>
            <w:lang w:val="en-US"/>
          </w:rPr>
          <w:t xml:space="preserve"> not diminish the empirical model performance</w:t>
        </w:r>
      </w:ins>
      <w:ins w:id="708" w:author="Danilo Bzdok" w:date="2018-05-10T15:04:00Z">
        <w:r w:rsidR="006F2145">
          <w:rPr>
            <w:rFonts w:ascii="Calibri" w:hAnsi="Calibri"/>
            <w:color w:val="000000" w:themeColor="text1"/>
            <w:lang w:val="en-US"/>
          </w:rPr>
          <w:t xml:space="preserve"> on unseen data</w:t>
        </w:r>
      </w:ins>
      <w:ins w:id="709" w:author="Danilo Bzdok" w:date="2018-05-10T14:01:00Z">
        <w:r w:rsidR="007B4DCA">
          <w:rPr>
            <w:rFonts w:ascii="Calibri" w:hAnsi="Calibri"/>
            <w:color w:val="000000" w:themeColor="text1"/>
            <w:lang w:val="en-US"/>
          </w:rPr>
          <w:t>.</w:t>
        </w:r>
      </w:ins>
      <w:ins w:id="710" w:author="Danilo Bzdok" w:date="2018-05-10T13:58:00Z">
        <w:r w:rsidR="007B4DCA">
          <w:rPr>
            <w:rFonts w:ascii="Calibri" w:hAnsi="Calibri"/>
            <w:color w:val="000000" w:themeColor="text1"/>
            <w:lang w:val="en-US"/>
          </w:rPr>
          <w:t xml:space="preserve"> </w:t>
        </w:r>
      </w:ins>
      <w:ins w:id="711"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712" w:author="Danilo Bzdok" w:date="2018-05-10T13:59:00Z">
        <w:r w:rsidR="007B4DCA">
          <w:rPr>
            <w:rFonts w:ascii="Calibri" w:hAnsi="Calibri"/>
            <w:color w:val="000000" w:themeColor="text1"/>
            <w:lang w:val="en-US"/>
          </w:rPr>
          <w:t>ere</w:t>
        </w:r>
      </w:ins>
      <w:del w:id="713"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714" w:author="Danilo Bzdok" w:date="2018-05-10T13:59:00Z">
        <w:r w:rsidR="0042596B" w:rsidDel="007B4DCA">
          <w:rPr>
            <w:rFonts w:ascii="Calibri" w:hAnsi="Calibri"/>
            <w:color w:val="000000" w:themeColor="text1"/>
            <w:lang w:val="en-US"/>
          </w:rPr>
          <w:delText xml:space="preserve">determined </w:delText>
        </w:r>
      </w:del>
      <w:ins w:id="715"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del w:id="716" w:author="Danilo Bzdok" w:date="2018-05-07T18:31:00Z">
        <w:r w:rsidR="001172A2" w:rsidDel="00FE3F99">
          <w:rPr>
            <w:rFonts w:ascii="Calibri" w:hAnsi="Calibri"/>
            <w:color w:val="000000" w:themeColor="text1"/>
            <w:lang w:val="en-US"/>
          </w:rPr>
          <w:delText xml:space="preserve">at least </w:delText>
        </w:r>
      </w:del>
      <w:ins w:id="717"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718"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719" w:author="Danilo Bzdok" w:date="2018-05-07T18:31:00Z">
        <w:r w:rsidR="0042596B" w:rsidDel="00FE3F99">
          <w:rPr>
            <w:rFonts w:ascii="Calibri" w:hAnsi="Calibri"/>
            <w:color w:val="000000" w:themeColor="text1"/>
            <w:lang w:val="en-US"/>
          </w:rPr>
          <w:delText xml:space="preserve">out of </w:delText>
        </w:r>
      </w:del>
      <w:ins w:id="720"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9F6478">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721" w:author="Danilo Bzdok" w:date="2018-05-10T17:52:00Z">
        <w:r w:rsidR="00110567">
          <w:rPr>
            <w:rFonts w:ascii="Calibri" w:hAnsi="Calibri"/>
            <w:color w:val="000000" w:themeColor="text1"/>
            <w:lang w:val="en-US"/>
          </w:rPr>
          <w:t>Hence, a</w:t>
        </w:r>
      </w:ins>
      <w:del w:id="722"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723" w:author="Danilo Bzdok" w:date="2018-05-10T17:52:00Z">
        <w:r w:rsidR="008F4632" w:rsidRPr="008F4632" w:rsidDel="00110567">
          <w:rPr>
            <w:rFonts w:ascii="Calibri" w:hAnsi="Calibri"/>
            <w:color w:val="000000" w:themeColor="text1"/>
            <w:lang w:val="en-US"/>
          </w:rPr>
          <w:delText>will be the best choice to</w:delText>
        </w:r>
      </w:del>
      <w:ins w:id="724"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725"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726"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WWVhcj48UmVjTnVtPjcwMzI8L1JlY051bT48RGlzcGxheVRleHQ+KDM4LTQxKTwvRGlzcGxheVRl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7F6DE6">
        <w:rPr>
          <w:rFonts w:ascii="Calibri" w:eastAsia="Times New Roman" w:hAnsi="Calibri" w:cs="Arial"/>
          <w:bCs/>
          <w:color w:val="000000" w:themeColor="text1"/>
          <w:shd w:val="clear" w:color="auto" w:fill="FFFFFF"/>
          <w:lang w:val="en-US"/>
        </w:rPr>
        <w:instrText xml:space="preserve"> ADDIN EN.CITE </w:instrText>
      </w:r>
      <w:r w:rsidR="007F6DE6">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WWVhcj48UmVjTnVtPjcwMzI8L1JlY051bT48RGlzcGxheVRleHQ+KDM4LTQxKTwvRGlzcGxheVRl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7F6DE6">
        <w:rPr>
          <w:rFonts w:ascii="Calibri" w:eastAsia="Times New Roman" w:hAnsi="Calibri" w:cs="Arial"/>
          <w:bCs/>
          <w:color w:val="000000" w:themeColor="text1"/>
          <w:shd w:val="clear" w:color="auto" w:fill="FFFFFF"/>
          <w:lang w:val="en-US"/>
        </w:rPr>
        <w:instrText xml:space="preserve"> ADDIN EN.CITE.DATA </w:instrText>
      </w:r>
      <w:r w:rsidR="007F6DE6">
        <w:rPr>
          <w:rFonts w:ascii="Calibri" w:eastAsia="Times New Roman" w:hAnsi="Calibri" w:cs="Arial"/>
          <w:bCs/>
          <w:color w:val="000000" w:themeColor="text1"/>
          <w:shd w:val="clear" w:color="auto" w:fill="FFFFFF"/>
          <w:lang w:val="en-US"/>
        </w:rPr>
      </w:r>
      <w:r w:rsidR="007F6DE6">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7F6DE6">
        <w:rPr>
          <w:rFonts w:ascii="Calibri" w:eastAsia="Times New Roman" w:hAnsi="Calibri" w:cs="Arial"/>
          <w:bCs/>
          <w:noProof/>
          <w:color w:val="000000" w:themeColor="text1"/>
          <w:shd w:val="clear" w:color="auto" w:fill="FFFFFF"/>
          <w:lang w:val="en-US"/>
        </w:rPr>
        <w:t>(</w:t>
      </w:r>
      <w:hyperlink w:anchor="_ENREF_38" w:tooltip="Collaboration, 2015 #7032" w:history="1">
        <w:r w:rsidR="009F6478">
          <w:rPr>
            <w:rFonts w:ascii="Calibri" w:eastAsia="Times New Roman" w:hAnsi="Calibri" w:cs="Arial"/>
            <w:bCs/>
            <w:noProof/>
            <w:color w:val="000000" w:themeColor="text1"/>
            <w:shd w:val="clear" w:color="auto" w:fill="FFFFFF"/>
            <w:lang w:val="en-US"/>
          </w:rPr>
          <w:t>38-41</w:t>
        </w:r>
      </w:hyperlink>
      <w:r w:rsidR="007F6DE6">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del w:id="727" w:author="Danilo Bzdok" w:date="2018-05-11T15:16:00Z">
        <w:r w:rsidR="00F207D7" w:rsidDel="000B3EF1">
          <w:rPr>
            <w:rFonts w:ascii="Calibri" w:eastAsia="Times New Roman" w:hAnsi="Calibri" w:cs="Arial"/>
            <w:bCs/>
            <w:color w:val="000000" w:themeColor="text1"/>
            <w:shd w:val="clear" w:color="auto" w:fill="FFFFFF"/>
            <w:lang w:val="en-US"/>
          </w:rPr>
          <w:delText xml:space="preserve">when </w:delText>
        </w:r>
      </w:del>
      <w:ins w:id="728" w:author="Danilo Bzdok" w:date="2018-05-11T15:16:00Z">
        <w:r w:rsidR="000B3EF1">
          <w:rPr>
            <w:rFonts w:ascii="Calibri" w:eastAsia="Times New Roman" w:hAnsi="Calibri" w:cs="Arial"/>
            <w:bCs/>
            <w:color w:val="000000" w:themeColor="text1"/>
            <w:shd w:val="clear" w:color="auto" w:fill="FFFFFF"/>
            <w:lang w:val="en-US"/>
          </w:rPr>
          <w:t xml:space="preserve">if </w:t>
        </w:r>
      </w:ins>
      <w:r w:rsidR="00F207D7">
        <w:rPr>
          <w:rFonts w:ascii="Calibri" w:eastAsia="Times New Roman" w:hAnsi="Calibri" w:cs="Arial"/>
          <w:bCs/>
          <w:color w:val="000000" w:themeColor="text1"/>
          <w:shd w:val="clear" w:color="auto" w:fill="FFFFFF"/>
          <w:lang w:val="en-US"/>
        </w:rPr>
        <w:t xml:space="preserve">leaving it out hurt the </w:t>
      </w:r>
      <w:ins w:id="729"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730"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731"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732"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733"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734" w:author="Danilo Bzdok" w:date="2018-05-10T13:56:00Z">
        <w:r w:rsidR="00CB015F">
          <w:rPr>
            <w:rFonts w:ascii="Calibri" w:eastAsia="Times New Roman" w:hAnsi="Calibri" w:cs="Arial"/>
            <w:bCs/>
            <w:color w:val="000000" w:themeColor="text1"/>
            <w:shd w:val="clear" w:color="auto" w:fill="FFFFFF"/>
            <w:lang w:val="en-US"/>
          </w:rPr>
          <w:t xml:space="preserve">built </w:t>
        </w:r>
      </w:ins>
      <w:ins w:id="735" w:author="Danilo Bzdok" w:date="2018-05-10T13:55:00Z">
        <w:r w:rsidR="008E1E1A">
          <w:rPr>
            <w:rFonts w:ascii="Calibri" w:eastAsia="Times New Roman" w:hAnsi="Calibri" w:cs="Arial"/>
            <w:bCs/>
            <w:color w:val="000000" w:themeColor="text1"/>
            <w:shd w:val="clear" w:color="auto" w:fill="FFFFFF"/>
            <w:lang w:val="en-US"/>
          </w:rPr>
          <w:t>model</w:t>
        </w:r>
      </w:ins>
      <w:ins w:id="736" w:author="Danilo Bzdok" w:date="2018-05-10T13:56:00Z">
        <w:r w:rsidR="00CB015F">
          <w:rPr>
            <w:rFonts w:ascii="Calibri" w:eastAsia="Times New Roman" w:hAnsi="Calibri" w:cs="Arial"/>
            <w:bCs/>
            <w:color w:val="000000" w:themeColor="text1"/>
            <w:shd w:val="clear" w:color="auto" w:fill="FFFFFF"/>
            <w:lang w:val="en-US"/>
          </w:rPr>
          <w:t xml:space="preserve"> </w:t>
        </w:r>
      </w:ins>
      <w:ins w:id="737"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738" w:author="Danilo Bzdok" w:date="2018-05-10T13:56:00Z">
        <w:r w:rsidR="00CB015F">
          <w:rPr>
            <w:rFonts w:ascii="Calibri" w:eastAsia="Times New Roman" w:hAnsi="Calibri" w:cs="Arial"/>
            <w:bCs/>
            <w:color w:val="000000" w:themeColor="text1"/>
            <w:shd w:val="clear" w:color="auto" w:fill="FFFFFF"/>
            <w:lang w:val="en-US"/>
          </w:rPr>
          <w:t>o</w:t>
        </w:r>
      </w:ins>
      <w:ins w:id="739" w:author="Danilo Bzdok" w:date="2018-05-10T17:54:00Z">
        <w:r w:rsidR="005F29B2">
          <w:rPr>
            <w:rFonts w:ascii="Calibri" w:eastAsia="Times New Roman" w:hAnsi="Calibri" w:cs="Arial"/>
            <w:bCs/>
            <w:color w:val="000000" w:themeColor="text1"/>
            <w:shd w:val="clear" w:color="auto" w:fill="FFFFFF"/>
            <w:lang w:val="en-US"/>
          </w:rPr>
          <w:t>n</w:t>
        </w:r>
      </w:ins>
      <w:ins w:id="740"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741"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9F6478">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742"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743"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744" w:author="Danilo Bzdok" w:date="2018-05-10T17:55:00Z">
        <w:r w:rsidR="00ED2749">
          <w:rPr>
            <w:rFonts w:ascii="Calibri" w:eastAsia="Times New Roman" w:hAnsi="Calibri" w:cs="Arial"/>
            <w:bCs/>
            <w:color w:val="000000" w:themeColor="text1"/>
            <w:shd w:val="clear" w:color="auto" w:fill="FFFFFF"/>
            <w:lang w:val="en-US"/>
          </w:rPr>
          <w:t xml:space="preserve">can promote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7F6DE6">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&lt;EndNote&gt;&lt;Cite&gt;&lt;Author&gt;Donoho&lt;/Author&gt;&lt;Year&gt;2017&lt;/Year&gt;&lt;RecNum&gt;7030&lt;/RecNum&gt;&lt;DisplayText&gt;(42)&lt;/DisplayText&gt;&lt;record&gt;&lt;rec-number&gt;7030&lt;/rec-number&gt;&lt;foreign-keys&gt;&lt;key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7F6DE6">
        <w:rPr>
          <w:rFonts w:ascii="Calibri" w:eastAsia="Times New Roman" w:hAnsi="Calibri" w:cs="Arial"/>
          <w:bCs/>
          <w:noProof/>
          <w:color w:val="000000" w:themeColor="text1"/>
          <w:shd w:val="clear" w:color="auto" w:fill="FFFFFF"/>
          <w:lang w:val="en-US"/>
        </w:rPr>
        <w:t>(</w:t>
      </w:r>
      <w:hyperlink w:anchor="_ENREF_42" w:tooltip="Donoho, 2017 #7030" w:history="1">
        <w:r w:rsidR="009F6478">
          <w:rPr>
            <w:rFonts w:ascii="Calibri" w:eastAsia="Times New Roman" w:hAnsi="Calibri" w:cs="Arial"/>
            <w:bCs/>
            <w:noProof/>
            <w:color w:val="000000" w:themeColor="text1"/>
            <w:shd w:val="clear" w:color="auto" w:fill="FFFFFF"/>
            <w:lang w:val="en-US"/>
          </w:rPr>
          <w:t>42</w:t>
        </w:r>
      </w:hyperlink>
      <w:r w:rsidR="007F6DE6">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4EA155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9F6478"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9F6478">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9F6478">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9F6478"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7F6DE6" w:rsidRPr="007F6DE6">
        <w:rPr>
          <w:rFonts w:ascii="Calibri" w:hAnsi="Calibri"/>
          <w:color w:val="000000" w:themeColor="text1"/>
          <w:lang w:val="en-US"/>
          <w:rPrChange w:id="745" w:author="Danilo Bzdok" w:date="2018-05-10T11:21:00Z">
            <w:rPr>
              <w:rFonts w:ascii="Calibri" w:hAnsi="Calibri"/>
              <w:color w:val="000000" w:themeColor="text1"/>
            </w:rPr>
          </w:rPrChange>
        </w:rPr>
        <w:instrText xml:space="preserve"> ADDIN EN.CITE &lt;EndNote&gt;&lt;Cite&gt;&lt;Author&gt;Cohen&lt;/Author&gt;&lt;Year&gt;1990&lt;/Year&gt;&lt;RecNum&gt;5949&lt;/RecNum&gt;&lt;DisplayText&gt;(43, 44)&lt;/DisplayText&gt;&lt;record&gt;&lt;rec-number&gt;5949&lt;/rec-number&gt;&lt;foreign-keys&gt;&lt;key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7F6DE6" w:rsidRPr="007F6DE6">
        <w:rPr>
          <w:rFonts w:ascii="Calibri" w:hAnsi="Calibri"/>
          <w:noProof/>
          <w:color w:val="000000" w:themeColor="text1"/>
          <w:lang w:val="en-US"/>
        </w:rPr>
        <w:t>(</w:t>
      </w:r>
      <w:hyperlink w:anchor="_ENREF_43" w:tooltip="Cohen, 1990 #5949" w:history="1">
        <w:r w:rsidR="009F6478" w:rsidRPr="007F6DE6">
          <w:rPr>
            <w:rFonts w:ascii="Calibri" w:hAnsi="Calibri"/>
            <w:noProof/>
            <w:color w:val="000000" w:themeColor="text1"/>
            <w:lang w:val="en-US"/>
          </w:rPr>
          <w:t>43</w:t>
        </w:r>
      </w:hyperlink>
      <w:r w:rsidR="007F6DE6" w:rsidRPr="007F6DE6">
        <w:rPr>
          <w:rFonts w:ascii="Calibri" w:hAnsi="Calibri"/>
          <w:noProof/>
          <w:color w:val="000000" w:themeColor="text1"/>
          <w:lang w:val="en-US"/>
        </w:rPr>
        <w:t xml:space="preserve">, </w:t>
      </w:r>
      <w:hyperlink w:anchor="_ENREF_44" w:tooltip="Gigerenzer, 1987 #6345" w:history="1">
        <w:r w:rsidR="009F6478" w:rsidRPr="007F6DE6">
          <w:rPr>
            <w:rFonts w:ascii="Calibri" w:hAnsi="Calibri"/>
            <w:noProof/>
            <w:color w:val="000000" w:themeColor="text1"/>
            <w:lang w:val="en-US"/>
          </w:rPr>
          <w:t>44</w:t>
        </w:r>
      </w:hyperlink>
      <w:r w:rsidR="007F6DE6" w:rsidRPr="007F6DE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7F6DE6" w:rsidRPr="007F6DE6">
        <w:rPr>
          <w:rFonts w:ascii="Calibri" w:hAnsi="Calibri"/>
          <w:color w:val="000000" w:themeColor="text1"/>
          <w:lang w:val="en-US"/>
          <w:rPrChange w:id="746" w:author="Danilo Bzdok" w:date="2018-05-10T11:21:00Z">
            <w:rPr>
              <w:rFonts w:ascii="Calibri" w:hAnsi="Calibri"/>
              <w:color w:val="000000" w:themeColor="text1"/>
            </w:rPr>
          </w:rPrChange>
        </w:rPr>
        <w:instrText xml:space="preserve"> ADDIN EN.CITE &lt;EndNote&gt;&lt;Cite&gt;&lt;Author&gt;Szucs&lt;/Author&gt;&lt;Year&gt;2017&lt;/Year&gt;&lt;RecNum&gt;7029&lt;/RecNum&gt;&lt;DisplayText&gt;(45)&lt;/DisplayText&gt;&lt;record&gt;&lt;rec-number&gt;7029&lt;/rec-number&gt;&lt;foreign-keys&gt;&lt;key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7F6DE6" w:rsidRPr="007F6DE6">
        <w:rPr>
          <w:rFonts w:ascii="Calibri" w:hAnsi="Calibri"/>
          <w:noProof/>
          <w:color w:val="000000" w:themeColor="text1"/>
          <w:lang w:val="en-US"/>
        </w:rPr>
        <w:t>(</w:t>
      </w:r>
      <w:hyperlink w:anchor="_ENREF_45" w:tooltip="Szucs, 2017 #7029" w:history="1">
        <w:r w:rsidR="009F6478" w:rsidRPr="007F6DE6">
          <w:rPr>
            <w:rFonts w:ascii="Calibri" w:hAnsi="Calibri"/>
            <w:noProof/>
            <w:color w:val="000000" w:themeColor="text1"/>
            <w:lang w:val="en-US"/>
          </w:rPr>
          <w:t>45</w:t>
        </w:r>
      </w:hyperlink>
      <w:r w:rsidR="007F6DE6" w:rsidRPr="007F6DE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747"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748" w:author="Danilo Bzdok" w:date="2018-05-08T10:24:00Z">
            <w:rPr>
              <w:rFonts w:ascii="Calibri" w:hAnsi="Calibri"/>
              <w:b/>
              <w:color w:val="000000" w:themeColor="text1"/>
              <w:lang w:val="en-US"/>
            </w:rPr>
          </w:rPrChange>
        </w:rPr>
        <w:t>Conclusion</w:t>
      </w:r>
    </w:p>
    <w:p w14:paraId="59F5AD5A" w14:textId="2F06F6E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749" w:author="Danilo Bzdok" w:date="2018-05-10T12:39:00Z">
        <w:r w:rsidRPr="00C76687" w:rsidDel="00FF7851">
          <w:rPr>
            <w:rFonts w:ascii="Calibri" w:eastAsia="Times New Roman" w:hAnsi="Calibri" w:cs="Arial"/>
            <w:color w:val="222222"/>
            <w:shd w:val="clear" w:color="auto" w:fill="FFFFFF"/>
            <w:lang w:val="en-US"/>
          </w:rPr>
          <w:lastRenderedPageBreak/>
          <w:delText>The present</w:delText>
        </w:r>
      </w:del>
      <w:ins w:id="750"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751"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752"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753"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754"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755"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756"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757"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758"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759"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760" w:author="Danilo Bzdok" w:date="2018-05-10T12:35:00Z">
        <w:r w:rsidR="008972AA">
          <w:rPr>
            <w:rFonts w:ascii="Calibri" w:eastAsia="Times New Roman" w:hAnsi="Calibri" w:cs="Arial"/>
            <w:color w:val="222222"/>
            <w:shd w:val="clear" w:color="auto" w:fill="FFFFFF"/>
            <w:lang w:val="en-US"/>
          </w:rPr>
          <w:t xml:space="preserve">Using these tools for </w:t>
        </w:r>
      </w:ins>
      <w:ins w:id="761" w:author="Danilo Bzdok" w:date="2018-05-10T12:42:00Z">
        <w:r w:rsidR="00FF7851">
          <w:rPr>
            <w:rFonts w:ascii="Calibri" w:eastAsia="Times New Roman" w:hAnsi="Calibri" w:cs="Arial"/>
            <w:color w:val="222222"/>
            <w:shd w:val="clear" w:color="auto" w:fill="FFFFFF"/>
            <w:lang w:val="en-US"/>
          </w:rPr>
          <w:t xml:space="preserve">the </w:t>
        </w:r>
      </w:ins>
      <w:ins w:id="762" w:author="Danilo Bzdok" w:date="2018-05-10T12:35:00Z">
        <w:r w:rsidR="008972AA">
          <w:rPr>
            <w:rFonts w:ascii="Calibri" w:eastAsia="Times New Roman" w:hAnsi="Calibri" w:cs="Arial"/>
            <w:color w:val="222222"/>
            <w:shd w:val="clear" w:color="auto" w:fill="FFFFFF"/>
            <w:lang w:val="en-US"/>
          </w:rPr>
          <w:t xml:space="preserve">purpose of </w:t>
        </w:r>
      </w:ins>
      <w:ins w:id="763" w:author="Danilo Bzdok" w:date="2018-05-10T12:27:00Z">
        <w:r w:rsidR="007708E9">
          <w:rPr>
            <w:rFonts w:ascii="Calibri" w:eastAsia="Times New Roman" w:hAnsi="Calibri" w:cs="Arial"/>
            <w:color w:val="222222"/>
            <w:shd w:val="clear" w:color="auto" w:fill="FFFFFF"/>
            <w:lang w:val="en-US"/>
          </w:rPr>
          <w:t xml:space="preserve">inference </w:t>
        </w:r>
      </w:ins>
      <w:del w:id="764"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765"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766" w:author="Danilo Bzdok" w:date="2018-05-10T12:42:00Z">
        <w:r w:rsidR="00FF7851">
          <w:rPr>
            <w:rFonts w:ascii="Calibri" w:eastAsia="Times New Roman" w:hAnsi="Calibri" w:cs="Arial"/>
            <w:color w:val="222222"/>
            <w:shd w:val="clear" w:color="auto" w:fill="FFFFFF"/>
            <w:lang w:val="en-US"/>
          </w:rPr>
          <w:t>is ideal to</w:t>
        </w:r>
      </w:ins>
      <w:ins w:id="767" w:author="Danilo Bzdok" w:date="2018-05-10T12:28:00Z">
        <w:r w:rsidR="007708E9">
          <w:rPr>
            <w:rFonts w:ascii="Calibri" w:eastAsia="Times New Roman" w:hAnsi="Calibri" w:cs="Arial"/>
            <w:color w:val="222222"/>
            <w:shd w:val="clear" w:color="auto" w:fill="FFFFFF"/>
            <w:lang w:val="en-US"/>
          </w:rPr>
          <w:t xml:space="preserve"> </w:t>
        </w:r>
      </w:ins>
      <w:del w:id="768"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769" w:author="Danilo Bzdok" w:date="2018-05-11T14:50:00Z">
        <w:r w:rsidR="008A78AE">
          <w:rPr>
            <w:rFonts w:ascii="Calibri" w:eastAsia="Times New Roman" w:hAnsi="Calibri" w:cs="Arial"/>
            <w:color w:val="222222"/>
            <w:shd w:val="clear" w:color="auto" w:fill="FFFFFF"/>
            <w:lang w:val="en-US"/>
          </w:rPr>
          <w:t>.</w:t>
        </w:r>
      </w:ins>
      <w:ins w:id="770" w:author="Danilo Bzdok" w:date="2018-05-10T12:28:00Z">
        <w:r w:rsidR="008A78AE">
          <w:rPr>
            <w:rFonts w:ascii="Calibri" w:eastAsia="Times New Roman" w:hAnsi="Calibri" w:cs="Arial"/>
            <w:color w:val="222222"/>
            <w:shd w:val="clear" w:color="auto" w:fill="FFFFFF"/>
            <w:lang w:val="en-US"/>
          </w:rPr>
          <w:t xml:space="preserve">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w:t>
        </w:r>
      </w:ins>
      <w:ins w:id="771"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772"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773" w:author="Danilo Bzdok" w:date="2018-05-10T12:29:00Z">
        <w:r w:rsidR="007708E9">
          <w:rPr>
            <w:rFonts w:ascii="Calibri" w:eastAsia="Times New Roman" w:hAnsi="Calibri" w:cs="Arial"/>
            <w:color w:val="222222"/>
            <w:shd w:val="clear" w:color="auto" w:fill="FFFFFF"/>
            <w:lang w:val="en-US"/>
          </w:rPr>
          <w:t xml:space="preserve">for the alternative </w:t>
        </w:r>
      </w:ins>
      <w:ins w:id="774" w:author="Danilo Bzdok" w:date="2018-05-10T12:36:00Z">
        <w:r w:rsidR="008972AA">
          <w:rPr>
            <w:rFonts w:ascii="Calibri" w:eastAsia="Times New Roman" w:hAnsi="Calibri" w:cs="Arial"/>
            <w:color w:val="222222"/>
            <w:shd w:val="clear" w:color="auto" w:fill="FFFFFF"/>
            <w:lang w:val="en-US"/>
          </w:rPr>
          <w:t>purpose</w:t>
        </w:r>
      </w:ins>
      <w:ins w:id="775"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776"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777"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778" w:author="Danilo Bzdok" w:date="2018-05-10T12:50:00Z">
        <w:r w:rsidR="0095795F">
          <w:rPr>
            <w:rFonts w:ascii="Calibri" w:eastAsia="Times New Roman" w:hAnsi="Calibri" w:cs="Arial"/>
            <w:color w:val="222222"/>
            <w:shd w:val="clear" w:color="auto" w:fill="FFFFFF"/>
            <w:lang w:val="en-US"/>
          </w:rPr>
          <w:t xml:space="preserve">biological processes, including </w:t>
        </w:r>
      </w:ins>
      <w:r w:rsidR="00C4197A" w:rsidRPr="00C76687">
        <w:rPr>
          <w:rFonts w:ascii="Calibri" w:eastAsia="Times New Roman" w:hAnsi="Calibri" w:cs="Arial"/>
          <w:color w:val="222222"/>
          <w:shd w:val="clear" w:color="auto" w:fill="FFFFFF"/>
          <w:lang w:val="en-US"/>
        </w:rPr>
        <w:t>clinical endpoints</w:t>
      </w:r>
      <w:ins w:id="779"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780"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781"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782" w:author="Danilo Bzdok" w:date="2018-05-10T12:50:00Z">
        <w:r w:rsidR="0095795F">
          <w:rPr>
            <w:rFonts w:ascii="Calibri" w:eastAsia="Times New Roman" w:hAnsi="Calibri" w:cs="Arial"/>
            <w:color w:val="222222"/>
            <w:shd w:val="clear" w:color="auto" w:fill="FFFFFF"/>
            <w:lang w:val="en-US"/>
          </w:rPr>
          <w:t xml:space="preserve">primarily </w:t>
        </w:r>
      </w:ins>
      <w:ins w:id="783"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784"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785"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786"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787"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788" w:author="Danilo Bzdok" w:date="2018-05-10T12:51:00Z">
        <w:r w:rsidR="00D72942">
          <w:rPr>
            <w:rFonts w:ascii="Calibri" w:eastAsia="Times New Roman" w:hAnsi="Calibri" w:cs="Arial"/>
            <w:color w:val="222222"/>
            <w:shd w:val="clear" w:color="auto" w:fill="FFFFFF"/>
            <w:lang w:val="en-US"/>
          </w:rPr>
          <w:t>a</w:t>
        </w:r>
      </w:ins>
      <w:ins w:id="789" w:author="Danilo Bzdok" w:date="2018-05-10T17:58:00Z">
        <w:r w:rsidR="00A041B8">
          <w:rPr>
            <w:rFonts w:ascii="Calibri" w:eastAsia="Times New Roman" w:hAnsi="Calibri" w:cs="Arial"/>
            <w:color w:val="222222"/>
            <w:shd w:val="clear" w:color="auto" w:fill="FFFFFF"/>
            <w:lang w:val="en-US"/>
          </w:rPr>
          <w:t>n</w:t>
        </w:r>
      </w:ins>
      <w:ins w:id="790"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791"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792"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del w:id="793" w:author="Danilo Bzdok" w:date="2018-05-10T12:44:00Z">
        <w:r w:rsidR="00513D82" w:rsidDel="00C56029">
          <w:rPr>
            <w:rFonts w:ascii="Calibri" w:eastAsia="Times New Roman" w:hAnsi="Calibri" w:cs="Arial"/>
            <w:color w:val="222222"/>
            <w:shd w:val="clear" w:color="auto" w:fill="FFFFFF"/>
            <w:lang w:val="en-US"/>
          </w:rPr>
          <w:delText>data science</w:delText>
        </w:r>
      </w:del>
      <w:ins w:id="794"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795" w:author="Danilo Bzdok" w:date="2018-05-10T12:52:00Z">
        <w:r w:rsidR="00D72942">
          <w:rPr>
            <w:rFonts w:ascii="Calibri" w:eastAsia="Times New Roman" w:hAnsi="Calibri" w:cs="Arial"/>
            <w:color w:val="222222"/>
            <w:shd w:val="clear" w:color="auto" w:fill="FFFFFF"/>
            <w:lang w:val="en-US"/>
          </w:rPr>
          <w:t xml:space="preserve"> or ‘confirmatory’ vs.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7F6DE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 46)&lt;/DisplayText&gt;&lt;record&gt;&lt;rec-number&gt;5937&lt;/rec-number&gt;&lt;foreign-keys&gt;&lt;key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7F6DE6">
        <w:rPr>
          <w:rFonts w:ascii="Calibri" w:eastAsia="Times New Roman" w:hAnsi="Calibri" w:cs="Arial"/>
          <w:noProof/>
          <w:color w:val="222222"/>
          <w:shd w:val="clear" w:color="auto" w:fill="FFFFFF"/>
          <w:lang w:val="en-US"/>
        </w:rPr>
        <w:t>(</w:t>
      </w:r>
      <w:hyperlink w:anchor="_ENREF_42" w:tooltip="Donoho, 2017 #7030" w:history="1">
        <w:r w:rsidR="009F6478">
          <w:rPr>
            <w:rFonts w:ascii="Calibri" w:eastAsia="Times New Roman" w:hAnsi="Calibri" w:cs="Arial"/>
            <w:noProof/>
            <w:color w:val="222222"/>
            <w:shd w:val="clear" w:color="auto" w:fill="FFFFFF"/>
            <w:lang w:val="en-US"/>
          </w:rPr>
          <w:t>42</w:t>
        </w:r>
      </w:hyperlink>
      <w:r w:rsidR="007F6DE6">
        <w:rPr>
          <w:rFonts w:ascii="Calibri" w:eastAsia="Times New Roman" w:hAnsi="Calibri" w:cs="Arial"/>
          <w:noProof/>
          <w:color w:val="222222"/>
          <w:shd w:val="clear" w:color="auto" w:fill="FFFFFF"/>
          <w:lang w:val="en-US"/>
        </w:rPr>
        <w:t xml:space="preserve">, </w:t>
      </w:r>
      <w:hyperlink w:anchor="_ENREF_46" w:tooltip="Friedman, 2001 #5937" w:history="1">
        <w:r w:rsidR="009F6478">
          <w:rPr>
            <w:rFonts w:ascii="Calibri" w:eastAsia="Times New Roman" w:hAnsi="Calibri" w:cs="Arial"/>
            <w:noProof/>
            <w:color w:val="222222"/>
            <w:shd w:val="clear" w:color="auto" w:fill="FFFFFF"/>
            <w:lang w:val="en-US"/>
          </w:rPr>
          <w:t>46</w:t>
        </w:r>
      </w:hyperlink>
      <w:r w:rsidR="007F6DE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796" w:author="Danilo Bzdok" w:date="2018-05-10T12:52:00Z">
        <w:r w:rsidR="00F317EE" w:rsidRPr="00C76687" w:rsidDel="00D72942">
          <w:rPr>
            <w:rFonts w:ascii="Calibri" w:hAnsi="Calibri"/>
            <w:lang w:val="en-US"/>
          </w:rPr>
          <w:delText xml:space="preserve">important </w:delText>
        </w:r>
      </w:del>
      <w:ins w:id="797"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798" w:author="Danilo Bzdok" w:date="2018-05-10T12:57:00Z">
        <w:r w:rsidR="00F317EE" w:rsidRPr="00C76687" w:rsidDel="006A1CBC">
          <w:rPr>
            <w:rFonts w:ascii="Calibri" w:hAnsi="Calibri"/>
            <w:lang w:val="en-US"/>
          </w:rPr>
          <w:delText>partly diverging</w:delText>
        </w:r>
      </w:del>
      <w:ins w:id="799" w:author="Danilo Bzdok" w:date="2018-05-10T12:57:00Z">
        <w:r w:rsidR="006A1CBC">
          <w:rPr>
            <w:rFonts w:ascii="Calibri" w:hAnsi="Calibri"/>
            <w:lang w:val="en-US"/>
          </w:rPr>
          <w:t>incongruent</w:t>
        </w:r>
      </w:ins>
      <w:r w:rsidR="00F317EE" w:rsidRPr="00C76687">
        <w:rPr>
          <w:rFonts w:ascii="Calibri" w:hAnsi="Calibri"/>
          <w:lang w:val="en-US"/>
        </w:rPr>
        <w:t xml:space="preserve"> modeling </w:t>
      </w:r>
      <w:r w:rsidR="00C637FA">
        <w:rPr>
          <w:rFonts w:ascii="Calibri" w:hAnsi="Calibri"/>
          <w:lang w:val="en-US"/>
        </w:rPr>
        <w:t>agendas</w:t>
      </w:r>
      <w:r w:rsidR="00C637FA" w:rsidRPr="00C76687">
        <w:rPr>
          <w:rFonts w:ascii="Calibri" w:hAnsi="Calibri"/>
          <w:lang w:val="en-US"/>
        </w:rPr>
        <w:t xml:space="preserve"> </w:t>
      </w:r>
      <w:ins w:id="800" w:author="Danilo Bzdok" w:date="2018-05-10T12:53:00Z">
        <w:r w:rsidR="00D72942">
          <w:rPr>
            <w:rFonts w:ascii="Calibri" w:hAnsi="Calibri"/>
            <w:lang w:val="en-US"/>
          </w:rPr>
          <w:t xml:space="preserve">of drawing </w:t>
        </w:r>
      </w:ins>
      <w:ins w:id="801" w:author="Danilo Bzdok" w:date="2018-05-10T12:59:00Z">
        <w:r w:rsidR="00C93953">
          <w:rPr>
            <w:rFonts w:ascii="Calibri" w:hAnsi="Calibri"/>
            <w:lang w:val="en-US"/>
          </w:rPr>
          <w:t xml:space="preserve">statistical </w:t>
        </w:r>
      </w:ins>
      <w:ins w:id="802" w:author="Danilo Bzdok" w:date="2018-05-10T12:53:00Z">
        <w:r w:rsidR="00D72942">
          <w:rPr>
            <w:rFonts w:ascii="Calibri" w:hAnsi="Calibri"/>
            <w:lang w:val="en-US"/>
          </w:rPr>
          <w:t xml:space="preserve">inference and seeking </w:t>
        </w:r>
      </w:ins>
      <w:ins w:id="803" w:author="Danilo Bzdok" w:date="2018-05-10T12:59:00Z">
        <w:r w:rsidR="00C93953">
          <w:rPr>
            <w:rFonts w:ascii="Calibri" w:hAnsi="Calibri"/>
            <w:lang w:val="en-US"/>
          </w:rPr>
          <w:t xml:space="preserve">algorithmic </w:t>
        </w:r>
      </w:ins>
      <w:ins w:id="804" w:author="Danilo Bzdok" w:date="2018-05-10T12:53:00Z">
        <w:r w:rsidR="00D72942">
          <w:rPr>
            <w:rFonts w:ascii="Calibri" w:hAnsi="Calibri"/>
            <w:lang w:val="en-US"/>
          </w:rPr>
          <w:t xml:space="preserve">prediction, </w:t>
        </w:r>
      </w:ins>
      <w:del w:id="805" w:author="Danilo Bzdok" w:date="2018-05-10T12:53:00Z">
        <w:r w:rsidR="00F317EE" w:rsidRPr="00C76687" w:rsidDel="00D72942">
          <w:rPr>
            <w:rFonts w:ascii="Calibri" w:hAnsi="Calibri"/>
            <w:lang w:val="en-US"/>
          </w:rPr>
          <w:delText>a</w:delText>
        </w:r>
      </w:del>
      <w:ins w:id="806" w:author="Danilo Bzdok" w:date="2018-05-10T12:53:00Z">
        <w:r w:rsidR="00D72942">
          <w:rPr>
            <w:rFonts w:ascii="Calibri" w:hAnsi="Calibri"/>
            <w:lang w:val="en-US"/>
          </w:rPr>
          <w:t>as well as the</w:t>
        </w:r>
      </w:ins>
      <w:del w:id="807"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7F6DE6">
        <w:rPr>
          <w:rFonts w:ascii="Calibri" w:hAnsi="Calibri"/>
          <w:lang w:val="en-US"/>
        </w:rPr>
        <w:instrText xml:space="preserve"> ADDIN EN.CITE &lt;EndNote&gt;&lt;Cite&gt;&lt;Author&gt;Bzdok&lt;/Author&gt;&lt;Year&gt;2017&lt;/Year&gt;&lt;RecNum&gt;6436&lt;/RecNum&gt;&lt;DisplayText&gt;(2, 47)&lt;/DisplayText&gt;&lt;record&gt;&lt;rec-number&gt;6436&lt;/rec-number&gt;&lt;foreign-keys&gt;&lt;key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7F6DE6">
        <w:rPr>
          <w:rFonts w:ascii="Calibri" w:hAnsi="Calibri"/>
          <w:noProof/>
          <w:lang w:val="en-US"/>
        </w:rPr>
        <w:t>(</w:t>
      </w:r>
      <w:hyperlink w:anchor="_ENREF_2" w:tooltip="Breiman, 2001 #4148" w:history="1">
        <w:r w:rsidR="009F6478">
          <w:rPr>
            <w:rFonts w:ascii="Calibri" w:hAnsi="Calibri"/>
            <w:noProof/>
            <w:lang w:val="en-US"/>
          </w:rPr>
          <w:t>2</w:t>
        </w:r>
      </w:hyperlink>
      <w:r w:rsidR="007F6DE6">
        <w:rPr>
          <w:rFonts w:ascii="Calibri" w:hAnsi="Calibri"/>
          <w:noProof/>
          <w:lang w:val="en-US"/>
        </w:rPr>
        <w:t xml:space="preserve">, </w:t>
      </w:r>
      <w:hyperlink w:anchor="_ENREF_47" w:tooltip="Bzdok, 2017 #6436" w:history="1">
        <w:r w:rsidR="009F6478">
          <w:rPr>
            <w:rFonts w:ascii="Calibri" w:hAnsi="Calibri"/>
            <w:noProof/>
            <w:lang w:val="en-US"/>
          </w:rPr>
          <w:t>47</w:t>
        </w:r>
      </w:hyperlink>
      <w:r w:rsidR="007F6DE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605155D5"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w:t>
      </w:r>
      <w:del w:id="808" w:author="Danilo Bzdok" w:date="2018-05-11T14:51:00Z">
        <w:r w:rsidRPr="00C76687" w:rsidDel="00DE6D06">
          <w:rPr>
            <w:rFonts w:ascii="Calibri" w:hAnsi="Calibri"/>
            <w:color w:val="000000" w:themeColor="text1"/>
            <w:lang w:val="en-US"/>
          </w:rPr>
          <w:delText xml:space="preserve">distinction </w:delText>
        </w:r>
      </w:del>
      <w:ins w:id="809" w:author="Danilo Bzdok" w:date="2018-05-11T14:51:00Z">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ins>
      <w:r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7F6DE6">
        <w:rPr>
          <w:rFonts w:ascii="Calibri" w:hAnsi="Calibri"/>
          <w:color w:val="000000" w:themeColor="text1"/>
          <w:lang w:val="en-US"/>
        </w:rPr>
        <w:instrText xml:space="preserve"> ADDIN EN.CITE &lt;EndNote&gt;&lt;Cite&gt;&lt;Author&gt;Bernard&lt;/Author&gt;&lt;Year&gt;1957&lt;/Year&gt;&lt;RecNum&gt;7028&lt;/RecNum&gt;&lt;DisplayText&gt;(48)&lt;/DisplayText&gt;&lt;record&gt;&lt;rec-number&gt;7028&lt;/rec-number&gt;&lt;foreign-keys&gt;&lt;key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7F6DE6">
        <w:rPr>
          <w:rFonts w:ascii="Calibri" w:hAnsi="Calibri"/>
          <w:noProof/>
          <w:color w:val="000000" w:themeColor="text1"/>
          <w:lang w:val="en-US"/>
        </w:rPr>
        <w:t>(</w:t>
      </w:r>
      <w:hyperlink w:anchor="_ENREF_48" w:tooltip="Bernard, 1957 #7028" w:history="1">
        <w:r w:rsidR="009F6478">
          <w:rPr>
            <w:rFonts w:ascii="Calibri" w:hAnsi="Calibri"/>
            <w:noProof/>
            <w:color w:val="000000" w:themeColor="text1"/>
            <w:lang w:val="en-US"/>
          </w:rPr>
          <w:t>48</w:t>
        </w:r>
      </w:hyperlink>
      <w:r w:rsidR="007F6DE6">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810"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811" w:author="Danilo Bzdok" w:date="2018-05-10T18:00:00Z">
        <w:r w:rsidR="00051384">
          <w:rPr>
            <w:rFonts w:ascii="Calibri" w:eastAsia="Times New Roman" w:hAnsi="Calibri" w:cs="Arial"/>
            <w:color w:val="000000" w:themeColor="text1"/>
            <w:shd w:val="clear" w:color="auto" w:fill="FFFFFF"/>
            <w:lang w:val="en-US"/>
          </w:rPr>
          <w:t>individuals than others</w:t>
        </w:r>
      </w:ins>
      <w:r w:rsidRPr="00C76687">
        <w:rPr>
          <w:rFonts w:ascii="Calibri" w:eastAsia="Times New Roman" w:hAnsi="Calibri" w:cs="Arial"/>
          <w:color w:val="000000" w:themeColor="text1"/>
          <w:shd w:val="clear" w:color="auto" w:fill="FFFFFF"/>
          <w:lang w:val="en-US"/>
        </w:rPr>
        <w:t>.</w:t>
      </w:r>
    </w:p>
    <w:p w14:paraId="08AD7BA7" w14:textId="5031D8EF"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812"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813" w:author="Danilo Bzdok" w:date="2018-05-07T12:52:00Z">
        <w:r w:rsidR="00D72942">
          <w:rPr>
            <w:rFonts w:ascii="Calibri" w:eastAsia="Times New Roman" w:hAnsi="Calibri" w:cs="Arial"/>
            <w:color w:val="222222"/>
            <w:shd w:val="clear" w:color="auto" w:fill="FFFFFF"/>
            <w:lang w:val="en-US"/>
          </w:rPr>
          <w:t>may be</w:t>
        </w:r>
      </w:ins>
      <w:ins w:id="814" w:author="Danilo Bzdok" w:date="2018-05-10T12:55:00Z">
        <w:r w:rsidR="00D72942">
          <w:rPr>
            <w:rFonts w:ascii="Calibri" w:eastAsia="Times New Roman" w:hAnsi="Calibri" w:cs="Arial"/>
            <w:color w:val="222222"/>
            <w:shd w:val="clear" w:color="auto" w:fill="FFFFFF"/>
            <w:lang w:val="en-US"/>
          </w:rPr>
          <w:t>c</w:t>
        </w:r>
      </w:ins>
      <w:ins w:id="815" w:author="Danilo Bzdok" w:date="2018-05-07T12:52:00Z">
        <w:r w:rsidR="00D72942">
          <w:rPr>
            <w:rFonts w:ascii="Calibri" w:eastAsia="Times New Roman" w:hAnsi="Calibri" w:cs="Arial"/>
            <w:color w:val="222222"/>
            <w:shd w:val="clear" w:color="auto" w:fill="FFFFFF"/>
            <w:lang w:val="en-US"/>
          </w:rPr>
          <w:t xml:space="preserve">ome </w:t>
        </w:r>
      </w:ins>
      <w:del w:id="816" w:author="Danilo Bzdok" w:date="2018-05-10T12:55:00Z">
        <w:r w:rsidR="0041020D" w:rsidDel="00D72942">
          <w:rPr>
            <w:rFonts w:ascii="Calibri" w:eastAsia="Times New Roman" w:hAnsi="Calibri" w:cs="Arial"/>
            <w:color w:val="222222"/>
            <w:shd w:val="clear" w:color="auto" w:fill="FFFFFF"/>
            <w:lang w:val="en-US"/>
          </w:rPr>
          <w:delText xml:space="preserve"> </w:delText>
        </w:r>
      </w:del>
      <w:r>
        <w:rPr>
          <w:rFonts w:ascii="Calibri" w:eastAsia="Times New Roman" w:hAnsi="Calibri" w:cs="Arial"/>
          <w:color w:val="222222"/>
          <w:shd w:val="clear" w:color="auto" w:fill="FFFFFF"/>
          <w:lang w:val="en-US"/>
        </w:rPr>
        <w:t xml:space="preserve">increasingly </w:t>
      </w:r>
      <w:del w:id="817"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818"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819"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820"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821" w:author="Danilo Bzdok" w:date="2018-05-10T18:01:00Z">
        <w:r w:rsidR="00051384">
          <w:rPr>
            <w:rFonts w:ascii="Calibri" w:eastAsia="Times New Roman" w:hAnsi="Calibri" w:cs="Arial"/>
            <w:color w:val="222222"/>
            <w:shd w:val="clear" w:color="auto" w:fill="FFFFFF"/>
            <w:lang w:val="en-US"/>
          </w:rPr>
          <w:t xml:space="preserve">or </w:t>
        </w:r>
      </w:ins>
      <w:r w:rsidR="001B0455">
        <w:rPr>
          <w:rFonts w:ascii="Calibri" w:eastAsia="Times New Roman" w:hAnsi="Calibri" w:cs="Arial"/>
          <w:color w:val="222222"/>
          <w:shd w:val="clear" w:color="auto" w:fill="FFFFFF"/>
          <w:lang w:val="en-US"/>
        </w:rPr>
        <w:t>machine learning</w:t>
      </w:r>
      <w:ins w:id="822" w:author="Danilo Bzdok" w:date="2018-05-10T18:01:00Z">
        <w:r w:rsidR="00051384">
          <w:rPr>
            <w:rFonts w:ascii="Calibri" w:eastAsia="Times New Roman" w:hAnsi="Calibri" w:cs="Arial"/>
            <w:color w:val="222222"/>
            <w:shd w:val="clear" w:color="auto" w:fill="FFFFFF"/>
            <w:lang w:val="en-US"/>
          </w:rPr>
          <w:t xml:space="preserve"> </w:t>
        </w:r>
      </w:ins>
      <w:del w:id="823"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824" w:author="Danilo Bzdok" w:date="2018-05-10T18:02:00Z">
        <w:r w:rsidR="0041020D" w:rsidDel="00051384">
          <w:rPr>
            <w:rFonts w:ascii="Calibri" w:eastAsia="Times New Roman" w:hAnsi="Calibri" w:cs="Arial"/>
            <w:color w:val="222222"/>
            <w:shd w:val="clear" w:color="auto" w:fill="FFFFFF"/>
            <w:lang w:val="en-US"/>
          </w:rPr>
          <w:delText>are</w:delText>
        </w:r>
      </w:del>
      <w:ins w:id="825"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9F6478">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del w:id="826" w:author="Danilo Bzdok" w:date="2018-05-11T14:57:00Z">
        <w:r w:rsidR="00F63F1A" w:rsidRPr="00C76687" w:rsidDel="00787977">
          <w:rPr>
            <w:rFonts w:ascii="Calibri" w:hAnsi="Calibri" w:cs="Arial"/>
            <w:color w:val="000000" w:themeColor="text1"/>
            <w:lang w:val="en-US"/>
          </w:rPr>
          <w:delText xml:space="preserve">important </w:delText>
        </w:r>
      </w:del>
      <w:ins w:id="827" w:author="Danilo Bzdok" w:date="2018-05-11T14:57:00Z">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ins>
      <w:r w:rsidR="00F63F1A" w:rsidRPr="00C76687">
        <w:rPr>
          <w:rFonts w:ascii="Calibri" w:hAnsi="Calibri" w:cs="Arial"/>
          <w:color w:val="000000" w:themeColor="text1"/>
          <w:lang w:val="en-US"/>
        </w:rPr>
        <w:t xml:space="preserve">to </w:t>
      </w:r>
      <w:del w:id="828" w:author="Danilo Bzdok" w:date="2018-05-10T12:59:00Z">
        <w:r w:rsidR="002C4D5B" w:rsidRPr="00C76687" w:rsidDel="00C93953">
          <w:rPr>
            <w:rFonts w:ascii="Calibri" w:eastAsia="Times New Roman" w:hAnsi="Calibri"/>
            <w:lang w:val="en-US"/>
          </w:rPr>
          <w:delText>avoid missing</w:delText>
        </w:r>
      </w:del>
      <w:ins w:id="829" w:author="Danilo Bzdok" w:date="2018-05-10T12:59:00Z">
        <w:r w:rsidR="00C93953">
          <w:rPr>
            <w:rFonts w:ascii="Calibri" w:eastAsia="Times New Roman" w:hAnsi="Calibri"/>
            <w:lang w:val="en-US"/>
          </w:rPr>
          <w:t>fully from</w:t>
        </w:r>
      </w:ins>
      <w:r w:rsidR="002C4D5B" w:rsidRPr="00C76687">
        <w:rPr>
          <w:rFonts w:ascii="Calibri" w:eastAsia="Times New Roman" w:hAnsi="Calibri"/>
          <w:lang w:val="en-US"/>
        </w:rPr>
        <w:t xml:space="preserve"> </w:t>
      </w:r>
      <w:ins w:id="830" w:author="Danilo Bzdok" w:date="2018-05-11T14:57:00Z">
        <w:r w:rsidR="00787977">
          <w:rPr>
            <w:rFonts w:ascii="Calibri" w:eastAsia="Times New Roman" w:hAnsi="Calibri"/>
            <w:lang w:val="en-US"/>
          </w:rPr>
          <w:t xml:space="preserve">the </w:t>
        </w:r>
      </w:ins>
      <w:del w:id="831"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832" w:author="Danilo Bzdok" w:date="2018-05-11T14:57:00Z">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ins>
      <w:ins w:id="833" w:author="Danilo Bzdok" w:date="2018-05-10T12:56:00Z">
        <w:r w:rsidR="006A1CBC" w:rsidRPr="00C76687">
          <w:rPr>
            <w:rFonts w:ascii="Calibri" w:eastAsia="Times New Roman" w:hAnsi="Calibri"/>
            <w:lang w:val="en-US"/>
          </w:rPr>
          <w:t xml:space="preserve"> </w:t>
        </w:r>
      </w:ins>
      <w:del w:id="834" w:author="Danilo Bzdok" w:date="2018-05-11T14:57:00Z">
        <w:r w:rsidR="002C4D5B" w:rsidRPr="00C76687" w:rsidDel="00787977">
          <w:rPr>
            <w:rFonts w:ascii="Calibri" w:eastAsia="Times New Roman" w:hAnsi="Calibri"/>
            <w:lang w:val="en-US"/>
          </w:rPr>
          <w:delText xml:space="preserve">information </w:delText>
        </w:r>
      </w:del>
      <w:ins w:id="835" w:author="Danilo Bzdok" w:date="2018-05-10T18:02:00Z">
        <w:r w:rsidR="00051384" w:rsidRPr="00C76687">
          <w:rPr>
            <w:rFonts w:ascii="Calibri" w:hAnsi="Calibri" w:cs="Arial"/>
            <w:color w:val="000000" w:themeColor="text1"/>
            <w:lang w:val="en-US"/>
          </w:rPr>
          <w:t>in biomedicine</w:t>
        </w:r>
      </w:ins>
      <w:del w:id="836" w:author="Danilo Bzdok" w:date="2018-05-11T14:57:00Z">
        <w:r w:rsidR="002C4D5B" w:rsidRPr="00C76687" w:rsidDel="00787977">
          <w:rPr>
            <w:rFonts w:ascii="Calibri" w:eastAsia="Times New Roman" w:hAnsi="Calibri"/>
            <w:lang w:val="en-US"/>
          </w:rPr>
          <w:delText xml:space="preserve">and to </w:delText>
        </w:r>
        <w:r w:rsidR="00F63F1A" w:rsidRPr="00C76687" w:rsidDel="00787977">
          <w:rPr>
            <w:rFonts w:ascii="Calibri" w:hAnsi="Calibri" w:cs="Arial"/>
            <w:color w:val="000000" w:themeColor="text1"/>
            <w:lang w:val="en-US"/>
          </w:rPr>
          <w:delText xml:space="preserve">keep pace with the </w:delText>
        </w:r>
        <w:r w:rsidR="003848A9" w:rsidDel="00787977">
          <w:rPr>
            <w:rFonts w:ascii="Calibri" w:hAnsi="Calibri" w:cs="Arial"/>
            <w:color w:val="000000" w:themeColor="text1"/>
            <w:lang w:val="en-US"/>
          </w:rPr>
          <w:delText>accelerating</w:delText>
        </w:r>
        <w:r w:rsidR="00F63F1A" w:rsidRPr="00C76687" w:rsidDel="00787977">
          <w:rPr>
            <w:rFonts w:ascii="Calibri" w:hAnsi="Calibri" w:cs="Arial"/>
            <w:color w:val="000000" w:themeColor="text1"/>
            <w:lang w:val="en-US"/>
          </w:rPr>
          <w:delText xml:space="preserve"> </w:delText>
        </w:r>
        <w:r w:rsidR="002C4D5B" w:rsidRPr="00C76687" w:rsidDel="00787977">
          <w:rPr>
            <w:rFonts w:ascii="Calibri" w:hAnsi="Calibri" w:cs="Arial"/>
            <w:color w:val="000000" w:themeColor="text1"/>
            <w:lang w:val="en-US"/>
          </w:rPr>
          <w:delText>data deluge</w:delText>
        </w:r>
      </w:del>
      <w:del w:id="837"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7193D148" w:rsidR="00BA571F" w:rsidRDefault="00BA571F" w:rsidP="00C51D95">
      <w:pPr>
        <w:widowControl w:val="0"/>
        <w:autoSpaceDE w:val="0"/>
        <w:autoSpaceDN w:val="0"/>
        <w:adjustRightInd w:val="0"/>
        <w:spacing w:after="240" w:line="200" w:lineRule="atLeast"/>
        <w:jc w:val="both"/>
        <w:rPr>
          <w:ins w:id="838" w:author="Danilo Bzdok" w:date="2018-05-07T11:42:00Z"/>
          <w:rFonts w:ascii="Calibri" w:hAnsi="Calibri" w:cs="Times"/>
          <w:color w:val="000000" w:themeColor="text1"/>
          <w:lang w:val="en-US"/>
        </w:rPr>
      </w:pPr>
      <w:ins w:id="839"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840" w:author="Danilo Bzdok" w:date="2018-05-07T11:43:00Z">
        <w:r>
          <w:rPr>
            <w:rFonts w:ascii="Calibri" w:hAnsi="Calibri" w:cs="Times"/>
            <w:color w:val="000000" w:themeColor="text1"/>
            <w:lang w:val="en-US"/>
          </w:rPr>
          <w:t xml:space="preserve"> (</w:t>
        </w:r>
      </w:ins>
      <w:ins w:id="841" w:author="Danilo Bzdok" w:date="2018-05-07T11:44:00Z">
        <w:r>
          <w:rPr>
            <w:rFonts w:ascii="Calibri" w:hAnsi="Calibri" w:cs="Times"/>
            <w:color w:val="000000" w:themeColor="text1"/>
            <w:lang w:val="en-US"/>
          </w:rPr>
          <w:t>National University of Singapore</w:t>
        </w:r>
      </w:ins>
      <w:ins w:id="842" w:author="Danilo Bzdok" w:date="2018-05-07T11:43:00Z">
        <w:r>
          <w:rPr>
            <w:rFonts w:ascii="Calibri" w:hAnsi="Calibri" w:cs="Times"/>
            <w:color w:val="000000" w:themeColor="text1"/>
            <w:lang w:val="en-US"/>
          </w:rPr>
          <w:t>)</w:t>
        </w:r>
      </w:ins>
      <w:ins w:id="843" w:author="Danilo Bzdok" w:date="2018-05-07T11:42:00Z">
        <w:r>
          <w:rPr>
            <w:rFonts w:ascii="Calibri" w:hAnsi="Calibri" w:cs="Times"/>
            <w:color w:val="000000" w:themeColor="text1"/>
            <w:lang w:val="en-US"/>
          </w:rPr>
          <w:t>, Nikolaus Kriegeskorte</w:t>
        </w:r>
      </w:ins>
      <w:ins w:id="844" w:author="Danilo Bzdok" w:date="2018-05-07T11:44:00Z">
        <w:r>
          <w:rPr>
            <w:rFonts w:ascii="Calibri" w:hAnsi="Calibri" w:cs="Times"/>
            <w:color w:val="000000" w:themeColor="text1"/>
            <w:lang w:val="en-US"/>
          </w:rPr>
          <w:t xml:space="preserve"> (Columbia University)</w:t>
        </w:r>
      </w:ins>
      <w:ins w:id="845" w:author="Danilo Bzdok" w:date="2018-05-07T11:42:00Z">
        <w:r>
          <w:rPr>
            <w:rFonts w:ascii="Calibri" w:hAnsi="Calibri" w:cs="Times"/>
            <w:color w:val="000000" w:themeColor="text1"/>
            <w:lang w:val="en-US"/>
          </w:rPr>
          <w:t>,</w:t>
        </w:r>
      </w:ins>
      <w:ins w:id="846" w:author="Danilo Bzdok" w:date="2018-05-11T15:58:00Z">
        <w:r w:rsidR="004E3364">
          <w:rPr>
            <w:rFonts w:ascii="Calibri" w:hAnsi="Calibri" w:cs="Times"/>
            <w:color w:val="000000" w:themeColor="text1"/>
            <w:lang w:val="en-US"/>
          </w:rPr>
          <w:t xml:space="preserve"> Daniele Marinazzo (</w:t>
        </w:r>
        <w:r w:rsidR="00137F00">
          <w:rPr>
            <w:rFonts w:ascii="Calibri" w:hAnsi="Calibri" w:cs="Times"/>
            <w:color w:val="000000" w:themeColor="text1"/>
            <w:lang w:val="en-US"/>
          </w:rPr>
          <w:t>Ghent University</w:t>
        </w:r>
        <w:r w:rsidR="004E3364">
          <w:rPr>
            <w:rFonts w:ascii="Calibri" w:hAnsi="Calibri" w:cs="Times"/>
            <w:color w:val="000000" w:themeColor="text1"/>
            <w:lang w:val="en-US"/>
          </w:rPr>
          <w:t>),</w:t>
        </w:r>
      </w:ins>
      <w:ins w:id="847" w:author="Danilo Bzdok" w:date="2018-05-07T11:42:00Z">
        <w:r>
          <w:rPr>
            <w:rFonts w:ascii="Calibri" w:hAnsi="Calibri" w:cs="Times"/>
            <w:color w:val="000000" w:themeColor="text1"/>
            <w:lang w:val="en-US"/>
          </w:rPr>
          <w:t xml:space="preserve"> </w:t>
        </w:r>
      </w:ins>
      <w:ins w:id="848" w:author="Danilo Bzdok" w:date="2018-05-07T18:08:00Z">
        <w:r w:rsidR="00D40F70">
          <w:rPr>
            <w:rFonts w:ascii="Calibri" w:hAnsi="Calibri" w:cs="Times"/>
            <w:color w:val="000000" w:themeColor="text1"/>
            <w:lang w:val="en-US"/>
          </w:rPr>
          <w:t>Benjamin de Haas (</w:t>
        </w:r>
      </w:ins>
      <w:ins w:id="849" w:author="Danilo Bzdok" w:date="2018-05-07T18:09:00Z">
        <w:r w:rsidR="00884F31">
          <w:rPr>
            <w:rFonts w:ascii="Calibri" w:hAnsi="Calibri" w:cs="Times"/>
            <w:color w:val="000000" w:themeColor="text1"/>
            <w:lang w:val="en-US"/>
          </w:rPr>
          <w:t>University of Giessen</w:t>
        </w:r>
      </w:ins>
      <w:ins w:id="850" w:author="Danilo Bzdok" w:date="2018-05-07T18:08:00Z">
        <w:r w:rsidR="00D40F70">
          <w:rPr>
            <w:rFonts w:ascii="Calibri" w:hAnsi="Calibri" w:cs="Times"/>
            <w:color w:val="000000" w:themeColor="text1"/>
            <w:lang w:val="en-US"/>
          </w:rPr>
          <w:t xml:space="preserve">), </w:t>
        </w:r>
      </w:ins>
      <w:ins w:id="851" w:author="Danilo Bzdok" w:date="2018-05-08T09:53:00Z">
        <w:r w:rsidR="00B87DFF">
          <w:rPr>
            <w:rFonts w:ascii="Calibri" w:hAnsi="Calibri" w:cs="Times"/>
            <w:color w:val="000000" w:themeColor="text1"/>
            <w:lang w:val="en-US"/>
          </w:rPr>
          <w:t>Guillaume Dumas (Institut Pasteur)</w:t>
        </w:r>
      </w:ins>
      <w:ins w:id="852" w:author="Danilo Bzdok" w:date="2018-05-10T17:46:00Z">
        <w:r w:rsidR="00364D4B">
          <w:rPr>
            <w:rFonts w:ascii="Calibri" w:hAnsi="Calibri" w:cs="Times"/>
            <w:color w:val="000000" w:themeColor="text1"/>
            <w:lang w:val="en-US"/>
          </w:rPr>
          <w:t>,</w:t>
        </w:r>
      </w:ins>
      <w:ins w:id="853" w:author="Danilo Bzdok" w:date="2018-05-08T09:53:00Z">
        <w:r w:rsidR="00B87DFF">
          <w:rPr>
            <w:rFonts w:ascii="Calibri" w:hAnsi="Calibri" w:cs="Times"/>
            <w:color w:val="000000" w:themeColor="text1"/>
            <w:lang w:val="en-US"/>
          </w:rPr>
          <w:t xml:space="preserve"> </w:t>
        </w:r>
      </w:ins>
      <w:ins w:id="854" w:author="Danilo Bzdok" w:date="2018-05-07T11:42:00Z">
        <w:r>
          <w:rPr>
            <w:rFonts w:ascii="Calibri" w:hAnsi="Calibri" w:cs="Times"/>
            <w:color w:val="000000" w:themeColor="text1"/>
            <w:lang w:val="en-US"/>
          </w:rPr>
          <w:t xml:space="preserve">and </w:t>
        </w:r>
      </w:ins>
      <w:ins w:id="855" w:author="Danilo Bzdok" w:date="2018-05-07T11:43:00Z">
        <w:r>
          <w:rPr>
            <w:rFonts w:ascii="Calibri" w:hAnsi="Calibri" w:cs="Times"/>
            <w:color w:val="000000" w:themeColor="text1"/>
            <w:lang w:val="en-US"/>
          </w:rPr>
          <w:t>João Sato</w:t>
        </w:r>
      </w:ins>
      <w:ins w:id="856" w:author="Danilo Bzdok" w:date="2018-05-07T11:44:00Z">
        <w:r>
          <w:rPr>
            <w:rFonts w:ascii="Calibri" w:hAnsi="Calibri" w:cs="Times"/>
            <w:color w:val="000000" w:themeColor="text1"/>
            <w:lang w:val="en-US"/>
          </w:rPr>
          <w:t xml:space="preserve"> (</w:t>
        </w:r>
      </w:ins>
      <w:ins w:id="857" w:author="Danilo Bzdok" w:date="2018-05-07T11:45:00Z">
        <w:r>
          <w:rPr>
            <w:rFonts w:ascii="Calibri" w:hAnsi="Calibri" w:cs="Times"/>
            <w:color w:val="000000" w:themeColor="text1"/>
            <w:lang w:val="en-US"/>
          </w:rPr>
          <w:t>Universidade Federal do ABC</w:t>
        </w:r>
      </w:ins>
      <w:ins w:id="858" w:author="Danilo Bzdok" w:date="2018-05-07T11:44:00Z">
        <w:r>
          <w:rPr>
            <w:rFonts w:ascii="Calibri" w:hAnsi="Calibri" w:cs="Times"/>
            <w:color w:val="000000" w:themeColor="text1"/>
            <w:lang w:val="en-US"/>
          </w:rPr>
          <w:t>)</w:t>
        </w:r>
      </w:ins>
      <w:ins w:id="859"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60F2A54E"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w:t>
      </w:r>
      <w:del w:id="860" w:author="Danilo Bzdok" w:date="2018-05-11T11:36:00Z">
        <w:r w:rsidR="001701AA" w:rsidRPr="00463A1A" w:rsidDel="00172A82">
          <w:rPr>
            <w:rFonts w:ascii="Calibri" w:hAnsi="Calibri"/>
            <w:color w:val="000000" w:themeColor="text1"/>
            <w:sz w:val="22"/>
            <w:szCs w:val="22"/>
            <w:lang w:val="en-US"/>
          </w:rPr>
          <w:delText xml:space="preserve">explanatory and </w:delText>
        </w:r>
      </w:del>
      <w:r w:rsidR="001701AA" w:rsidRPr="00463A1A">
        <w:rPr>
          <w:rFonts w:ascii="Calibri" w:hAnsi="Calibri"/>
          <w:color w:val="000000" w:themeColor="text1"/>
          <w:sz w:val="22"/>
          <w:szCs w:val="22"/>
          <w:lang w:val="en-US"/>
        </w:rPr>
        <w:t xml:space="preserve">predictive </w:t>
      </w:r>
      <w:ins w:id="861" w:author="Danilo Bzdok" w:date="2018-05-11T11:36:00Z">
        <w:r w:rsidR="00172A82">
          <w:rPr>
            <w:rFonts w:ascii="Calibri" w:hAnsi="Calibri"/>
            <w:color w:val="000000" w:themeColor="text1"/>
            <w:sz w:val="22"/>
            <w:szCs w:val="22"/>
            <w:lang w:val="en-US"/>
          </w:rPr>
          <w:t xml:space="preserve">and explanatory </w:t>
        </w:r>
      </w:ins>
      <w:r w:rsidR="001701AA" w:rsidRPr="00463A1A">
        <w:rPr>
          <w:rFonts w:ascii="Calibri" w:hAnsi="Calibri"/>
          <w:color w:val="000000" w:themeColor="text1"/>
          <w:sz w:val="22"/>
          <w:szCs w:val="22"/>
          <w:lang w:val="en-US"/>
        </w:rPr>
        <w:t xml:space="preserve">modeling was quantified in a wide range of possible data-analysis </w:t>
      </w:r>
      <w:del w:id="862" w:author="Danilo Bzdok" w:date="2018-05-11T11:37:00Z">
        <w:r w:rsidR="001701AA" w:rsidRPr="00463A1A" w:rsidDel="00172A82">
          <w:rPr>
            <w:rFonts w:ascii="Calibri" w:hAnsi="Calibri"/>
            <w:color w:val="000000" w:themeColor="text1"/>
            <w:sz w:val="22"/>
            <w:szCs w:val="22"/>
            <w:lang w:val="en-US"/>
          </w:rPr>
          <w:delText>settings</w:delText>
        </w:r>
      </w:del>
      <w:ins w:id="863" w:author="Danilo Bzdok" w:date="2018-05-11T11:37:00Z">
        <w:r w:rsidR="00172A82">
          <w:rPr>
            <w:rFonts w:ascii="Calibri" w:hAnsi="Calibri"/>
            <w:color w:val="000000" w:themeColor="text1"/>
            <w:sz w:val="22"/>
            <w:szCs w:val="22"/>
            <w:lang w:val="en-US"/>
          </w:rPr>
          <w:t>cases</w:t>
        </w:r>
      </w:ins>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ins w:id="864" w:author="Danilo Bzdok" w:date="2018-05-11T11:31:00Z">
        <w:r w:rsidR="00B07F7A">
          <w:rPr>
            <w:rFonts w:ascii="Calibri" w:eastAsia="Times New Roman" w:hAnsi="Calibri"/>
            <w:color w:val="263238"/>
            <w:sz w:val="22"/>
            <w:szCs w:val="22"/>
            <w:lang w:val="en-US"/>
          </w:rPr>
          <w:t>s</w:t>
        </w:r>
      </w:ins>
      <w:r w:rsidR="003A487D" w:rsidRPr="00617311">
        <w:rPr>
          <w:rFonts w:ascii="Calibri" w:eastAsia="Times New Roman" w:hAnsi="Calibri"/>
          <w:color w:val="263238"/>
          <w:sz w:val="22"/>
          <w:szCs w:val="22"/>
          <w:lang w:val="en-US"/>
        </w:rPr>
        <w:t xml:space="preserve"> were </w:t>
      </w:r>
      <w:del w:id="865" w:author="Danilo Bzdok" w:date="2018-05-10T18:05:00Z">
        <w:r w:rsidR="003A487D" w:rsidRPr="00617311" w:rsidDel="001A086D">
          <w:rPr>
            <w:rFonts w:ascii="Calibri" w:eastAsia="Times New Roman" w:hAnsi="Calibri"/>
            <w:color w:val="263238"/>
            <w:sz w:val="22"/>
            <w:szCs w:val="22"/>
            <w:lang w:val="en-US"/>
          </w:rPr>
          <w:delText>fed into</w:delText>
        </w:r>
      </w:del>
      <w:ins w:id="866"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ins w:id="867" w:author="Danilo Bzdok" w:date="2018-05-11T11:32:00Z">
        <w:r w:rsidR="006A32C8">
          <w:rPr>
            <w:rFonts w:ascii="Calibri" w:eastAsia="Times New Roman" w:hAnsi="Calibri"/>
            <w:color w:val="263238"/>
            <w:sz w:val="22"/>
            <w:szCs w:val="22"/>
            <w:lang w:val="en-US"/>
          </w:rPr>
          <w:t xml:space="preserve">relation between </w:t>
        </w:r>
      </w:ins>
      <w:r w:rsidR="00526A83" w:rsidRPr="00617311">
        <w:rPr>
          <w:rFonts w:ascii="Calibri" w:eastAsia="Times New Roman" w:hAnsi="Calibri"/>
          <w:color w:val="263238"/>
          <w:sz w:val="22"/>
          <w:szCs w:val="22"/>
          <w:lang w:val="en-US"/>
        </w:rPr>
        <w:t>prediction</w:t>
      </w:r>
      <w:ins w:id="868" w:author="Danilo Bzdok" w:date="2018-05-11T11:32:00Z">
        <w:r w:rsidR="006A32C8">
          <w:rPr>
            <w:rFonts w:ascii="Calibri" w:eastAsia="Times New Roman" w:hAnsi="Calibri"/>
            <w:color w:val="263238"/>
            <w:sz w:val="22"/>
            <w:szCs w:val="22"/>
            <w:lang w:val="en-US"/>
          </w:rPr>
          <w:t xml:space="preserve"> and </w:t>
        </w:r>
      </w:ins>
      <w:del w:id="869" w:author="Danilo Bzdok" w:date="2018-05-11T11:32:00Z">
        <w:r w:rsidR="00526A83" w:rsidRPr="00617311" w:rsidDel="006A32C8">
          <w:rPr>
            <w:rFonts w:ascii="Calibri" w:eastAsia="Times New Roman" w:hAnsi="Calibri"/>
            <w:color w:val="263238"/>
            <w:sz w:val="22"/>
            <w:szCs w:val="22"/>
            <w:lang w:val="en-US"/>
          </w:rPr>
          <w:delText>-</w:delText>
        </w:r>
      </w:del>
      <w:r w:rsidR="00526A83" w:rsidRPr="00617311">
        <w:rPr>
          <w:rFonts w:ascii="Calibri" w:eastAsia="Times New Roman" w:hAnsi="Calibri"/>
          <w:color w:val="263238"/>
          <w:sz w:val="22"/>
          <w:szCs w:val="22"/>
          <w:lang w:val="en-US"/>
        </w:rPr>
        <w:t xml:space="preserve">inference </w:t>
      </w:r>
      <w:del w:id="870" w:author="Danilo Bzdok" w:date="2018-05-11T11:32:00Z">
        <w:r w:rsidR="00526A83" w:rsidRPr="00617311" w:rsidDel="006A32C8">
          <w:rPr>
            <w:rFonts w:ascii="Calibri" w:eastAsia="Times New Roman" w:hAnsi="Calibri"/>
            <w:color w:val="263238"/>
            <w:sz w:val="22"/>
            <w:szCs w:val="22"/>
            <w:lang w:val="en-US"/>
          </w:rPr>
          <w:delText>relation</w:delText>
        </w:r>
      </w:del>
      <w:r w:rsidR="00526A83" w:rsidRPr="00617311">
        <w:rPr>
          <w:rFonts w:ascii="Calibri" w:eastAsia="Times New Roman" w:hAnsi="Calibri"/>
          <w:color w:val="263238"/>
          <w:sz w:val="22"/>
          <w:szCs w:val="22"/>
          <w:lang w:val="en-US"/>
        </w:rPr>
        <w:t xml:space="preserve"> </w:t>
      </w:r>
      <w:del w:id="871"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872"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ins w:id="873" w:author="Danilo Bzdok" w:date="2018-05-11T11:32:00Z">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ins>
      <w:r w:rsidR="00E55D0B" w:rsidRPr="00617311">
        <w:rPr>
          <w:rFonts w:ascii="Calibri" w:eastAsia="Times New Roman" w:hAnsi="Calibri"/>
          <w:color w:val="263238"/>
          <w:sz w:val="22"/>
          <w:szCs w:val="22"/>
          <w:lang w:val="en-US"/>
        </w:rPr>
        <w:t xml:space="preserve">visualization </w:t>
      </w:r>
      <w:del w:id="874" w:author="Danilo Bzdok" w:date="2018-05-11T11:32:00Z">
        <w:r w:rsidR="00E55D0B" w:rsidRPr="00617311" w:rsidDel="006A32C8">
          <w:rPr>
            <w:rFonts w:ascii="Calibri" w:eastAsia="Times New Roman" w:hAnsi="Calibri"/>
            <w:color w:val="263238"/>
            <w:sz w:val="22"/>
            <w:szCs w:val="22"/>
            <w:lang w:val="en-US"/>
          </w:rPr>
          <w:delText xml:space="preserve">technique </w:delText>
        </w:r>
      </w:del>
      <w:r w:rsidR="00E55D0B" w:rsidRPr="00617311">
        <w:rPr>
          <w:rFonts w:ascii="Calibri" w:eastAsia="Times New Roman" w:hAnsi="Calibri"/>
          <w:color w:val="263238"/>
          <w:sz w:val="22"/>
          <w:szCs w:val="22"/>
          <w:lang w:val="en-US"/>
        </w:rPr>
        <w:t xml:space="preserve">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7F6DE6">
        <w:rPr>
          <w:rFonts w:ascii="Calibri" w:eastAsia="Times New Roman" w:hAnsi="Calibri"/>
          <w:color w:val="263238"/>
          <w:sz w:val="22"/>
          <w:szCs w:val="22"/>
          <w:lang w:val="en-US"/>
        </w:rPr>
        <w:instrText xml:space="preserve"> ADDIN EN.CITE &lt;EndNote&gt;&lt;Cite&gt;&lt;Author&gt;Carr&lt;/Author&gt;&lt;Year&gt;1987&lt;/Year&gt;&lt;RecNum&gt;7038&lt;/RecNum&gt;&lt;DisplayText&gt;(49)&lt;/DisplayText&gt;&lt;record&gt;&lt;rec-number&gt;7038&lt;/rec-number&gt;&lt;foreign-keys&gt;&lt;key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7F6DE6">
        <w:rPr>
          <w:rFonts w:ascii="Calibri" w:eastAsia="Times New Roman" w:hAnsi="Calibri"/>
          <w:noProof/>
          <w:color w:val="263238"/>
          <w:sz w:val="22"/>
          <w:szCs w:val="22"/>
          <w:lang w:val="en-US"/>
        </w:rPr>
        <w:t>(</w:t>
      </w:r>
      <w:hyperlink w:anchor="_ENREF_49" w:tooltip="Carr, 1987 #7038" w:history="1">
        <w:r w:rsidR="009F6478">
          <w:rPr>
            <w:rFonts w:ascii="Calibri" w:eastAsia="Times New Roman" w:hAnsi="Calibri"/>
            <w:noProof/>
            <w:color w:val="263238"/>
            <w:sz w:val="22"/>
            <w:szCs w:val="22"/>
            <w:lang w:val="en-US"/>
          </w:rPr>
          <w:t>49</w:t>
        </w:r>
      </w:hyperlink>
      <w:r w:rsidR="007F6DE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del w:id="875" w:author="Danilo Bzdok" w:date="2018-05-11T11:34:00Z">
        <w:r w:rsidR="005B52AC" w:rsidRPr="00617311" w:rsidDel="00F77B57">
          <w:rPr>
            <w:rFonts w:ascii="Calibri" w:eastAsia="Times New Roman" w:hAnsi="Calibri"/>
            <w:color w:val="263238"/>
            <w:sz w:val="22"/>
            <w:szCs w:val="22"/>
            <w:lang w:val="en-US"/>
          </w:rPr>
          <w:delText>S</w:delText>
        </w:r>
        <w:r w:rsidR="000E40CD" w:rsidRPr="00617311" w:rsidDel="00F77B57">
          <w:rPr>
            <w:rFonts w:ascii="Calibri" w:eastAsia="Times New Roman" w:hAnsi="Calibri"/>
            <w:color w:val="263238"/>
            <w:sz w:val="22"/>
            <w:szCs w:val="22"/>
            <w:lang w:val="en-US"/>
          </w:rPr>
          <w:delText xml:space="preserve">tatistical significance </w:delText>
        </w:r>
        <w:r w:rsidR="005B52AC" w:rsidRPr="00617311" w:rsidDel="00F77B57">
          <w:rPr>
            <w:rFonts w:ascii="Calibri" w:eastAsia="Times New Roman" w:hAnsi="Calibri"/>
            <w:color w:val="263238"/>
            <w:sz w:val="22"/>
            <w:szCs w:val="22"/>
            <w:lang w:val="en-US"/>
          </w:rPr>
          <w:delText xml:space="preserve">and </w:delText>
        </w:r>
      </w:del>
      <w:ins w:id="876" w:author="Danilo Bzdok" w:date="2018-05-11T11:34:00Z">
        <w:r w:rsidR="00F77B57">
          <w:rPr>
            <w:rFonts w:ascii="Calibri" w:eastAsia="Times New Roman" w:hAnsi="Calibri"/>
            <w:color w:val="263238"/>
            <w:sz w:val="22"/>
            <w:szCs w:val="22"/>
            <w:lang w:val="en-US"/>
          </w:rPr>
          <w:t>P</w:t>
        </w:r>
      </w:ins>
      <w:del w:id="877" w:author="Danilo Bzdok" w:date="2018-05-11T11:34:00Z">
        <w:r w:rsidR="005B52AC" w:rsidRPr="00617311" w:rsidDel="00F77B57">
          <w:rPr>
            <w:rFonts w:ascii="Calibri" w:eastAsia="Times New Roman" w:hAnsi="Calibri"/>
            <w:color w:val="263238"/>
            <w:sz w:val="22"/>
            <w:szCs w:val="22"/>
            <w:lang w:val="en-US"/>
          </w:rPr>
          <w:delText>p</w:delText>
        </w:r>
      </w:del>
      <w:r w:rsidR="005B52AC" w:rsidRPr="00617311">
        <w:rPr>
          <w:rFonts w:ascii="Calibri" w:eastAsia="Times New Roman" w:hAnsi="Calibri"/>
          <w:color w:val="263238"/>
          <w:sz w:val="22"/>
          <w:szCs w:val="22"/>
          <w:lang w:val="en-US"/>
        </w:rPr>
        <w:t xml:space="preserve">rediction accuracy </w:t>
      </w:r>
      <w:ins w:id="878" w:author="Danilo Bzdok" w:date="2018-05-11T11:34:00Z">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ins>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w:t>
      </w:r>
      <w:del w:id="879" w:author="Danilo Bzdok" w:date="2018-05-11T11:37:00Z">
        <w:r w:rsidR="005B52AC" w:rsidRPr="00617311" w:rsidDel="00172A82">
          <w:rPr>
            <w:rFonts w:ascii="Calibri" w:eastAsia="Times New Roman" w:hAnsi="Calibri"/>
            <w:color w:val="263238"/>
            <w:sz w:val="22"/>
            <w:szCs w:val="22"/>
            <w:lang w:val="en-US"/>
          </w:rPr>
          <w:delText>,</w:delText>
        </w:r>
      </w:del>
      <w:r w:rsidR="005B52AC" w:rsidRPr="00617311">
        <w:rPr>
          <w:rFonts w:ascii="Calibri" w:eastAsia="Times New Roman" w:hAnsi="Calibri"/>
          <w:color w:val="263238"/>
          <w:sz w:val="22"/>
          <w:szCs w:val="22"/>
          <w:lang w:val="en-US"/>
        </w:rPr>
        <w:t xml:space="preserve"> </w:t>
      </w:r>
      <w:del w:id="880" w:author="Danilo Bzdok" w:date="2018-05-11T11:35:00Z">
        <w:r w:rsidR="005B52AC" w:rsidRPr="00617311" w:rsidDel="00172A82">
          <w:rPr>
            <w:rFonts w:ascii="Calibri" w:eastAsia="Times New Roman" w:hAnsi="Calibri"/>
            <w:color w:val="263238"/>
            <w:sz w:val="22"/>
            <w:szCs w:val="22"/>
            <w:lang w:val="en-US"/>
          </w:rPr>
          <w:delText>exposing</w:delText>
        </w:r>
        <w:r w:rsidR="000E40CD" w:rsidRPr="00617311" w:rsidDel="00172A82">
          <w:rPr>
            <w:rFonts w:ascii="Calibri" w:eastAsia="Times New Roman" w:hAnsi="Calibri"/>
            <w:color w:val="263238"/>
            <w:sz w:val="22"/>
            <w:szCs w:val="22"/>
            <w:lang w:val="en-US"/>
          </w:rPr>
          <w:delText xml:space="preserve"> </w:delText>
        </w:r>
      </w:del>
      <w:ins w:id="881" w:author="Danilo Bzdok" w:date="2018-05-11T11:35:00Z">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ins>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ins w:id="882" w:author="Danilo Bzdok" w:date="2018-05-11T11:35:00Z">
        <w:r w:rsidR="00172A82">
          <w:rPr>
            <w:rFonts w:ascii="Calibri" w:eastAsia="Times New Roman" w:hAnsi="Calibri"/>
            <w:color w:val="263238"/>
            <w:sz w:val="22"/>
            <w:szCs w:val="22"/>
            <w:lang w:val="en-US"/>
          </w:rPr>
          <w:t xml:space="preserve">such </w:t>
        </w:r>
      </w:ins>
      <w:r w:rsidR="000E40CD" w:rsidRPr="00617311">
        <w:rPr>
          <w:rFonts w:ascii="Calibri" w:eastAsia="Times New Roman" w:hAnsi="Calibri"/>
          <w:color w:val="263238"/>
          <w:sz w:val="22"/>
          <w:szCs w:val="22"/>
          <w:lang w:val="en-US"/>
        </w:rPr>
        <w:t xml:space="preserve">significant </w:t>
      </w:r>
      <w:ins w:id="883" w:author="Danilo Bzdok" w:date="2018-05-11T11:35:00Z">
        <w:r w:rsidR="00172A82">
          <w:rPr>
            <w:rFonts w:ascii="Calibri" w:eastAsia="Times New Roman" w:hAnsi="Calibri"/>
            <w:color w:val="263238"/>
            <w:sz w:val="22"/>
            <w:szCs w:val="22"/>
            <w:lang w:val="en-US"/>
          </w:rPr>
          <w:t xml:space="preserve">linear </w:t>
        </w:r>
      </w:ins>
      <w:r w:rsidR="000E40CD" w:rsidRPr="00617311">
        <w:rPr>
          <w:rFonts w:ascii="Calibri" w:eastAsia="Times New Roman" w:hAnsi="Calibri"/>
          <w:color w:val="263238"/>
          <w:sz w:val="22"/>
          <w:szCs w:val="22"/>
          <w:lang w:val="en-US"/>
        </w:rPr>
        <w:t xml:space="preserve">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del w:id="884" w:author="Danilo Bzdok" w:date="2018-05-11T11:36:00Z">
        <w:r w:rsidR="000E40CD" w:rsidRPr="00617311" w:rsidDel="00172A82">
          <w:rPr>
            <w:rFonts w:ascii="Calibri" w:eastAsia="Times New Roman" w:hAnsi="Calibri"/>
            <w:color w:val="263238"/>
            <w:sz w:val="22"/>
            <w:szCs w:val="22"/>
            <w:lang w:val="en-US"/>
          </w:rPr>
          <w:delText>data points</w:delText>
        </w:r>
      </w:del>
      <w:ins w:id="885" w:author="Danilo Bzdok" w:date="2018-05-11T11:36:00Z">
        <w:r w:rsidR="00172A82">
          <w:rPr>
            <w:rFonts w:ascii="Calibri" w:eastAsia="Times New Roman" w:hAnsi="Calibri"/>
            <w:color w:val="263238"/>
            <w:sz w:val="22"/>
            <w:szCs w:val="22"/>
            <w:lang w:val="en-US"/>
          </w:rPr>
          <w:t>observations</w:t>
        </w:r>
      </w:ins>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27598F36"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886"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887"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ins w:id="888" w:author="Danilo Bzdok" w:date="2018-05-11T11:41:00Z">
        <w:r w:rsidR="000756A4">
          <w:rPr>
            <w:rFonts w:ascii="Calibri" w:hAnsi="Calibri"/>
            <w:color w:val="000000" w:themeColor="text1"/>
            <w:sz w:val="22"/>
            <w:szCs w:val="22"/>
            <w:lang w:val="en-US"/>
          </w:rPr>
          <w:t>co-</w:t>
        </w:r>
      </w:ins>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52711B05"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del w:id="889" w:author="Danilo Bzdok" w:date="2018-05-11T11:42:00Z">
        <w:r w:rsidR="00804176" w:rsidDel="000756A4">
          <w:rPr>
            <w:rFonts w:ascii="Calibri" w:hAnsi="Calibri"/>
            <w:b/>
            <w:color w:val="000000" w:themeColor="text1"/>
            <w:sz w:val="22"/>
            <w:szCs w:val="22"/>
            <w:lang w:val="en-US"/>
          </w:rPr>
          <w:delText xml:space="preserve">pathologies </w:delText>
        </w:r>
      </w:del>
      <w:ins w:id="890" w:author="Danilo Bzdok" w:date="2018-05-11T11:42:00Z">
        <w:r w:rsidR="000756A4">
          <w:rPr>
            <w:rFonts w:ascii="Calibri" w:hAnsi="Calibri"/>
            <w:b/>
            <w:color w:val="000000" w:themeColor="text1"/>
            <w:sz w:val="22"/>
            <w:szCs w:val="22"/>
            <w:lang w:val="en-US"/>
          </w:rPr>
          <w:t xml:space="preserve">violations </w:t>
        </w:r>
      </w:ins>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ins w:id="891" w:author="Danilo Bzdok" w:date="2018-05-11T11:42:00Z">
        <w:r w:rsidR="000756A4">
          <w:rPr>
            <w:rFonts w:ascii="Calibri" w:hAnsi="Calibri"/>
            <w:color w:val="000000" w:themeColor="text1"/>
            <w:sz w:val="22"/>
            <w:szCs w:val="22"/>
            <w:lang w:val="en-US"/>
          </w:rPr>
          <w:t>sets</w:t>
        </w:r>
      </w:ins>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ins w:id="892" w:author="Danilo Bzdok" w:date="2018-05-11T11:42:00Z">
        <w:r w:rsidR="000756A4">
          <w:rPr>
            <w:rFonts w:ascii="Calibri" w:hAnsi="Calibri"/>
            <w:color w:val="000000" w:themeColor="text1"/>
            <w:sz w:val="22"/>
            <w:szCs w:val="22"/>
            <w:lang w:val="en-US"/>
          </w:rPr>
          <w:t xml:space="preserve">are known to </w:t>
        </w:r>
      </w:ins>
      <w:r w:rsidR="005C1F77">
        <w:rPr>
          <w:rFonts w:ascii="Calibri" w:hAnsi="Calibri"/>
          <w:color w:val="000000" w:themeColor="text1"/>
          <w:sz w:val="22"/>
          <w:szCs w:val="22"/>
          <w:lang w:val="en-US"/>
        </w:rPr>
        <w:t xml:space="preserve">contain non-linear </w:t>
      </w:r>
      <w:ins w:id="893" w:author="Danilo Bzdok" w:date="2018-05-11T11:42:00Z">
        <w:r w:rsidR="000756A4">
          <w:rPr>
            <w:rFonts w:ascii="Calibri" w:hAnsi="Calibri"/>
            <w:color w:val="000000" w:themeColor="text1"/>
            <w:sz w:val="22"/>
            <w:szCs w:val="22"/>
            <w:lang w:val="en-US"/>
          </w:rPr>
          <w:t xml:space="preserve">data </w:t>
        </w:r>
      </w:ins>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ins w:id="894" w:author="Danilo Bzdok" w:date="2018-05-11T11:43:00Z">
        <w:r w:rsidR="000756A4">
          <w:rPr>
            <w:rFonts w:ascii="Calibri" w:hAnsi="Calibri"/>
            <w:color w:val="000000" w:themeColor="text1"/>
            <w:sz w:val="22"/>
            <w:szCs w:val="22"/>
            <w:lang w:val="en-US"/>
          </w:rPr>
          <w:t xml:space="preserve">in everyday data analysis, </w:t>
        </w:r>
      </w:ins>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2F4D3E4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del w:id="895" w:author="Danilo Bzdok" w:date="2018-05-11T11:45:00Z">
        <w:r w:rsidR="00196C13" w:rsidDel="00D47917">
          <w:rPr>
            <w:rFonts w:ascii="Calibri" w:hAnsi="Calibri"/>
            <w:color w:val="000000" w:themeColor="text1"/>
            <w:sz w:val="22"/>
            <w:szCs w:val="22"/>
            <w:lang w:val="en-US"/>
          </w:rPr>
          <w:delText>every-day</w:delText>
        </w:r>
      </w:del>
      <w:ins w:id="896" w:author="Danilo Bzdok" w:date="2018-05-11T11:45:00Z">
        <w:r w:rsidR="00D47917">
          <w:rPr>
            <w:rFonts w:ascii="Calibri" w:hAnsi="Calibri"/>
            <w:color w:val="000000" w:themeColor="text1"/>
            <w:sz w:val="22"/>
            <w:szCs w:val="22"/>
            <w:lang w:val="en-US"/>
          </w:rPr>
          <w:t>biomedical</w:t>
        </w:r>
      </w:ins>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7F62AF1" w14:textId="77777777" w:rsidR="009F6478" w:rsidRPr="009F6478" w:rsidRDefault="004C6FB4" w:rsidP="009F6478">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897" w:name="_ENREF_1"/>
      <w:r w:rsidR="009F6478" w:rsidRPr="009F6478">
        <w:rPr>
          <w:noProof/>
        </w:rPr>
        <w:t>1.</w:t>
      </w:r>
      <w:r w:rsidR="009F6478" w:rsidRPr="009F6478">
        <w:rPr>
          <w:noProof/>
        </w:rPr>
        <w:tab/>
        <w:t>Bzdok D, Altman N, Krzywinski M. Statistics versus machine learning. Nature Methods. 2018;15:233–4.</w:t>
      </w:r>
      <w:bookmarkEnd w:id="897"/>
    </w:p>
    <w:p w14:paraId="214EE03B" w14:textId="77777777" w:rsidR="009F6478" w:rsidRPr="009F6478" w:rsidRDefault="009F6478" w:rsidP="009F6478">
      <w:pPr>
        <w:pStyle w:val="EndNoteBibliography"/>
        <w:spacing w:after="240"/>
        <w:rPr>
          <w:noProof/>
        </w:rPr>
      </w:pPr>
      <w:bookmarkStart w:id="898" w:name="_ENREF_2"/>
      <w:r w:rsidRPr="009F6478">
        <w:rPr>
          <w:noProof/>
        </w:rPr>
        <w:t>2.</w:t>
      </w:r>
      <w:r w:rsidRPr="009F6478">
        <w:rPr>
          <w:noProof/>
        </w:rPr>
        <w:tab/>
        <w:t>Breiman L. Statistical Modeling: The Two Cultures. Statistical Science. 2001;16(3):199-231.</w:t>
      </w:r>
      <w:bookmarkEnd w:id="898"/>
    </w:p>
    <w:p w14:paraId="2D1643F2" w14:textId="77777777" w:rsidR="009F6478" w:rsidRPr="009F6478" w:rsidRDefault="009F6478" w:rsidP="009F6478">
      <w:pPr>
        <w:pStyle w:val="EndNoteBibliography"/>
        <w:spacing w:after="240"/>
        <w:rPr>
          <w:noProof/>
        </w:rPr>
      </w:pPr>
      <w:bookmarkStart w:id="899" w:name="_ENREF_3"/>
      <w:r w:rsidRPr="009F6478">
        <w:rPr>
          <w:noProof/>
        </w:rPr>
        <w:t>3.</w:t>
      </w:r>
      <w:r w:rsidRPr="009F6478">
        <w:rPr>
          <w:noProof/>
        </w:rPr>
        <w:tab/>
        <w:t>White AR. Inference. The Philosophical Quarterly (1950-). 1971;21(85):289-302.</w:t>
      </w:r>
      <w:bookmarkEnd w:id="899"/>
    </w:p>
    <w:p w14:paraId="1966401B" w14:textId="77777777" w:rsidR="009F6478" w:rsidRPr="009F6478" w:rsidRDefault="009F6478" w:rsidP="009F6478">
      <w:pPr>
        <w:pStyle w:val="EndNoteBibliography"/>
        <w:spacing w:after="240"/>
        <w:rPr>
          <w:noProof/>
        </w:rPr>
      </w:pPr>
      <w:bookmarkStart w:id="900" w:name="_ENREF_4"/>
      <w:r w:rsidRPr="009F6478">
        <w:rPr>
          <w:noProof/>
        </w:rPr>
        <w:t>4.</w:t>
      </w:r>
      <w:r w:rsidRPr="009F6478">
        <w:rPr>
          <w:noProof/>
        </w:rPr>
        <w:tab/>
        <w:t>Cowles M, Davis C. On the Origins of the .05 Level of Statistical Significance. American Psychologist. 1982;37(5):553-8.</w:t>
      </w:r>
      <w:bookmarkEnd w:id="900"/>
    </w:p>
    <w:p w14:paraId="1E765E02" w14:textId="77777777" w:rsidR="009F6478" w:rsidRPr="009F6478" w:rsidRDefault="009F6478" w:rsidP="009F6478">
      <w:pPr>
        <w:pStyle w:val="EndNoteBibliography"/>
        <w:spacing w:after="240"/>
        <w:rPr>
          <w:noProof/>
        </w:rPr>
      </w:pPr>
      <w:bookmarkStart w:id="901" w:name="_ENREF_5"/>
      <w:r w:rsidRPr="009F6478">
        <w:rPr>
          <w:noProof/>
        </w:rPr>
        <w:t>5.</w:t>
      </w:r>
      <w:r w:rsidRPr="009F6478">
        <w:rPr>
          <w:noProof/>
        </w:rPr>
        <w:tab/>
        <w:t>Cox DR. Principles of statistical inference: Cambridge university press; 2006.</w:t>
      </w:r>
      <w:bookmarkEnd w:id="901"/>
    </w:p>
    <w:p w14:paraId="52117966" w14:textId="77777777" w:rsidR="009F6478" w:rsidRPr="009F6478" w:rsidRDefault="009F6478" w:rsidP="009F6478">
      <w:pPr>
        <w:pStyle w:val="EndNoteBibliography"/>
        <w:spacing w:after="240"/>
        <w:rPr>
          <w:noProof/>
        </w:rPr>
      </w:pPr>
      <w:bookmarkStart w:id="902" w:name="_ENREF_6"/>
      <w:r w:rsidRPr="009F6478">
        <w:rPr>
          <w:noProof/>
        </w:rPr>
        <w:t>6.</w:t>
      </w:r>
      <w:r w:rsidRPr="009F6478">
        <w:rPr>
          <w:noProof/>
        </w:rPr>
        <w:tab/>
        <w:t>Gigerenzer G. The superego, the ego, and the id in statistical reasoning. A handbook for data analysis in the behavioral sciences: Methodological issues. 1993:311-39.</w:t>
      </w:r>
      <w:bookmarkEnd w:id="902"/>
    </w:p>
    <w:p w14:paraId="3E04E36D" w14:textId="77777777" w:rsidR="009F6478" w:rsidRPr="009F6478" w:rsidRDefault="009F6478" w:rsidP="009F6478">
      <w:pPr>
        <w:pStyle w:val="EndNoteBibliography"/>
        <w:spacing w:after="240"/>
        <w:rPr>
          <w:noProof/>
        </w:rPr>
      </w:pPr>
      <w:bookmarkStart w:id="903" w:name="_ENREF_7"/>
      <w:r w:rsidRPr="009F6478">
        <w:rPr>
          <w:noProof/>
        </w:rPr>
        <w:t>7.</w:t>
      </w:r>
      <w:r w:rsidRPr="009F6478">
        <w:rPr>
          <w:noProof/>
        </w:rPr>
        <w:tab/>
        <w:t>Efron B, Tibshirani RJ. Statistical data analysis in the computer age. Science. 1991;253(5018):390-5.</w:t>
      </w:r>
      <w:bookmarkEnd w:id="903"/>
    </w:p>
    <w:p w14:paraId="4B7BC6CA" w14:textId="77777777" w:rsidR="009F6478" w:rsidRPr="009F6478" w:rsidRDefault="009F6478" w:rsidP="009F6478">
      <w:pPr>
        <w:pStyle w:val="EndNoteBibliography"/>
        <w:spacing w:after="240"/>
        <w:rPr>
          <w:noProof/>
        </w:rPr>
      </w:pPr>
      <w:bookmarkStart w:id="904" w:name="_ENREF_8"/>
      <w:r w:rsidRPr="009F6478">
        <w:rPr>
          <w:noProof/>
        </w:rPr>
        <w:t>8.</w:t>
      </w:r>
      <w:r w:rsidRPr="009F6478">
        <w:rPr>
          <w:noProof/>
        </w:rPr>
        <w:tab/>
        <w:t>Efron B, Hastie T. Computer-Age Statistical Inference: Cambridge University Press; 2016.</w:t>
      </w:r>
      <w:bookmarkEnd w:id="904"/>
    </w:p>
    <w:p w14:paraId="3E2F26F8" w14:textId="77777777" w:rsidR="009F6478" w:rsidRPr="009F6478" w:rsidRDefault="009F6478" w:rsidP="009F6478">
      <w:pPr>
        <w:pStyle w:val="EndNoteBibliography"/>
        <w:spacing w:after="240"/>
        <w:rPr>
          <w:noProof/>
        </w:rPr>
      </w:pPr>
      <w:bookmarkStart w:id="905" w:name="_ENREF_9"/>
      <w:r w:rsidRPr="009F6478">
        <w:rPr>
          <w:noProof/>
        </w:rPr>
        <w:t>9.</w:t>
      </w:r>
      <w:r w:rsidRPr="009F6478">
        <w:rPr>
          <w:noProof/>
        </w:rPr>
        <w:tab/>
        <w:t>Efron B. Large-scale inference: empirical Bayes methods for estimation, testing, and prediction: Cambridge University Press; 2012.</w:t>
      </w:r>
      <w:bookmarkEnd w:id="905"/>
    </w:p>
    <w:p w14:paraId="59449F0C" w14:textId="77777777" w:rsidR="009F6478" w:rsidRPr="009F6478" w:rsidRDefault="009F6478" w:rsidP="009F6478">
      <w:pPr>
        <w:pStyle w:val="EndNoteBibliography"/>
        <w:spacing w:after="240"/>
        <w:rPr>
          <w:noProof/>
        </w:rPr>
      </w:pPr>
      <w:bookmarkStart w:id="906" w:name="_ENREF_10"/>
      <w:r w:rsidRPr="009F6478">
        <w:rPr>
          <w:noProof/>
        </w:rPr>
        <w:t>10.</w:t>
      </w:r>
      <w:r w:rsidRPr="009F6478">
        <w:rPr>
          <w:noProof/>
        </w:rPr>
        <w:tab/>
        <w:t>Wasserstein RL, Lazar NA. The ASA's statement on p-values: context, process, and purpose. Am Stat. 2016;70(2):129-33.</w:t>
      </w:r>
      <w:bookmarkEnd w:id="906"/>
    </w:p>
    <w:p w14:paraId="013F8DCF" w14:textId="77777777" w:rsidR="009F6478" w:rsidRPr="009F6478" w:rsidRDefault="009F6478" w:rsidP="009F6478">
      <w:pPr>
        <w:pStyle w:val="EndNoteBibliography"/>
        <w:spacing w:after="240"/>
        <w:rPr>
          <w:noProof/>
        </w:rPr>
      </w:pPr>
      <w:bookmarkStart w:id="907" w:name="_ENREF_11"/>
      <w:r w:rsidRPr="009F6478">
        <w:rPr>
          <w:noProof/>
        </w:rPr>
        <w:t>11.</w:t>
      </w:r>
      <w:r w:rsidRPr="009F6478">
        <w:rPr>
          <w:noProof/>
        </w:rPr>
        <w:tab/>
        <w:t>Ioannidis JP. The Proposal to Lower P Value Thresholds to. 005. JAMA : the journal of the American Medical Association. 2018.</w:t>
      </w:r>
      <w:bookmarkEnd w:id="907"/>
    </w:p>
    <w:p w14:paraId="75DB0C77" w14:textId="77777777" w:rsidR="009F6478" w:rsidRPr="009F6478" w:rsidRDefault="009F6478" w:rsidP="009F6478">
      <w:pPr>
        <w:pStyle w:val="EndNoteBibliography"/>
        <w:spacing w:after="240"/>
        <w:rPr>
          <w:noProof/>
        </w:rPr>
      </w:pPr>
      <w:bookmarkStart w:id="908" w:name="_ENREF_12"/>
      <w:r w:rsidRPr="009F6478">
        <w:rPr>
          <w:noProof/>
        </w:rPr>
        <w:t>12.</w:t>
      </w:r>
      <w:r w:rsidRPr="009F6478">
        <w:rPr>
          <w:noProof/>
        </w:rPr>
        <w:tab/>
        <w:t>Blei DM, Smyth P. Science and data science. Proceedings of the National Academy of Sciences. 2017;114(33):8689-92.</w:t>
      </w:r>
      <w:bookmarkEnd w:id="908"/>
    </w:p>
    <w:p w14:paraId="3991517E" w14:textId="77777777" w:rsidR="009F6478" w:rsidRPr="009F6478" w:rsidRDefault="009F6478" w:rsidP="009F6478">
      <w:pPr>
        <w:pStyle w:val="EndNoteBibliography"/>
        <w:spacing w:after="240"/>
        <w:rPr>
          <w:noProof/>
        </w:rPr>
      </w:pPr>
      <w:bookmarkStart w:id="909" w:name="_ENREF_13"/>
      <w:r w:rsidRPr="009F6478">
        <w:rPr>
          <w:noProof/>
        </w:rPr>
        <w:t>13.</w:t>
      </w:r>
      <w:r w:rsidRPr="009F6478">
        <w:rPr>
          <w:noProof/>
        </w:rPr>
        <w:tab/>
        <w:t>Leonelli S. Data-centric biology: a philosophical study: University of Chicago Press; 2016.</w:t>
      </w:r>
      <w:bookmarkEnd w:id="909"/>
    </w:p>
    <w:p w14:paraId="530541D6" w14:textId="77777777" w:rsidR="009F6478" w:rsidRPr="009F6478" w:rsidRDefault="009F6478" w:rsidP="009F6478">
      <w:pPr>
        <w:pStyle w:val="EndNoteBibliography"/>
        <w:spacing w:after="240"/>
        <w:rPr>
          <w:noProof/>
        </w:rPr>
      </w:pPr>
      <w:bookmarkStart w:id="910" w:name="_ENREF_14"/>
      <w:r w:rsidRPr="009F6478">
        <w:rPr>
          <w:noProof/>
        </w:rPr>
        <w:t>14.</w:t>
      </w:r>
      <w:r w:rsidRPr="009F6478">
        <w:rPr>
          <w:noProof/>
        </w:rPr>
        <w:tab/>
        <w:t>Manyika J, Chui M, Brown B, Bughin J, Dobbs R, Roxburgh C, et al. Big data: The next frontier for innovation, competition, and productivity. Technical report, McKinsey Global Institute. 2011.</w:t>
      </w:r>
      <w:bookmarkEnd w:id="910"/>
    </w:p>
    <w:p w14:paraId="34D26989" w14:textId="77777777" w:rsidR="009F6478" w:rsidRPr="009F6478" w:rsidRDefault="009F6478" w:rsidP="009F6478">
      <w:pPr>
        <w:pStyle w:val="EndNoteBibliography"/>
        <w:spacing w:after="240"/>
        <w:rPr>
          <w:noProof/>
        </w:rPr>
      </w:pPr>
      <w:bookmarkStart w:id="911" w:name="_ENREF_15"/>
      <w:r w:rsidRPr="009F6478">
        <w:rPr>
          <w:noProof/>
        </w:rPr>
        <w:t>15.</w:t>
      </w:r>
      <w:r w:rsidRPr="009F6478">
        <w:rPr>
          <w:noProof/>
        </w:rPr>
        <w:tab/>
        <w:t>Goodfellow IJ, Bengio Y, Courville A. Deep learning. USA: MIT Press; 2016.</w:t>
      </w:r>
      <w:bookmarkEnd w:id="911"/>
    </w:p>
    <w:p w14:paraId="583E8685" w14:textId="77777777" w:rsidR="009F6478" w:rsidRPr="009F6478" w:rsidRDefault="009F6478" w:rsidP="009F6478">
      <w:pPr>
        <w:pStyle w:val="EndNoteBibliography"/>
        <w:spacing w:after="240"/>
        <w:rPr>
          <w:noProof/>
        </w:rPr>
      </w:pPr>
      <w:bookmarkStart w:id="912" w:name="_ENREF_16"/>
      <w:r w:rsidRPr="009F6478">
        <w:rPr>
          <w:noProof/>
        </w:rPr>
        <w:t>16.</w:t>
      </w:r>
      <w:r w:rsidRPr="009F6478">
        <w:rPr>
          <w:noProof/>
        </w:rPr>
        <w:tab/>
        <w:t>Shmueli G. To explain or to predict? Statistical science. 2010:289-310.</w:t>
      </w:r>
      <w:bookmarkEnd w:id="912"/>
    </w:p>
    <w:p w14:paraId="3F3233E5" w14:textId="77777777" w:rsidR="009F6478" w:rsidRPr="009F6478" w:rsidRDefault="009F6478" w:rsidP="009F6478">
      <w:pPr>
        <w:pStyle w:val="EndNoteBibliography"/>
        <w:spacing w:after="240"/>
        <w:rPr>
          <w:noProof/>
        </w:rPr>
      </w:pPr>
      <w:bookmarkStart w:id="913" w:name="_ENREF_17"/>
      <w:r w:rsidRPr="009F6478">
        <w:rPr>
          <w:noProof/>
        </w:rPr>
        <w:t>17.</w:t>
      </w:r>
      <w:r w:rsidRPr="009F6478">
        <w:rPr>
          <w:noProof/>
        </w:rPr>
        <w:tab/>
        <w:t>Hinton GE, Salakhutdinov RR. Reducing the dimensionality of data with neural networks. Science. 2006;313(5786):504-7.</w:t>
      </w:r>
      <w:bookmarkEnd w:id="913"/>
    </w:p>
    <w:p w14:paraId="38D1ACE6" w14:textId="77777777" w:rsidR="009F6478" w:rsidRPr="009F6478" w:rsidRDefault="009F6478" w:rsidP="009F6478">
      <w:pPr>
        <w:pStyle w:val="EndNoteBibliography"/>
        <w:spacing w:after="240"/>
        <w:rPr>
          <w:noProof/>
        </w:rPr>
      </w:pPr>
      <w:bookmarkStart w:id="914" w:name="_ENREF_18"/>
      <w:r w:rsidRPr="009F6478">
        <w:rPr>
          <w:noProof/>
        </w:rPr>
        <w:t>18.</w:t>
      </w:r>
      <w:r w:rsidRPr="009F6478">
        <w:rPr>
          <w:noProof/>
        </w:rPr>
        <w:tab/>
        <w:t>Poplin R, Varadarajan AV, Blumer K, Liu Y, McConnell MV, Corrado GS, et al. Prediction of cardiovascular risk factors from retinal fundus photographs via deep learning. Nature Biomedical Engineering. 2018;2(3):158.</w:t>
      </w:r>
      <w:bookmarkEnd w:id="914"/>
    </w:p>
    <w:p w14:paraId="2DE203E3" w14:textId="77777777" w:rsidR="009F6478" w:rsidRPr="009F6478" w:rsidRDefault="009F6478" w:rsidP="009F6478">
      <w:pPr>
        <w:pStyle w:val="EndNoteBibliography"/>
        <w:spacing w:after="240"/>
        <w:rPr>
          <w:noProof/>
        </w:rPr>
      </w:pPr>
      <w:bookmarkStart w:id="915" w:name="_ENREF_19"/>
      <w:r w:rsidRPr="009F6478">
        <w:rPr>
          <w:noProof/>
        </w:rPr>
        <w:t>19.</w:t>
      </w:r>
      <w:r w:rsidRPr="009F6478">
        <w:rPr>
          <w:noProof/>
        </w:rPr>
        <w:tab/>
        <w:t>Rajpurkar P, Hannun AY, Haghpanahi M, Bourn C, Ng AY. Cardiologist-level arrhythmia detection with convolutional neural networks. arXiv preprint arXiv:170701836. 2017.</w:t>
      </w:r>
      <w:bookmarkEnd w:id="915"/>
    </w:p>
    <w:p w14:paraId="0ADEFB24" w14:textId="77777777" w:rsidR="009F6478" w:rsidRPr="009F6478" w:rsidRDefault="009F6478" w:rsidP="009F6478">
      <w:pPr>
        <w:pStyle w:val="EndNoteBibliography"/>
        <w:spacing w:after="240"/>
        <w:rPr>
          <w:noProof/>
        </w:rPr>
      </w:pPr>
      <w:bookmarkStart w:id="916" w:name="_ENREF_20"/>
      <w:r w:rsidRPr="009F6478">
        <w:rPr>
          <w:noProof/>
        </w:rPr>
        <w:t>20.</w:t>
      </w:r>
      <w:r w:rsidRPr="009F6478">
        <w:rPr>
          <w:noProof/>
        </w:rPr>
        <w:tab/>
        <w:t>Esteva A, Kuprel B, Novoa RA, Ko J, Swetter SM, Blau HM, et al. Dermatologist-level classification of skin cancer with deep neural networks. Nature. 2017;542(7639):115-8.</w:t>
      </w:r>
      <w:bookmarkEnd w:id="916"/>
    </w:p>
    <w:p w14:paraId="2F8CD73C" w14:textId="77777777" w:rsidR="009F6478" w:rsidRPr="009F6478" w:rsidRDefault="009F6478" w:rsidP="009F6478">
      <w:pPr>
        <w:pStyle w:val="EndNoteBibliography"/>
        <w:spacing w:after="240"/>
        <w:rPr>
          <w:noProof/>
        </w:rPr>
      </w:pPr>
      <w:bookmarkStart w:id="917" w:name="_ENREF_21"/>
      <w:r w:rsidRPr="009F6478">
        <w:rPr>
          <w:noProof/>
        </w:rPr>
        <w:t>21.</w:t>
      </w:r>
      <w:r w:rsidRPr="009F6478">
        <w:rPr>
          <w:noProof/>
        </w:rPr>
        <w:tab/>
        <w:t>Casella G, Berger RL. Statistical inference: Duxbury Pacific Grove, CA; 2002.</w:t>
      </w:r>
      <w:bookmarkEnd w:id="917"/>
    </w:p>
    <w:p w14:paraId="67D599D4" w14:textId="77777777" w:rsidR="009F6478" w:rsidRPr="009F6478" w:rsidRDefault="009F6478" w:rsidP="009F6478">
      <w:pPr>
        <w:pStyle w:val="EndNoteBibliography"/>
        <w:spacing w:after="240"/>
        <w:rPr>
          <w:noProof/>
        </w:rPr>
      </w:pPr>
      <w:bookmarkStart w:id="918" w:name="_ENREF_22"/>
      <w:r w:rsidRPr="009F6478">
        <w:rPr>
          <w:noProof/>
        </w:rPr>
        <w:t>22.</w:t>
      </w:r>
      <w:r w:rsidRPr="009F6478">
        <w:rPr>
          <w:noProof/>
        </w:rPr>
        <w:tab/>
        <w:t>Hastie T, Tibshirani R, Friedman J. The Elements of Statistical Learning. Heidelberg, Germany: Springer Series in Statistics; 2001.</w:t>
      </w:r>
      <w:bookmarkEnd w:id="918"/>
    </w:p>
    <w:p w14:paraId="45C4C56F" w14:textId="77777777" w:rsidR="009F6478" w:rsidRPr="009F6478" w:rsidRDefault="009F6478" w:rsidP="009F6478">
      <w:pPr>
        <w:pStyle w:val="EndNoteBibliography"/>
        <w:spacing w:after="240"/>
        <w:rPr>
          <w:noProof/>
        </w:rPr>
      </w:pPr>
      <w:bookmarkStart w:id="919" w:name="_ENREF_23"/>
      <w:r w:rsidRPr="009F6478">
        <w:rPr>
          <w:noProof/>
        </w:rPr>
        <w:lastRenderedPageBreak/>
        <w:t>23.</w:t>
      </w:r>
      <w:r w:rsidRPr="009F6478">
        <w:rPr>
          <w:noProof/>
        </w:rPr>
        <w:tab/>
        <w:t>Jordan MI, Mitchell TM. Machine learning: Trends, perspectives, and prospects. Science. 2015;349(6245):255-60.</w:t>
      </w:r>
      <w:bookmarkEnd w:id="919"/>
    </w:p>
    <w:p w14:paraId="5D20D5EE" w14:textId="77777777" w:rsidR="009F6478" w:rsidRPr="009F6478" w:rsidRDefault="009F6478" w:rsidP="009F6478">
      <w:pPr>
        <w:pStyle w:val="EndNoteBibliography"/>
        <w:spacing w:after="240"/>
        <w:rPr>
          <w:noProof/>
        </w:rPr>
      </w:pPr>
      <w:bookmarkStart w:id="920" w:name="_ENREF_24"/>
      <w:r w:rsidRPr="009F6478">
        <w:rPr>
          <w:noProof/>
        </w:rPr>
        <w:t>24.</w:t>
      </w:r>
      <w:r w:rsidRPr="009F6478">
        <w:rPr>
          <w:noProof/>
        </w:rPr>
        <w:tab/>
        <w:t>Bzdok D, Karrer T. Single-Subject Prediction: A Statistical Paradigm for Precision Psychiatry.  Brain Network Dysfunction in Neuropsychiatric Illness: Methods, Applications and Implications. New York: Springer; 2018.</w:t>
      </w:r>
      <w:bookmarkEnd w:id="920"/>
    </w:p>
    <w:p w14:paraId="2871F3FD" w14:textId="77777777" w:rsidR="009F6478" w:rsidRPr="009F6478" w:rsidRDefault="009F6478" w:rsidP="009F6478">
      <w:pPr>
        <w:pStyle w:val="EndNoteBibliography"/>
        <w:spacing w:after="240"/>
        <w:rPr>
          <w:noProof/>
        </w:rPr>
      </w:pPr>
      <w:bookmarkStart w:id="921" w:name="_ENREF_25"/>
      <w:r w:rsidRPr="009F6478">
        <w:rPr>
          <w:noProof/>
        </w:rPr>
        <w:t>25.</w:t>
      </w:r>
      <w:r w:rsidRPr="009F6478">
        <w:rPr>
          <w:noProof/>
        </w:rPr>
        <w:tab/>
        <w:t>Henke N, Bughin J, Chui M, Manyika J, Saleh T, Wiseman B, et al. The age of analytics: Competing in a data-driven world. Technical report, McKinsey Global Institute. 2016.</w:t>
      </w:r>
      <w:bookmarkEnd w:id="921"/>
    </w:p>
    <w:p w14:paraId="4DEAA1BE" w14:textId="77777777" w:rsidR="009F6478" w:rsidRPr="009F6478" w:rsidRDefault="009F6478" w:rsidP="009F6478">
      <w:pPr>
        <w:pStyle w:val="EndNoteBibliography"/>
        <w:spacing w:after="240"/>
        <w:rPr>
          <w:noProof/>
        </w:rPr>
      </w:pPr>
      <w:bookmarkStart w:id="922" w:name="_ENREF_26"/>
      <w:r w:rsidRPr="009F6478">
        <w:rPr>
          <w:noProof/>
        </w:rPr>
        <w:t>26.</w:t>
      </w:r>
      <w:r w:rsidRPr="009F6478">
        <w:rPr>
          <w:noProof/>
        </w:rPr>
        <w:tab/>
        <w:t>Wu TT, Chen YF, Hastie T, Sobel E, Lange K. Genome-wide association analysis by lasso penalized logistic regression. Bioinformatics. 2009;25(6):714-21.</w:t>
      </w:r>
      <w:bookmarkEnd w:id="922"/>
    </w:p>
    <w:p w14:paraId="1FDF898E" w14:textId="77777777" w:rsidR="009F6478" w:rsidRPr="009F6478" w:rsidRDefault="009F6478" w:rsidP="009F6478">
      <w:pPr>
        <w:pStyle w:val="EndNoteBibliography"/>
        <w:spacing w:after="240"/>
        <w:rPr>
          <w:noProof/>
        </w:rPr>
      </w:pPr>
      <w:bookmarkStart w:id="923" w:name="_ENREF_27"/>
      <w:r w:rsidRPr="009F6478">
        <w:rPr>
          <w:noProof/>
        </w:rPr>
        <w:t>27.</w:t>
      </w:r>
      <w:r w:rsidRPr="009F6478">
        <w:rPr>
          <w:noProof/>
        </w:rPr>
        <w:tab/>
        <w:t>Freedman DA. A note on screening regression equations. the american statistician. 1983;37(2):152-5.</w:t>
      </w:r>
      <w:bookmarkEnd w:id="923"/>
    </w:p>
    <w:p w14:paraId="7BF0054D" w14:textId="77777777" w:rsidR="009F6478" w:rsidRPr="009F6478" w:rsidRDefault="009F6478" w:rsidP="009F6478">
      <w:pPr>
        <w:pStyle w:val="EndNoteBibliography"/>
        <w:spacing w:after="240"/>
        <w:rPr>
          <w:noProof/>
        </w:rPr>
      </w:pPr>
      <w:bookmarkStart w:id="924" w:name="_ENREF_28"/>
      <w:r w:rsidRPr="009F6478">
        <w:rPr>
          <w:noProof/>
        </w:rPr>
        <w:t>28.</w:t>
      </w:r>
      <w:r w:rsidRPr="009F6478">
        <w:rPr>
          <w:noProof/>
        </w:rPr>
        <w:tab/>
        <w:t>Hastie T, Tibshirani R, Wainwright M. Statistical Learning with Sparsity: The Lasso and Generalizations: CRC Press; 2015.</w:t>
      </w:r>
      <w:bookmarkEnd w:id="924"/>
    </w:p>
    <w:p w14:paraId="55CC9D06" w14:textId="77777777" w:rsidR="009F6478" w:rsidRPr="009F6478" w:rsidRDefault="009F6478" w:rsidP="009F6478">
      <w:pPr>
        <w:pStyle w:val="EndNoteBibliography"/>
        <w:spacing w:after="240"/>
        <w:rPr>
          <w:noProof/>
        </w:rPr>
      </w:pPr>
      <w:bookmarkStart w:id="925" w:name="_ENREF_29"/>
      <w:r w:rsidRPr="009F6478">
        <w:rPr>
          <w:noProof/>
        </w:rPr>
        <w:t>29.</w:t>
      </w:r>
      <w:r w:rsidRPr="009F6478">
        <w:rPr>
          <w:noProof/>
        </w:rPr>
        <w:tab/>
        <w:t>Gelman A, Hill J. Data analysis using regression and multi-level hierarchical models: Cambridge University Press New York, NY, USA; 2007.</w:t>
      </w:r>
      <w:bookmarkEnd w:id="925"/>
    </w:p>
    <w:p w14:paraId="074F9F8C" w14:textId="77777777" w:rsidR="009F6478" w:rsidRPr="009F6478" w:rsidRDefault="009F6478" w:rsidP="009F6478">
      <w:pPr>
        <w:pStyle w:val="EndNoteBibliography"/>
        <w:spacing w:after="240"/>
        <w:rPr>
          <w:noProof/>
        </w:rPr>
      </w:pPr>
      <w:bookmarkStart w:id="926" w:name="_ENREF_30"/>
      <w:r w:rsidRPr="009F6478">
        <w:rPr>
          <w:noProof/>
        </w:rPr>
        <w:t>30.</w:t>
      </w:r>
      <w:r w:rsidRPr="009F6478">
        <w:rPr>
          <w:noProof/>
        </w:rPr>
        <w:tab/>
        <w:t>Tibshirani R. Regression shrinkage and selection via the lasso. Journal of the Royal Statistical Society Series B (Methodological). 1996:267-88.</w:t>
      </w:r>
      <w:bookmarkEnd w:id="926"/>
    </w:p>
    <w:p w14:paraId="1CCBC505" w14:textId="77777777" w:rsidR="009F6478" w:rsidRPr="009F6478" w:rsidRDefault="009F6478" w:rsidP="009F6478">
      <w:pPr>
        <w:pStyle w:val="EndNoteBibliography"/>
        <w:spacing w:after="240"/>
        <w:rPr>
          <w:noProof/>
        </w:rPr>
      </w:pPr>
      <w:bookmarkStart w:id="927" w:name="_ENREF_31"/>
      <w:r w:rsidRPr="009F6478">
        <w:rPr>
          <w:noProof/>
        </w:rPr>
        <w:t>31.</w:t>
      </w:r>
      <w:r w:rsidRPr="009F6478">
        <w:rPr>
          <w:noProof/>
        </w:rPr>
        <w:tab/>
        <w:t>Shalev-Shwartz S, Ben-David S. Understanding machine learning: From theory to algorithms: Cambridge University Press; 2014.</w:t>
      </w:r>
      <w:bookmarkEnd w:id="927"/>
    </w:p>
    <w:p w14:paraId="0A1E3F0E" w14:textId="77777777" w:rsidR="009F6478" w:rsidRPr="009F6478" w:rsidRDefault="009F6478" w:rsidP="009F6478">
      <w:pPr>
        <w:pStyle w:val="EndNoteBibliography"/>
        <w:spacing w:after="240"/>
        <w:rPr>
          <w:noProof/>
        </w:rPr>
      </w:pPr>
      <w:bookmarkStart w:id="928" w:name="_ENREF_32"/>
      <w:r w:rsidRPr="009F6478">
        <w:rPr>
          <w:noProof/>
        </w:rPr>
        <w:t>32.</w:t>
      </w:r>
      <w:r w:rsidRPr="009F6478">
        <w:rPr>
          <w:noProof/>
        </w:rPr>
        <w:tab/>
        <w:t>Taylor J, Tibshirani RJ. Statistical learning and selective inference. Proceedings of the National Academy of Sciences of the United States of America. 2015;112(25):7629-34.</w:t>
      </w:r>
      <w:bookmarkEnd w:id="928"/>
    </w:p>
    <w:p w14:paraId="6C1AD5CE" w14:textId="77777777" w:rsidR="009F6478" w:rsidRPr="009F6478" w:rsidRDefault="009F6478" w:rsidP="009F6478">
      <w:pPr>
        <w:pStyle w:val="EndNoteBibliography"/>
        <w:spacing w:after="240"/>
        <w:rPr>
          <w:noProof/>
        </w:rPr>
      </w:pPr>
      <w:bookmarkStart w:id="929" w:name="_ENREF_33"/>
      <w:r w:rsidRPr="009F6478">
        <w:rPr>
          <w:noProof/>
        </w:rPr>
        <w:t>33.</w:t>
      </w:r>
      <w:r w:rsidRPr="009F6478">
        <w:rPr>
          <w:noProof/>
        </w:rPr>
        <w:tab/>
        <w:t>Loftus JR. Selective inference after cross-validation. arXiv preprint arXiv:151108866. 2015.</w:t>
      </w:r>
      <w:bookmarkEnd w:id="929"/>
    </w:p>
    <w:p w14:paraId="76E3477F" w14:textId="77777777" w:rsidR="009F6478" w:rsidRPr="009F6478" w:rsidRDefault="009F6478" w:rsidP="009F6478">
      <w:pPr>
        <w:pStyle w:val="EndNoteBibliography"/>
        <w:spacing w:after="240"/>
        <w:rPr>
          <w:noProof/>
        </w:rPr>
      </w:pPr>
      <w:bookmarkStart w:id="930" w:name="_ENREF_34"/>
      <w:r w:rsidRPr="009F6478">
        <w:rPr>
          <w:noProof/>
        </w:rPr>
        <w:t>34.</w:t>
      </w:r>
      <w:r w:rsidRPr="009F6478">
        <w:rPr>
          <w:noProof/>
        </w:rPr>
        <w:tab/>
        <w:t>Berk R, Brown L, Buja A, Zhang K, Zhao L. Valid post-selection inference. The Annals of Statistics. 2013;41(2):802-37.</w:t>
      </w:r>
      <w:bookmarkEnd w:id="930"/>
    </w:p>
    <w:p w14:paraId="0BC0768C" w14:textId="77777777" w:rsidR="009F6478" w:rsidRPr="009F6478" w:rsidRDefault="009F6478" w:rsidP="009F6478">
      <w:pPr>
        <w:pStyle w:val="EndNoteBibliography"/>
        <w:spacing w:after="240"/>
        <w:rPr>
          <w:noProof/>
        </w:rPr>
      </w:pPr>
      <w:bookmarkStart w:id="931" w:name="_ENREF_35"/>
      <w:r w:rsidRPr="009F6478">
        <w:rPr>
          <w:noProof/>
        </w:rPr>
        <w:t>35.</w:t>
      </w:r>
      <w:r w:rsidRPr="009F6478">
        <w:rPr>
          <w:noProof/>
        </w:rPr>
        <w:tab/>
        <w:t>Zhang CH, Zhang SS. Confidence intervals for low dimensional parameters in high dimensional linear models. Journal of the Royal Statistical Society: Series B (Statistical Methodology). 2014;76(1):217-42.</w:t>
      </w:r>
      <w:bookmarkEnd w:id="931"/>
    </w:p>
    <w:p w14:paraId="501CDFA8" w14:textId="77777777" w:rsidR="009F6478" w:rsidRPr="009F6478" w:rsidRDefault="009F6478" w:rsidP="009F6478">
      <w:pPr>
        <w:pStyle w:val="EndNoteBibliography"/>
        <w:spacing w:after="240"/>
        <w:rPr>
          <w:noProof/>
        </w:rPr>
      </w:pPr>
      <w:bookmarkStart w:id="932" w:name="_ENREF_36"/>
      <w:r w:rsidRPr="009F6478">
        <w:rPr>
          <w:noProof/>
        </w:rPr>
        <w:t>36.</w:t>
      </w:r>
      <w:r w:rsidRPr="009F6478">
        <w:rPr>
          <w:noProof/>
        </w:rPr>
        <w:tab/>
        <w:t>Barber RF, Candès EJ. Controlling the false discovery rate via knockoffs. The Annals of Statistics. 2015;43(5):2055-85.</w:t>
      </w:r>
      <w:bookmarkEnd w:id="932"/>
    </w:p>
    <w:p w14:paraId="51ED92FE" w14:textId="77777777" w:rsidR="009F6478" w:rsidRPr="009F6478" w:rsidRDefault="009F6478" w:rsidP="009F6478">
      <w:pPr>
        <w:pStyle w:val="EndNoteBibliography"/>
        <w:spacing w:after="240"/>
        <w:rPr>
          <w:noProof/>
        </w:rPr>
      </w:pPr>
      <w:bookmarkStart w:id="933" w:name="_ENREF_37"/>
      <w:r w:rsidRPr="009F6478">
        <w:rPr>
          <w:noProof/>
        </w:rPr>
        <w:t>37.</w:t>
      </w:r>
      <w:r w:rsidRPr="009F6478">
        <w:rPr>
          <w:noProof/>
        </w:rPr>
        <w:tab/>
        <w:t>Pedregosa F, Varoquaux G, Gramfort A, Michel V, Thirion B, Grisel O, et al. Scikit-learn: Machine Learning in Python. The Journal of Machine Learning Research. 2011;12:2825-30.</w:t>
      </w:r>
      <w:bookmarkEnd w:id="933"/>
    </w:p>
    <w:p w14:paraId="32F3DED1" w14:textId="77777777" w:rsidR="009F6478" w:rsidRPr="009F6478" w:rsidRDefault="009F6478" w:rsidP="009F6478">
      <w:pPr>
        <w:pStyle w:val="EndNoteBibliography"/>
        <w:spacing w:after="240"/>
        <w:rPr>
          <w:noProof/>
        </w:rPr>
      </w:pPr>
      <w:bookmarkStart w:id="934" w:name="_ENREF_38"/>
      <w:r w:rsidRPr="009F6478">
        <w:rPr>
          <w:noProof/>
        </w:rPr>
        <w:t>38.</w:t>
      </w:r>
      <w:r w:rsidRPr="009F6478">
        <w:rPr>
          <w:noProof/>
        </w:rPr>
        <w:tab/>
        <w:t>Collaboration OS. Estimating the reproducibility of psychological science. Science. 2015;349(6251):aac4716.</w:t>
      </w:r>
      <w:bookmarkEnd w:id="934"/>
    </w:p>
    <w:p w14:paraId="7C236248" w14:textId="77777777" w:rsidR="009F6478" w:rsidRPr="009F6478" w:rsidRDefault="009F6478" w:rsidP="009F6478">
      <w:pPr>
        <w:pStyle w:val="EndNoteBibliography"/>
        <w:spacing w:after="240"/>
        <w:rPr>
          <w:noProof/>
        </w:rPr>
      </w:pPr>
      <w:bookmarkStart w:id="935" w:name="_ENREF_39"/>
      <w:r w:rsidRPr="009F6478">
        <w:rPr>
          <w:noProof/>
        </w:rPr>
        <w:t>39.</w:t>
      </w:r>
      <w:r w:rsidRPr="009F6478">
        <w:rPr>
          <w:noProof/>
        </w:rPr>
        <w:tab/>
        <w:t>Feynman RP. The Meaning of It All: Thoughts of a Citizen-Scientist. Reading: Addison-Wesley. 1998.</w:t>
      </w:r>
      <w:bookmarkEnd w:id="935"/>
    </w:p>
    <w:p w14:paraId="2E44C189" w14:textId="77777777" w:rsidR="009F6478" w:rsidRPr="009F6478" w:rsidRDefault="009F6478" w:rsidP="009F6478">
      <w:pPr>
        <w:pStyle w:val="EndNoteBibliography"/>
        <w:spacing w:after="240"/>
        <w:rPr>
          <w:noProof/>
        </w:rPr>
      </w:pPr>
      <w:bookmarkStart w:id="936" w:name="_ENREF_40"/>
      <w:r w:rsidRPr="009F6478">
        <w:rPr>
          <w:noProof/>
        </w:rPr>
        <w:t>40.</w:t>
      </w:r>
      <w:r w:rsidRPr="009F6478">
        <w:rPr>
          <w:noProof/>
        </w:rPr>
        <w:tab/>
        <w:t>Halsey LG, Curran-Everett D, Vowler SL, Drummond GB. The fickle P value generates irreproducible results. Nature methods. 2015;12(3):179.</w:t>
      </w:r>
      <w:bookmarkEnd w:id="936"/>
    </w:p>
    <w:p w14:paraId="33C08581" w14:textId="77777777" w:rsidR="009F6478" w:rsidRPr="009F6478" w:rsidRDefault="009F6478" w:rsidP="009F6478">
      <w:pPr>
        <w:pStyle w:val="EndNoteBibliography"/>
        <w:spacing w:after="240"/>
        <w:rPr>
          <w:noProof/>
        </w:rPr>
      </w:pPr>
      <w:bookmarkStart w:id="937" w:name="_ENREF_41"/>
      <w:r w:rsidRPr="009F6478">
        <w:rPr>
          <w:noProof/>
        </w:rPr>
        <w:t>41.</w:t>
      </w:r>
      <w:r w:rsidRPr="009F6478">
        <w:rPr>
          <w:noProof/>
        </w:rPr>
        <w:tab/>
        <w:t>Ioannidis JP, Khoury MJ. Improving validation practices in “omics” research. Science. 2011;334(6060):1230-2.</w:t>
      </w:r>
      <w:bookmarkEnd w:id="937"/>
    </w:p>
    <w:p w14:paraId="3B08F972" w14:textId="77777777" w:rsidR="009F6478" w:rsidRPr="009F6478" w:rsidRDefault="009F6478" w:rsidP="009F6478">
      <w:pPr>
        <w:pStyle w:val="EndNoteBibliography"/>
        <w:spacing w:after="240"/>
        <w:rPr>
          <w:noProof/>
        </w:rPr>
      </w:pPr>
      <w:bookmarkStart w:id="938" w:name="_ENREF_42"/>
      <w:r w:rsidRPr="009F6478">
        <w:rPr>
          <w:noProof/>
        </w:rPr>
        <w:t>42.</w:t>
      </w:r>
      <w:r w:rsidRPr="009F6478">
        <w:rPr>
          <w:noProof/>
        </w:rPr>
        <w:tab/>
        <w:t>Donoho D. 50 Years of Data Science. Journal of Computational and Graphical Statistics. 2017;26(4):745-66.</w:t>
      </w:r>
      <w:bookmarkEnd w:id="938"/>
    </w:p>
    <w:p w14:paraId="24208804" w14:textId="77777777" w:rsidR="009F6478" w:rsidRPr="009F6478" w:rsidRDefault="009F6478" w:rsidP="009F6478">
      <w:pPr>
        <w:pStyle w:val="EndNoteBibliography"/>
        <w:spacing w:after="240"/>
        <w:rPr>
          <w:noProof/>
        </w:rPr>
      </w:pPr>
      <w:bookmarkStart w:id="939" w:name="_ENREF_43"/>
      <w:r w:rsidRPr="009F6478">
        <w:rPr>
          <w:noProof/>
        </w:rPr>
        <w:t>43.</w:t>
      </w:r>
      <w:r w:rsidRPr="009F6478">
        <w:rPr>
          <w:noProof/>
        </w:rPr>
        <w:tab/>
        <w:t>Cohen J. Things I have learned (so far). American psychologist. 1990;45(12):1304.</w:t>
      </w:r>
      <w:bookmarkEnd w:id="939"/>
    </w:p>
    <w:p w14:paraId="116361F9" w14:textId="77777777" w:rsidR="009F6478" w:rsidRPr="009F6478" w:rsidRDefault="009F6478" w:rsidP="009F6478">
      <w:pPr>
        <w:pStyle w:val="EndNoteBibliography"/>
        <w:spacing w:after="240"/>
        <w:rPr>
          <w:noProof/>
        </w:rPr>
      </w:pPr>
      <w:bookmarkStart w:id="940" w:name="_ENREF_44"/>
      <w:r w:rsidRPr="009F6478">
        <w:rPr>
          <w:noProof/>
        </w:rPr>
        <w:lastRenderedPageBreak/>
        <w:t>44.</w:t>
      </w:r>
      <w:r w:rsidRPr="009F6478">
        <w:rPr>
          <w:noProof/>
        </w:rPr>
        <w:tab/>
        <w:t>Gigerenzer G, Murray DJ. Cognition as intuitive statistics. NJ: Erlbaum: Hillsdale; 1987.</w:t>
      </w:r>
      <w:bookmarkEnd w:id="940"/>
    </w:p>
    <w:p w14:paraId="4E7776BA" w14:textId="77777777" w:rsidR="009F6478" w:rsidRPr="009F6478" w:rsidRDefault="009F6478" w:rsidP="009F6478">
      <w:pPr>
        <w:pStyle w:val="EndNoteBibliography"/>
        <w:spacing w:after="240"/>
        <w:rPr>
          <w:noProof/>
        </w:rPr>
      </w:pPr>
      <w:bookmarkStart w:id="941" w:name="_ENREF_45"/>
      <w:r w:rsidRPr="009F6478">
        <w:rPr>
          <w:noProof/>
        </w:rPr>
        <w:t>45.</w:t>
      </w:r>
      <w:r w:rsidRPr="009F6478">
        <w:rPr>
          <w:noProof/>
        </w:rPr>
        <w:tab/>
        <w:t>Szucs D, Ioannidis JPA. When Null Hypothesis Significance Testing Is Unsuitable for Research: A Reassessment. Frontiers in human neuroscience. 2017;11:390.</w:t>
      </w:r>
      <w:bookmarkEnd w:id="941"/>
    </w:p>
    <w:p w14:paraId="2E880966" w14:textId="77777777" w:rsidR="009F6478" w:rsidRPr="009F6478" w:rsidRDefault="009F6478" w:rsidP="009F6478">
      <w:pPr>
        <w:pStyle w:val="EndNoteBibliography"/>
        <w:spacing w:after="240"/>
        <w:rPr>
          <w:noProof/>
        </w:rPr>
      </w:pPr>
      <w:bookmarkStart w:id="942" w:name="_ENREF_46"/>
      <w:r w:rsidRPr="009F6478">
        <w:rPr>
          <w:noProof/>
        </w:rPr>
        <w:t>46.</w:t>
      </w:r>
      <w:r w:rsidRPr="009F6478">
        <w:rPr>
          <w:noProof/>
        </w:rPr>
        <w:tab/>
        <w:t>Friedman JH. The role of statistics in the data revolution? International Statistical Review/Revue Internationale de Statistique. 2001:5-10.</w:t>
      </w:r>
      <w:bookmarkEnd w:id="942"/>
    </w:p>
    <w:p w14:paraId="73ABBA03" w14:textId="77777777" w:rsidR="009F6478" w:rsidRPr="009F6478" w:rsidRDefault="009F6478" w:rsidP="009F6478">
      <w:pPr>
        <w:pStyle w:val="EndNoteBibliography"/>
        <w:spacing w:after="240"/>
        <w:rPr>
          <w:noProof/>
        </w:rPr>
      </w:pPr>
      <w:bookmarkStart w:id="943" w:name="_ENREF_47"/>
      <w:r w:rsidRPr="009F6478">
        <w:rPr>
          <w:noProof/>
        </w:rPr>
        <w:t>47.</w:t>
      </w:r>
      <w:r w:rsidRPr="009F6478">
        <w:rPr>
          <w:noProof/>
        </w:rPr>
        <w:tab/>
        <w:t>Bzdok D. Classical Statistics and Statistical Learning in Imaging Neuroscience. Frontiers in neuroscience. 2017.</w:t>
      </w:r>
      <w:bookmarkEnd w:id="943"/>
    </w:p>
    <w:p w14:paraId="4B5CA0C9" w14:textId="77777777" w:rsidR="009F6478" w:rsidRPr="009F6478" w:rsidRDefault="009F6478" w:rsidP="009F6478">
      <w:pPr>
        <w:pStyle w:val="EndNoteBibliography"/>
        <w:spacing w:after="240"/>
        <w:rPr>
          <w:noProof/>
        </w:rPr>
      </w:pPr>
      <w:bookmarkStart w:id="944" w:name="_ENREF_48"/>
      <w:r w:rsidRPr="009F6478">
        <w:rPr>
          <w:noProof/>
        </w:rPr>
        <w:t>48.</w:t>
      </w:r>
      <w:r w:rsidRPr="009F6478">
        <w:rPr>
          <w:noProof/>
        </w:rPr>
        <w:tab/>
        <w:t>Bernard C. An introduction to the study of experimental medicine: Courier Corporation; 1957.</w:t>
      </w:r>
      <w:bookmarkEnd w:id="944"/>
    </w:p>
    <w:p w14:paraId="4EC995FA" w14:textId="77777777" w:rsidR="009F6478" w:rsidRPr="009F6478" w:rsidRDefault="009F6478" w:rsidP="009F6478">
      <w:pPr>
        <w:pStyle w:val="EndNoteBibliography"/>
        <w:rPr>
          <w:noProof/>
        </w:rPr>
      </w:pPr>
      <w:bookmarkStart w:id="945" w:name="_ENREF_49"/>
      <w:r w:rsidRPr="009F6478">
        <w:rPr>
          <w:noProof/>
        </w:rPr>
        <w:t>49.</w:t>
      </w:r>
      <w:r w:rsidRPr="009F6478">
        <w:rPr>
          <w:noProof/>
        </w:rPr>
        <w:tab/>
        <w:t>Carr DB, Littlefield RJ, Nicholson W, Littlefield J. Scatterplot matrix techniques for large N. Journal of the American Statistical Association. 1987;82(398):424-36.</w:t>
      </w:r>
      <w:bookmarkEnd w:id="945"/>
    </w:p>
    <w:p w14:paraId="4FD7C1DC" w14:textId="4B7E7E8C"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 w:author="Ben de Haas" w:date="2018-05-06T02:42:00Z" w:initials="Bd">
    <w:p w14:paraId="1DDF14FA" w14:textId="77777777" w:rsidR="009F6478" w:rsidRDefault="009F6478"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78D72" w14:textId="77777777" w:rsidR="00907124" w:rsidRDefault="00907124" w:rsidP="00B65FF7">
      <w:r>
        <w:separator/>
      </w:r>
    </w:p>
  </w:endnote>
  <w:endnote w:type="continuationSeparator" w:id="0">
    <w:p w14:paraId="0557F0D7" w14:textId="77777777" w:rsidR="00907124" w:rsidRDefault="00907124" w:rsidP="00B65FF7">
      <w:r>
        <w:continuationSeparator/>
      </w:r>
    </w:p>
  </w:endnote>
  <w:endnote w:type="continuationNotice" w:id="1">
    <w:p w14:paraId="525E62A3" w14:textId="77777777" w:rsidR="00907124" w:rsidRDefault="009071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9F6478" w:rsidRDefault="009F6478"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CF7022">
          <w:rPr>
            <w:noProof/>
          </w:rPr>
          <w:t>6</w:t>
        </w:r>
        <w:r>
          <w:rPr>
            <w:noProof/>
          </w:rPr>
          <w:fldChar w:fldCharType="end"/>
        </w:r>
      </w:p>
    </w:sdtContent>
  </w:sdt>
  <w:p w14:paraId="0FA0E38E" w14:textId="77777777" w:rsidR="009F6478" w:rsidRDefault="009F6478">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49C48" w14:textId="77777777" w:rsidR="00907124" w:rsidRDefault="00907124" w:rsidP="00B65FF7">
      <w:r>
        <w:separator/>
      </w:r>
    </w:p>
  </w:footnote>
  <w:footnote w:type="continuationSeparator" w:id="0">
    <w:p w14:paraId="65D4A171" w14:textId="77777777" w:rsidR="00907124" w:rsidRDefault="00907124" w:rsidP="00B65FF7">
      <w:r>
        <w:continuationSeparator/>
      </w:r>
    </w:p>
  </w:footnote>
  <w:footnote w:type="continuationNotice" w:id="1">
    <w:p w14:paraId="7165AC22" w14:textId="77777777" w:rsidR="00907124" w:rsidRDefault="0090712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A94"/>
    <w:rsid w:val="00833E07"/>
    <w:rsid w:val="00833F8F"/>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AFE"/>
    <w:rsid w:val="00AB2B6B"/>
    <w:rsid w:val="00AB2FB9"/>
    <w:rsid w:val="00AB36FE"/>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022"/>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5AB561-5160-BC4A-B87C-23E091DF0B06}">
  <ds:schemaRefs>
    <ds:schemaRef ds:uri="http://schemas.openxmlformats.org/officeDocument/2006/bibliography"/>
  </ds:schemaRefs>
</ds:datastoreItem>
</file>

<file path=customXml/itemProps2.xml><?xml version="1.0" encoding="utf-8"?>
<ds:datastoreItem xmlns:ds="http://schemas.openxmlformats.org/officeDocument/2006/customXml" ds:itemID="{D489D70E-444C-374E-8887-4EE16A39B80F}">
  <ds:schemaRefs>
    <ds:schemaRef ds:uri="http://schemas.openxmlformats.org/officeDocument/2006/bibliography"/>
  </ds:schemaRefs>
</ds:datastoreItem>
</file>

<file path=customXml/itemProps3.xml><?xml version="1.0" encoding="utf-8"?>
<ds:datastoreItem xmlns:ds="http://schemas.openxmlformats.org/officeDocument/2006/customXml" ds:itemID="{BA014FE0-3403-7347-B48A-ED9686148CEF}">
  <ds:schemaRefs>
    <ds:schemaRef ds:uri="http://schemas.openxmlformats.org/officeDocument/2006/bibliography"/>
  </ds:schemaRefs>
</ds:datastoreItem>
</file>

<file path=customXml/itemProps4.xml><?xml version="1.0" encoding="utf-8"?>
<ds:datastoreItem xmlns:ds="http://schemas.openxmlformats.org/officeDocument/2006/customXml" ds:itemID="{99A02399-C4DC-C441-A3F1-112A7F76F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16099</Words>
  <Characters>101426</Characters>
  <Application>Microsoft Macintosh Word</Application>
  <DocSecurity>0</DocSecurity>
  <Lines>845</Lines>
  <Paragraphs>234</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117291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29</cp:revision>
  <cp:lastPrinted>2018-02-15T09:05:00Z</cp:lastPrinted>
  <dcterms:created xsi:type="dcterms:W3CDTF">2018-04-29T19:49:00Z</dcterms:created>
  <dcterms:modified xsi:type="dcterms:W3CDTF">2018-05-11T14:29:00Z</dcterms:modified>
</cp:coreProperties>
</file>