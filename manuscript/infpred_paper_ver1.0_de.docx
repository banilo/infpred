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NoSpacing"/>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NoSpacing"/>
        <w:outlineLvl w:val="0"/>
        <w:rPr>
          <w:rFonts w:cs="Arial"/>
          <w:color w:val="000000" w:themeColor="text1"/>
          <w:sz w:val="16"/>
          <w:szCs w:val="16"/>
          <w:lang w:val="en-US"/>
        </w:rPr>
      </w:pPr>
    </w:p>
    <w:p w14:paraId="67D63433" w14:textId="77777777" w:rsidR="003274AE" w:rsidRDefault="003274AE" w:rsidP="007E55C6">
      <w:pPr>
        <w:pStyle w:val="NoSpacing"/>
        <w:outlineLvl w:val="0"/>
        <w:rPr>
          <w:rFonts w:cs="Arial"/>
          <w:color w:val="000000" w:themeColor="text1"/>
          <w:sz w:val="16"/>
          <w:szCs w:val="16"/>
          <w:lang w:val="en-US"/>
        </w:rPr>
      </w:pPr>
    </w:p>
    <w:p w14:paraId="1F9D7B78" w14:textId="77777777" w:rsidR="003274AE" w:rsidRDefault="003274AE" w:rsidP="007E55C6">
      <w:pPr>
        <w:pStyle w:val="NoSpacing"/>
        <w:outlineLvl w:val="0"/>
        <w:rPr>
          <w:rFonts w:cs="Arial"/>
          <w:color w:val="000000" w:themeColor="text1"/>
          <w:sz w:val="16"/>
          <w:szCs w:val="16"/>
          <w:lang w:val="en-US"/>
        </w:rPr>
      </w:pPr>
    </w:p>
    <w:p w14:paraId="7796767E" w14:textId="77777777" w:rsidR="003274AE" w:rsidRDefault="003274AE" w:rsidP="007E55C6">
      <w:pPr>
        <w:pStyle w:val="NoSpacing"/>
        <w:outlineLvl w:val="0"/>
        <w:rPr>
          <w:rFonts w:cs="Arial"/>
          <w:color w:val="000000" w:themeColor="text1"/>
          <w:sz w:val="16"/>
          <w:szCs w:val="16"/>
          <w:lang w:val="en-US"/>
        </w:rPr>
      </w:pPr>
    </w:p>
    <w:p w14:paraId="624CC00D" w14:textId="77777777" w:rsidR="003274AE" w:rsidRDefault="003274AE" w:rsidP="007E55C6">
      <w:pPr>
        <w:pStyle w:val="NoSpacing"/>
        <w:outlineLvl w:val="0"/>
        <w:rPr>
          <w:rFonts w:cs="Arial"/>
          <w:color w:val="000000" w:themeColor="text1"/>
          <w:sz w:val="16"/>
          <w:szCs w:val="16"/>
          <w:lang w:val="en-US"/>
        </w:rPr>
      </w:pPr>
    </w:p>
    <w:p w14:paraId="35708B5D" w14:textId="77777777" w:rsidR="003274AE" w:rsidRDefault="003274AE" w:rsidP="007E55C6">
      <w:pPr>
        <w:pStyle w:val="NoSpacing"/>
        <w:outlineLvl w:val="0"/>
        <w:rPr>
          <w:rFonts w:cs="Arial"/>
          <w:color w:val="000000" w:themeColor="text1"/>
          <w:sz w:val="16"/>
          <w:szCs w:val="16"/>
          <w:lang w:val="en-US"/>
        </w:rPr>
      </w:pPr>
    </w:p>
    <w:p w14:paraId="399F440E" w14:textId="77777777" w:rsidR="003274AE" w:rsidRPr="00051DC0" w:rsidRDefault="003274AE" w:rsidP="007E55C6">
      <w:pPr>
        <w:pStyle w:val="NoSpacing"/>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Hyper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534B87" w:rsidRDefault="007E55C6" w:rsidP="007E55C6">
      <w:pPr>
        <w:ind w:left="2124"/>
        <w:rPr>
          <w:rFonts w:ascii="Calibri" w:hAnsi="Calibri"/>
          <w:color w:val="000000" w:themeColor="text1"/>
          <w:lang w:val="en-US"/>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534B87">
        <w:rPr>
          <w:rFonts w:ascii="Calibri" w:hAnsi="Calibri"/>
          <w:color w:val="000000" w:themeColor="text1"/>
          <w:lang w:val="en-US"/>
        </w:rPr>
        <w:t>52074 Aachen</w:t>
      </w:r>
    </w:p>
    <w:p w14:paraId="3932B480" w14:textId="33A6EEB7" w:rsidR="007E55C6" w:rsidRPr="00534B87" w:rsidRDefault="007E55C6" w:rsidP="007E55C6">
      <w:pPr>
        <w:ind w:left="2124"/>
        <w:rPr>
          <w:rFonts w:ascii="Calibri" w:hAnsi="Calibri"/>
          <w:color w:val="000000" w:themeColor="text1"/>
          <w:lang w:val="en-US"/>
        </w:rPr>
      </w:pPr>
      <w:r w:rsidRPr="00534B87">
        <w:rPr>
          <w:rFonts w:ascii="Calibri" w:hAnsi="Calibri"/>
          <w:color w:val="000000" w:themeColor="text1"/>
          <w:lang w:val="en-US"/>
        </w:rPr>
        <w:t xml:space="preserve">    </w:t>
      </w:r>
      <w:r w:rsidR="00BF3A44" w:rsidRPr="00534B87">
        <w:rPr>
          <w:rFonts w:ascii="Calibri" w:hAnsi="Calibri"/>
          <w:color w:val="000000" w:themeColor="text1"/>
          <w:lang w:val="en-US"/>
        </w:rPr>
        <w:t xml:space="preserve"> </w:t>
      </w:r>
      <w:r w:rsidRPr="00534B87">
        <w:rPr>
          <w:rFonts w:ascii="Calibri" w:hAnsi="Calibri"/>
          <w:color w:val="000000" w:themeColor="text1"/>
          <w:lang w:val="en-US"/>
        </w:rPr>
        <w:t>GERMANY</w:t>
      </w:r>
    </w:p>
    <w:p w14:paraId="694353AF" w14:textId="77777777" w:rsidR="007E55C6" w:rsidRPr="00534B87" w:rsidRDefault="007E55C6" w:rsidP="007E55C6">
      <w:pPr>
        <w:rPr>
          <w:rFonts w:ascii="Calibri" w:hAnsi="Calibri"/>
          <w:color w:val="000000" w:themeColor="text1"/>
          <w:lang w:val="en-US"/>
        </w:rPr>
      </w:pPr>
    </w:p>
    <w:p w14:paraId="69439021" w14:textId="77777777" w:rsidR="00500CCC" w:rsidRPr="00534B87" w:rsidRDefault="00500CCC" w:rsidP="007E55C6">
      <w:pPr>
        <w:rPr>
          <w:rFonts w:ascii="Calibri" w:hAnsi="Calibri"/>
          <w:color w:val="000000" w:themeColor="text1"/>
          <w:lang w:val="en-US"/>
        </w:rPr>
      </w:pPr>
    </w:p>
    <w:p w14:paraId="1159FAB3" w14:textId="77777777" w:rsidR="00500CCC" w:rsidRPr="00534B87" w:rsidRDefault="00500CCC" w:rsidP="007E55C6">
      <w:pPr>
        <w:rPr>
          <w:rFonts w:ascii="Calibri" w:hAnsi="Calibri"/>
          <w:color w:val="000000" w:themeColor="text1"/>
          <w:lang w:val="en-US"/>
        </w:rPr>
      </w:pPr>
    </w:p>
    <w:p w14:paraId="7F25F261" w14:textId="3D2D705D" w:rsidR="00C45BDC" w:rsidRPr="00051DC0" w:rsidRDefault="00CB61C0" w:rsidP="00DA25C5">
      <w:pPr>
        <w:pStyle w:val="Heading1"/>
        <w:numPr>
          <w:ilvl w:val="0"/>
          <w:numId w:val="0"/>
        </w:numPr>
        <w:spacing w:before="0" w:line="360" w:lineRule="auto"/>
        <w:contextualSpacing/>
        <w:rPr>
          <w:rFonts w:ascii="Calibri" w:hAnsi="Calibri" w:cs="Times New Roman"/>
          <w:color w:val="000000" w:themeColor="text1"/>
          <w:sz w:val="24"/>
          <w:szCs w:val="24"/>
        </w:rPr>
      </w:pPr>
      <w:r w:rsidRPr="00F02F87">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60B9D4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Heading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Heading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D0E35ED"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5F5AF1"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577C28D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r w:rsidR="002D7275">
        <w:rPr>
          <w:rFonts w:ascii="Calibri" w:hAnsi="Calibri"/>
          <w:color w:val="000000" w:themeColor="text1"/>
          <w:lang w:val="en-US"/>
        </w:rPr>
        <w:t xml:space="preserve">specifically </w:t>
      </w:r>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secondary</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w:t>
      </w:r>
      <w:commentRangeStart w:id="0"/>
      <w:r w:rsidR="00F66AA2" w:rsidRPr="00E70EAF">
        <w:rPr>
          <w:rFonts w:ascii="Calibri" w:hAnsi="Calibri"/>
          <w:color w:val="000000" w:themeColor="text1"/>
          <w:lang w:val="en-US"/>
        </w:rPr>
        <w:t xml:space="preserve">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commentRangeEnd w:id="0"/>
      <w:r w:rsidR="002B2596">
        <w:rPr>
          <w:rStyle w:val="CommentReference"/>
          <w:rFonts w:asciiTheme="minorHAnsi" w:hAnsiTheme="minorHAnsi" w:cstheme="minorBidi"/>
          <w:lang w:val="en-US" w:eastAsia="en-US"/>
        </w:rPr>
        <w:commentReference w:id="0"/>
      </w:r>
    </w:p>
    <w:p w14:paraId="5E9200A2" w14:textId="39EDCE94"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5F5AF1">
          <w:rPr>
            <w:rFonts w:ascii="Calibri" w:hAnsi="Calibri"/>
            <w:noProof/>
            <w:lang w:val="en-US"/>
          </w:rPr>
          <w:t>4</w:t>
        </w:r>
      </w:hyperlink>
      <w:r w:rsidR="00451457">
        <w:rPr>
          <w:rFonts w:ascii="Calibri" w:hAnsi="Calibri"/>
          <w:noProof/>
          <w:lang w:val="en-US"/>
        </w:rPr>
        <w:t xml:space="preserve">, </w:t>
      </w:r>
      <w:hyperlink w:anchor="_ENREF_5" w:tooltip="Cox, 2006 #7037" w:history="1">
        <w:r w:rsidR="005F5AF1">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FD61F3">
        <w:rPr>
          <w:rFonts w:ascii="Calibri" w:hAnsi="Calibri"/>
          <w:lang w:val="en-US"/>
        </w:rPr>
        <w:t xml:space="preserve">as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5F5AF1">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5F5AF1">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5F5AF1">
          <w:rPr>
            <w:rFonts w:ascii="Calibri" w:hAnsi="Calibri"/>
            <w:noProof/>
            <w:lang w:val="en-US"/>
          </w:rPr>
          <w:t>6</w:t>
        </w:r>
      </w:hyperlink>
      <w:r w:rsidR="00451457">
        <w:rPr>
          <w:rFonts w:ascii="Calibri" w:hAnsi="Calibri"/>
          <w:noProof/>
          <w:lang w:val="en-US"/>
        </w:rPr>
        <w:t xml:space="preserve">, </w:t>
      </w:r>
      <w:hyperlink w:anchor="_ENREF_8" w:tooltip="Efron, 2016 #6362" w:history="1">
        <w:r w:rsidR="005F5AF1">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5F5AF1">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w:t>
      </w:r>
      <w:r w:rsidR="00796786" w:rsidRPr="00E70EAF">
        <w:rPr>
          <w:rFonts w:ascii="Calibri" w:hAnsi="Calibri"/>
          <w:color w:val="000000" w:themeColor="text1"/>
          <w:lang w:val="en-US"/>
        </w:rPr>
        <w:lastRenderedPageBreak/>
        <w:t xml:space="preserve">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5F5AF1">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FDE2631"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5F5AF1">
          <w:rPr>
            <w:rFonts w:ascii="Calibri" w:hAnsi="Calibri"/>
            <w:noProof/>
            <w:lang w:val="en-US"/>
          </w:rPr>
          <w:t>9</w:t>
        </w:r>
      </w:hyperlink>
      <w:r w:rsidR="008D542A">
        <w:rPr>
          <w:rFonts w:ascii="Calibri" w:hAnsi="Calibri"/>
          <w:noProof/>
          <w:lang w:val="en-US"/>
        </w:rPr>
        <w:t xml:space="preserve">, </w:t>
      </w:r>
      <w:hyperlink w:anchor="_ENREF_12" w:tooltip="Blei, 2017 #7035" w:history="1">
        <w:r w:rsidR="005F5AF1">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5F5AF1">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5F5AF1">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5F5AF1">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5F5AF1">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5F5AF1">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proofErr w:type="spellStart"/>
      <w:r w:rsidR="00764A5A">
        <w:rPr>
          <w:rFonts w:ascii="Calibri" w:hAnsi="Calibri"/>
          <w:lang w:val="en-US"/>
        </w:rPr>
        <w:t>modelig</w:t>
      </w:r>
      <w:proofErr w:type="spellEnd"/>
      <w:r w:rsidR="00764A5A">
        <w:rPr>
          <w:rFonts w:ascii="Calibri" w:hAnsi="Calibri"/>
          <w:lang w:val="en-US"/>
        </w:rPr>
        <w:t xml:space="preserve">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5F5AF1">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5F5AF1">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5F5AF1">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5F5AF1">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5F5AF1">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4791FC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3F7F4661"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5F5AF1"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AB27D3" w:rsidRPr="00BC60D6">
        <w:rPr>
          <w:rFonts w:ascii="Calibri" w:eastAsia="Times New Roman" w:hAnsi="Calibri" w:cs="Arial"/>
          <w:color w:val="222222"/>
          <w:lang w:val="en-US"/>
        </w:rPr>
        <w:t>In particular, the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5F5AF1"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5A106BBE"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5F5AF1">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5F5AF1">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5F5AF1">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5F5AF1"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5F5AF1">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4FEE2DF9"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lastRenderedPageBreak/>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EndNote&gt;</w:instrText>
      </w:r>
      <w:r w:rsidR="00856DA8">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6" w:tooltip="Wu, 2009 #5997" w:history="1">
        <w:r w:rsidR="005F5AF1">
          <w:rPr>
            <w:rFonts w:ascii="Calibri" w:eastAsia="Times New Roman" w:hAnsi="Calibri" w:cs="Arial"/>
            <w:noProof/>
            <w:color w:val="222222"/>
            <w:lang w:val="en-US"/>
          </w:rPr>
          <w:t>cf. 26</w:t>
        </w:r>
      </w:hyperlink>
      <w:r w:rsidR="008D542A">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7" w:tooltip="Hastie, 2015 #5915" w:history="1">
        <w:r w:rsidR="005F5AF1">
          <w:rPr>
            <w:rFonts w:ascii="Calibri" w:eastAsia="Times New Roman" w:hAnsi="Calibri" w:cs="Arial"/>
            <w:noProof/>
            <w:color w:val="222222"/>
            <w:lang w:val="en-US"/>
          </w:rPr>
          <w:t>27</w:t>
        </w:r>
      </w:hyperlink>
      <w:r w:rsidR="008D542A">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2302C5"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2772A97C"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5F5AF1">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70532960"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&lt;EndNote&gt;&lt;Cite&gt;&lt;Author&gt;Gelman&lt;/Author&gt;&lt;Year&gt;2007&lt;/Year&gt;&lt;RecNum&gt;7004&lt;/RecNum&gt;&lt;DisplayText&gt;(28)&lt;/DisplayText&gt;&lt;record&gt;&lt;rec-number&gt;7004&lt;/rec-number&gt;&lt;foreign-keys&gt;&lt;key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8" w:tooltip="Gelman, 2007 #7004" w:history="1">
        <w:r w:rsidR="005F5AF1">
          <w:rPr>
            <w:rFonts w:ascii="Calibri" w:eastAsia="Times New Roman" w:hAnsi="Calibri" w:cs="Arial"/>
            <w:noProof/>
            <w:color w:val="222222"/>
            <w:lang w:val="en-US"/>
          </w:rPr>
          <w:t>28</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204A45">
        <w:rPr>
          <w:rStyle w:val="s2"/>
          <w:rFonts w:ascii="Calibri" w:hAnsi="Calibri"/>
          <w:i/>
          <w:color w:val="000000" w:themeColor="text1"/>
          <w:lang w:val="en-US"/>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68F68E7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&lt;EndNote&gt;&lt;Cite&gt;&lt;Author&gt;Tibshirani&lt;/Author&gt;&lt;Year&gt;1996&lt;/Year&gt;&lt;RecNum&gt;5961&lt;/RecNum&gt;&lt;DisplayText&gt;(29)&lt;/DisplayText&gt;&lt;record&gt;&lt;rec-number&gt;5961&lt;/rec-number&gt;&lt;foreign-keys&gt;&lt;key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9" w:tooltip="Tibshirani, 1996 #5961" w:history="1">
        <w:r w:rsidR="005F5AF1">
          <w:rPr>
            <w:rFonts w:ascii="Calibri" w:eastAsia="Times New Roman" w:hAnsi="Calibri" w:cs="Arial"/>
            <w:noProof/>
            <w:color w:val="222222"/>
            <w:lang w:val="en-US"/>
          </w:rPr>
          <w:t>29</w:t>
        </w:r>
      </w:hyperlink>
      <w:r w:rsidR="008D542A">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8D542A">
        <w:rPr>
          <w:rFonts w:ascii="Calibri" w:hAnsi="Calibri" w:cs="Helvetica"/>
          <w:bCs/>
          <w:color w:val="000000"/>
          <w:lang w:val="en-US" w:eastAsia="en-US"/>
        </w:rPr>
        <w:instrText xml:space="preserve"> ADDIN EN.CITE &lt;EndNote&gt;&lt;Cite&gt;&lt;Author&gt;Hastie&lt;/Author&gt;&lt;Year&gt;2015&lt;/Year&gt;&lt;RecNum&gt;5915&lt;/RecNum&gt;&lt;DisplayText&gt;(27)&lt;/DisplayText&gt;&lt;record&gt;&lt;rec-number&gt;5915&lt;/rec-number&gt;&lt;foreign-keys&gt;&lt;key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8D542A">
        <w:rPr>
          <w:rFonts w:ascii="Calibri" w:hAnsi="Calibri" w:cs="Helvetica"/>
          <w:bCs/>
          <w:noProof/>
          <w:color w:val="000000"/>
          <w:lang w:val="en-US" w:eastAsia="en-US"/>
        </w:rPr>
        <w:t>(</w:t>
      </w:r>
      <w:hyperlink w:anchor="_ENREF_27" w:tooltip="Hastie, 2015 #5915" w:history="1">
        <w:r w:rsidR="005F5AF1">
          <w:rPr>
            <w:rFonts w:ascii="Calibri" w:hAnsi="Calibri" w:cs="Helvetica"/>
            <w:bCs/>
            <w:noProof/>
            <w:color w:val="000000"/>
            <w:lang w:val="en-US" w:eastAsia="en-US"/>
          </w:rPr>
          <w:t>27</w:t>
        </w:r>
      </w:hyperlink>
      <w:r w:rsidR="008D542A">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2302C5" w:rsidP="00E72E1E">
      <w:pPr>
        <w:pStyle w:val="Heading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6E93F923"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lastRenderedPageBreak/>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coefficients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particular beta coefficients.</w:t>
      </w:r>
    </w:p>
    <w:p w14:paraId="2BE96985" w14:textId="0999C675"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30" w:tooltip="Shalev-Shwartz, 2014 #6721" w:history="1">
        <w:r w:rsidR="005F5AF1">
          <w:rPr>
            <w:rFonts w:ascii="Calibri" w:hAnsi="Calibri"/>
            <w:noProof/>
            <w:color w:val="000000" w:themeColor="text1"/>
            <w:lang w:val="en-US"/>
          </w:rPr>
          <w:t>30</w:t>
        </w:r>
      </w:hyperlink>
      <w:r w:rsidR="008D542A">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&lt;EndNote&gt;&lt;Cite&gt;&lt;Author&gt;Shalev-Shwartz&lt;/Author&gt;&lt;Year&gt;2014&lt;/Year&gt;&lt;RecNum&gt;6721&lt;/RecNum&gt;&lt;DisplayText&gt;(30)&lt;/DisplayText&gt;&lt;record&gt;&lt;rec-number&gt;6721&lt;/rec-number&gt;&lt;foreign-keys&gt;&lt;key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30" w:tooltip="Shalev-Shwartz, 2014 #6721" w:history="1">
        <w:r w:rsidR="005F5AF1">
          <w:rPr>
            <w:rStyle w:val="s2"/>
            <w:rFonts w:ascii="Calibri" w:hAnsi="Calibri"/>
            <w:noProof/>
            <w:color w:val="000000" w:themeColor="text1"/>
            <w:lang w:val="en-US"/>
          </w:rPr>
          <w:t>30</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5F5AF1">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11A8C49A"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 </w:instrText>
      </w:r>
      <w:r w:rsidR="008D542A">
        <w:rPr>
          <w:rFonts w:ascii="Calibri" w:hAnsi="Calibri" w:cs="Arial"/>
          <w:color w:val="000000" w:themeColor="text1"/>
          <w:lang w:val="en-US"/>
        </w:rPr>
        <w:fldChar w:fldCharType="begin">
          <w:fldData xml:space="preserve">PEVuZE5vdGU+PENpdGU+PEF1dGhvcj5UYXlsb3I8L0F1dGhvcj48WWVhcj4yMDE1PC9ZZWFyPjxS
ZWNOdW0+NTk5ODwvUmVjTnVtPjxEaXNwbGF5VGV4dD4oMzEsIDMyKTwvRGlzcGxheVRleHQ+PHJl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8D542A">
        <w:rPr>
          <w:rFonts w:ascii="Calibri" w:hAnsi="Calibri" w:cs="Arial"/>
          <w:color w:val="000000" w:themeColor="text1"/>
          <w:lang w:val="en-US"/>
        </w:rPr>
        <w:instrText xml:space="preserve"> ADDIN EN.CITE.DATA </w:instrText>
      </w:r>
      <w:r w:rsidR="008D542A">
        <w:rPr>
          <w:rFonts w:ascii="Calibri" w:hAnsi="Calibri" w:cs="Arial"/>
          <w:color w:val="000000" w:themeColor="text1"/>
          <w:lang w:val="en-US"/>
        </w:rPr>
      </w:r>
      <w:r w:rsidR="008D542A">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1" w:tooltip="Taylor, 2015 #5998" w:history="1">
        <w:r w:rsidR="005F5AF1">
          <w:rPr>
            <w:rFonts w:ascii="Calibri" w:hAnsi="Calibri" w:cs="Arial"/>
            <w:noProof/>
            <w:color w:val="000000" w:themeColor="text1"/>
            <w:lang w:val="en-US"/>
          </w:rPr>
          <w:t>31</w:t>
        </w:r>
      </w:hyperlink>
      <w:r w:rsidR="008D542A">
        <w:rPr>
          <w:rFonts w:ascii="Calibri" w:hAnsi="Calibri" w:cs="Arial"/>
          <w:noProof/>
          <w:color w:val="000000" w:themeColor="text1"/>
          <w:lang w:val="en-US"/>
        </w:rPr>
        <w:t xml:space="preserve">, </w:t>
      </w:r>
      <w:hyperlink w:anchor="_ENREF_32" w:tooltip="Loftus, 2015 #6152" w:history="1">
        <w:r w:rsidR="005F5AF1">
          <w:rPr>
            <w:rFonts w:ascii="Calibri" w:hAnsi="Calibri" w:cs="Arial"/>
            <w:noProof/>
            <w:color w:val="000000" w:themeColor="text1"/>
            <w:lang w:val="en-US"/>
          </w:rPr>
          <w:t>32</w:t>
        </w:r>
      </w:hyperlink>
      <w:r w:rsidR="008D542A">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lastRenderedPageBreak/>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 xml:space="preserve">become invalid and the p 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&lt;EndNote&gt;&lt;Cite&gt;&lt;Author&gt;Berk&lt;/Author&gt;&lt;Year&gt;2013&lt;/Year&gt;&lt;RecNum&gt;6004&lt;/RecNum&gt;&lt;DisplayText&gt;(33)&lt;/DisplayText&gt;&lt;record&gt;&lt;rec-number&gt;6004&lt;/rec-number&gt;&lt;foreign-keys&gt;&lt;key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33" w:tooltip="Berk, 2013 #6004" w:history="1">
        <w:r w:rsidR="005F5AF1">
          <w:rPr>
            <w:rFonts w:ascii="Calibri" w:hAnsi="Calibri" w:cs="Arial"/>
            <w:noProof/>
            <w:color w:val="000000" w:themeColor="text1"/>
            <w:lang w:val="en-US"/>
          </w:rPr>
          <w:t>33</w:t>
        </w:r>
      </w:hyperlink>
      <w:r w:rsidR="008D542A">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7708AAE6" w14:textId="77777777" w:rsidR="0095076B" w:rsidRPr="001F0B68"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2291303E" w14:textId="77777777" w:rsidR="0095076B" w:rsidRPr="007E1A4E" w:rsidRDefault="0095076B" w:rsidP="0095076B">
      <w:pPr>
        <w:shd w:val="clear" w:color="auto" w:fill="FFFFFF"/>
        <w:rPr>
          <w:rFonts w:ascii="Calibri" w:eastAsia="Times New Roman" w:hAnsi="Calibri" w:cs="Calibri"/>
          <w:color w:val="222222"/>
          <w:lang w:val="en-US"/>
        </w:rPr>
      </w:pPr>
    </w:p>
    <w:p w14:paraId="7B9F9767" w14:textId="1A0FE145" w:rsidR="00E85FA2" w:rsidRDefault="0095076B" w:rsidP="0095076B">
      <w:pPr>
        <w:shd w:val="clear" w:color="auto" w:fill="FFFFFF"/>
        <w:rPr>
          <w:rFonts w:ascii="Calibri" w:eastAsia="Times New Roman" w:hAnsi="Calibri" w:cs="Calibri"/>
          <w:color w:val="222222"/>
          <w:lang w:val="en-US"/>
        </w:rPr>
      </w:pPr>
      <w:r w:rsidRPr="007E1A4E">
        <w:rPr>
          <w:rFonts w:ascii="Calibri" w:eastAsia="Times New Roman" w:hAnsi="Calibri" w:cs="Calibri"/>
          <w:color w:val="222222"/>
          <w:lang w:val="en-US"/>
        </w:rPr>
        <w:t xml:space="preserve">It </w:t>
      </w:r>
      <w:r>
        <w:rPr>
          <w:rFonts w:ascii="Calibri" w:eastAsia="Times New Roman" w:hAnsi="Calibri" w:cs="Calibri"/>
          <w:color w:val="222222"/>
          <w:lang w:val="en-US"/>
        </w:rPr>
        <w:t>has</w:t>
      </w:r>
      <w:r w:rsidRPr="007E1A4E">
        <w:rPr>
          <w:rFonts w:ascii="Calibri" w:eastAsia="Times New Roman" w:hAnsi="Calibri" w:cs="Calibri"/>
          <w:color w:val="222222"/>
          <w:lang w:val="en-US"/>
        </w:rPr>
        <w:t xml:space="preserve"> been noted that predictive guarantees are often challenging to derive based on formal theory </w:t>
      </w:r>
      <w:r w:rsidRPr="001F0B68">
        <w:rPr>
          <w:rFonts w:ascii="Calibri" w:eastAsia="Times New Roman" w:hAnsi="Calibri" w:cs="Calibri"/>
          <w:color w:val="222222"/>
          <w:lang w:val="en-US"/>
        </w:rPr>
        <w:fldChar w:fldCharType="begin"/>
      </w:r>
      <w:r w:rsidR="005F5AF1">
        <w:rPr>
          <w:rFonts w:ascii="Calibri" w:eastAsia="Times New Roman" w:hAnsi="Calibri" w:cs="Calibri"/>
          <w:color w:val="222222"/>
          <w:lang w:val="en-US"/>
        </w:rPr>
        <w: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1F0B68">
        <w:rPr>
          <w:rFonts w:ascii="Calibri" w:eastAsia="Times New Roman" w:hAnsi="Calibri" w:cs="Calibri"/>
          <w:color w:val="222222"/>
          <w:lang w:val="en-US"/>
        </w:rPr>
        <w:fldChar w:fldCharType="separate"/>
      </w:r>
      <w:r w:rsidR="005F5AF1">
        <w:rPr>
          <w:rFonts w:ascii="Calibri" w:eastAsia="Times New Roman" w:hAnsi="Calibri" w:cs="Calibri"/>
          <w:noProof/>
          <w:color w:val="222222"/>
          <w:lang w:val="en-US"/>
        </w:rPr>
        <w:t>(</w:t>
      </w:r>
      <w:hyperlink w:anchor="_ENREF_8" w:tooltip="Efron, 2016 #6362" w:history="1">
        <w:r w:rsidR="005F5AF1">
          <w:rPr>
            <w:rFonts w:ascii="Calibri" w:eastAsia="Times New Roman" w:hAnsi="Calibri" w:cs="Calibri"/>
            <w:noProof/>
            <w:color w:val="222222"/>
            <w:lang w:val="en-US"/>
          </w:rPr>
          <w:t>8</w:t>
        </w:r>
      </w:hyperlink>
      <w:r w:rsidR="005F5AF1">
        <w:rPr>
          <w:rFonts w:ascii="Calibri" w:eastAsia="Times New Roman" w:hAnsi="Calibri" w:cs="Calibri"/>
          <w:noProof/>
          <w:color w:val="222222"/>
          <w:lang w:val="en-US"/>
        </w:rPr>
        <w:t xml:space="preserve">, </w:t>
      </w:r>
      <w:hyperlink w:anchor="_ENREF_30" w:tooltip="Shalev-Shwartz, 2014 #6721" w:history="1">
        <w:r w:rsidR="005F5AF1">
          <w:rPr>
            <w:rFonts w:ascii="Calibri" w:eastAsia="Times New Roman" w:hAnsi="Calibri" w:cs="Calibri"/>
            <w:noProof/>
            <w:color w:val="222222"/>
            <w:lang w:val="en-US"/>
          </w:rPr>
          <w:t>30</w:t>
        </w:r>
      </w:hyperlink>
      <w:r w:rsidR="005F5AF1">
        <w:rPr>
          <w:rFonts w:ascii="Calibri" w:eastAsia="Times New Roman" w:hAnsi="Calibri" w:cs="Calibri"/>
          <w:noProof/>
          <w:color w:val="222222"/>
          <w:lang w:val="en-US"/>
        </w:rPr>
        <w:t>)</w:t>
      </w:r>
      <w:r w:rsidRPr="001F0B68">
        <w:rPr>
          <w:rFonts w:ascii="Calibri" w:eastAsia="Times New Roman" w:hAnsi="Calibri" w:cs="Calibri"/>
          <w:color w:val="222222"/>
          <w:lang w:val="en-US"/>
        </w:rPr>
        <w:fldChar w:fldCharType="end"/>
      </w:r>
      <w:r w:rsidRPr="00CA09EA">
        <w:rPr>
          <w:rFonts w:ascii="Calibri" w:eastAsia="Times New Roman" w:hAnsi="Calibri" w:cs="Calibri"/>
          <w:color w:val="222222"/>
          <w:lang w:val="en-US"/>
        </w:rPr>
        <w:t>.</w:t>
      </w:r>
      <w:ins w:id="1" w:author="Denis Engemann" w:date="2018-04-28T23:17:00Z">
        <w:r w:rsidR="00D615C9">
          <w:rPr>
            <w:rFonts w:ascii="Calibri" w:eastAsia="Times New Roman" w:hAnsi="Calibri" w:cs="Calibri"/>
            <w:color w:val="222222"/>
            <w:lang w:val="en-US"/>
          </w:rPr>
          <w:t xml:space="preserve"> </w:t>
        </w:r>
      </w:ins>
      <w:ins w:id="2" w:author="Denis Engemann" w:date="2018-04-29T00:43:00Z">
        <w:r w:rsidR="002916E8">
          <w:rPr>
            <w:rFonts w:ascii="Calibri" w:eastAsia="Times New Roman" w:hAnsi="Calibri" w:cs="Calibri"/>
            <w:color w:val="222222"/>
            <w:lang w:val="en-US"/>
          </w:rPr>
          <w:t>In contrast</w:t>
        </w:r>
      </w:ins>
      <w:ins w:id="3" w:author="Denis Engemann" w:date="2018-04-28T23:31:00Z">
        <w:r w:rsidR="00D615C9">
          <w:rPr>
            <w:rFonts w:ascii="Calibri" w:eastAsia="Times New Roman" w:hAnsi="Calibri" w:cs="Calibri"/>
            <w:color w:val="222222"/>
            <w:lang w:val="en-US"/>
          </w:rPr>
          <w:t>, simulations permit to study</w:t>
        </w:r>
      </w:ins>
      <w:ins w:id="4" w:author="Denis Engemann" w:date="2018-04-28T23:19:00Z">
        <w:r w:rsidR="005F527F">
          <w:rPr>
            <w:rFonts w:ascii="Calibri" w:eastAsia="Times New Roman" w:hAnsi="Calibri" w:cs="Calibri"/>
            <w:color w:val="222222"/>
            <w:lang w:val="en-US"/>
          </w:rPr>
          <w:t xml:space="preserve"> the properties of statistical procedures</w:t>
        </w:r>
      </w:ins>
      <w:ins w:id="5" w:author="Denis Engemann" w:date="2018-04-28T23:31:00Z">
        <w:r w:rsidR="00D615C9">
          <w:rPr>
            <w:rFonts w:ascii="Calibri" w:eastAsia="Times New Roman" w:hAnsi="Calibri" w:cs="Calibri"/>
            <w:color w:val="222222"/>
            <w:lang w:val="en-US"/>
          </w:rPr>
          <w:t xml:space="preserve"> in controlled experiments</w:t>
        </w:r>
      </w:ins>
      <w:ins w:id="6" w:author="Denis Engemann" w:date="2018-04-28T23:20:00Z">
        <w:r w:rsidR="005F527F">
          <w:rPr>
            <w:rFonts w:ascii="Calibri" w:eastAsia="Times New Roman" w:hAnsi="Calibri" w:cs="Calibri"/>
            <w:color w:val="222222"/>
            <w:lang w:val="en-US"/>
          </w:rPr>
          <w:t>.</w:t>
        </w:r>
      </w:ins>
      <w:ins w:id="7" w:author="Denis Engemann" w:date="2018-04-29T00:43:00Z">
        <w:r w:rsidR="002916E8">
          <w:rPr>
            <w:rFonts w:ascii="Calibri" w:eastAsia="Times New Roman" w:hAnsi="Calibri" w:cs="Calibri"/>
            <w:color w:val="222222"/>
            <w:lang w:val="en-US"/>
          </w:rPr>
          <w:t xml:space="preserve"> Here w</w:t>
        </w:r>
        <w:r w:rsidR="00832F0A">
          <w:rPr>
            <w:rFonts w:ascii="Calibri" w:eastAsia="Times New Roman" w:hAnsi="Calibri" w:cs="Calibri"/>
            <w:color w:val="222222"/>
            <w:lang w:val="en-US"/>
          </w:rPr>
          <w:t xml:space="preserve">e </w:t>
        </w:r>
      </w:ins>
      <w:ins w:id="8" w:author="Denis Engemann" w:date="2018-04-29T00:44:00Z">
        <w:r w:rsidR="00832F0A">
          <w:rPr>
            <w:rFonts w:ascii="Calibri" w:eastAsia="Times New Roman" w:hAnsi="Calibri" w:cs="Calibri"/>
            <w:color w:val="222222"/>
            <w:lang w:val="en-US"/>
          </w:rPr>
          <w:t xml:space="preserve">confronted prediction and inference </w:t>
        </w:r>
      </w:ins>
      <w:ins w:id="9" w:author="Denis Engemann" w:date="2018-04-29T00:47:00Z">
        <w:r w:rsidR="00832F0A">
          <w:rPr>
            <w:rFonts w:ascii="Calibri" w:eastAsia="Times New Roman" w:hAnsi="Calibri" w:cs="Calibri"/>
            <w:color w:val="222222"/>
            <w:lang w:val="en-US"/>
          </w:rPr>
          <w:t>using data simulations</w:t>
        </w:r>
      </w:ins>
      <w:ins w:id="10" w:author="Denis Engemann" w:date="2018-04-29T00:46:00Z">
        <w:r w:rsidR="00832F0A">
          <w:rPr>
            <w:rFonts w:ascii="Calibri" w:eastAsia="Times New Roman" w:hAnsi="Calibri" w:cs="Calibri"/>
            <w:color w:val="222222"/>
            <w:lang w:val="en-US"/>
          </w:rPr>
          <w:t>.</w:t>
        </w:r>
      </w:ins>
      <w:ins w:id="11" w:author="Denis Engemann" w:date="2018-04-29T00:45:00Z">
        <w:r w:rsidR="00832F0A">
          <w:rPr>
            <w:rFonts w:ascii="Calibri" w:eastAsia="Times New Roman" w:hAnsi="Calibri" w:cs="Calibri"/>
            <w:color w:val="222222"/>
            <w:lang w:val="en-US"/>
          </w:rPr>
          <w:t xml:space="preserve"> </w:t>
        </w:r>
      </w:ins>
      <w:ins w:id="12" w:author="Denis Engemann" w:date="2018-04-29T00:46:00Z">
        <w:r w:rsidR="00832F0A">
          <w:rPr>
            <w:rFonts w:ascii="Calibri" w:eastAsia="Times New Roman" w:hAnsi="Calibri" w:cs="Calibri"/>
            <w:color w:val="222222"/>
            <w:lang w:val="en-US"/>
          </w:rPr>
          <w:t>In a first step we</w:t>
        </w:r>
      </w:ins>
      <w:del w:id="13" w:author="Denis Engemann" w:date="2018-04-28T23:16:00Z">
        <w:r w:rsidRPr="001F0B68" w:rsidDel="00367430">
          <w:rPr>
            <w:rFonts w:ascii="Calibri" w:eastAsia="Times New Roman" w:hAnsi="Calibri" w:cs="Calibri"/>
            <w:color w:val="222222"/>
            <w:lang w:val="en-US"/>
          </w:rPr>
          <w:delText xml:space="preserve"> </w:delText>
        </w:r>
        <w:r w:rsidDel="00367430">
          <w:rPr>
            <w:rFonts w:ascii="Calibri" w:eastAsia="Times New Roman" w:hAnsi="Calibri" w:cs="Calibri"/>
            <w:color w:val="222222"/>
            <w:lang w:val="en-US"/>
          </w:rPr>
          <w:delText xml:space="preserve">Moreover, </w:delText>
        </w:r>
        <w:r w:rsidDel="00367430">
          <w:rPr>
            <w:rFonts w:ascii="Calibri" w:hAnsi="Calibri" w:cs="Calibri"/>
            <w:color w:val="000000"/>
            <w:lang w:val="en-US" w:eastAsia="en-US"/>
          </w:rPr>
          <w:delText>o</w:delText>
        </w:r>
      </w:del>
      <w:del w:id="14" w:author="Denis Engemann" w:date="2018-04-28T23:20:00Z">
        <w:r w:rsidDel="005F527F">
          <w:rPr>
            <w:rFonts w:ascii="Calibri" w:hAnsi="Calibri" w:cs="Calibri"/>
            <w:color w:val="000000"/>
            <w:lang w:val="en-US" w:eastAsia="en-US"/>
          </w:rPr>
          <w:delText>ne</w:delText>
        </w:r>
        <w:r w:rsidRPr="00DD2DDF" w:rsidDel="005F527F">
          <w:rPr>
            <w:rFonts w:ascii="Calibri" w:hAnsi="Calibri" w:cs="Calibri"/>
            <w:color w:val="000000"/>
            <w:lang w:val="en-US" w:eastAsia="en-US"/>
          </w:rPr>
          <w:delText xml:space="preserve"> place where statistics and computation seem to converge </w:delText>
        </w:r>
      </w:del>
      <w:del w:id="15" w:author="Denis Engemann" w:date="2018-04-28T23:07:00Z">
        <w:r w:rsidRPr="00DD2DDF" w:rsidDel="002302C5">
          <w:rPr>
            <w:rFonts w:ascii="Calibri" w:hAnsi="Calibri" w:cs="Calibri"/>
            <w:color w:val="000000"/>
            <w:lang w:val="en-US" w:eastAsia="en-US"/>
          </w:rPr>
          <w:delText xml:space="preserve">beautifully </w:delText>
        </w:r>
      </w:del>
      <w:del w:id="16" w:author="Denis Engemann" w:date="2018-04-28T23:20:00Z">
        <w:r w:rsidRPr="00DD2DDF" w:rsidDel="005F527F">
          <w:rPr>
            <w:rFonts w:ascii="Calibri" w:hAnsi="Calibri" w:cs="Calibri"/>
            <w:color w:val="000000"/>
            <w:lang w:val="en-US" w:eastAsia="en-US"/>
          </w:rPr>
          <w:delText>is when the model is expressed as a simulation</w:delText>
        </w:r>
        <w:r w:rsidRPr="002302C5" w:rsidDel="005F527F">
          <w:rPr>
            <w:rFonts w:ascii="Calibri" w:hAnsi="Calibri" w:cs="Calibri"/>
            <w:color w:val="000000" w:themeColor="text1"/>
            <w:lang w:val="en-US" w:eastAsia="en-US"/>
            <w:rPrChange w:id="17" w:author="Denis Engemann" w:date="2018-04-28T23:07:00Z">
              <w:rPr>
                <w:rFonts w:ascii="Calibri" w:hAnsi="Calibri" w:cs="Calibri"/>
                <w:color w:val="000000"/>
                <w:lang w:val="en-US" w:eastAsia="en-US"/>
              </w:rPr>
            </w:rPrChange>
          </w:rPr>
          <w:delText>: </w:delText>
        </w:r>
        <w:r w:rsidRPr="002302C5" w:rsidDel="005F527F">
          <w:rPr>
            <w:rFonts w:ascii="Calibri" w:hAnsi="Calibri" w:cs="Calibri"/>
            <w:color w:val="000000" w:themeColor="text1"/>
            <w:lang w:val="en-US" w:eastAsia="en-US"/>
            <w:rPrChange w:id="18" w:author="Denis Engemann" w:date="2018-04-28T23:07:00Z">
              <w:rPr>
                <w:rFonts w:ascii="Calibri" w:hAnsi="Calibri" w:cs="Calibri"/>
                <w:color w:val="66CCFF"/>
                <w:lang w:val="en-US" w:eastAsia="en-US"/>
              </w:rPr>
            </w:rPrChange>
          </w:rPr>
          <w:delText xml:space="preserve">All variables have clear </w:delText>
        </w:r>
      </w:del>
      <w:del w:id="19" w:author="Denis Engemann" w:date="2018-04-28T23:07:00Z">
        <w:r w:rsidRPr="002302C5" w:rsidDel="002302C5">
          <w:rPr>
            <w:rFonts w:ascii="Calibri" w:hAnsi="Calibri" w:cs="Calibri"/>
            <w:color w:val="000000" w:themeColor="text1"/>
            <w:lang w:val="en-US" w:eastAsia="en-US"/>
            <w:rPrChange w:id="20" w:author="Denis Engemann" w:date="2018-04-28T23:07:00Z">
              <w:rPr>
                <w:rFonts w:ascii="Calibri" w:hAnsi="Calibri" w:cs="Calibri"/>
                <w:color w:val="66CCFF"/>
                <w:lang w:val="en-US" w:eastAsia="en-US"/>
              </w:rPr>
            </w:rPrChange>
          </w:rPr>
          <w:delText xml:space="preserve">semantic </w:delText>
        </w:r>
      </w:del>
      <w:del w:id="21" w:author="Denis Engemann" w:date="2018-04-28T23:20:00Z">
        <w:r w:rsidRPr="002302C5" w:rsidDel="005F527F">
          <w:rPr>
            <w:rFonts w:ascii="Calibri" w:hAnsi="Calibri" w:cs="Calibri"/>
            <w:color w:val="000000" w:themeColor="text1"/>
            <w:lang w:val="en-US" w:eastAsia="en-US"/>
            <w:rPrChange w:id="22" w:author="Denis Engemann" w:date="2018-04-28T23:07:00Z">
              <w:rPr>
                <w:rFonts w:ascii="Calibri" w:hAnsi="Calibri" w:cs="Calibri"/>
                <w:color w:val="66CCFF"/>
                <w:lang w:val="en-US" w:eastAsia="en-US"/>
              </w:rPr>
            </w:rPrChange>
          </w:rPr>
          <w:delText>interpretations as the ground-truth is known by design.</w:delText>
        </w:r>
        <w:r w:rsidRPr="002302C5" w:rsidDel="005F527F">
          <w:rPr>
            <w:rFonts w:ascii="Calibri" w:eastAsia="Times New Roman" w:hAnsi="Calibri" w:cs="Calibri"/>
            <w:color w:val="000000" w:themeColor="text1"/>
            <w:lang w:val="en-US"/>
            <w:rPrChange w:id="23" w:author="Denis Engemann" w:date="2018-04-28T23:07:00Z">
              <w:rPr>
                <w:rFonts w:ascii="Calibri" w:eastAsia="Times New Roman" w:hAnsi="Calibri" w:cs="Calibri"/>
                <w:color w:val="222222"/>
                <w:lang w:val="en-US"/>
              </w:rPr>
            </w:rPrChange>
          </w:rPr>
          <w:delText xml:space="preserve"> </w:delText>
        </w:r>
        <w:r w:rsidDel="005F527F">
          <w:rPr>
            <w:rFonts w:ascii="Calibri" w:eastAsia="Times New Roman" w:hAnsi="Calibri" w:cs="Calibri"/>
            <w:color w:val="222222"/>
            <w:lang w:val="en-US"/>
          </w:rPr>
          <w:delText>We therefore</w:delText>
        </w:r>
      </w:del>
      <w:del w:id="24" w:author="Denis Engemann" w:date="2018-04-28T23:23:00Z">
        <w:r w:rsidDel="005F527F">
          <w:rPr>
            <w:rFonts w:ascii="Calibri" w:eastAsia="Times New Roman" w:hAnsi="Calibri" w:cs="Calibri"/>
            <w:color w:val="222222"/>
            <w:lang w:val="en-US"/>
          </w:rPr>
          <w:delText xml:space="preserve"> </w:delText>
        </w:r>
      </w:del>
      <w:del w:id="25" w:author="Denis Engemann" w:date="2018-04-28T23:20:00Z">
        <w:r w:rsidDel="005F527F">
          <w:rPr>
            <w:rFonts w:ascii="Calibri" w:eastAsia="Times New Roman" w:hAnsi="Calibri" w:cs="Calibri"/>
            <w:color w:val="222222"/>
            <w:lang w:val="en-US"/>
          </w:rPr>
          <w:delText xml:space="preserve">conceived “empirical” </w:delText>
        </w:r>
      </w:del>
      <w:del w:id="26" w:author="Denis Engemann" w:date="2018-04-28T23:23:00Z">
        <w:r w:rsidDel="005F527F">
          <w:rPr>
            <w:rFonts w:ascii="Calibri" w:eastAsia="Times New Roman" w:hAnsi="Calibri" w:cs="Calibri"/>
            <w:color w:val="222222"/>
            <w:lang w:val="en-US"/>
          </w:rPr>
          <w:delText xml:space="preserve">simulations </w:delText>
        </w:r>
      </w:del>
      <w:ins w:id="27" w:author="Denis Engemann" w:date="2018-04-28T23:20:00Z">
        <w:r w:rsidR="005F527F">
          <w:rPr>
            <w:rFonts w:ascii="Calibri" w:eastAsia="Times New Roman" w:hAnsi="Calibri" w:cs="Calibri"/>
            <w:color w:val="222222"/>
            <w:lang w:val="en-US"/>
          </w:rPr>
          <w:t xml:space="preserve"> generate</w:t>
        </w:r>
      </w:ins>
      <w:ins w:id="28" w:author="Denis Engemann" w:date="2018-04-28T23:32:00Z">
        <w:r w:rsidR="00D615C9">
          <w:rPr>
            <w:rFonts w:ascii="Calibri" w:eastAsia="Times New Roman" w:hAnsi="Calibri" w:cs="Calibri"/>
            <w:color w:val="222222"/>
            <w:lang w:val="en-US"/>
          </w:rPr>
          <w:t>d</w:t>
        </w:r>
      </w:ins>
      <w:ins w:id="29" w:author="Denis Engemann" w:date="2018-04-28T23:20:00Z">
        <w:r w:rsidR="005F527F">
          <w:rPr>
            <w:rFonts w:ascii="Calibri" w:eastAsia="Times New Roman" w:hAnsi="Calibri" w:cs="Calibri"/>
            <w:color w:val="222222"/>
            <w:lang w:val="en-US"/>
          </w:rPr>
          <w:t xml:space="preserve"> </w:t>
        </w:r>
      </w:ins>
      <w:ins w:id="30" w:author="Denis Engemann" w:date="2018-04-28T23:22:00Z">
        <w:r w:rsidR="005F527F">
          <w:rPr>
            <w:rFonts w:ascii="Calibri" w:eastAsia="Times New Roman" w:hAnsi="Calibri" w:cs="Calibri"/>
            <w:color w:val="222222"/>
            <w:lang w:val="en-US"/>
          </w:rPr>
          <w:t>ground truth data</w:t>
        </w:r>
      </w:ins>
      <w:ins w:id="31" w:author="Denis Engemann" w:date="2018-04-28T23:24:00Z">
        <w:r w:rsidR="005F527F">
          <w:rPr>
            <w:rFonts w:ascii="Calibri" w:eastAsia="Times New Roman" w:hAnsi="Calibri" w:cs="Calibri"/>
            <w:color w:val="222222"/>
            <w:lang w:val="en-US"/>
          </w:rPr>
          <w:t xml:space="preserve"> based on the</w:t>
        </w:r>
      </w:ins>
      <w:ins w:id="32" w:author="Denis Engemann" w:date="2018-04-29T00:46:00Z">
        <w:r w:rsidR="00832F0A">
          <w:rPr>
            <w:rFonts w:ascii="Calibri" w:eastAsia="Times New Roman" w:hAnsi="Calibri" w:cs="Calibri"/>
            <w:color w:val="222222"/>
            <w:lang w:val="en-US"/>
          </w:rPr>
          <w:t xml:space="preserve"> </w:t>
        </w:r>
      </w:ins>
      <w:ins w:id="33" w:author="Denis Engemann" w:date="2018-04-28T23:24:00Z">
        <w:r w:rsidR="005F527F">
          <w:rPr>
            <w:rFonts w:ascii="Calibri" w:eastAsia="Times New Roman" w:hAnsi="Calibri" w:cs="Calibri"/>
            <w:color w:val="222222"/>
            <w:lang w:val="en-US"/>
          </w:rPr>
          <w:t xml:space="preserve">model </w:t>
        </w:r>
      </w:ins>
      <m:oMath>
        <m:r>
          <w:ins w:id="34" w:author="Denis Engemann" w:date="2018-04-28T23:26:00Z">
            <w:rPr>
              <w:rFonts w:ascii="Cambria Math" w:eastAsia="Times New Roman" w:hAnsi="Cambria Math" w:cs="Calibri"/>
              <w:color w:val="222222"/>
              <w:lang w:val="en-US"/>
            </w:rPr>
            <m:t>y= βX+ϵ</m:t>
          </w:ins>
        </m:r>
      </m:oMath>
      <w:ins w:id="35" w:author="Denis Engemann" w:date="2018-04-28T23:22:00Z">
        <w:r w:rsidR="005F527F">
          <w:rPr>
            <w:rFonts w:ascii="Calibri" w:eastAsia="Times New Roman" w:hAnsi="Calibri" w:cs="Calibri"/>
            <w:color w:val="222222"/>
            <w:lang w:val="en-US"/>
          </w:rPr>
          <w:t xml:space="preserve"> </w:t>
        </w:r>
      </w:ins>
      <w:ins w:id="36" w:author="Denis Engemann" w:date="2018-04-28T23:27:00Z">
        <w:r w:rsidR="005F527F">
          <w:rPr>
            <w:rFonts w:ascii="Calibri" w:eastAsia="Times New Roman" w:hAnsi="Calibri" w:cs="Calibri"/>
            <w:color w:val="222222"/>
            <w:lang w:val="en-US"/>
          </w:rPr>
          <w:t>where</w:t>
        </w:r>
      </w:ins>
      <w:ins w:id="37" w:author="Denis Engemann" w:date="2018-04-28T23:28:00Z">
        <w:r w:rsidR="005F527F">
          <w:rPr>
            <w:rFonts w:ascii="Calibri" w:eastAsia="Times New Roman" w:hAnsi="Calibri" w:cs="Calibri"/>
            <w:color w:val="222222"/>
            <w:lang w:val="en-US"/>
          </w:rPr>
          <w:t xml:space="preserve"> </w:t>
        </w:r>
        <m:oMath>
          <m:r>
            <w:rPr>
              <w:rFonts w:ascii="Cambria Math" w:eastAsia="Times New Roman" w:hAnsi="Cambria Math" w:cs="Calibri"/>
              <w:color w:val="222222"/>
              <w:lang w:val="en-US"/>
            </w:rPr>
            <m:t>β</m:t>
          </m:r>
        </m:oMath>
        <w:r w:rsidR="005F527F">
          <w:rPr>
            <w:rFonts w:ascii="Calibri" w:eastAsia="Times New Roman" w:hAnsi="Calibri" w:cs="Calibri"/>
            <w:color w:val="222222"/>
            <w:lang w:val="en-US"/>
          </w:rPr>
          <w:t xml:space="preserve"> are the true coefficients,</w:t>
        </w:r>
      </w:ins>
      <w:ins w:id="38" w:author="Denis Engemann" w:date="2018-04-28T23:27:00Z">
        <w:r w:rsidR="005F527F">
          <w:rPr>
            <w:rFonts w:ascii="Calibri" w:eastAsia="Times New Roman" w:hAnsi="Calibri" w:cs="Calibri"/>
            <w:color w:val="222222"/>
            <w:lang w:val="en-US"/>
          </w:rPr>
          <w:t xml:space="preserve"> X is a </w:t>
        </w:r>
      </w:ins>
      <w:ins w:id="39" w:author="Denis Engemann" w:date="2018-04-28T23:28:00Z">
        <w:r w:rsidR="005F527F">
          <w:rPr>
            <w:rFonts w:ascii="Calibri" w:eastAsia="Times New Roman" w:hAnsi="Calibri" w:cs="Calibri"/>
            <w:color w:val="222222"/>
            <w:lang w:val="en-US"/>
          </w:rPr>
          <w:t>N</w:t>
        </w:r>
      </w:ins>
      <w:ins w:id="40" w:author="Denis Engemann" w:date="2018-04-28T23:27:00Z">
        <w:r w:rsidR="005F527F">
          <w:rPr>
            <w:rFonts w:ascii="Calibri" w:eastAsia="Times New Roman" w:hAnsi="Calibri" w:cs="Calibri"/>
            <w:color w:val="222222"/>
            <w:lang w:val="en-US"/>
          </w:rPr>
          <w:t xml:space="preserve"> samples by p variables predictor matrix</w:t>
        </w:r>
      </w:ins>
      <w:ins w:id="41" w:author="Denis Engemann" w:date="2018-04-29T00:26:00Z">
        <w:r w:rsidR="006A3E61">
          <w:rPr>
            <w:rFonts w:ascii="Calibri" w:eastAsia="Times New Roman" w:hAnsi="Calibri" w:cs="Calibri"/>
            <w:color w:val="222222"/>
            <w:lang w:val="en-US"/>
          </w:rPr>
          <w:t xml:space="preserve"> initialized with random entries drawn from a Gaussian distribution</w:t>
        </w:r>
      </w:ins>
      <w:ins w:id="42" w:author="Denis Engemann" w:date="2018-04-28T23:28:00Z">
        <w:r w:rsidR="005F527F">
          <w:rPr>
            <w:rFonts w:ascii="Calibri" w:eastAsia="Times New Roman" w:hAnsi="Calibri" w:cs="Calibri"/>
            <w:color w:val="222222"/>
            <w:lang w:val="en-US"/>
          </w:rPr>
          <w:t xml:space="preserve"> and </w:t>
        </w:r>
        <m:oMath>
          <m:r>
            <w:rPr>
              <w:rFonts w:ascii="Cambria Math" w:eastAsia="Times New Roman" w:hAnsi="Cambria Math" w:cs="Calibri"/>
              <w:color w:val="222222"/>
              <w:lang w:val="en-US"/>
            </w:rPr>
            <m:t>ϵ</m:t>
          </m:r>
        </m:oMath>
        <w:r w:rsidR="005F527F" w:rsidDel="005F527F">
          <w:rPr>
            <w:rFonts w:ascii="Calibri" w:eastAsia="Times New Roman" w:hAnsi="Calibri" w:cs="Calibri"/>
            <w:color w:val="222222"/>
            <w:lang w:val="en-US"/>
          </w:rPr>
          <w:t xml:space="preserve"> </w:t>
        </w:r>
        <w:r w:rsidR="005F527F">
          <w:rPr>
            <w:rFonts w:ascii="Calibri" w:eastAsia="Times New Roman" w:hAnsi="Calibri" w:cs="Calibri"/>
            <w:color w:val="222222"/>
            <w:lang w:val="en-US"/>
          </w:rPr>
          <w:t>additive n</w:t>
        </w:r>
      </w:ins>
      <w:ins w:id="43" w:author="Denis Engemann" w:date="2018-04-28T23:29:00Z">
        <w:r w:rsidR="00D615C9">
          <w:rPr>
            <w:rFonts w:ascii="Calibri" w:eastAsia="Times New Roman" w:hAnsi="Calibri" w:cs="Calibri"/>
            <w:color w:val="222222"/>
            <w:lang w:val="en-US"/>
          </w:rPr>
          <w:t xml:space="preserve">oise. </w:t>
        </w:r>
      </w:ins>
      <w:ins w:id="44" w:author="Denis Engemann" w:date="2018-04-28T23:32:00Z">
        <w:r w:rsidR="00D615C9">
          <w:rPr>
            <w:rFonts w:ascii="Calibri" w:eastAsia="Times New Roman" w:hAnsi="Calibri" w:cs="Calibri"/>
            <w:color w:val="222222"/>
            <w:lang w:val="en-US"/>
          </w:rPr>
          <w:t xml:space="preserve">We then </w:t>
        </w:r>
      </w:ins>
      <w:ins w:id="45" w:author="Denis Engemann" w:date="2018-04-28T23:55:00Z">
        <w:r w:rsidR="00187217">
          <w:rPr>
            <w:rFonts w:ascii="Calibri" w:eastAsia="Times New Roman" w:hAnsi="Calibri" w:cs="Calibri"/>
            <w:color w:val="222222"/>
            <w:lang w:val="en-US"/>
          </w:rPr>
          <w:t>evaluated</w:t>
        </w:r>
      </w:ins>
      <w:ins w:id="46" w:author="Denis Engemann" w:date="2018-04-28T23:42:00Z">
        <w:r w:rsidR="00E85FA2">
          <w:rPr>
            <w:rFonts w:ascii="Calibri" w:eastAsia="Times New Roman" w:hAnsi="Calibri" w:cs="Calibri"/>
            <w:color w:val="222222"/>
            <w:lang w:val="en-US"/>
          </w:rPr>
          <w:t xml:space="preserve"> a series of</w:t>
        </w:r>
      </w:ins>
      <w:ins w:id="47" w:author="Denis Engemann" w:date="2018-04-28T23:32:00Z">
        <w:r w:rsidR="00D615C9">
          <w:rPr>
            <w:rFonts w:ascii="Calibri" w:eastAsia="Times New Roman" w:hAnsi="Calibri" w:cs="Calibri"/>
            <w:color w:val="222222"/>
            <w:lang w:val="en-US"/>
          </w:rPr>
          <w:t xml:space="preserve"> L</w:t>
        </w:r>
      </w:ins>
      <w:ins w:id="48" w:author="Denis Engemann" w:date="2018-04-28T23:33:00Z">
        <w:r w:rsidR="00D615C9">
          <w:rPr>
            <w:rFonts w:ascii="Calibri" w:eastAsia="Times New Roman" w:hAnsi="Calibri" w:cs="Calibri"/>
            <w:color w:val="222222"/>
            <w:lang w:val="en-US"/>
          </w:rPr>
          <w:t xml:space="preserve">ASSO </w:t>
        </w:r>
        <w:r w:rsidR="00187217">
          <w:rPr>
            <w:rFonts w:ascii="Calibri" w:eastAsia="Times New Roman" w:hAnsi="Calibri" w:cs="Calibri"/>
            <w:color w:val="222222"/>
            <w:lang w:val="en-US"/>
          </w:rPr>
          <w:t>models</w:t>
        </w:r>
      </w:ins>
      <w:ins w:id="49" w:author="Denis Engemann" w:date="2018-04-28T23:55:00Z">
        <w:r w:rsidR="00187217">
          <w:rPr>
            <w:rFonts w:ascii="Calibri" w:eastAsia="Times New Roman" w:hAnsi="Calibri" w:cs="Calibri"/>
            <w:color w:val="222222"/>
            <w:lang w:val="en-US"/>
          </w:rPr>
          <w:t xml:space="preserve"> </w:t>
        </w:r>
      </w:ins>
      <w:ins w:id="50" w:author="Denis Engemann" w:date="2018-04-28T23:33:00Z">
        <w:r w:rsidR="00187217">
          <w:rPr>
            <w:rFonts w:ascii="Calibri" w:eastAsia="Times New Roman" w:hAnsi="Calibri" w:cs="Calibri"/>
            <w:color w:val="222222"/>
            <w:lang w:val="en-US"/>
          </w:rPr>
          <w:t>on</w:t>
        </w:r>
        <w:r w:rsidR="00D615C9">
          <w:rPr>
            <w:rFonts w:ascii="Calibri" w:eastAsia="Times New Roman" w:hAnsi="Calibri" w:cs="Calibri"/>
            <w:color w:val="222222"/>
            <w:lang w:val="en-US"/>
          </w:rPr>
          <w:t xml:space="preserve"> the simulated data</w:t>
        </w:r>
      </w:ins>
      <w:ins w:id="51" w:author="Denis Engemann" w:date="2018-04-28T23:48:00Z">
        <w:r w:rsidR="00E85FA2">
          <w:rPr>
            <w:rFonts w:ascii="Calibri" w:eastAsia="Times New Roman" w:hAnsi="Calibri" w:cs="Calibri"/>
            <w:color w:val="222222"/>
            <w:lang w:val="en-US"/>
          </w:rPr>
          <w:t xml:space="preserve"> along a pre-specified grid of 50 </w:t>
        </w:r>
      </w:ins>
      <w:ins w:id="52" w:author="Denis Engemann" w:date="2018-04-28T23:50:00Z">
        <w:r w:rsidR="00187217">
          <w:rPr>
            <w:rFonts w:ascii="Calibri" w:eastAsia="Times New Roman" w:hAnsi="Calibri" w:cs="Calibri"/>
            <w:color w:val="222222"/>
            <w:lang w:val="en-US"/>
          </w:rPr>
          <w:t xml:space="preserve">different </w:t>
        </w:r>
      </w:ins>
      <w:ins w:id="53" w:author="Denis Engemann" w:date="2018-04-28T23:48:00Z">
        <w:r w:rsidR="00E85FA2">
          <w:rPr>
            <w:rFonts w:ascii="Calibri" w:eastAsia="Times New Roman" w:hAnsi="Calibri" w:cs="Calibri"/>
            <w:color w:val="222222"/>
            <w:lang w:val="en-US"/>
          </w:rPr>
          <w:t xml:space="preserve">values of the </w:t>
        </w:r>
      </w:ins>
      <w:ins w:id="54" w:author="Denis Engemann" w:date="2018-04-28T23:49:00Z">
        <w:r w:rsidR="00E85FA2">
          <w:rPr>
            <w:rFonts w:ascii="Calibri" w:eastAsia="Times New Roman" w:hAnsi="Calibri" w:cs="Calibri"/>
            <w:color w:val="222222"/>
            <w:lang w:val="en-US"/>
          </w:rPr>
          <w:t>regularization</w:t>
        </w:r>
      </w:ins>
      <w:ins w:id="55" w:author="Denis Engemann" w:date="2018-04-28T23:48:00Z">
        <w:r w:rsidR="00E85FA2">
          <w:rPr>
            <w:rFonts w:ascii="Calibri" w:eastAsia="Times New Roman" w:hAnsi="Calibri" w:cs="Calibri"/>
            <w:color w:val="222222"/>
            <w:lang w:val="en-US"/>
          </w:rPr>
          <w:t xml:space="preserve"> </w:t>
        </w:r>
      </w:ins>
      <w:ins w:id="56" w:author="Denis Engemann" w:date="2018-04-28T23:49:00Z">
        <w:r w:rsidR="00E85FA2">
          <w:rPr>
            <w:rFonts w:ascii="Calibri" w:eastAsia="Times New Roman" w:hAnsi="Calibri" w:cs="Calibri"/>
            <w:color w:val="222222"/>
            <w:lang w:val="en-US"/>
          </w:rPr>
          <w:t>parameter</w:t>
        </w:r>
      </w:ins>
      <w:ins w:id="57" w:author="Denis Engemann" w:date="2018-04-28T23:33:00Z">
        <w:r w:rsidR="00D615C9">
          <w:rPr>
            <w:rFonts w:ascii="Calibri" w:eastAsia="Times New Roman" w:hAnsi="Calibri" w:cs="Calibri"/>
            <w:color w:val="222222"/>
            <w:lang w:val="en-US"/>
          </w:rPr>
          <w:t xml:space="preserve"> </w:t>
        </w:r>
      </w:ins>
      <w:ins w:id="58" w:author="Denis Engemann" w:date="2018-04-28T23:51:00Z">
        <w:r w:rsidR="00187217">
          <w:rPr>
            <w:rFonts w:ascii="Calibri" w:eastAsia="Times New Roman" w:hAnsi="Calibri" w:cs="Calibri"/>
            <w:color w:val="222222"/>
            <w:lang w:val="en-US"/>
          </w:rPr>
          <w:sym w:font="Symbol" w:char="F06C"/>
        </w:r>
      </w:ins>
      <w:ins w:id="59" w:author="Denis Engemann" w:date="2018-04-28T23:52:00Z">
        <w:r w:rsidR="00187217">
          <w:rPr>
            <w:rFonts w:ascii="Calibri" w:eastAsia="Times New Roman" w:hAnsi="Calibri" w:cs="Calibri"/>
            <w:color w:val="222222"/>
            <w:lang w:val="en-US"/>
          </w:rPr>
          <w:t xml:space="preserve">. Concretely, we </w:t>
        </w:r>
      </w:ins>
      <w:ins w:id="60" w:author="Denis Engemann" w:date="2018-04-28T23:33:00Z">
        <w:r w:rsidR="00D615C9">
          <w:rPr>
            <w:rFonts w:ascii="Calibri" w:eastAsia="Times New Roman" w:hAnsi="Calibri" w:cs="Calibri"/>
            <w:color w:val="222222"/>
            <w:lang w:val="en-US"/>
          </w:rPr>
          <w:t xml:space="preserve">estimated the out-of-sample </w:t>
        </w:r>
      </w:ins>
      <w:ins w:id="61" w:author="Denis Engemann" w:date="2018-04-28T23:58:00Z">
        <w:r w:rsidR="00187217">
          <w:rPr>
            <w:rFonts w:ascii="Calibri" w:eastAsia="Times New Roman" w:hAnsi="Calibri" w:cs="Calibri"/>
            <w:color w:val="222222"/>
            <w:lang w:val="en-US"/>
          </w:rPr>
          <w:t xml:space="preserve">prediction </w:t>
        </w:r>
      </w:ins>
      <w:ins w:id="62" w:author="Denis Engemann" w:date="2018-04-28T23:33:00Z">
        <w:r w:rsidR="00D615C9">
          <w:rPr>
            <w:rFonts w:ascii="Calibri" w:eastAsia="Times New Roman" w:hAnsi="Calibri" w:cs="Calibri"/>
            <w:color w:val="222222"/>
            <w:lang w:val="en-US"/>
          </w:rPr>
          <w:t>performance</w:t>
        </w:r>
      </w:ins>
      <w:ins w:id="63" w:author="Denis Engemann" w:date="2018-04-29T00:15:00Z">
        <w:r w:rsidR="004F4E69">
          <w:rPr>
            <w:rFonts w:ascii="Calibri" w:eastAsia="Times New Roman" w:hAnsi="Calibri" w:cs="Calibri"/>
            <w:color w:val="222222"/>
            <w:lang w:val="en-US"/>
          </w:rPr>
          <w:t xml:space="preserve"> of each LASSO model</w:t>
        </w:r>
      </w:ins>
      <w:ins w:id="64" w:author="Denis Engemann" w:date="2018-04-28T23:33:00Z">
        <w:r w:rsidR="00D615C9">
          <w:rPr>
            <w:rFonts w:ascii="Calibri" w:eastAsia="Times New Roman" w:hAnsi="Calibri" w:cs="Calibri"/>
            <w:color w:val="222222"/>
            <w:lang w:val="en-US"/>
          </w:rPr>
          <w:t xml:space="preserve"> </w:t>
        </w:r>
      </w:ins>
      <w:ins w:id="65" w:author="Denis Engemann" w:date="2018-04-28T23:37:00Z">
        <w:r w:rsidR="00D615C9">
          <w:rPr>
            <w:rFonts w:ascii="Calibri" w:eastAsia="Times New Roman" w:hAnsi="Calibri" w:cs="Calibri"/>
            <w:color w:val="222222"/>
            <w:lang w:val="en-US"/>
          </w:rPr>
          <w:t xml:space="preserve">using cross-validation </w:t>
        </w:r>
      </w:ins>
      <w:ins w:id="66" w:author="Denis Engemann" w:date="2018-04-28T23:34:00Z">
        <w:r w:rsidR="00D615C9">
          <w:rPr>
            <w:rFonts w:ascii="Calibri" w:eastAsia="Times New Roman" w:hAnsi="Calibri" w:cs="Calibri"/>
            <w:color w:val="222222"/>
            <w:lang w:val="en-US"/>
          </w:rPr>
          <w:t>a</w:t>
        </w:r>
      </w:ins>
      <w:ins w:id="67" w:author="Denis Engemann" w:date="2018-04-28T23:35:00Z">
        <w:r w:rsidR="00D615C9">
          <w:rPr>
            <w:rFonts w:ascii="Calibri" w:eastAsia="Times New Roman" w:hAnsi="Calibri" w:cs="Calibri"/>
            <w:color w:val="222222"/>
            <w:lang w:val="en-US"/>
          </w:rPr>
          <w:t xml:space="preserve">nd </w:t>
        </w:r>
      </w:ins>
      <w:ins w:id="68" w:author="Denis Engemann" w:date="2018-04-29T00:01:00Z">
        <w:r w:rsidR="00E571CE">
          <w:rPr>
            <w:rFonts w:ascii="Calibri" w:eastAsia="Times New Roman" w:hAnsi="Calibri" w:cs="Calibri"/>
            <w:color w:val="222222"/>
            <w:lang w:val="en-US"/>
          </w:rPr>
          <w:t>obtained inference from</w:t>
        </w:r>
      </w:ins>
      <w:ins w:id="69" w:author="Denis Engemann" w:date="2018-04-28T23:53:00Z">
        <w:r w:rsidR="00187217">
          <w:rPr>
            <w:rFonts w:ascii="Calibri" w:eastAsia="Times New Roman" w:hAnsi="Calibri" w:cs="Calibri"/>
            <w:color w:val="222222"/>
            <w:lang w:val="en-US"/>
          </w:rPr>
          <w:t xml:space="preserve"> h</w:t>
        </w:r>
        <w:r w:rsidR="004F4E69">
          <w:rPr>
            <w:rFonts w:ascii="Calibri" w:eastAsia="Times New Roman" w:hAnsi="Calibri" w:cs="Calibri"/>
            <w:color w:val="222222"/>
            <w:lang w:val="en-US"/>
          </w:rPr>
          <w:t xml:space="preserve">ypothesis tests on </w:t>
        </w:r>
      </w:ins>
      <w:ins w:id="70" w:author="Denis Engemann" w:date="2018-04-29T00:15:00Z">
        <w:r w:rsidR="004F4E69">
          <w:rPr>
            <w:rFonts w:ascii="Calibri" w:eastAsia="Times New Roman" w:hAnsi="Calibri" w:cs="Calibri"/>
            <w:color w:val="222222"/>
            <w:lang w:val="en-US"/>
          </w:rPr>
          <w:t>its</w:t>
        </w:r>
      </w:ins>
      <w:ins w:id="71" w:author="Denis Engemann" w:date="2018-04-28T23:56:00Z">
        <w:r w:rsidR="00187217">
          <w:rPr>
            <w:rFonts w:ascii="Calibri" w:eastAsia="Times New Roman" w:hAnsi="Calibri" w:cs="Calibri"/>
            <w:color w:val="222222"/>
            <w:lang w:val="en-US"/>
          </w:rPr>
          <w:t xml:space="preserve"> non-zero</w:t>
        </w:r>
      </w:ins>
      <w:ins w:id="72" w:author="Denis Engemann" w:date="2018-04-28T23:53:00Z">
        <w:r w:rsidR="00187217">
          <w:rPr>
            <w:rFonts w:ascii="Calibri" w:eastAsia="Times New Roman" w:hAnsi="Calibri" w:cs="Calibri"/>
            <w:color w:val="222222"/>
            <w:lang w:val="en-US"/>
          </w:rPr>
          <w:t xml:space="preserve"> coefficients </w:t>
        </w:r>
      </w:ins>
      <w:ins w:id="73" w:author="Denis Engemann" w:date="2018-04-29T00:15:00Z">
        <w:r w:rsidR="004F4E69">
          <w:rPr>
            <w:rFonts w:ascii="Calibri" w:eastAsia="Times New Roman" w:hAnsi="Calibri" w:cs="Calibri"/>
            <w:color w:val="222222"/>
            <w:lang w:val="en-US"/>
          </w:rPr>
          <w:t>by refitting</w:t>
        </w:r>
      </w:ins>
      <w:ins w:id="74" w:author="Denis Engemann" w:date="2018-04-28T23:56:00Z">
        <w:r w:rsidR="00187217">
          <w:rPr>
            <w:rFonts w:ascii="Calibri" w:eastAsia="Times New Roman" w:hAnsi="Calibri" w:cs="Calibri"/>
            <w:color w:val="222222"/>
            <w:lang w:val="en-US"/>
          </w:rPr>
          <w:t xml:space="preserve"> the </w:t>
        </w:r>
      </w:ins>
      <w:ins w:id="75" w:author="Denis Engemann" w:date="2018-04-28T23:57:00Z">
        <w:r w:rsidR="00187217">
          <w:rPr>
            <w:rFonts w:ascii="Calibri" w:eastAsia="Times New Roman" w:hAnsi="Calibri" w:cs="Calibri"/>
            <w:color w:val="222222"/>
            <w:lang w:val="en-US"/>
          </w:rPr>
          <w:t>unregularized</w:t>
        </w:r>
      </w:ins>
      <w:ins w:id="76" w:author="Denis Engemann" w:date="2018-04-28T23:54:00Z">
        <w:r w:rsidR="00187217">
          <w:rPr>
            <w:rFonts w:ascii="Calibri" w:eastAsia="Times New Roman" w:hAnsi="Calibri" w:cs="Calibri"/>
            <w:color w:val="222222"/>
            <w:lang w:val="en-US"/>
          </w:rPr>
          <w:t xml:space="preserve"> </w:t>
        </w:r>
      </w:ins>
      <w:ins w:id="77" w:author="Denis Engemann" w:date="2018-04-28T23:35:00Z">
        <w:r w:rsidR="00D615C9">
          <w:rPr>
            <w:rFonts w:ascii="Calibri" w:eastAsia="Times New Roman" w:hAnsi="Calibri" w:cs="Calibri"/>
            <w:color w:val="222222"/>
            <w:lang w:val="en-US"/>
          </w:rPr>
          <w:t>least squares</w:t>
        </w:r>
      </w:ins>
      <w:ins w:id="78" w:author="Denis Engemann" w:date="2018-04-28T23:56:00Z">
        <w:r w:rsidR="00187217">
          <w:rPr>
            <w:rFonts w:ascii="Calibri" w:eastAsia="Times New Roman" w:hAnsi="Calibri" w:cs="Calibri"/>
            <w:color w:val="222222"/>
            <w:lang w:val="en-US"/>
          </w:rPr>
          <w:t xml:space="preserve"> regression</w:t>
        </w:r>
      </w:ins>
      <w:ins w:id="79" w:author="Denis Engemann" w:date="2018-04-28T23:36:00Z">
        <w:r w:rsidR="00D615C9">
          <w:rPr>
            <w:rFonts w:ascii="Calibri" w:eastAsia="Times New Roman" w:hAnsi="Calibri" w:cs="Calibri"/>
            <w:color w:val="222222"/>
            <w:lang w:val="en-US"/>
          </w:rPr>
          <w:t>.</w:t>
        </w:r>
      </w:ins>
      <w:ins w:id="80" w:author="Denis Engemann" w:date="2018-04-28T23:35:00Z">
        <w:r w:rsidR="00832F0A">
          <w:rPr>
            <w:rFonts w:ascii="Calibri" w:eastAsia="Times New Roman" w:hAnsi="Calibri" w:cs="Calibri"/>
            <w:color w:val="222222"/>
            <w:lang w:val="en-US"/>
          </w:rPr>
          <w:t xml:space="preserve"> </w:t>
        </w:r>
      </w:ins>
      <w:ins w:id="81" w:author="Denis Engemann" w:date="2018-04-28T23:38:00Z">
        <w:r w:rsidR="00D615C9">
          <w:rPr>
            <w:rFonts w:ascii="Calibri" w:eastAsia="Times New Roman" w:hAnsi="Calibri" w:cs="Calibri"/>
            <w:color w:val="222222"/>
            <w:lang w:val="en-US"/>
          </w:rPr>
          <w:t>To</w:t>
        </w:r>
      </w:ins>
      <w:del w:id="82" w:author="Denis Engemann" w:date="2018-04-28T23:20:00Z">
        <w:r w:rsidDel="005F527F">
          <w:rPr>
            <w:rFonts w:ascii="Calibri" w:eastAsia="Times New Roman" w:hAnsi="Calibri" w:cs="Calibri"/>
            <w:color w:val="222222"/>
            <w:lang w:val="en-US"/>
          </w:rPr>
          <w:delText xml:space="preserve">in which the result cannot be trivially anticipated. </w:delText>
        </w:r>
      </w:del>
      <w:ins w:id="83" w:author="Denis Engemann" w:date="2018-04-28T23:38:00Z">
        <w:r w:rsidR="00D615C9">
          <w:rPr>
            <w:rFonts w:ascii="Calibri" w:eastAsia="Times New Roman" w:hAnsi="Calibri" w:cs="Calibri"/>
            <w:color w:val="222222"/>
            <w:lang w:val="en-US"/>
          </w:rPr>
          <w:t xml:space="preserve"> </w:t>
        </w:r>
      </w:ins>
      <w:ins w:id="84" w:author="Denis Engemann" w:date="2018-04-28T23:57:00Z">
        <w:r w:rsidR="00187217">
          <w:rPr>
            <w:rFonts w:ascii="Calibri" w:eastAsia="Times New Roman" w:hAnsi="Calibri" w:cs="Calibri"/>
            <w:color w:val="222222"/>
            <w:lang w:val="en-US"/>
          </w:rPr>
          <w:t>disentangle the impact of</w:t>
        </w:r>
      </w:ins>
      <w:ins w:id="85" w:author="Denis Engemann" w:date="2018-04-28T23:58:00Z">
        <w:r w:rsidR="00187217">
          <w:rPr>
            <w:rFonts w:ascii="Calibri" w:eastAsia="Times New Roman" w:hAnsi="Calibri" w:cs="Calibri"/>
            <w:color w:val="222222"/>
            <w:lang w:val="en-US"/>
          </w:rPr>
          <w:t xml:space="preserve"> </w:t>
        </w:r>
      </w:ins>
      <w:ins w:id="86" w:author="Denis Engemann" w:date="2018-04-29T00:49:00Z">
        <w:r w:rsidR="00832F0A">
          <w:rPr>
            <w:rFonts w:ascii="Calibri" w:eastAsia="Times New Roman" w:hAnsi="Calibri" w:cs="Calibri"/>
            <w:color w:val="222222"/>
            <w:lang w:val="en-US"/>
          </w:rPr>
          <w:t xml:space="preserve">factors that may in practice determine the </w:t>
        </w:r>
      </w:ins>
      <w:del w:id="87" w:author="Denis Engemann" w:date="2018-04-28T23:38:00Z">
        <w:r w:rsidDel="00D615C9">
          <w:rPr>
            <w:rFonts w:ascii="Calibri" w:eastAsia="Times New Roman" w:hAnsi="Calibri" w:cs="Calibri"/>
            <w:color w:val="222222"/>
            <w:lang w:val="en-US"/>
          </w:rPr>
          <w:delText xml:space="preserve">Instead of simulating a few hand-selected situations commonly </w:delText>
        </w:r>
      </w:del>
      <w:del w:id="88" w:author="Denis Engemann" w:date="2018-04-29T00:49:00Z">
        <w:r w:rsidDel="00832F0A">
          <w:rPr>
            <w:rFonts w:ascii="Calibri" w:eastAsia="Times New Roman" w:hAnsi="Calibri" w:cs="Calibri"/>
            <w:color w:val="222222"/>
            <w:lang w:val="en-US"/>
          </w:rPr>
          <w:delText>encountered in practice</w:delText>
        </w:r>
      </w:del>
      <w:ins w:id="89" w:author="Denis Engemann" w:date="2018-04-28T23:57:00Z">
        <w:r w:rsidR="00187217">
          <w:rPr>
            <w:rFonts w:ascii="Calibri" w:eastAsia="Times New Roman" w:hAnsi="Calibri" w:cs="Calibri"/>
            <w:color w:val="222222"/>
            <w:lang w:val="en-US"/>
          </w:rPr>
          <w:t>relationship between prediction and inference</w:t>
        </w:r>
      </w:ins>
      <w:r>
        <w:rPr>
          <w:rFonts w:ascii="Calibri" w:eastAsia="Times New Roman" w:hAnsi="Calibri" w:cs="Calibri"/>
          <w:color w:val="222222"/>
          <w:lang w:val="en-US"/>
        </w:rPr>
        <w:t>, we</w:t>
      </w:r>
      <w:ins w:id="90" w:author="Denis Engemann" w:date="2018-04-28T23:40:00Z">
        <w:r w:rsidR="00E85FA2">
          <w:rPr>
            <w:rFonts w:ascii="Calibri" w:eastAsia="Times New Roman" w:hAnsi="Calibri" w:cs="Calibri"/>
            <w:color w:val="222222"/>
            <w:lang w:val="en-US"/>
          </w:rPr>
          <w:t xml:space="preserve"> systematically varied </w:t>
        </w:r>
      </w:ins>
      <w:ins w:id="91" w:author="Denis Engemann" w:date="2018-04-28T23:41:00Z">
        <w:r w:rsidR="00E85FA2">
          <w:rPr>
            <w:rFonts w:ascii="Calibri" w:eastAsia="Times New Roman" w:hAnsi="Calibri" w:cs="Calibri"/>
            <w:color w:val="222222"/>
            <w:lang w:val="en-US"/>
          </w:rPr>
          <w:t xml:space="preserve">several </w:t>
        </w:r>
      </w:ins>
      <w:ins w:id="92" w:author="Denis Engemann" w:date="2018-04-28T23:58:00Z">
        <w:r w:rsidR="00187217">
          <w:rPr>
            <w:rFonts w:ascii="Calibri" w:eastAsia="Times New Roman" w:hAnsi="Calibri" w:cs="Calibri"/>
            <w:color w:val="222222"/>
            <w:lang w:val="en-US"/>
          </w:rPr>
          <w:t xml:space="preserve">aspects of </w:t>
        </w:r>
      </w:ins>
      <w:ins w:id="93" w:author="Denis Engemann" w:date="2018-04-28T23:41:00Z">
        <w:r w:rsidR="00E85FA2">
          <w:rPr>
            <w:rFonts w:ascii="Calibri" w:eastAsia="Times New Roman" w:hAnsi="Calibri" w:cs="Calibri"/>
            <w:color w:val="222222"/>
            <w:lang w:val="en-US"/>
          </w:rPr>
          <w:t xml:space="preserve">the </w:t>
        </w:r>
      </w:ins>
      <w:ins w:id="94" w:author="Denis Engemann" w:date="2018-04-28T23:44:00Z">
        <w:r w:rsidR="00E85FA2">
          <w:rPr>
            <w:rFonts w:ascii="Calibri" w:eastAsia="Times New Roman" w:hAnsi="Calibri" w:cs="Calibri"/>
            <w:color w:val="222222"/>
            <w:lang w:val="en-US"/>
          </w:rPr>
          <w:t xml:space="preserve">predictor matrix, the true coefficients and the noise in the </w:t>
        </w:r>
      </w:ins>
      <w:ins w:id="95" w:author="Denis Engemann" w:date="2018-04-28T23:41:00Z">
        <w:r w:rsidR="00E85FA2">
          <w:rPr>
            <w:rFonts w:ascii="Calibri" w:eastAsia="Times New Roman" w:hAnsi="Calibri" w:cs="Calibri"/>
            <w:color w:val="222222"/>
            <w:lang w:val="en-US"/>
          </w:rPr>
          <w:t>data generating model</w:t>
        </w:r>
      </w:ins>
      <w:del w:id="96" w:author="Denis Engemann" w:date="2018-04-28T23:39:00Z">
        <w:r w:rsidDel="00D615C9">
          <w:rPr>
            <w:rFonts w:ascii="Calibri" w:eastAsia="Times New Roman" w:hAnsi="Calibri" w:cs="Calibri"/>
            <w:color w:val="222222"/>
            <w:lang w:val="en-US"/>
          </w:rPr>
          <w:delText xml:space="preserve"> rigorously combined distinct scenarios over several dimensions, which yielded</w:delText>
        </w:r>
      </w:del>
      <w:del w:id="97" w:author="Denis Engemann" w:date="2018-04-28T23:44:00Z">
        <w:r w:rsidDel="00E85FA2">
          <w:rPr>
            <w:rFonts w:ascii="Calibri" w:eastAsia="Times New Roman" w:hAnsi="Calibri" w:cs="Calibri"/>
            <w:color w:val="222222"/>
            <w:lang w:val="en-US"/>
          </w:rPr>
          <w:delText xml:space="preserve"> </w:delText>
        </w:r>
        <w:r w:rsidRPr="00E94BB9" w:rsidDel="00E85FA2">
          <w:rPr>
            <w:rFonts w:ascii="Calibri" w:eastAsia="Times New Roman" w:hAnsi="Calibri" w:cs="Calibri"/>
            <w:color w:val="222222"/>
            <w:lang w:val="en-US"/>
          </w:rPr>
          <w:delText>113</w:delText>
        </w:r>
        <w:r w:rsidR="00B647D1" w:rsidDel="00E85FA2">
          <w:rPr>
            <w:rFonts w:ascii="Calibri" w:eastAsia="Times New Roman" w:hAnsi="Calibri" w:cs="Calibri"/>
            <w:color w:val="222222"/>
            <w:lang w:val="en-US"/>
          </w:rPr>
          <w:delText>,</w:delText>
        </w:r>
        <w:r w:rsidRPr="00E94BB9" w:rsidDel="00E85FA2">
          <w:rPr>
            <w:rFonts w:ascii="Calibri" w:eastAsia="Times New Roman" w:hAnsi="Calibri" w:cs="Calibri"/>
            <w:color w:val="222222"/>
            <w:lang w:val="en-US"/>
          </w:rPr>
          <w:delText>400</w:delText>
        </w:r>
        <w:r w:rsidDel="00E85FA2">
          <w:rPr>
            <w:rFonts w:ascii="Calibri" w:eastAsia="Times New Roman" w:hAnsi="Calibri" w:cs="Calibri"/>
            <w:color w:val="222222"/>
            <w:lang w:val="en-US"/>
          </w:rPr>
          <w:delText xml:space="preserve"> unique simulations</w:delText>
        </w:r>
      </w:del>
      <w:del w:id="98" w:author="Denis Engemann" w:date="2018-04-28T23:42:00Z">
        <w:r w:rsidDel="00E85FA2">
          <w:rPr>
            <w:rFonts w:ascii="Calibri" w:eastAsia="Times New Roman" w:hAnsi="Calibri" w:cs="Calibri"/>
            <w:color w:val="222222"/>
            <w:lang w:val="en-US"/>
          </w:rPr>
          <w:delText>.</w:delText>
        </w:r>
      </w:del>
      <w:ins w:id="99" w:author="Denis Engemann" w:date="2018-04-29T00:16:00Z">
        <w:r w:rsidR="004F4E69">
          <w:rPr>
            <w:rFonts w:ascii="Calibri" w:eastAsia="Times New Roman" w:hAnsi="Calibri" w:cs="Calibri"/>
            <w:color w:val="222222"/>
            <w:lang w:val="en-US"/>
          </w:rPr>
          <w:t>.</w:t>
        </w:r>
      </w:ins>
    </w:p>
    <w:p w14:paraId="5E4E9814" w14:textId="172D4A82" w:rsidR="0095076B" w:rsidRPr="00E94BB9"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sidRPr="00C115F5">
        <w:rPr>
          <w:rFonts w:ascii="Calibri" w:eastAsia="Times New Roman" w:hAnsi="Calibri" w:cs="Calibri"/>
          <w:b/>
          <w:i/>
          <w:color w:val="222222"/>
          <w:lang w:val="en-US"/>
        </w:rPr>
        <w:t xml:space="preserve">The proportion of </w:t>
      </w:r>
      <w:del w:id="100" w:author="Denis Engemann" w:date="2018-04-29T00:23:00Z">
        <w:r w:rsidRPr="00C115F5" w:rsidDel="006A3E61">
          <w:rPr>
            <w:rFonts w:ascii="Calibri" w:eastAsia="Times New Roman" w:hAnsi="Calibri" w:cs="Calibri"/>
            <w:b/>
            <w:i/>
            <w:color w:val="222222"/>
            <w:lang w:val="en-US"/>
          </w:rPr>
          <w:delText xml:space="preserve">input </w:delText>
        </w:r>
      </w:del>
      <w:ins w:id="101" w:author="Denis Engemann" w:date="2018-04-29T00:23:00Z">
        <w:r w:rsidR="006A3E61">
          <w:rPr>
            <w:rFonts w:ascii="Calibri" w:eastAsia="Times New Roman" w:hAnsi="Calibri" w:cs="Calibri"/>
            <w:b/>
            <w:i/>
            <w:color w:val="222222"/>
            <w:lang w:val="en-US"/>
          </w:rPr>
          <w:t>informative</w:t>
        </w:r>
        <w:r w:rsidR="006A3E61" w:rsidRPr="00C115F5">
          <w:rPr>
            <w:rFonts w:ascii="Calibri" w:eastAsia="Times New Roman" w:hAnsi="Calibri" w:cs="Calibri"/>
            <w:b/>
            <w:i/>
            <w:color w:val="222222"/>
            <w:lang w:val="en-US"/>
          </w:rPr>
          <w:t xml:space="preserve"> </w:t>
        </w:r>
      </w:ins>
      <w:r w:rsidRPr="00C115F5">
        <w:rPr>
          <w:rFonts w:ascii="Calibri" w:eastAsia="Times New Roman" w:hAnsi="Calibri" w:cs="Calibri"/>
          <w:b/>
          <w:i/>
          <w:color w:val="222222"/>
          <w:lang w:val="en-US"/>
        </w:rPr>
        <w:t>variables</w:t>
      </w:r>
      <w:del w:id="102" w:author="Denis Engemann" w:date="2018-04-29T00:23:00Z">
        <w:r w:rsidRPr="00C115F5" w:rsidDel="006A3E61">
          <w:rPr>
            <w:rFonts w:ascii="Calibri" w:eastAsia="Times New Roman" w:hAnsi="Calibri" w:cs="Calibri"/>
            <w:b/>
            <w:i/>
            <w:color w:val="222222"/>
            <w:lang w:val="en-US"/>
          </w:rPr>
          <w:delText xml:space="preserve"> related to the output</w:delText>
        </w:r>
      </w:del>
      <w:r>
        <w:rPr>
          <w:rFonts w:ascii="Calibri" w:eastAsia="Times New Roman" w:hAnsi="Calibri" w:cs="Calibri"/>
          <w:i/>
          <w:color w:val="222222"/>
          <w:lang w:val="en-US"/>
        </w:rPr>
        <w:t xml:space="preserve">. </w:t>
      </w:r>
      <w:ins w:id="103" w:author="Denis Engemann" w:date="2018-04-29T00:17:00Z">
        <w:r w:rsidR="004F4E69">
          <w:rPr>
            <w:rFonts w:ascii="Calibri" w:eastAsia="Times New Roman" w:hAnsi="Calibri" w:cs="Calibri"/>
            <w:color w:val="222222"/>
            <w:lang w:val="en-US"/>
          </w:rPr>
          <w:t xml:space="preserve">To study </w:t>
        </w:r>
      </w:ins>
      <w:ins w:id="104" w:author="Denis Engemann" w:date="2018-04-29T00:21:00Z">
        <w:r w:rsidR="004F4E69">
          <w:rPr>
            <w:rFonts w:ascii="Calibri" w:eastAsia="Times New Roman" w:hAnsi="Calibri" w:cs="Calibri"/>
            <w:color w:val="222222"/>
            <w:lang w:val="en-US"/>
          </w:rPr>
          <w:t>how</w:t>
        </w:r>
      </w:ins>
      <w:ins w:id="105" w:author="Denis Engemann" w:date="2018-04-29T00:19:00Z">
        <w:r w:rsidR="004F4E69">
          <w:rPr>
            <w:rFonts w:ascii="Calibri" w:eastAsia="Times New Roman" w:hAnsi="Calibri" w:cs="Calibri"/>
            <w:color w:val="222222"/>
            <w:lang w:val="en-US"/>
          </w:rPr>
          <w:t xml:space="preserve"> </w:t>
        </w:r>
      </w:ins>
      <w:ins w:id="106" w:author="Denis Engemann" w:date="2018-04-29T00:21:00Z">
        <w:r w:rsidR="004F4E69">
          <w:rPr>
            <w:rFonts w:ascii="Calibri" w:eastAsia="Times New Roman" w:hAnsi="Calibri" w:cs="Calibri"/>
            <w:color w:val="222222"/>
            <w:lang w:val="en-US"/>
          </w:rPr>
          <w:t>the proportion of</w:t>
        </w:r>
      </w:ins>
      <w:ins w:id="107" w:author="Denis Engemann" w:date="2018-04-29T00:18:00Z">
        <w:r w:rsidR="004F4E69">
          <w:rPr>
            <w:rFonts w:ascii="Calibri" w:eastAsia="Times New Roman" w:hAnsi="Calibri" w:cs="Calibri"/>
            <w:color w:val="222222"/>
            <w:lang w:val="en-US"/>
          </w:rPr>
          <w:t xml:space="preserve"> </w:t>
        </w:r>
      </w:ins>
      <w:ins w:id="108" w:author="Denis Engemann" w:date="2018-04-29T00:17:00Z">
        <w:r w:rsidR="004F4E69">
          <w:rPr>
            <w:rFonts w:ascii="Calibri" w:eastAsia="Times New Roman" w:hAnsi="Calibri" w:cs="Calibri"/>
            <w:color w:val="222222"/>
            <w:lang w:val="en-US"/>
          </w:rPr>
          <w:t xml:space="preserve">informative variables </w:t>
        </w:r>
      </w:ins>
      <w:ins w:id="109" w:author="Denis Engemann" w:date="2018-04-29T00:21:00Z">
        <w:r w:rsidR="004F4E69">
          <w:rPr>
            <w:rFonts w:ascii="Calibri" w:eastAsia="Times New Roman" w:hAnsi="Calibri" w:cs="Calibri"/>
            <w:color w:val="222222"/>
            <w:lang w:val="en-US"/>
          </w:rPr>
          <w:t>drives</w:t>
        </w:r>
      </w:ins>
      <w:ins w:id="110" w:author="Denis Engemann" w:date="2018-04-29T00:18:00Z">
        <w:r w:rsidR="004F4E69">
          <w:rPr>
            <w:rFonts w:ascii="Calibri" w:eastAsia="Times New Roman" w:hAnsi="Calibri" w:cs="Calibri"/>
            <w:color w:val="222222"/>
            <w:lang w:val="en-US"/>
          </w:rPr>
          <w:t xml:space="preserve"> prediction and inference</w:t>
        </w:r>
      </w:ins>
      <w:ins w:id="111" w:author="Denis Engemann" w:date="2018-04-29T00:19:00Z">
        <w:r w:rsidR="004F4E69">
          <w:rPr>
            <w:rFonts w:ascii="Calibri" w:eastAsia="Times New Roman" w:hAnsi="Calibri" w:cs="Calibri"/>
            <w:color w:val="222222"/>
            <w:lang w:val="en-US"/>
          </w:rPr>
          <w:t>,</w:t>
        </w:r>
      </w:ins>
      <w:ins w:id="112" w:author="Denis Engemann" w:date="2018-04-29T00:18:00Z">
        <w:r w:rsidR="004F4E69">
          <w:rPr>
            <w:rFonts w:ascii="Calibri" w:eastAsia="Times New Roman" w:hAnsi="Calibri" w:cs="Calibri"/>
            <w:color w:val="222222"/>
            <w:lang w:val="en-US"/>
          </w:rPr>
          <w:t xml:space="preserve"> we varied the </w:t>
        </w:r>
      </w:ins>
      <w:ins w:id="113" w:author="Denis Engemann" w:date="2018-04-29T00:22:00Z">
        <w:r w:rsidR="004F4E69">
          <w:rPr>
            <w:rFonts w:ascii="Calibri" w:eastAsia="Times New Roman" w:hAnsi="Calibri" w:cs="Calibri"/>
            <w:color w:val="222222"/>
            <w:lang w:val="en-US"/>
          </w:rPr>
          <w:t>proportion</w:t>
        </w:r>
      </w:ins>
      <w:ins w:id="114" w:author="Denis Engemann" w:date="2018-04-29T00:18:00Z">
        <w:r w:rsidR="004F4E69">
          <w:rPr>
            <w:rFonts w:ascii="Calibri" w:eastAsia="Times New Roman" w:hAnsi="Calibri" w:cs="Calibri"/>
            <w:color w:val="222222"/>
            <w:lang w:val="en-US"/>
          </w:rPr>
          <w:t xml:space="preserve"> of non-zero coefficients in the data generating model.</w:t>
        </w:r>
      </w:ins>
      <w:ins w:id="115" w:author="Denis Engemann" w:date="2018-04-29T00:17:00Z">
        <w:r w:rsidR="004F4E69">
          <w:rPr>
            <w:rFonts w:ascii="Calibri" w:eastAsia="Times New Roman" w:hAnsi="Calibri" w:cs="Calibri"/>
            <w:color w:val="222222"/>
            <w:lang w:val="en-US"/>
          </w:rPr>
          <w:t xml:space="preserve"> </w:t>
        </w:r>
      </w:ins>
      <w:r>
        <w:rPr>
          <w:rFonts w:ascii="Calibri" w:eastAsia="Times New Roman" w:hAnsi="Calibri" w:cs="Calibri"/>
          <w:color w:val="222222"/>
          <w:lang w:val="en-US"/>
        </w:rPr>
        <w:t>We arbitrarily considered 14 proportions from 2.5 percent to 100 percent relevant variables in steps of 7.5.</w:t>
      </w:r>
    </w:p>
    <w:p w14:paraId="082D22A4" w14:textId="0FAA6625" w:rsidR="0095076B" w:rsidRDefault="0095076B" w:rsidP="006A3E61">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r>
        <w:rPr>
          <w:rFonts w:ascii="Calibri" w:eastAsia="Times New Roman" w:hAnsi="Calibri" w:cs="Calibri"/>
          <w:b/>
          <w:i/>
          <w:color w:val="222222"/>
          <w:lang w:val="en-US"/>
        </w:rPr>
        <w:t>The ratio</w:t>
      </w:r>
      <w:r w:rsidRPr="00C115F5">
        <w:rPr>
          <w:rFonts w:ascii="Calibri" w:eastAsia="Times New Roman" w:hAnsi="Calibri" w:cs="Calibri"/>
          <w:b/>
          <w:i/>
          <w:color w:val="222222"/>
          <w:lang w:val="en-US"/>
        </w:rPr>
        <w:t xml:space="preserve"> of samples to variables</w:t>
      </w:r>
      <w:r>
        <w:rPr>
          <w:rFonts w:ascii="Calibri" w:eastAsia="Times New Roman" w:hAnsi="Calibri" w:cs="Calibri"/>
          <w:color w:val="222222"/>
          <w:lang w:val="en-US"/>
        </w:rPr>
        <w:t xml:space="preserve">. </w:t>
      </w:r>
      <w:ins w:id="116" w:author="Denis Engemann" w:date="2018-04-29T00:24:00Z">
        <w:r w:rsidR="006A3E61">
          <w:rPr>
            <w:rFonts w:ascii="Calibri" w:eastAsia="Times New Roman" w:hAnsi="Calibri" w:cs="Calibri"/>
            <w:color w:val="222222"/>
            <w:lang w:val="en-US"/>
          </w:rPr>
          <w:t>To investigate the</w:t>
        </w:r>
      </w:ins>
      <w:ins w:id="117" w:author="Denis Engemann" w:date="2018-04-29T00:25:00Z">
        <w:r w:rsidR="006A3E61">
          <w:rPr>
            <w:rFonts w:ascii="Calibri" w:eastAsia="Times New Roman" w:hAnsi="Calibri" w:cs="Calibri"/>
            <w:color w:val="222222"/>
            <w:lang w:val="en-US"/>
          </w:rPr>
          <w:t xml:space="preserve"> critical role of the number of samples </w:t>
        </w:r>
      </w:ins>
      <w:ins w:id="118" w:author="Denis Engemann" w:date="2018-04-29T00:26:00Z">
        <w:r w:rsidR="006A3E61">
          <w:rPr>
            <w:rFonts w:ascii="Calibri" w:eastAsia="Times New Roman" w:hAnsi="Calibri" w:cs="Calibri"/>
            <w:color w:val="222222"/>
            <w:lang w:val="en-US"/>
          </w:rPr>
          <w:t xml:space="preserve">(n) </w:t>
        </w:r>
      </w:ins>
      <w:ins w:id="119" w:author="Denis Engemann" w:date="2018-04-29T00:25:00Z">
        <w:r w:rsidR="006A3E61">
          <w:rPr>
            <w:rFonts w:ascii="Calibri" w:eastAsia="Times New Roman" w:hAnsi="Calibri" w:cs="Calibri"/>
            <w:color w:val="222222"/>
            <w:lang w:val="en-US"/>
          </w:rPr>
          <w:t>relative to the number of variables</w:t>
        </w:r>
      </w:ins>
      <w:ins w:id="120" w:author="Denis Engemann" w:date="2018-04-29T00:26:00Z">
        <w:r w:rsidR="006A3E61">
          <w:rPr>
            <w:rFonts w:ascii="Calibri" w:eastAsia="Times New Roman" w:hAnsi="Calibri" w:cs="Calibri"/>
            <w:color w:val="222222"/>
            <w:lang w:val="en-US"/>
          </w:rPr>
          <w:t xml:space="preserve"> (P), </w:t>
        </w:r>
      </w:ins>
      <w:ins w:id="121" w:author="Denis Engemann" w:date="2018-04-29T00:27:00Z">
        <w:r w:rsidR="006A3E61">
          <w:rPr>
            <w:rFonts w:ascii="Calibri" w:eastAsia="Times New Roman" w:hAnsi="Calibri" w:cs="Calibri"/>
            <w:color w:val="222222"/>
            <w:lang w:val="en-US"/>
          </w:rPr>
          <w:t xml:space="preserve">we </w:t>
        </w:r>
      </w:ins>
      <w:ins w:id="122" w:author="Denis Engemann" w:date="2018-04-29T00:28:00Z">
        <w:r w:rsidR="006A3E61">
          <w:rPr>
            <w:rFonts w:ascii="Calibri" w:eastAsia="Times New Roman" w:hAnsi="Calibri" w:cs="Calibri"/>
            <w:color w:val="222222"/>
            <w:lang w:val="en-US"/>
          </w:rPr>
          <w:t>initialized</w:t>
        </w:r>
      </w:ins>
      <w:ins w:id="123" w:author="Denis Engemann" w:date="2018-04-29T00:27:00Z">
        <w:r w:rsidR="006A3E61">
          <w:rPr>
            <w:rFonts w:ascii="Calibri" w:eastAsia="Times New Roman" w:hAnsi="Calibri" w:cs="Calibri"/>
            <w:color w:val="222222"/>
            <w:lang w:val="en-US"/>
          </w:rPr>
          <w:t xml:space="preserve"> the matrix X </w:t>
        </w:r>
      </w:ins>
      <w:ins w:id="124" w:author="Denis Engemann" w:date="2018-04-29T00:28:00Z">
        <w:r w:rsidR="006A3E61">
          <w:rPr>
            <w:rFonts w:ascii="Calibri" w:eastAsia="Times New Roman" w:hAnsi="Calibri" w:cs="Calibri"/>
            <w:color w:val="222222"/>
            <w:lang w:val="en-US"/>
          </w:rPr>
          <w:t>with different numbers of samples</w:t>
        </w:r>
      </w:ins>
      <w:del w:id="125" w:author="Denis Engemann" w:date="2018-04-29T00:26:00Z">
        <w:r w:rsidDel="006A3E61">
          <w:rPr>
            <w:rFonts w:ascii="Calibri" w:eastAsia="Times New Roman" w:hAnsi="Calibri" w:cs="Calibri"/>
            <w:color w:val="222222"/>
            <w:lang w:val="en-US"/>
          </w:rPr>
          <w:delText>We implicitly controlled this property by varying the number of samples</w:delText>
        </w:r>
      </w:del>
      <w:r>
        <w:rPr>
          <w:rFonts w:ascii="Calibri" w:eastAsia="Times New Roman" w:hAnsi="Calibri" w:cs="Calibri"/>
          <w:color w:val="222222"/>
          <w:lang w:val="en-US"/>
        </w:rPr>
        <w:t>. We covered the lower range between 50 and 100 samples in steps of 10. This range covers the majority of medical and neuroscientific studies. Between 100 and 2000 we increased the sample size in steps of 100. Finally, we considered the case 10000 and 100000 samples, representing scenarios encountered in recent large-scale datasets such as UK Biobank. However, we, refrained from changing the number of input variables to make the models comparable with regard to the explained variance metric</w:t>
      </w:r>
      <w:del w:id="126" w:author="Denis Engemann" w:date="2018-04-29T00:50:00Z">
        <w:r w:rsidDel="008D09D4">
          <w:rPr>
            <w:rFonts w:ascii="Calibri" w:eastAsia="Times New Roman" w:hAnsi="Calibri" w:cs="Calibri"/>
            <w:color w:val="222222"/>
            <w:lang w:val="en-US"/>
          </w:rPr>
          <w:delText xml:space="preserve"> </w:delText>
        </w:r>
        <w:r w:rsidRPr="00C115F5" w:rsidDel="008D09D4">
          <w:rPr>
            <w:rFonts w:ascii="Calibri" w:eastAsia="Times New Roman" w:hAnsi="Calibri" w:cs="Calibri"/>
            <w:i/>
            <w:color w:val="222222"/>
            <w:lang w:val="en-US"/>
          </w:rPr>
          <w:delText>R^2</w:delText>
        </w:r>
      </w:del>
      <w:ins w:id="127" w:author="Denis Engemann" w:date="2018-04-29T00:50:00Z">
        <w:r w:rsidR="008D09D4">
          <w:rPr>
            <w:rFonts w:ascii="Calibri" w:eastAsia="Times New Roman" w:hAnsi="Calibri" w:cs="Calibri"/>
            <w:i/>
            <w:color w:val="222222"/>
            <w:lang w:val="en-US"/>
          </w:rPr>
          <w:t xml:space="preserve"> </w:t>
        </w:r>
      </w:ins>
      <m:oMath>
        <m:sSup>
          <m:sSupPr>
            <m:ctrlPr>
              <w:ins w:id="128" w:author="Denis Engemann" w:date="2018-04-29T00:51:00Z">
                <w:rPr>
                  <w:rFonts w:ascii="Cambria Math" w:eastAsia="Times New Roman" w:hAnsi="Cambria Math" w:cs="Calibri"/>
                  <w:i/>
                  <w:color w:val="222222"/>
                  <w:lang w:val="en-US"/>
                </w:rPr>
              </w:ins>
            </m:ctrlPr>
          </m:sSupPr>
          <m:e>
            <m:r>
              <w:ins w:id="129" w:author="Denis Engemann" w:date="2018-04-29T00:51:00Z">
                <w:rPr>
                  <w:rFonts w:ascii="Cambria Math" w:eastAsia="Times New Roman" w:hAnsi="Cambria Math" w:cs="Calibri"/>
                  <w:color w:val="222222"/>
                </w:rPr>
                <m:t>R</m:t>
              </w:ins>
            </m:r>
          </m:e>
          <m:sup>
            <m:r>
              <w:ins w:id="130" w:author="Denis Engemann" w:date="2018-04-29T00:51:00Z">
                <w:rPr>
                  <w:rFonts w:ascii="Cambria Math" w:eastAsia="Times New Roman" w:hAnsi="Cambria Math" w:cs="Calibri"/>
                  <w:color w:val="222222"/>
                  <w:lang w:val="en-US"/>
                  <w:rPrChange w:id="131" w:author="Denis Engemann" w:date="2018-04-29T00:51:00Z">
                    <w:rPr>
                      <w:rFonts w:ascii="Cambria Math" w:eastAsia="Times New Roman" w:hAnsi="Cambria Math" w:cs="Calibri"/>
                      <w:color w:val="222222"/>
                    </w:rPr>
                  </w:rPrChange>
                </w:rPr>
                <m:t>2</m:t>
              </w:ins>
            </m:r>
          </m:sup>
        </m:sSup>
      </m:oMath>
      <w:r>
        <w:rPr>
          <w:rFonts w:ascii="Calibri" w:eastAsia="Times New Roman" w:hAnsi="Calibri" w:cs="Calibri"/>
          <w:color w:val="222222"/>
          <w:lang w:val="en-US"/>
        </w:rPr>
        <w:t>.</w:t>
      </w:r>
    </w:p>
    <w:p w14:paraId="4696AC38" w14:textId="654CACF1"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32" w:author="Denis Engemann" w:date="2018-04-29T00:37:00Z">
        <w:r w:rsidDel="0028509B">
          <w:rPr>
            <w:rFonts w:ascii="Calibri" w:eastAsia="Times New Roman" w:hAnsi="Calibri" w:cs="Calibri"/>
            <w:b/>
            <w:i/>
            <w:color w:val="222222"/>
            <w:lang w:val="en-US"/>
          </w:rPr>
          <w:delText>Corruption through additive noise</w:delText>
        </w:r>
      </w:del>
      <w:ins w:id="133" w:author="Denis Engemann" w:date="2018-04-29T00:37:00Z">
        <w:r w:rsidR="0028509B">
          <w:rPr>
            <w:rFonts w:ascii="Calibri" w:eastAsia="Times New Roman" w:hAnsi="Calibri" w:cs="Calibri"/>
            <w:b/>
            <w:i/>
            <w:color w:val="222222"/>
            <w:lang w:val="en-US"/>
          </w:rPr>
          <w:t>The signal-to-noise ratio</w:t>
        </w:r>
      </w:ins>
      <w:r>
        <w:rPr>
          <w:rFonts w:ascii="Calibri" w:eastAsia="Times New Roman" w:hAnsi="Calibri" w:cs="Calibri"/>
          <w:b/>
          <w:i/>
          <w:color w:val="222222"/>
          <w:lang w:val="en-US"/>
        </w:rPr>
        <w:t xml:space="preserve">. </w:t>
      </w:r>
      <w:ins w:id="134" w:author="Denis Engemann" w:date="2018-04-29T00:29:00Z">
        <w:r w:rsidR="006A3E61">
          <w:rPr>
            <w:rFonts w:ascii="Calibri" w:eastAsia="Times New Roman" w:hAnsi="Calibri" w:cs="Calibri"/>
            <w:color w:val="222222"/>
            <w:lang w:val="en-US"/>
          </w:rPr>
          <w:t xml:space="preserve">To explore the impact of the signal-to-noise ratio, we systematically increased the </w:t>
        </w:r>
      </w:ins>
      <w:ins w:id="135" w:author="Denis Engemann" w:date="2018-04-29T00:31:00Z">
        <w:r w:rsidR="006A3E61">
          <w:rPr>
            <w:rFonts w:ascii="Calibri" w:eastAsia="Times New Roman" w:hAnsi="Calibri" w:cs="Calibri"/>
            <w:color w:val="222222"/>
            <w:lang w:val="en-US"/>
          </w:rPr>
          <w:t>value of the noise term in the data generating model.</w:t>
        </w:r>
        <w:r w:rsidR="006A3E61" w:rsidDel="006A3E61">
          <w:rPr>
            <w:rFonts w:ascii="Calibri" w:eastAsia="Times New Roman" w:hAnsi="Calibri" w:cs="Calibri"/>
            <w:color w:val="222222"/>
            <w:lang w:val="en-US"/>
          </w:rPr>
          <w:t xml:space="preserve"> </w:t>
        </w:r>
      </w:ins>
      <w:del w:id="136" w:author="Denis Engemann" w:date="2018-04-29T00:29:00Z">
        <w:r w:rsidDel="006A3E61">
          <w:rPr>
            <w:rFonts w:ascii="Calibri" w:eastAsia="Times New Roman" w:hAnsi="Calibri" w:cs="Calibri"/>
            <w:color w:val="222222"/>
            <w:lang w:val="en-US"/>
          </w:rPr>
          <w:delText>W</w:delText>
        </w:r>
      </w:del>
      <w:ins w:id="137" w:author="Denis Engemann" w:date="2018-04-29T00:31:00Z">
        <w:r w:rsidR="006A3E61">
          <w:rPr>
            <w:rFonts w:ascii="Calibri" w:eastAsia="Times New Roman" w:hAnsi="Calibri" w:cs="Calibri"/>
            <w:color w:val="222222"/>
            <w:lang w:val="en-US"/>
          </w:rPr>
          <w:t>We</w:t>
        </w:r>
      </w:ins>
      <w:del w:id="138" w:author="Denis Engemann" w:date="2018-04-29T00:31:00Z">
        <w:r w:rsidDel="006A3E61">
          <w:rPr>
            <w:rFonts w:ascii="Calibri" w:eastAsia="Times New Roman" w:hAnsi="Calibri" w:cs="Calibri"/>
            <w:color w:val="222222"/>
            <w:lang w:val="en-US"/>
          </w:rPr>
          <w:delText>e</w:delText>
        </w:r>
      </w:del>
      <w:r>
        <w:rPr>
          <w:rFonts w:ascii="Calibri" w:eastAsia="Times New Roman" w:hAnsi="Calibri" w:cs="Calibri"/>
          <w:color w:val="222222"/>
          <w:lang w:val="en-US"/>
        </w:rPr>
        <w:t xml:space="preserve"> considered the followin</w:t>
      </w:r>
      <w:ins w:id="139" w:author="Denis Engemann" w:date="2018-04-29T00:31:00Z">
        <w:r w:rsidR="006A3E61">
          <w:rPr>
            <w:rFonts w:ascii="Calibri" w:eastAsia="Times New Roman" w:hAnsi="Calibri" w:cs="Calibri"/>
            <w:color w:val="222222"/>
            <w:lang w:val="en-US"/>
          </w:rPr>
          <w:t>g relative</w:t>
        </w:r>
      </w:ins>
      <w:del w:id="140" w:author="Denis Engemann" w:date="2018-04-29T00:31:00Z">
        <w:r w:rsidDel="006A3E61">
          <w:rPr>
            <w:rFonts w:ascii="Calibri" w:eastAsia="Times New Roman" w:hAnsi="Calibri" w:cs="Calibri"/>
            <w:color w:val="222222"/>
            <w:lang w:val="en-US"/>
          </w:rPr>
          <w:delText>g noise</w:delText>
        </w:r>
      </w:del>
      <w:r>
        <w:rPr>
          <w:rFonts w:ascii="Calibri" w:eastAsia="Times New Roman" w:hAnsi="Calibri" w:cs="Calibri"/>
          <w:color w:val="222222"/>
          <w:lang w:val="en-US"/>
        </w:rPr>
        <w:t xml:space="preserve"> </w:t>
      </w:r>
      <w:del w:id="141" w:author="Denis Engemann" w:date="2018-04-29T00:32:00Z">
        <w:r w:rsidDel="006A3E61">
          <w:rPr>
            <w:rFonts w:ascii="Calibri" w:eastAsia="Times New Roman" w:hAnsi="Calibri" w:cs="Calibri"/>
            <w:color w:val="222222"/>
            <w:lang w:val="en-US"/>
          </w:rPr>
          <w:delText>levels</w:delText>
        </w:r>
      </w:del>
      <w:ins w:id="142" w:author="Denis Engemann" w:date="2018-04-29T00:32:00Z">
        <w:r w:rsidR="006A3E61">
          <w:rPr>
            <w:rFonts w:ascii="Calibri" w:eastAsia="Times New Roman" w:hAnsi="Calibri" w:cs="Calibri"/>
            <w:color w:val="222222"/>
            <w:lang w:val="en-US"/>
          </w:rPr>
          <w:t>noise levels</w:t>
        </w:r>
      </w:ins>
      <w:r>
        <w:rPr>
          <w:rFonts w:ascii="Calibri" w:eastAsia="Times New Roman" w:hAnsi="Calibri" w:cs="Calibri"/>
          <w:color w:val="222222"/>
          <w:lang w:val="en-US"/>
        </w:rPr>
        <w:t xml:space="preserve">, in percent: 0, </w:t>
      </w:r>
      <w:r w:rsidRPr="00A67383">
        <w:rPr>
          <w:rFonts w:ascii="Calibri" w:eastAsia="Times New Roman" w:hAnsi="Calibri" w:cs="Calibri"/>
          <w:color w:val="222222"/>
          <w:lang w:val="en-US"/>
        </w:rPr>
        <w:t>5</w:t>
      </w:r>
      <w:r>
        <w:rPr>
          <w:rFonts w:ascii="Calibri" w:eastAsia="Times New Roman" w:hAnsi="Calibri" w:cs="Calibri"/>
          <w:color w:val="222222"/>
          <w:lang w:val="en-US"/>
        </w:rPr>
        <w:t>0</w:t>
      </w:r>
      <w:r w:rsidRPr="00A67383">
        <w:rPr>
          <w:rFonts w:ascii="Calibri" w:eastAsia="Times New Roman" w:hAnsi="Calibri" w:cs="Calibri"/>
          <w:color w:val="222222"/>
          <w:lang w:val="en-US"/>
        </w:rPr>
        <w:t>, 1</w:t>
      </w:r>
      <w:r>
        <w:rPr>
          <w:rFonts w:ascii="Calibri" w:eastAsia="Times New Roman" w:hAnsi="Calibri" w:cs="Calibri"/>
          <w:color w:val="222222"/>
          <w:lang w:val="en-US"/>
        </w:rPr>
        <w:t>00</w:t>
      </w:r>
      <w:r w:rsidRPr="00A67383">
        <w:rPr>
          <w:rFonts w:ascii="Calibri" w:eastAsia="Times New Roman" w:hAnsi="Calibri" w:cs="Calibri"/>
          <w:color w:val="222222"/>
          <w:lang w:val="en-US"/>
        </w:rPr>
        <w:t>, 2</w:t>
      </w:r>
      <w:r>
        <w:rPr>
          <w:rFonts w:ascii="Calibri" w:eastAsia="Times New Roman" w:hAnsi="Calibri" w:cs="Calibri"/>
          <w:color w:val="222222"/>
          <w:lang w:val="en-US"/>
        </w:rPr>
        <w:t>00</w:t>
      </w:r>
      <w:r w:rsidRPr="00A67383">
        <w:rPr>
          <w:rFonts w:ascii="Calibri" w:eastAsia="Times New Roman" w:hAnsi="Calibri" w:cs="Calibri"/>
          <w:color w:val="222222"/>
          <w:lang w:val="en-US"/>
        </w:rPr>
        <w:t>, 5</w:t>
      </w:r>
      <w:r>
        <w:rPr>
          <w:rFonts w:ascii="Calibri" w:eastAsia="Times New Roman" w:hAnsi="Calibri" w:cs="Calibri"/>
          <w:color w:val="222222"/>
          <w:lang w:val="en-US"/>
        </w:rPr>
        <w:t>00</w:t>
      </w:r>
      <w:r w:rsidRPr="00A67383">
        <w:rPr>
          <w:rFonts w:ascii="Calibri" w:eastAsia="Times New Roman" w:hAnsi="Calibri" w:cs="Calibri"/>
          <w:color w:val="222222"/>
          <w:lang w:val="en-US"/>
        </w:rPr>
        <w:t>, 10</w:t>
      </w:r>
      <w:r>
        <w:rPr>
          <w:rFonts w:ascii="Calibri" w:eastAsia="Times New Roman" w:hAnsi="Calibri" w:cs="Calibri"/>
          <w:color w:val="222222"/>
          <w:lang w:val="en-US"/>
        </w:rPr>
        <w:t>00.</w:t>
      </w:r>
    </w:p>
    <w:p w14:paraId="1D59B47E" w14:textId="256DEFAF" w:rsidR="0095076B"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43" w:author="Denis Engemann" w:date="2018-04-29T00:37:00Z">
        <w:r w:rsidRPr="00C115F5" w:rsidDel="0028509B">
          <w:rPr>
            <w:rFonts w:ascii="Calibri" w:eastAsia="Times New Roman" w:hAnsi="Calibri" w:cs="Calibri"/>
            <w:b/>
            <w:i/>
            <w:color w:val="222222"/>
            <w:lang w:val="en-US"/>
          </w:rPr>
          <w:delText>Multicollinearity between the relevant variables</w:delText>
        </w:r>
      </w:del>
      <w:ins w:id="144" w:author="Denis Engemann" w:date="2018-04-29T00:37:00Z">
        <w:r w:rsidR="0028509B">
          <w:rPr>
            <w:rFonts w:ascii="Calibri" w:eastAsia="Times New Roman" w:hAnsi="Calibri" w:cs="Calibri"/>
            <w:b/>
            <w:i/>
            <w:color w:val="222222"/>
            <w:lang w:val="en-US"/>
          </w:rPr>
          <w:t>Redundant</w:t>
        </w:r>
      </w:ins>
      <w:ins w:id="145" w:author="Denis Engemann" w:date="2018-04-29T00:38:00Z">
        <w:r w:rsidR="0028509B">
          <w:rPr>
            <w:rFonts w:ascii="Calibri" w:eastAsia="Times New Roman" w:hAnsi="Calibri" w:cs="Calibri"/>
            <w:b/>
            <w:i/>
            <w:color w:val="222222"/>
            <w:lang w:val="en-US"/>
          </w:rPr>
          <w:t xml:space="preserve"> versus</w:t>
        </w:r>
      </w:ins>
      <w:ins w:id="146" w:author="Denis Engemann" w:date="2018-04-29T00:37:00Z">
        <w:r w:rsidR="0028509B">
          <w:rPr>
            <w:rFonts w:ascii="Calibri" w:eastAsia="Times New Roman" w:hAnsi="Calibri" w:cs="Calibri"/>
            <w:b/>
            <w:i/>
            <w:color w:val="222222"/>
            <w:lang w:val="en-US"/>
          </w:rPr>
          <w:t xml:space="preserve"> unique information</w:t>
        </w:r>
      </w:ins>
      <w:r>
        <w:rPr>
          <w:rFonts w:ascii="Calibri" w:eastAsia="Times New Roman" w:hAnsi="Calibri" w:cs="Calibri"/>
          <w:color w:val="222222"/>
          <w:lang w:val="en-US"/>
        </w:rPr>
        <w:t xml:space="preserve">. </w:t>
      </w:r>
      <w:ins w:id="147" w:author="Denis Engemann" w:date="2018-04-29T00:32:00Z">
        <w:r w:rsidR="0028509B">
          <w:rPr>
            <w:rFonts w:ascii="Calibri" w:eastAsia="Times New Roman" w:hAnsi="Calibri" w:cs="Calibri"/>
            <w:color w:val="222222"/>
            <w:lang w:val="en-US"/>
          </w:rPr>
          <w:t xml:space="preserve">To </w:t>
        </w:r>
      </w:ins>
      <w:ins w:id="148" w:author="Denis Engemann" w:date="2018-04-29T00:34:00Z">
        <w:r w:rsidR="0028509B">
          <w:rPr>
            <w:rFonts w:ascii="Calibri" w:eastAsia="Times New Roman" w:hAnsi="Calibri" w:cs="Calibri"/>
            <w:color w:val="222222"/>
            <w:lang w:val="en-US"/>
          </w:rPr>
          <w:t>elucidate the</w:t>
        </w:r>
      </w:ins>
      <w:del w:id="149" w:author="Denis Engemann" w:date="2018-04-29T00:32:00Z">
        <w:r w:rsidDel="006A3E61">
          <w:rPr>
            <w:rFonts w:ascii="Calibri" w:eastAsia="Times New Roman" w:hAnsi="Calibri" w:cs="Calibri"/>
            <w:color w:val="222222"/>
            <w:lang w:val="en-US"/>
          </w:rPr>
          <w:delText>We</w:delText>
        </w:r>
      </w:del>
      <w:del w:id="150" w:author="Denis Engemann" w:date="2018-04-29T00:33:00Z">
        <w:r w:rsidDel="0028509B">
          <w:rPr>
            <w:rFonts w:ascii="Calibri" w:eastAsia="Times New Roman" w:hAnsi="Calibri" w:cs="Calibri"/>
            <w:color w:val="222222"/>
            <w:lang w:val="en-US"/>
          </w:rPr>
          <w:delText xml:space="preserve"> </w:delText>
        </w:r>
      </w:del>
      <w:del w:id="151" w:author="Denis Engemann" w:date="2018-04-29T00:32:00Z">
        <w:r w:rsidDel="0028509B">
          <w:rPr>
            <w:rFonts w:ascii="Calibri" w:eastAsia="Times New Roman" w:hAnsi="Calibri" w:cs="Calibri"/>
            <w:color w:val="222222"/>
            <w:lang w:val="en-US"/>
          </w:rPr>
          <w:delText xml:space="preserve">introduced </w:delText>
        </w:r>
      </w:del>
      <w:del w:id="152" w:author="Denis Engemann" w:date="2018-04-29T00:34:00Z">
        <w:r w:rsidDel="0028509B">
          <w:rPr>
            <w:rFonts w:ascii="Calibri" w:eastAsia="Times New Roman" w:hAnsi="Calibri" w:cs="Calibri"/>
            <w:color w:val="222222"/>
            <w:lang w:val="en-US"/>
          </w:rPr>
          <w:delText>different levels o</w:delText>
        </w:r>
      </w:del>
      <w:ins w:id="153" w:author="Denis Engemann" w:date="2018-04-29T00:34:00Z">
        <w:r w:rsidR="0028509B">
          <w:rPr>
            <w:rFonts w:ascii="Calibri" w:eastAsia="Times New Roman" w:hAnsi="Calibri" w:cs="Calibri"/>
            <w:color w:val="222222"/>
            <w:lang w:val="en-US"/>
          </w:rPr>
          <w:t xml:space="preserve"> impact of</w:t>
        </w:r>
        <w:r w:rsidR="008D09D4">
          <w:rPr>
            <w:rFonts w:ascii="Calibri" w:eastAsia="Times New Roman" w:hAnsi="Calibri" w:cs="Calibri"/>
            <w:color w:val="222222"/>
            <w:lang w:val="en-US"/>
          </w:rPr>
          <w:t xml:space="preserve"> </w:t>
        </w:r>
        <w:r w:rsidR="0028509B">
          <w:rPr>
            <w:rFonts w:ascii="Calibri" w:eastAsia="Times New Roman" w:hAnsi="Calibri" w:cs="Calibri"/>
            <w:color w:val="222222"/>
            <w:lang w:val="en-US"/>
          </w:rPr>
          <w:t>redundant information</w:t>
        </w:r>
      </w:ins>
      <w:ins w:id="154" w:author="Denis Engemann" w:date="2018-04-29T00:35:00Z">
        <w:r w:rsidR="0028509B">
          <w:rPr>
            <w:rFonts w:ascii="Calibri" w:eastAsia="Times New Roman" w:hAnsi="Calibri" w:cs="Calibri"/>
            <w:color w:val="222222"/>
            <w:lang w:val="en-US"/>
          </w:rPr>
          <w:t xml:space="preserve"> among the input variables, we introduced different degrees of multicollinearity</w:t>
        </w:r>
      </w:ins>
      <w:ins w:id="155" w:author="Denis Engemann" w:date="2018-04-29T00:34:00Z">
        <w:r w:rsidR="0028509B">
          <w:rPr>
            <w:rFonts w:ascii="Calibri" w:eastAsia="Times New Roman" w:hAnsi="Calibri" w:cs="Calibri"/>
            <w:color w:val="222222"/>
            <w:lang w:val="en-US"/>
          </w:rPr>
          <w:t xml:space="preserve"> </w:t>
        </w:r>
      </w:ins>
      <w:del w:id="156" w:author="Denis Engemann" w:date="2018-04-29T00:34:00Z">
        <w:r w:rsidDel="0028509B">
          <w:rPr>
            <w:rFonts w:ascii="Calibri" w:eastAsia="Times New Roman" w:hAnsi="Calibri" w:cs="Calibri"/>
            <w:color w:val="222222"/>
            <w:lang w:val="en-US"/>
          </w:rPr>
          <w:delText xml:space="preserve">f correlation </w:delText>
        </w:r>
      </w:del>
      <w:r>
        <w:rPr>
          <w:rFonts w:ascii="Calibri" w:eastAsia="Times New Roman" w:hAnsi="Calibri" w:cs="Calibri"/>
          <w:color w:val="222222"/>
          <w:lang w:val="en-US"/>
        </w:rPr>
        <w:t>(rho = 0.5 or 0.9) in either about 50 or 100 percent of the relevant variables</w:t>
      </w:r>
      <w:ins w:id="157" w:author="Denis Engemann" w:date="2018-04-29T00:35:00Z">
        <w:r w:rsidR="0028509B">
          <w:rPr>
            <w:rFonts w:ascii="Calibri" w:eastAsia="Times New Roman" w:hAnsi="Calibri" w:cs="Calibri"/>
            <w:color w:val="222222"/>
            <w:lang w:val="en-US"/>
          </w:rPr>
          <w:t xml:space="preserve"> of the data generating model</w:t>
        </w:r>
      </w:ins>
      <w:ins w:id="158" w:author="Denis Engemann" w:date="2018-04-29T00:36:00Z">
        <w:r w:rsidR="0028509B">
          <w:rPr>
            <w:rFonts w:ascii="Calibri" w:eastAsia="Times New Roman" w:hAnsi="Calibri" w:cs="Calibri"/>
            <w:color w:val="222222"/>
            <w:lang w:val="en-US"/>
          </w:rPr>
          <w:t>. This was achieved by</w:t>
        </w:r>
      </w:ins>
      <w:ins w:id="159" w:author="Denis Engemann" w:date="2018-04-29T00:35:00Z">
        <w:r w:rsidR="0028509B">
          <w:rPr>
            <w:rFonts w:ascii="Calibri" w:eastAsia="Times New Roman" w:hAnsi="Calibri" w:cs="Calibri"/>
            <w:color w:val="222222"/>
            <w:lang w:val="en-US"/>
          </w:rPr>
          <w:t xml:space="preserve"> modifying the covariance matrix when sampling from a Gaussian </w:t>
        </w:r>
      </w:ins>
      <w:ins w:id="160" w:author="Denis Engemann" w:date="2018-04-29T00:37:00Z">
        <w:r w:rsidR="0028509B">
          <w:rPr>
            <w:rFonts w:ascii="Calibri" w:eastAsia="Times New Roman" w:hAnsi="Calibri" w:cs="Calibri"/>
            <w:color w:val="222222"/>
            <w:lang w:val="en-US"/>
          </w:rPr>
          <w:t>distribution to obtain X</w:t>
        </w:r>
      </w:ins>
      <w:r>
        <w:rPr>
          <w:rFonts w:ascii="Calibri" w:eastAsia="Times New Roman" w:hAnsi="Calibri" w:cs="Calibri"/>
          <w:color w:val="222222"/>
          <w:lang w:val="en-US"/>
        </w:rPr>
        <w:t xml:space="preserve">. We additionally considered the case of uncorrelated variables matching the model assumptions. </w:t>
      </w:r>
    </w:p>
    <w:p w14:paraId="156DF894" w14:textId="4EC2F0D2" w:rsidR="0095076B" w:rsidRPr="00A67383" w:rsidRDefault="0095076B" w:rsidP="0095076B">
      <w:pPr>
        <w:shd w:val="clear" w:color="auto" w:fill="FFFFFF"/>
        <w:rPr>
          <w:rFonts w:ascii="Calibri" w:eastAsia="Times New Roman" w:hAnsi="Calibri" w:cs="Calibri"/>
          <w:color w:val="222222"/>
          <w:lang w:val="en-US"/>
        </w:rPr>
      </w:pPr>
      <w:r>
        <w:rPr>
          <w:rFonts w:ascii="Calibri" w:eastAsia="Times New Roman" w:hAnsi="Calibri" w:cs="Calibri"/>
          <w:color w:val="222222"/>
          <w:lang w:val="en-US"/>
        </w:rPr>
        <w:tab/>
      </w:r>
      <w:del w:id="161" w:author="Denis Engemann" w:date="2018-04-29T00:38:00Z">
        <w:r w:rsidRPr="00C115F5" w:rsidDel="0028509B">
          <w:rPr>
            <w:rFonts w:ascii="Calibri" w:eastAsia="Times New Roman" w:hAnsi="Calibri" w:cs="Calibri"/>
            <w:b/>
            <w:i/>
            <w:color w:val="222222"/>
            <w:lang w:val="en-US"/>
          </w:rPr>
          <w:delText>Pathological transformations</w:delText>
        </w:r>
      </w:del>
      <w:ins w:id="162" w:author="Denis Engemann" w:date="2018-04-29T00:38:00Z">
        <w:r w:rsidR="0028509B">
          <w:rPr>
            <w:rFonts w:ascii="Calibri" w:eastAsia="Times New Roman" w:hAnsi="Calibri" w:cs="Calibri"/>
            <w:b/>
            <w:i/>
            <w:color w:val="222222"/>
            <w:lang w:val="en-US"/>
          </w:rPr>
          <w:t>Model violations</w:t>
        </w:r>
      </w:ins>
      <w:r>
        <w:rPr>
          <w:rFonts w:ascii="Calibri" w:eastAsia="Times New Roman" w:hAnsi="Calibri" w:cs="Calibri"/>
          <w:b/>
          <w:i/>
          <w:color w:val="222222"/>
          <w:lang w:val="en-US"/>
        </w:rPr>
        <w:t xml:space="preserve">. </w:t>
      </w:r>
      <w:del w:id="163" w:author="Denis Engemann" w:date="2018-04-29T00:38:00Z">
        <w:r w:rsidDel="0028509B">
          <w:rPr>
            <w:rFonts w:ascii="Calibri" w:eastAsia="Times New Roman" w:hAnsi="Calibri" w:cs="Calibri"/>
            <w:b/>
            <w:i/>
            <w:color w:val="222222"/>
            <w:lang w:val="en-US"/>
          </w:rPr>
          <w:delText xml:space="preserve"> </w:delText>
        </w:r>
        <w:r w:rsidDel="0028509B">
          <w:rPr>
            <w:rFonts w:ascii="Calibri" w:eastAsia="Times New Roman" w:hAnsi="Calibri" w:cs="Calibri"/>
            <w:color w:val="222222"/>
            <w:lang w:val="en-US"/>
          </w:rPr>
          <w:delText>N</w:delText>
        </w:r>
      </w:del>
      <w:ins w:id="164" w:author="Denis Engemann" w:date="2018-04-29T00:38:00Z">
        <w:r w:rsidR="0028509B">
          <w:rPr>
            <w:rFonts w:ascii="Calibri" w:eastAsia="Times New Roman" w:hAnsi="Calibri" w:cs="Calibri"/>
            <w:color w:val="222222"/>
            <w:lang w:val="en-US"/>
          </w:rPr>
          <w:t xml:space="preserve">To better understand </w:t>
        </w:r>
      </w:ins>
      <w:ins w:id="165" w:author="Denis Engemann" w:date="2018-04-29T00:40:00Z">
        <w:r w:rsidR="0028509B">
          <w:rPr>
            <w:rFonts w:ascii="Calibri" w:eastAsia="Times New Roman" w:hAnsi="Calibri" w:cs="Calibri"/>
            <w:color w:val="222222"/>
            <w:lang w:val="en-US"/>
          </w:rPr>
          <w:t xml:space="preserve">how inference and prediction </w:t>
        </w:r>
        <w:bookmarkStart w:id="166" w:name="_GoBack"/>
        <w:bookmarkEnd w:id="166"/>
        <w:r w:rsidR="0028509B">
          <w:rPr>
            <w:rFonts w:ascii="Calibri" w:eastAsia="Times New Roman" w:hAnsi="Calibri" w:cs="Calibri"/>
            <w:color w:val="222222"/>
            <w:lang w:val="en-US"/>
          </w:rPr>
          <w:t>evolve</w:t>
        </w:r>
      </w:ins>
      <w:ins w:id="167" w:author="Denis Engemann" w:date="2018-04-29T00:38:00Z">
        <w:r w:rsidR="0028509B">
          <w:rPr>
            <w:rFonts w:ascii="Calibri" w:eastAsia="Times New Roman" w:hAnsi="Calibri" w:cs="Calibri"/>
            <w:color w:val="222222"/>
            <w:lang w:val="en-US"/>
          </w:rPr>
          <w:t xml:space="preserve"> when </w:t>
        </w:r>
      </w:ins>
      <w:ins w:id="168" w:author="Denis Engemann" w:date="2018-04-29T00:39:00Z">
        <w:r w:rsidR="0028509B">
          <w:rPr>
            <w:rFonts w:ascii="Calibri" w:eastAsia="Times New Roman" w:hAnsi="Calibri" w:cs="Calibri"/>
            <w:color w:val="222222"/>
            <w:lang w:val="en-US"/>
          </w:rPr>
          <w:t xml:space="preserve">the data generating mechanism </w:t>
        </w:r>
      </w:ins>
      <w:ins w:id="169" w:author="Denis Engemann" w:date="2018-04-29T00:41:00Z">
        <w:r w:rsidR="0028509B">
          <w:rPr>
            <w:rFonts w:ascii="Calibri" w:eastAsia="Times New Roman" w:hAnsi="Calibri" w:cs="Calibri"/>
            <w:color w:val="222222"/>
            <w:lang w:val="en-US"/>
          </w:rPr>
          <w:t>is not accounted for</w:t>
        </w:r>
      </w:ins>
      <w:ins w:id="170" w:author="Denis Engemann" w:date="2018-04-29T00:39:00Z">
        <w:r w:rsidR="0028509B">
          <w:rPr>
            <w:rFonts w:ascii="Calibri" w:eastAsia="Times New Roman" w:hAnsi="Calibri" w:cs="Calibri"/>
            <w:color w:val="222222"/>
            <w:lang w:val="en-US"/>
          </w:rPr>
          <w:t xml:space="preserve"> by the predictive model, we introduced significant model violations through pathological transformations on </w:t>
        </w:r>
      </w:ins>
      <w:ins w:id="171" w:author="Denis Engemann" w:date="2018-04-29T00:40:00Z">
        <w:r w:rsidR="0028509B">
          <w:rPr>
            <w:rFonts w:ascii="Calibri" w:eastAsia="Times New Roman" w:hAnsi="Calibri" w:cs="Calibri"/>
            <w:color w:val="222222"/>
            <w:lang w:val="en-US"/>
          </w:rPr>
          <w:t xml:space="preserve">50 percent of the </w:t>
        </w:r>
      </w:ins>
      <w:ins w:id="172" w:author="Denis Engemann" w:date="2018-04-29T00:39:00Z">
        <w:r w:rsidR="0028509B">
          <w:rPr>
            <w:rFonts w:ascii="Calibri" w:eastAsia="Times New Roman" w:hAnsi="Calibri" w:cs="Calibri"/>
            <w:color w:val="222222"/>
            <w:lang w:val="en-US"/>
          </w:rPr>
          <w:t>relevant variables of the X matrix.</w:t>
        </w:r>
      </w:ins>
      <w:del w:id="173" w:author="Denis Engemann" w:date="2018-04-29T00:39:00Z">
        <w:r w:rsidDel="0028509B">
          <w:rPr>
            <w:rFonts w:ascii="Calibri" w:eastAsia="Times New Roman" w:hAnsi="Calibri" w:cs="Calibri"/>
            <w:color w:val="222222"/>
            <w:lang w:val="en-US"/>
          </w:rPr>
          <w:delText>ext to undistorted models fitted to normally distributed data</w:delText>
        </w:r>
      </w:del>
      <w:del w:id="174" w:author="Denis Engemann" w:date="2018-04-29T00:40:00Z">
        <w:r w:rsidDel="0028509B">
          <w:rPr>
            <w:rFonts w:ascii="Calibri" w:eastAsia="Times New Roman" w:hAnsi="Calibri" w:cs="Calibri"/>
            <w:color w:val="222222"/>
            <w:lang w:val="en-US"/>
          </w:rPr>
          <w:delText>, we introduced systematic aberrations from the truth the model can possibly capture by applying nonlinear transformations to about 50 percent of the relevant variables.</w:delText>
        </w:r>
      </w:del>
      <w:r>
        <w:rPr>
          <w:rFonts w:ascii="Calibri" w:eastAsia="Times New Roman" w:hAnsi="Calibri" w:cs="Calibri"/>
          <w:color w:val="222222"/>
          <w:lang w:val="en-US"/>
        </w:rPr>
        <w:t xml:space="preserve"> Among those we considered taking the absolute value, the natural logarithm, the exponential, the square root, the multiplicative inverse as well as polynomials of degree 2-5. </w:t>
      </w:r>
    </w:p>
    <w:p w14:paraId="4139EA9B" w14:textId="77777777" w:rsidR="0095076B" w:rsidRDefault="0095076B" w:rsidP="00EB525A">
      <w:pPr>
        <w:shd w:val="clear" w:color="auto" w:fill="FFFFFF"/>
        <w:rPr>
          <w:ins w:id="175" w:author="Denis Engemann" w:date="2018-04-28T23:44:00Z"/>
          <w:rFonts w:ascii="Calibri" w:eastAsia="Times New Roman" w:hAnsi="Calibri" w:cs="Arial"/>
          <w:color w:val="222222"/>
          <w:lang w:val="en-US"/>
        </w:rPr>
      </w:pPr>
    </w:p>
    <w:p w14:paraId="1DFBD5FD" w14:textId="42AC1014" w:rsidR="00E85FA2" w:rsidDel="00E571CE" w:rsidRDefault="008D09D4" w:rsidP="00EB525A">
      <w:pPr>
        <w:shd w:val="clear" w:color="auto" w:fill="FFFFFF"/>
        <w:rPr>
          <w:del w:id="176" w:author="Denis Engemann" w:date="2018-04-28T23:45:00Z"/>
          <w:rFonts w:ascii="Calibri" w:eastAsia="Times New Roman" w:hAnsi="Calibri" w:cs="Calibri"/>
          <w:color w:val="263238"/>
          <w:lang w:val="en-US"/>
        </w:rPr>
      </w:pPr>
      <w:ins w:id="177" w:author="Denis Engemann" w:date="2018-04-29T00:29:00Z">
        <w:r>
          <w:rPr>
            <w:rFonts w:ascii="Calibri" w:eastAsia="Times New Roman" w:hAnsi="Calibri" w:cs="Calibri"/>
            <w:color w:val="222222"/>
            <w:lang w:val="en-US"/>
          </w:rPr>
          <w:t xml:space="preserve">Combining all scenarios yielded </w:t>
        </w:r>
      </w:ins>
      <w:ins w:id="178" w:author="Denis Engemann" w:date="2018-04-28T23:44:00Z">
        <w:r w:rsidR="00E85FA2" w:rsidRPr="00E94BB9">
          <w:rPr>
            <w:rFonts w:ascii="Calibri" w:eastAsia="Times New Roman" w:hAnsi="Calibri" w:cs="Calibri"/>
            <w:color w:val="222222"/>
            <w:lang w:val="en-US"/>
          </w:rPr>
          <w:t>113</w:t>
        </w:r>
        <w:r w:rsidR="00E85FA2">
          <w:rPr>
            <w:rFonts w:ascii="Calibri" w:eastAsia="Times New Roman" w:hAnsi="Calibri" w:cs="Calibri"/>
            <w:color w:val="222222"/>
            <w:lang w:val="en-US"/>
          </w:rPr>
          <w:t>,</w:t>
        </w:r>
        <w:r w:rsidR="00E85FA2" w:rsidRPr="00E94BB9">
          <w:rPr>
            <w:rFonts w:ascii="Calibri" w:eastAsia="Times New Roman" w:hAnsi="Calibri" w:cs="Calibri"/>
            <w:color w:val="222222"/>
            <w:lang w:val="en-US"/>
          </w:rPr>
          <w:t>400</w:t>
        </w:r>
        <w:r w:rsidR="00E85FA2">
          <w:rPr>
            <w:rFonts w:ascii="Calibri" w:eastAsia="Times New Roman" w:hAnsi="Calibri" w:cs="Calibri"/>
            <w:color w:val="222222"/>
            <w:lang w:val="en-US"/>
          </w:rPr>
          <w:t xml:space="preserve"> unique simulations</w:t>
        </w:r>
      </w:ins>
      <w:ins w:id="179" w:author="Denis Engemann" w:date="2018-04-29T00:06:00Z">
        <w:r w:rsidR="00E571CE">
          <w:rPr>
            <w:rFonts w:ascii="Calibri" w:eastAsia="Times New Roman" w:hAnsi="Calibri" w:cs="Calibri"/>
            <w:color w:val="222222"/>
            <w:lang w:val="en-US"/>
          </w:rPr>
          <w:t>.</w:t>
        </w:r>
      </w:ins>
    </w:p>
    <w:p w14:paraId="044D6824" w14:textId="6E6D8985" w:rsidR="00E571CE" w:rsidRDefault="00E571CE" w:rsidP="00EB525A">
      <w:pPr>
        <w:shd w:val="clear" w:color="auto" w:fill="FFFFFF"/>
        <w:rPr>
          <w:ins w:id="180" w:author="Denis Engemann" w:date="2018-04-29T00:08:00Z"/>
          <w:rFonts w:ascii="Calibri" w:eastAsia="Times New Roman" w:hAnsi="Calibri" w:cs="Calibri"/>
          <w:color w:val="222222"/>
          <w:lang w:val="en-US"/>
        </w:rPr>
      </w:pPr>
      <w:ins w:id="181" w:author="Denis Engemann" w:date="2018-04-29T00:07:00Z">
        <w:r>
          <w:rPr>
            <w:rFonts w:ascii="Calibri" w:eastAsia="Times New Roman" w:hAnsi="Calibri" w:cs="Calibri"/>
            <w:color w:val="222222"/>
            <w:lang w:val="en-US"/>
          </w:rPr>
          <w:t xml:space="preserve"> </w:t>
        </w:r>
      </w:ins>
      <w:ins w:id="182" w:author="Denis Engemann" w:date="2018-04-29T00:08:00Z">
        <w:r>
          <w:rPr>
            <w:rFonts w:ascii="Calibri" w:eastAsia="Times New Roman" w:hAnsi="Calibri" w:cs="Calibri"/>
            <w:color w:val="222222"/>
            <w:lang w:val="en-US"/>
          </w:rPr>
          <w:t xml:space="preserve">For each of them, we then compared the highest out-of-sample performance achieved as quantified by the </w:t>
        </w:r>
      </w:ins>
      <m:oMath>
        <m:sSup>
          <m:sSupPr>
            <m:ctrlPr>
              <w:ins w:id="183" w:author="Denis Engemann" w:date="2018-04-29T00:52:00Z">
                <w:rPr>
                  <w:rFonts w:ascii="Cambria Math" w:eastAsia="Times New Roman" w:hAnsi="Cambria Math" w:cs="Calibri"/>
                  <w:i/>
                  <w:color w:val="222222"/>
                  <w:lang w:val="en-US"/>
                </w:rPr>
              </w:ins>
            </m:ctrlPr>
          </m:sSupPr>
          <m:e>
            <m:r>
              <w:ins w:id="184" w:author="Denis Engemann" w:date="2018-04-29T00:52:00Z">
                <w:rPr>
                  <w:rFonts w:ascii="Cambria Math" w:eastAsia="Times New Roman" w:hAnsi="Cambria Math" w:cs="Calibri"/>
                  <w:color w:val="222222"/>
                </w:rPr>
                <m:t>R</m:t>
              </w:ins>
            </m:r>
          </m:e>
          <m:sup>
            <m:r>
              <w:ins w:id="185" w:author="Denis Engemann" w:date="2018-04-29T00:52:00Z">
                <w:rPr>
                  <w:rFonts w:ascii="Cambria Math" w:eastAsia="Times New Roman" w:hAnsi="Cambria Math" w:cs="Calibri"/>
                  <w:color w:val="222222"/>
                  <w:lang w:val="en-US"/>
                </w:rPr>
                <m:t>2</m:t>
              </w:ins>
            </m:r>
          </m:sup>
        </m:sSup>
      </m:oMath>
      <w:ins w:id="186" w:author="Denis Engemann" w:date="2018-04-29T00:09:00Z">
        <w:r>
          <w:rPr>
            <w:rFonts w:ascii="Calibri" w:eastAsia="Times New Roman" w:hAnsi="Calibri" w:cs="Calibri"/>
            <w:color w:val="222222"/>
            <w:lang w:val="en-US"/>
          </w:rPr>
          <w:t xml:space="preserve"> metric and the smallest p-value observed on any coefficient over the 50 LASSO models.</w:t>
        </w:r>
      </w:ins>
    </w:p>
    <w:p w14:paraId="65EA1E3D" w14:textId="28A0CDF9" w:rsidR="0095076B" w:rsidRPr="002302C5" w:rsidRDefault="00B647D1" w:rsidP="00EB525A">
      <w:pPr>
        <w:shd w:val="clear" w:color="auto" w:fill="FFFFFF"/>
        <w:rPr>
          <w:rFonts w:ascii="Calibri" w:eastAsia="Times New Roman" w:hAnsi="Calibri" w:cs="Calibri"/>
          <w:color w:val="222222"/>
          <w:lang w:val="en-US"/>
        </w:rPr>
      </w:pPr>
      <w:r w:rsidRPr="002302C5">
        <w:rPr>
          <w:rFonts w:ascii="Calibri" w:eastAsia="Times New Roman" w:hAnsi="Calibri" w:cs="Calibri"/>
          <w:color w:val="263238"/>
          <w:lang w:val="en-US"/>
          <w:rPrChange w:id="187" w:author="Denis Engemann" w:date="2018-04-28T22:50:00Z">
            <w:rPr>
              <w:rFonts w:ascii="Helvetica" w:eastAsia="Times New Roman" w:hAnsi="Helvetica"/>
              <w:color w:val="263238"/>
              <w:sz w:val="20"/>
              <w:szCs w:val="20"/>
              <w:lang w:val="en-US"/>
            </w:rPr>
          </w:rPrChange>
        </w:rPr>
        <w:lastRenderedPageBreak/>
        <w:t>For convenience, we refrained from running the analysis pipelines on a local workstation.</w:t>
      </w:r>
      <w:r w:rsidRPr="002302C5">
        <w:rPr>
          <w:rFonts w:ascii="Calibri" w:eastAsia="Times New Roman" w:hAnsi="Calibri" w:cs="Calibri"/>
          <w:lang w:val="en-US"/>
          <w:rPrChange w:id="188" w:author="Denis Engemann" w:date="2018-04-28T22:50:00Z">
            <w:rPr>
              <w:rFonts w:eastAsia="Times New Roman"/>
              <w:lang w:val="en-US"/>
            </w:rPr>
          </w:rPrChange>
        </w:rPr>
        <w:t xml:space="preserve"> </w:t>
      </w:r>
      <w:r w:rsidRPr="002302C5">
        <w:rPr>
          <w:rFonts w:ascii="Calibri" w:eastAsia="Times New Roman" w:hAnsi="Calibri" w:cs="Calibri"/>
          <w:color w:val="263238"/>
          <w:lang w:val="en-US"/>
          <w:rPrChange w:id="189" w:author="Denis Engemann" w:date="2018-04-28T22:50:00Z">
            <w:rPr>
              <w:rFonts w:ascii="Helvetica" w:eastAsia="Times New Roman" w:hAnsi="Helvetica"/>
              <w:color w:val="263238"/>
              <w:sz w:val="20"/>
              <w:szCs w:val="20"/>
              <w:lang w:val="en-US"/>
            </w:rPr>
          </w:rPrChange>
        </w:rPr>
        <w:t>The simulations were realized using a parallel computing server with 48 Intel Xeon CPUs (1,200 - 2,900 GHz) and 62 GB working memory.</w:t>
      </w:r>
      <w:ins w:id="190" w:author="Denis Engemann" w:date="2018-04-28T23:45:00Z">
        <w:r w:rsidR="00E85FA2">
          <w:rPr>
            <w:rFonts w:ascii="Calibri" w:eastAsia="Times New Roman" w:hAnsi="Calibri" w:cs="Calibri"/>
            <w:color w:val="263238"/>
            <w:lang w:val="en-US"/>
          </w:rPr>
          <w:t xml:space="preserve"> The </w:t>
        </w:r>
      </w:ins>
      <w:del w:id="191" w:author="Denis Engemann" w:date="2018-04-28T23:45:00Z">
        <w:r w:rsidRPr="002302C5" w:rsidDel="00E85FA2">
          <w:rPr>
            <w:rFonts w:ascii="Calibri" w:eastAsia="Times New Roman" w:hAnsi="Calibri" w:cs="Calibri"/>
            <w:color w:val="263238"/>
            <w:lang w:val="en-US"/>
            <w:rPrChange w:id="192" w:author="Denis Engemann" w:date="2018-04-28T22:50:00Z">
              <w:rPr>
                <w:rFonts w:ascii="Helvetica" w:eastAsia="Times New Roman" w:hAnsi="Helvetica"/>
                <w:color w:val="263238"/>
                <w:sz w:val="20"/>
                <w:szCs w:val="20"/>
                <w:lang w:val="en-US"/>
              </w:rPr>
            </w:rPrChange>
          </w:rPr>
          <w:delText xml:space="preserve"> </w:delText>
        </w:r>
      </w:del>
      <w:ins w:id="193" w:author="Denis Engemann" w:date="2018-04-28T23:45:00Z">
        <w:r w:rsidR="00E85FA2">
          <w:rPr>
            <w:rFonts w:ascii="Calibri" w:eastAsia="Times New Roman" w:hAnsi="Calibri" w:cs="Calibri"/>
            <w:color w:val="263238"/>
            <w:lang w:val="en-US"/>
          </w:rPr>
          <w:t xml:space="preserve">simulation results </w:t>
        </w:r>
      </w:ins>
      <w:ins w:id="194" w:author="Denis Engemann" w:date="2018-04-28T23:46:00Z">
        <w:r w:rsidR="00E85FA2">
          <w:rPr>
            <w:rFonts w:ascii="Calibri" w:eastAsia="Times New Roman" w:hAnsi="Calibri" w:cs="Calibri"/>
            <w:color w:val="263238"/>
            <w:lang w:val="en-US"/>
          </w:rPr>
          <w:t xml:space="preserve">of about 2GB of data </w:t>
        </w:r>
      </w:ins>
      <w:ins w:id="195" w:author="Denis Engemann" w:date="2018-04-28T23:45:00Z">
        <w:r w:rsidR="00E85FA2">
          <w:rPr>
            <w:rFonts w:ascii="Calibri" w:eastAsia="Times New Roman" w:hAnsi="Calibri" w:cs="Calibri"/>
            <w:color w:val="263238"/>
            <w:lang w:val="en-US"/>
          </w:rPr>
          <w:t xml:space="preserve">were obtained in less than </w:t>
        </w:r>
      </w:ins>
      <w:del w:id="196" w:author="Denis Engemann" w:date="2018-04-28T23:45:00Z">
        <w:r w:rsidRPr="002302C5" w:rsidDel="00E85FA2">
          <w:rPr>
            <w:rFonts w:ascii="Calibri" w:eastAsia="Times New Roman" w:hAnsi="Calibri" w:cs="Calibri"/>
            <w:color w:val="263238"/>
            <w:lang w:val="en-US"/>
            <w:rPrChange w:id="197" w:author="Denis Engemann" w:date="2018-04-28T22:50:00Z">
              <w:rPr>
                <w:rFonts w:ascii="Helvetica" w:eastAsia="Times New Roman" w:hAnsi="Helvetica"/>
                <w:color w:val="263238"/>
                <w:sz w:val="20"/>
                <w:szCs w:val="20"/>
                <w:lang w:val="en-US"/>
              </w:rPr>
            </w:rPrChange>
          </w:rPr>
          <w:delText>&gt;</w:delText>
        </w:r>
      </w:del>
      <w:ins w:id="198" w:author="Denis Engemann" w:date="2018-04-28T23:46:00Z">
        <w:r w:rsidR="00E85FA2">
          <w:rPr>
            <w:rFonts w:ascii="Calibri" w:eastAsia="Times New Roman" w:hAnsi="Calibri" w:cs="Calibri"/>
            <w:color w:val="263238"/>
            <w:lang w:val="en-US"/>
          </w:rPr>
          <w:t>four</w:t>
        </w:r>
      </w:ins>
      <w:del w:id="199" w:author="Denis Engemann" w:date="2018-04-28T23:46:00Z">
        <w:r w:rsidRPr="002302C5" w:rsidDel="00E85FA2">
          <w:rPr>
            <w:rFonts w:ascii="Calibri" w:eastAsia="Times New Roman" w:hAnsi="Calibri" w:cs="Calibri"/>
            <w:color w:val="263238"/>
            <w:lang w:val="en-US"/>
            <w:rPrChange w:id="200" w:author="Denis Engemann" w:date="2018-04-28T22:50:00Z">
              <w:rPr>
                <w:rFonts w:ascii="Helvetica" w:eastAsia="Times New Roman" w:hAnsi="Helvetica"/>
                <w:color w:val="263238"/>
                <w:sz w:val="20"/>
                <w:szCs w:val="20"/>
                <w:lang w:val="en-US"/>
              </w:rPr>
            </w:rPrChange>
          </w:rPr>
          <w:delText>2</w:delText>
        </w:r>
      </w:del>
      <w:r w:rsidRPr="002302C5">
        <w:rPr>
          <w:rFonts w:ascii="Calibri" w:eastAsia="Times New Roman" w:hAnsi="Calibri" w:cs="Calibri"/>
          <w:color w:val="263238"/>
          <w:lang w:val="en-US"/>
          <w:rPrChange w:id="201" w:author="Denis Engemann" w:date="2018-04-28T22:50:00Z">
            <w:rPr>
              <w:rFonts w:ascii="Helvetica" w:eastAsia="Times New Roman" w:hAnsi="Helvetica"/>
              <w:color w:val="263238"/>
              <w:sz w:val="20"/>
              <w:szCs w:val="20"/>
              <w:lang w:val="en-US"/>
            </w:rPr>
          </w:rPrChange>
        </w:rPr>
        <w:t xml:space="preserve"> week</w:t>
      </w:r>
      <w:ins w:id="202" w:author="Denis Engemann" w:date="2018-04-28T23:46:00Z">
        <w:r w:rsidR="00E85FA2">
          <w:rPr>
            <w:rFonts w:ascii="Calibri" w:eastAsia="Times New Roman" w:hAnsi="Calibri" w:cs="Calibri"/>
            <w:color w:val="263238"/>
            <w:lang w:val="en-US"/>
          </w:rPr>
          <w:t>s</w:t>
        </w:r>
      </w:ins>
      <w:r w:rsidRPr="002302C5">
        <w:rPr>
          <w:rFonts w:ascii="Calibri" w:eastAsia="Times New Roman" w:hAnsi="Calibri" w:cs="Calibri"/>
          <w:color w:val="263238"/>
          <w:lang w:val="en-US"/>
          <w:rPrChange w:id="203" w:author="Denis Engemann" w:date="2018-04-28T22:50:00Z">
            <w:rPr>
              <w:rFonts w:ascii="Helvetica" w:eastAsia="Times New Roman" w:hAnsi="Helvetica"/>
              <w:color w:val="263238"/>
              <w:sz w:val="20"/>
              <w:szCs w:val="20"/>
              <w:lang w:val="en-US"/>
            </w:rPr>
          </w:rPrChange>
        </w:rPr>
        <w:t xml:space="preserve"> of computation</w:t>
      </w:r>
      <w:ins w:id="204" w:author="Denis Engemann" w:date="2018-04-28T23:46:00Z">
        <w:r w:rsidR="00E85FA2">
          <w:rPr>
            <w:rFonts w:ascii="Calibri" w:eastAsia="Times New Roman" w:hAnsi="Calibri" w:cs="Calibri"/>
            <w:color w:val="263238"/>
            <w:lang w:val="en-US"/>
          </w:rPr>
          <w:t xml:space="preserve"> time. </w:t>
        </w:r>
      </w:ins>
    </w:p>
    <w:p w14:paraId="6196F382" w14:textId="77777777" w:rsidR="0095076B" w:rsidRDefault="0095076B"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0A9EBC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&lt;EndNote&gt;&lt;Cite&gt;&lt;Author&gt;Hastie&lt;/Author&gt;&lt;Year&gt;2001&lt;/Year&gt;&lt;RecNum&gt;3957&lt;/RecNum&gt;&lt;Prefix&gt;e.g.`, &lt;/Prefix&gt;&lt;DisplayText&gt;(e.g., 22, 27)&lt;/DisplayText&gt;&lt;record&gt;&lt;rec-number&gt;3957&lt;/rec-number&gt;&lt;foreign-keys&gt;&lt;key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8D542A">
        <w:rPr>
          <w:rFonts w:ascii="Calibri" w:hAnsi="Calibri"/>
          <w:noProof/>
          <w:color w:val="000000" w:themeColor="text1"/>
          <w:lang w:val="en-US"/>
        </w:rPr>
        <w:t xml:space="preserve">(e.g., </w:t>
      </w:r>
      <w:hyperlink w:anchor="_ENREF_22" w:tooltip="Hastie, 2001 #3957" w:history="1">
        <w:r w:rsidR="005F5AF1">
          <w:rPr>
            <w:rFonts w:ascii="Calibri" w:hAnsi="Calibri"/>
            <w:noProof/>
            <w:color w:val="000000" w:themeColor="text1"/>
            <w:lang w:val="en-US"/>
          </w:rPr>
          <w:t>22</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The best estimate of 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lastRenderedPageBreak/>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whether or 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 xml:space="preserve">le prediction </w:t>
      </w:r>
      <w:proofErr w:type="gramStart"/>
      <w:r w:rsidR="00BC54C2" w:rsidRPr="00980766">
        <w:rPr>
          <w:rFonts w:ascii="Calibri" w:hAnsi="Calibri"/>
          <w:color w:val="000000" w:themeColor="text1"/>
          <w:lang w:val="en-US"/>
        </w:rPr>
        <w:t>performance, but</w:t>
      </w:r>
      <w:proofErr w:type="gramEnd"/>
      <w:r w:rsidR="00BC54C2" w:rsidRPr="00980766">
        <w:rPr>
          <w:rFonts w:ascii="Calibri" w:hAnsi="Calibri"/>
          <w:color w:val="000000" w:themeColor="text1"/>
          <w:lang w:val="en-US"/>
        </w:rPr>
        <w:t xml:space="preserve">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Preformatted"/>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w:t>
      </w:r>
      <w:proofErr w:type="gramStart"/>
      <w:r w:rsidR="00C074F8" w:rsidRPr="00BC54C2">
        <w:rPr>
          <w:rFonts w:ascii="Calibri" w:hAnsi="Calibri"/>
          <w:color w:val="000000"/>
          <w:sz w:val="24"/>
          <w:szCs w:val="24"/>
          <w:lang w:val="en-US"/>
        </w:rPr>
        <w:t>path, but</w:t>
      </w:r>
      <w:proofErr w:type="gramEnd"/>
      <w:r w:rsidR="00C074F8" w:rsidRPr="00BC54C2">
        <w:rPr>
          <w:rFonts w:ascii="Calibri" w:hAnsi="Calibri"/>
          <w:color w:val="000000"/>
          <w:sz w:val="24"/>
          <w:szCs w:val="24"/>
          <w:lang w:val="en-US"/>
        </w:rPr>
        <w:t xml:space="preserve">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ce, but offered little value for the purpose of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w:t>
      </w:r>
      <w:r w:rsidR="00D076FA" w:rsidRPr="00BC54C2">
        <w:rPr>
          <w:rFonts w:ascii="Calibri" w:eastAsia="Times New Roman" w:hAnsi="Calibri"/>
          <w:color w:val="000000"/>
          <w:lang w:val="en-US"/>
        </w:rPr>
        <w:lastRenderedPageBreak/>
        <w:t>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6BA853D2"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Pr>
          <w:rFonts w:ascii="Calibri" w:hAnsi="Calibri"/>
          <w:color w:val="000000" w:themeColor="text1"/>
          <w:lang w:val="en-US"/>
        </w:rPr>
        <w:t>provided</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6913D7"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5F5AF1">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 </w:instrText>
      </w:r>
      <w:r w:rsidR="008D542A">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WWVhcj48UmVjTnVtPjcwMzI8L1JlY051bT48RGlzcGxheVRleHQ+KDM0LTM3KTwvRGlzcGxheVRl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8D542A">
        <w:rPr>
          <w:rFonts w:ascii="Calibri" w:eastAsia="Times New Roman" w:hAnsi="Calibri" w:cs="Arial"/>
          <w:bCs/>
          <w:color w:val="000000" w:themeColor="text1"/>
          <w:shd w:val="clear" w:color="auto" w:fill="FFFFFF"/>
          <w:lang w:val="en-US"/>
        </w:rPr>
        <w:instrText xml:space="preserve"> ADDIN EN.CITE.DATA </w:instrText>
      </w:r>
      <w:r w:rsidR="008D542A">
        <w:rPr>
          <w:rFonts w:ascii="Calibri" w:eastAsia="Times New Roman" w:hAnsi="Calibri" w:cs="Arial"/>
          <w:bCs/>
          <w:color w:val="000000" w:themeColor="text1"/>
          <w:shd w:val="clear" w:color="auto" w:fill="FFFFFF"/>
          <w:lang w:val="en-US"/>
        </w:rPr>
      </w:r>
      <w:r w:rsidR="008D542A">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4" w:tooltip="Collaboration, 2015 #7032" w:history="1">
        <w:r w:rsidR="005F5AF1">
          <w:rPr>
            <w:rFonts w:ascii="Calibri" w:eastAsia="Times New Roman" w:hAnsi="Calibri" w:cs="Arial"/>
            <w:bCs/>
            <w:noProof/>
            <w:color w:val="000000" w:themeColor="text1"/>
            <w:shd w:val="clear" w:color="auto" w:fill="FFFFFF"/>
            <w:lang w:val="en-US"/>
          </w:rPr>
          <w:t>34-37</w:t>
        </w:r>
      </w:hyperlink>
      <w:r w:rsidR="008D542A">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5F5AF1">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8D542A">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&lt;EndNote&gt;&lt;Cite&gt;&lt;Author&gt;Donoho&lt;/Author&gt;&lt;Year&gt;2017&lt;/Year&gt;&lt;RecNum&gt;7030&lt;/RecNum&gt;&lt;DisplayText&gt;(38)&lt;/DisplayText&gt;&lt;record&gt;&lt;rec-number&gt;7030&lt;/rec-number&gt;&lt;foreign-keys&gt;&lt;key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8D542A">
        <w:rPr>
          <w:rFonts w:ascii="Calibri" w:eastAsia="Times New Roman" w:hAnsi="Calibri" w:cs="Arial"/>
          <w:bCs/>
          <w:noProof/>
          <w:color w:val="000000" w:themeColor="text1"/>
          <w:shd w:val="clear" w:color="auto" w:fill="FFFFFF"/>
          <w:lang w:val="en-US"/>
        </w:rPr>
        <w:t>(</w:t>
      </w:r>
      <w:hyperlink w:anchor="_ENREF_38" w:tooltip="Donoho, 2017 #7030" w:history="1">
        <w:r w:rsidR="005F5AF1">
          <w:rPr>
            <w:rFonts w:ascii="Calibri" w:eastAsia="Times New Roman" w:hAnsi="Calibri" w:cs="Arial"/>
            <w:bCs/>
            <w:noProof/>
            <w:color w:val="000000" w:themeColor="text1"/>
            <w:shd w:val="clear" w:color="auto" w:fill="FFFFFF"/>
            <w:lang w:val="en-US"/>
          </w:rPr>
          <w:t>38</w:t>
        </w:r>
      </w:hyperlink>
      <w:r w:rsidR="008D542A">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431CE4C1"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5F5AF1"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&lt;EndNote&gt;&lt;Cite&gt;&lt;Author&gt;Wu&lt;/Author&gt;&lt;Year&gt;2009&lt;/Year&gt;&lt;RecNum&gt;5997&lt;/RecNum&gt;&lt;DisplayText&gt;(26,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6" w:tooltip="Wu, 2009 #5997" w:history="1">
        <w:r w:rsidR="005F5AF1">
          <w:rPr>
            <w:rFonts w:ascii="Calibri" w:hAnsi="Calibri"/>
            <w:noProof/>
            <w:color w:val="000000" w:themeColor="text1"/>
            <w:lang w:val="en-US"/>
          </w:rPr>
          <w:t>26</w:t>
        </w:r>
      </w:hyperlink>
      <w:r w:rsidR="008D542A">
        <w:rPr>
          <w:rFonts w:ascii="Calibri" w:hAnsi="Calibri"/>
          <w:noProof/>
          <w:color w:val="000000" w:themeColor="text1"/>
          <w:lang w:val="en-US"/>
        </w:rPr>
        <w:t xml:space="preserve">, </w:t>
      </w:r>
      <w:hyperlink w:anchor="_ENREF_27" w:tooltip="Hastie, 2015 #5915" w:history="1">
        <w:r w:rsidR="005F5AF1">
          <w:rPr>
            <w:rFonts w:ascii="Calibri" w:hAnsi="Calibri"/>
            <w:noProof/>
            <w:color w:val="000000" w:themeColor="text1"/>
            <w:lang w:val="en-US"/>
          </w:rPr>
          <w:t>27</w:t>
        </w:r>
      </w:hyperlink>
      <w:r w:rsidR="008D542A">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5F5AF1"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&lt;EndNote&gt;&lt;Cite&gt;&lt;Author&gt;Cohen&lt;/Author&gt;&lt;Year&gt;1990&lt;/Year&gt;&lt;RecNum&gt;5949&lt;/RecNum&gt;&lt;DisplayText&gt;(39, 40)&lt;/DisplayText&gt;&lt;record&gt;&lt;rec-number&gt;5949&lt;/rec-number&gt;&lt;foreign-keys&gt;&lt;key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39" w:tooltip="Cohen, 1990 #5949" w:history="1">
        <w:r w:rsidR="005F5AF1" w:rsidRPr="008D542A">
          <w:rPr>
            <w:rFonts w:ascii="Calibri" w:hAnsi="Calibri"/>
            <w:noProof/>
            <w:color w:val="000000" w:themeColor="text1"/>
            <w:lang w:val="en-US"/>
          </w:rPr>
          <w:t>39</w:t>
        </w:r>
      </w:hyperlink>
      <w:r w:rsidR="008D542A" w:rsidRPr="008D542A">
        <w:rPr>
          <w:rFonts w:ascii="Calibri" w:hAnsi="Calibri"/>
          <w:noProof/>
          <w:color w:val="000000" w:themeColor="text1"/>
          <w:lang w:val="en-US"/>
        </w:rPr>
        <w:t xml:space="preserve">, </w:t>
      </w:r>
      <w:hyperlink w:anchor="_ENREF_40" w:tooltip="Gigerenzer, 1987 #6345" w:history="1">
        <w:r w:rsidR="005F5AF1" w:rsidRPr="008D542A">
          <w:rPr>
            <w:rFonts w:ascii="Calibri" w:hAnsi="Calibri"/>
            <w:noProof/>
            <w:color w:val="000000" w:themeColor="text1"/>
            <w:lang w:val="en-US"/>
          </w:rPr>
          <w:t>40</w:t>
        </w:r>
      </w:hyperlink>
      <w:r w:rsidR="008D542A" w:rsidRPr="008D542A">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Ioannidis and colleagues recently 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8D542A" w:rsidRPr="008D542A">
        <w:rPr>
          <w:rFonts w:ascii="Calibri" w:hAnsi="Calibri"/>
          <w:color w:val="000000" w:themeColor="text1"/>
          <w:lang w:val="en-US"/>
        </w:rPr>
        <w:instrText xml:space="preserve"> ADDIN EN.CITE &lt;EndNote&gt;&lt;Cite&gt;&lt;Author&gt;Szucs&lt;/Author&gt;&lt;Year&gt;2017&lt;/Year&gt;&lt;RecNum&gt;7029&lt;/RecNum&gt;&lt;DisplayText&gt;(41)&lt;/DisplayText&gt;&lt;record&gt;&lt;rec-number&gt;7029&lt;/rec-number&gt;&lt;foreign-keys&gt;&lt;key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8D542A" w:rsidRPr="008D542A">
        <w:rPr>
          <w:rFonts w:ascii="Calibri" w:hAnsi="Calibri"/>
          <w:noProof/>
          <w:color w:val="000000" w:themeColor="text1"/>
          <w:lang w:val="en-US"/>
        </w:rPr>
        <w:t>(</w:t>
      </w:r>
      <w:hyperlink w:anchor="_ENREF_41" w:tooltip="Szucs, 2017 #7029" w:history="1">
        <w:r w:rsidR="005F5AF1" w:rsidRPr="008D542A">
          <w:rPr>
            <w:rFonts w:ascii="Calibri" w:hAnsi="Calibri"/>
            <w:noProof/>
            <w:color w:val="000000" w:themeColor="text1"/>
            <w:lang w:val="en-US"/>
          </w:rPr>
          <w:t>41</w:t>
        </w:r>
      </w:hyperlink>
      <w:r w:rsidR="008D542A" w:rsidRPr="008D542A">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77B73D14"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sharpen the </w:t>
      </w:r>
      <w:proofErr w:type="spellStart"/>
      <w:r w:rsidR="001F00D6">
        <w:rPr>
          <w:rFonts w:ascii="Calibri" w:hAnsi="Calibri"/>
          <w:color w:val="A6A6A6" w:themeColor="background1" w:themeShade="A6"/>
          <w:lang w:val="en-US"/>
        </w:rPr>
        <w:t>distinctino</w:t>
      </w:r>
      <w:proofErr w:type="spellEnd"/>
      <w:r w:rsidR="001F00D6">
        <w:rPr>
          <w:rFonts w:ascii="Calibri" w:hAnsi="Calibri"/>
          <w:color w:val="A6A6A6" w:themeColor="background1" w:themeShade="A6"/>
          <w:lang w:val="en-US"/>
        </w:rPr>
        <w:t xml:space="preserve"> between</w:t>
      </w:r>
      <w:r w:rsidR="00081392">
        <w:rPr>
          <w:rFonts w:ascii="Calibri" w:hAnsi="Calibri"/>
          <w:color w:val="A6A6A6" w:themeColor="background1" w:themeShade="A6"/>
          <w:lang w:val="en-US"/>
        </w:rPr>
        <w:t>; explanatory and predictive qualities</w:t>
      </w:r>
      <w:r w:rsidR="00355FFA">
        <w:rPr>
          <w:rFonts w:ascii="Calibri" w:hAnsi="Calibri"/>
          <w:color w:val="A6A6A6" w:themeColor="background1" w:themeShade="A6"/>
          <w:lang w:val="en-US"/>
        </w:rPr>
        <w:t>; set the stage for</w:t>
      </w:r>
      <w:r w:rsidR="00CD5826">
        <w:rPr>
          <w:rFonts w:ascii="Calibri" w:hAnsi="Calibri"/>
          <w:color w:val="A6A6A6" w:themeColor="background1" w:themeShade="A6"/>
          <w:lang w:val="en-US"/>
        </w:rPr>
        <w:t xml:space="preserve">; predictive modeling/explanatory m.; </w:t>
      </w:r>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lastRenderedPageBreak/>
        <w:t>Conclusion</w:t>
      </w:r>
    </w:p>
    <w:p w14:paraId="59F5AD5A" w14:textId="32E47843"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1F16C0">
        <w:rPr>
          <w:rFonts w:ascii="Calibri" w:eastAsia="Times New Roman" w:hAnsi="Calibri" w:cs="Arial"/>
          <w:color w:val="222222"/>
          <w:shd w:val="clear" w:color="auto" w:fill="FFFFFF"/>
          <w:lang w:val="en-US"/>
        </w:rPr>
        <w:t xml:space="preserve">Therefore, </w:t>
      </w:r>
      <w:r w:rsidR="001F16C0">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8D542A">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&lt;EndNote&gt;&lt;Cite&gt;&lt;Author&gt;Friedman&lt;/Author&gt;&lt;Year&gt;2001&lt;/Year&gt;&lt;RecNum&gt;5937&lt;/RecNum&gt;&lt;DisplayText&gt;(42)&lt;/DisplayText&gt;&lt;record&gt;&lt;rec-number&gt;5937&lt;/rec-number&gt;&lt;foreign-keys&gt;&lt;key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8D542A">
        <w:rPr>
          <w:rFonts w:ascii="Calibri" w:eastAsia="Times New Roman" w:hAnsi="Calibri" w:cs="Arial"/>
          <w:noProof/>
          <w:color w:val="222222"/>
          <w:shd w:val="clear" w:color="auto" w:fill="FFFFFF"/>
          <w:lang w:val="en-US"/>
        </w:rPr>
        <w:t>(</w:t>
      </w:r>
      <w:hyperlink w:anchor="_ENREF_42" w:tooltip="Friedman, 2001 #5937" w:history="1">
        <w:r w:rsidR="005F5AF1">
          <w:rPr>
            <w:rFonts w:ascii="Calibri" w:eastAsia="Times New Roman" w:hAnsi="Calibri" w:cs="Arial"/>
            <w:noProof/>
            <w:color w:val="222222"/>
            <w:shd w:val="clear" w:color="auto" w:fill="FFFFFF"/>
            <w:lang w:val="en-US"/>
          </w:rPr>
          <w:t>42</w:t>
        </w:r>
      </w:hyperlink>
      <w:r w:rsidR="008D542A">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8D542A">
        <w:rPr>
          <w:rFonts w:ascii="Calibri" w:hAnsi="Calibri"/>
          <w:lang w:val="en-US"/>
        </w:rPr>
        <w:instrText xml:space="preserve"> ADDIN EN.CITE &lt;EndNote&gt;&lt;Cite&gt;&lt;Author&gt;Bzdok&lt;/Author&gt;&lt;Year&gt;2017&lt;/Year&gt;&lt;RecNum&gt;6436&lt;/RecNum&gt;&lt;DisplayText&gt;(2, 43)&lt;/DisplayText&gt;&lt;record&gt;&lt;rec-number&gt;6436&lt;/rec-number&gt;&lt;foreign-keys&gt;&lt;key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8D542A">
        <w:rPr>
          <w:rFonts w:ascii="Calibri" w:hAnsi="Calibri"/>
          <w:noProof/>
          <w:lang w:val="en-US"/>
        </w:rPr>
        <w:t>(</w:t>
      </w:r>
      <w:hyperlink w:anchor="_ENREF_2" w:tooltip="Breiman, 2001 #4148" w:history="1">
        <w:r w:rsidR="005F5AF1">
          <w:rPr>
            <w:rFonts w:ascii="Calibri" w:hAnsi="Calibri"/>
            <w:noProof/>
            <w:lang w:val="en-US"/>
          </w:rPr>
          <w:t>2</w:t>
        </w:r>
      </w:hyperlink>
      <w:r w:rsidR="008D542A">
        <w:rPr>
          <w:rFonts w:ascii="Calibri" w:hAnsi="Calibri"/>
          <w:noProof/>
          <w:lang w:val="en-US"/>
        </w:rPr>
        <w:t xml:space="preserve">, </w:t>
      </w:r>
      <w:hyperlink w:anchor="_ENREF_43" w:tooltip="Bzdok, 2017 #6436" w:history="1">
        <w:r w:rsidR="005F5AF1">
          <w:rPr>
            <w:rFonts w:ascii="Calibri" w:hAnsi="Calibri"/>
            <w:noProof/>
            <w:lang w:val="en-US"/>
          </w:rPr>
          <w:t>43</w:t>
        </w:r>
      </w:hyperlink>
      <w:r w:rsidR="008D542A">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3EF49EA1"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&lt;EndNote&gt;&lt;Cite&gt;&lt;Author&gt;Bernard&lt;/Author&gt;&lt;Year&gt;1957&lt;/Year&gt;&lt;RecNum&gt;7028&lt;/RecNum&gt;&lt;DisplayText&gt;(44)&lt;/DisplayText&gt;&lt;record&gt;&lt;rec-number&gt;7028&lt;/rec-number&gt;&lt;foreign-keys&gt;&lt;key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44" w:tooltip="Bernard, 1957 #7028" w:history="1">
        <w:r w:rsidR="005F5AF1">
          <w:rPr>
            <w:rFonts w:ascii="Calibri" w:hAnsi="Calibri"/>
            <w:noProof/>
            <w:color w:val="000000" w:themeColor="text1"/>
            <w:lang w:val="en-US"/>
          </w:rPr>
          <w:t>44</w:t>
        </w:r>
      </w:hyperlink>
      <w:r w:rsidR="008D542A">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F037C0D"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cousins but not twins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5F5AF1">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144E9FA8" w14:textId="4167FEF2" w:rsidR="0011665F" w:rsidDel="0011665F" w:rsidRDefault="00503EB4" w:rsidP="00F40E7B">
      <w:pPr>
        <w:widowControl w:val="0"/>
        <w:autoSpaceDE w:val="0"/>
        <w:autoSpaceDN w:val="0"/>
        <w:adjustRightInd w:val="0"/>
        <w:spacing w:after="240" w:line="200" w:lineRule="atLeast"/>
        <w:jc w:val="both"/>
        <w:rPr>
          <w:del w:id="205" w:author="Denis Engemann" w:date="2018-04-28T22:23:00Z"/>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ins w:id="206" w:author="Denis Engemann" w:date="2018-04-28T22:23:00Z">
        <w:r w:rsidR="0011665F" w:rsidRPr="0011665F">
          <w:rPr>
            <w:rFonts w:ascii="Calibri" w:hAnsi="Calibri" w:cs="Times"/>
            <w:color w:val="000000" w:themeColor="text1"/>
            <w:lang w:val="en-US"/>
          </w:rPr>
          <w:t xml:space="preserve"> </w:t>
        </w:r>
        <w:r w:rsidR="0011665F">
          <w:rPr>
            <w:rFonts w:ascii="Calibri" w:hAnsi="Calibri" w:cs="Times"/>
            <w:color w:val="000000" w:themeColor="text1"/>
            <w:lang w:val="en-US"/>
          </w:rPr>
          <w:t>DE acknowledges support by the Amazon AWS Research Grant (2015)</w:t>
        </w:r>
        <w:proofErr w:type="gramStart"/>
        <w:r w:rsidR="0011665F">
          <w:rPr>
            <w:rFonts w:ascii="Calibri" w:hAnsi="Calibri" w:cs="Times"/>
            <w:color w:val="000000" w:themeColor="text1"/>
            <w:lang w:val="en-US"/>
          </w:rPr>
          <w:t xml:space="preserve">, </w:t>
        </w:r>
        <w:r w:rsidR="0011665F" w:rsidRPr="00051DC0">
          <w:rPr>
            <w:rFonts w:ascii="Calibri" w:hAnsi="Calibri" w:cs="Times"/>
            <w:color w:val="000000" w:themeColor="text1"/>
            <w:lang w:val="en-US"/>
          </w:rPr>
          <w:t>)</w:t>
        </w:r>
        <w:proofErr w:type="gramEnd"/>
        <w:r w:rsidR="0011665F" w:rsidRPr="00051DC0">
          <w:rPr>
            <w:rFonts w:ascii="Calibri" w:hAnsi="Calibri" w:cs="Times"/>
            <w:color w:val="000000" w:themeColor="text1"/>
            <w:lang w:val="en-US"/>
          </w:rPr>
          <w:t>, the German National Merit Foundation</w:t>
        </w:r>
        <w:r w:rsidR="0011665F">
          <w:rPr>
            <w:rFonts w:ascii="Calibri" w:hAnsi="Calibri" w:cs="Times"/>
            <w:color w:val="000000" w:themeColor="text1"/>
            <w:lang w:val="en-US"/>
          </w:rPr>
          <w:t xml:space="preserve">, as well as the </w:t>
        </w:r>
        <w:proofErr w:type="spellStart"/>
        <w:r w:rsidR="0011665F">
          <w:rPr>
            <w:rFonts w:ascii="Calibri" w:hAnsi="Calibri" w:cs="Times"/>
            <w:color w:val="000000" w:themeColor="text1"/>
            <w:lang w:val="en-US"/>
          </w:rPr>
          <w:t>Franch</w:t>
        </w:r>
        <w:proofErr w:type="spellEnd"/>
        <w:r w:rsidR="0011665F">
          <w:rPr>
            <w:rFonts w:ascii="Calibri" w:hAnsi="Calibri" w:cs="Times"/>
            <w:color w:val="000000" w:themeColor="text1"/>
            <w:lang w:val="en-US"/>
          </w:rPr>
          <w:t xml:space="preserve"> National Institute for Informatics and Automation (INRIA).</w:t>
        </w:r>
        <w:r w:rsidR="0011665F">
          <w:rPr>
            <w:rFonts w:ascii="Calibri" w:eastAsia="Times New Roman" w:hAnsi="Calibri" w:cs="Arial"/>
            <w:color w:val="000000" w:themeColor="text1"/>
            <w:shd w:val="clear" w:color="auto" w:fill="FFFFFF"/>
            <w:lang w:val="en-US"/>
          </w:rPr>
          <w:t xml:space="preserve"> </w:t>
        </w:r>
      </w:ins>
    </w:p>
    <w:p w14:paraId="4A862063" w14:textId="01B19285" w:rsidR="00461161" w:rsidRPr="00F40E7B" w:rsidRDefault="00461161" w:rsidP="00F40E7B">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94B03B8" w:rsidR="0049741A" w:rsidRPr="00A15BF0" w:rsidRDefault="008858EA" w:rsidP="00646C0A">
      <w:pPr>
        <w:jc w:val="both"/>
        <w:rPr>
          <w:rFonts w:eastAsia="Times New Roman"/>
          <w:lang w:val="en-US"/>
        </w:rPr>
      </w:pPr>
      <w:r w:rsidRPr="00BF3692">
        <w:rPr>
          <w:rFonts w:ascii="Calibri" w:hAnsi="Calibri"/>
          <w:b/>
          <w:color w:val="000000" w:themeColor="text1"/>
          <w:sz w:val="22"/>
          <w:szCs w:val="22"/>
          <w:lang w:val="en-US"/>
        </w:rPr>
        <w:t>Predictability ver</w:t>
      </w:r>
      <w:r w:rsidR="00601797">
        <w:rPr>
          <w:rFonts w:ascii="Calibri" w:hAnsi="Calibri"/>
          <w:b/>
          <w:color w:val="000000" w:themeColor="text1"/>
          <w:sz w:val="22"/>
          <w:szCs w:val="22"/>
          <w:lang w:val="en-US"/>
        </w:rPr>
        <w:t>sus significance in simulated</w:t>
      </w:r>
      <w:r w:rsidRPr="00BF3692">
        <w:rPr>
          <w:rFonts w:ascii="Calibri" w:hAnsi="Calibri"/>
          <w:b/>
          <w:color w:val="000000" w:themeColor="text1"/>
          <w:sz w:val="22"/>
          <w:szCs w:val="22"/>
          <w:lang w:val="en-US"/>
        </w:rPr>
        <w:t xml:space="preserve"> datasets. </w:t>
      </w:r>
      <w:r w:rsidR="0049741A">
        <w:rPr>
          <w:rFonts w:ascii="Calibri" w:hAnsi="Calibri"/>
          <w:color w:val="000000" w:themeColor="text1"/>
          <w:sz w:val="22"/>
          <w:szCs w:val="22"/>
          <w:lang w:val="en-US"/>
        </w:rPr>
        <w:t xml:space="preserve">A </w:t>
      </w:r>
      <w:r w:rsidR="00A15BF0">
        <w:rPr>
          <w:rFonts w:ascii="Calibri" w:hAnsi="Calibri"/>
          <w:color w:val="000000" w:themeColor="text1"/>
          <w:sz w:val="22"/>
          <w:szCs w:val="22"/>
          <w:lang w:val="en-US"/>
        </w:rPr>
        <w:t>wide</w:t>
      </w:r>
      <w:r w:rsidR="0049741A">
        <w:rPr>
          <w:rFonts w:ascii="Calibri" w:hAnsi="Calibri"/>
          <w:color w:val="000000" w:themeColor="text1"/>
          <w:sz w:val="22"/>
          <w:szCs w:val="22"/>
          <w:lang w:val="en-US"/>
        </w:rPr>
        <w:t xml:space="preserve"> range of </w:t>
      </w:r>
      <w:r w:rsidR="00B357BE">
        <w:rPr>
          <w:rFonts w:ascii="Calibri" w:hAnsi="Calibri"/>
          <w:color w:val="000000" w:themeColor="text1"/>
          <w:sz w:val="22"/>
          <w:szCs w:val="22"/>
          <w:lang w:val="en-US"/>
        </w:rPr>
        <w:t>possible</w:t>
      </w:r>
      <w:r w:rsidR="0049741A">
        <w:rPr>
          <w:rFonts w:ascii="Calibri" w:hAnsi="Calibri"/>
          <w:color w:val="000000" w:themeColor="text1"/>
          <w:sz w:val="22"/>
          <w:szCs w:val="22"/>
          <w:lang w:val="en-US"/>
        </w:rPr>
        <w:t xml:space="preserve"> data-analysis settings was </w:t>
      </w:r>
      <w:r w:rsidR="0036062F">
        <w:rPr>
          <w:rFonts w:ascii="Calibri" w:hAnsi="Calibri"/>
          <w:color w:val="000000" w:themeColor="text1"/>
          <w:sz w:val="22"/>
          <w:szCs w:val="22"/>
          <w:lang w:val="en-US"/>
        </w:rPr>
        <w:t>realized</w:t>
      </w:r>
      <w:r w:rsidR="0049741A">
        <w:rPr>
          <w:rFonts w:ascii="Calibri" w:hAnsi="Calibri"/>
          <w:color w:val="000000" w:themeColor="text1"/>
          <w:sz w:val="22"/>
          <w:szCs w:val="22"/>
          <w:lang w:val="en-US"/>
        </w:rPr>
        <w:t xml:space="preserve"> in </w:t>
      </w:r>
      <w:r w:rsidR="0049741A" w:rsidRPr="0049741A">
        <w:rPr>
          <w:rFonts w:ascii="Helvetica" w:eastAsia="Times New Roman" w:hAnsi="Helvetica"/>
          <w:color w:val="263238"/>
          <w:sz w:val="20"/>
          <w:szCs w:val="20"/>
          <w:lang w:val="en-US"/>
        </w:rPr>
        <w:t>113,400</w:t>
      </w:r>
      <w:r w:rsidR="0049741A">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different </w:t>
      </w:r>
      <w:r w:rsidR="00646C0A">
        <w:rPr>
          <w:rFonts w:ascii="Helvetica" w:eastAsia="Times New Roman" w:hAnsi="Helvetica"/>
          <w:color w:val="263238"/>
          <w:sz w:val="20"/>
          <w:szCs w:val="20"/>
          <w:lang w:val="en-US"/>
        </w:rPr>
        <w:t>simulations</w:t>
      </w:r>
      <w:r w:rsidR="0049741A">
        <w:rPr>
          <w:rFonts w:ascii="Helvetica" w:eastAsia="Times New Roman" w:hAnsi="Helvetica"/>
          <w:color w:val="263238"/>
          <w:sz w:val="20"/>
          <w:szCs w:val="20"/>
          <w:lang w:val="en-US"/>
        </w:rPr>
        <w:t>.</w:t>
      </w:r>
      <w:r w:rsidR="00646C0A">
        <w:rPr>
          <w:rFonts w:ascii="Helvetica" w:eastAsia="Times New Roman" w:hAnsi="Helvetica"/>
          <w:color w:val="263238"/>
          <w:sz w:val="20"/>
          <w:szCs w:val="20"/>
          <w:lang w:val="en-US"/>
        </w:rPr>
        <w:t xml:space="preserve"> The generated </w:t>
      </w:r>
      <w:r w:rsidR="00C72A8A">
        <w:rPr>
          <w:rFonts w:ascii="Helvetica" w:eastAsia="Times New Roman" w:hAnsi="Helvetica"/>
          <w:color w:val="263238"/>
          <w:sz w:val="20"/>
          <w:szCs w:val="20"/>
          <w:lang w:val="en-US"/>
        </w:rPr>
        <w:t>variables and outcome</w:t>
      </w:r>
      <w:r w:rsidR="003A487D">
        <w:rPr>
          <w:rFonts w:ascii="Helvetica" w:eastAsia="Times New Roman" w:hAnsi="Helvetica"/>
          <w:color w:val="263238"/>
          <w:sz w:val="20"/>
          <w:szCs w:val="20"/>
          <w:lang w:val="en-US"/>
        </w:rPr>
        <w:t xml:space="preserve"> were fed into linear models </w:t>
      </w:r>
      <w:r w:rsidR="00A15BF0">
        <w:rPr>
          <w:rFonts w:ascii="Helvetica" w:eastAsia="Times New Roman" w:hAnsi="Helvetica"/>
          <w:color w:val="263238"/>
          <w:sz w:val="20"/>
          <w:szCs w:val="20"/>
          <w:lang w:val="en-US"/>
        </w:rPr>
        <w:t xml:space="preserve">with the goal </w:t>
      </w:r>
      <w:r w:rsidR="003A487D">
        <w:rPr>
          <w:rFonts w:ascii="Helvetica" w:eastAsia="Times New Roman" w:hAnsi="Helvetica"/>
          <w:color w:val="263238"/>
          <w:sz w:val="20"/>
          <w:szCs w:val="20"/>
          <w:lang w:val="en-US"/>
        </w:rPr>
        <w:t xml:space="preserve">to draw classical </w:t>
      </w:r>
      <w:r w:rsidR="007715ED">
        <w:rPr>
          <w:rFonts w:ascii="Helvetica" w:eastAsia="Times New Roman" w:hAnsi="Helvetica"/>
          <w:color w:val="263238"/>
          <w:sz w:val="20"/>
          <w:szCs w:val="20"/>
          <w:lang w:val="en-US"/>
        </w:rPr>
        <w:t>inference (</w:t>
      </w:r>
      <w:r w:rsidR="004C6511">
        <w:rPr>
          <w:rFonts w:ascii="Helvetica" w:eastAsia="Times New Roman" w:hAnsi="Helvetica"/>
          <w:color w:val="263238"/>
          <w:sz w:val="20"/>
          <w:szCs w:val="20"/>
          <w:lang w:val="en-US"/>
        </w:rPr>
        <w:t>smallest p-value among all model coefficients</w:t>
      </w:r>
      <w:r w:rsidR="007715ED">
        <w:rPr>
          <w:rFonts w:ascii="Helvetica" w:eastAsia="Times New Roman" w:hAnsi="Helvetica"/>
          <w:color w:val="263238"/>
          <w:sz w:val="20"/>
          <w:szCs w:val="20"/>
          <w:lang w:val="en-US"/>
        </w:rPr>
        <w:t xml:space="preserve">, </w:t>
      </w:r>
      <w:r w:rsidR="000E40CD">
        <w:rPr>
          <w:rFonts w:ascii="Helvetica" w:eastAsia="Times New Roman" w:hAnsi="Helvetica"/>
          <w:color w:val="263238"/>
          <w:sz w:val="20"/>
          <w:szCs w:val="20"/>
          <w:lang w:val="en-US"/>
        </w:rPr>
        <w:t xml:space="preserve">x </w:t>
      </w:r>
      <w:r w:rsidR="003A487D">
        <w:rPr>
          <w:rFonts w:ascii="Helvetica" w:eastAsia="Times New Roman" w:hAnsi="Helvetica"/>
          <w:color w:val="263238"/>
          <w:sz w:val="20"/>
          <w:szCs w:val="20"/>
          <w:lang w:val="en-US"/>
        </w:rPr>
        <w:t>axis) and to evaluate</w:t>
      </w:r>
      <w:r w:rsidR="007715ED">
        <w:rPr>
          <w:rFonts w:ascii="Helvetica" w:eastAsia="Times New Roman" w:hAnsi="Helvetica"/>
          <w:color w:val="263238"/>
          <w:sz w:val="20"/>
          <w:szCs w:val="20"/>
          <w:lang w:val="en-US"/>
        </w:rPr>
        <w:t xml:space="preserve"> model </w:t>
      </w:r>
      <w:r w:rsidR="009E7052">
        <w:rPr>
          <w:rFonts w:ascii="Helvetica" w:eastAsia="Times New Roman" w:hAnsi="Helvetica"/>
          <w:color w:val="263238"/>
          <w:sz w:val="20"/>
          <w:szCs w:val="20"/>
          <w:lang w:val="en-US"/>
        </w:rPr>
        <w:t xml:space="preserve">forecasting </w:t>
      </w:r>
      <w:r w:rsidR="007715ED">
        <w:rPr>
          <w:rFonts w:ascii="Helvetica" w:eastAsia="Times New Roman" w:hAnsi="Helvetica"/>
          <w:color w:val="263238"/>
          <w:sz w:val="20"/>
          <w:szCs w:val="20"/>
          <w:lang w:val="en-US"/>
        </w:rPr>
        <w:t>performance on never seen data (out-of-sample R</w:t>
      </w:r>
      <w:r w:rsidR="007715ED" w:rsidRPr="00AA2BB7">
        <w:rPr>
          <w:rFonts w:ascii="Helvetica" w:eastAsia="Times New Roman" w:hAnsi="Helvetica"/>
          <w:color w:val="263238"/>
          <w:sz w:val="20"/>
          <w:szCs w:val="20"/>
          <w:vertAlign w:val="superscript"/>
          <w:lang w:val="en-US"/>
        </w:rPr>
        <w:t>2</w:t>
      </w:r>
      <w:r w:rsidR="007715ED">
        <w:rPr>
          <w:rFonts w:ascii="Helvetica" w:eastAsia="Times New Roman" w:hAnsi="Helvetica"/>
          <w:color w:val="263238"/>
          <w:sz w:val="20"/>
          <w:szCs w:val="20"/>
          <w:lang w:val="en-US"/>
        </w:rPr>
        <w:t xml:space="preserve"> score</w:t>
      </w:r>
      <w:r w:rsidR="004C6511">
        <w:rPr>
          <w:rFonts w:ascii="Helvetica" w:eastAsia="Times New Roman" w:hAnsi="Helvetica"/>
          <w:color w:val="263238"/>
          <w:sz w:val="20"/>
          <w:szCs w:val="20"/>
          <w:lang w:val="en-US"/>
        </w:rPr>
        <w:t xml:space="preserve"> of </w:t>
      </w:r>
      <w:r w:rsidR="00CF140F">
        <w:rPr>
          <w:rFonts w:ascii="Helvetica" w:eastAsia="Times New Roman" w:hAnsi="Helvetica"/>
          <w:color w:val="263238"/>
          <w:sz w:val="20"/>
          <w:szCs w:val="20"/>
          <w:lang w:val="en-US"/>
        </w:rPr>
        <w:t xml:space="preserve">the </w:t>
      </w:r>
      <w:r w:rsidR="004C6511">
        <w:rPr>
          <w:rFonts w:ascii="Helvetica" w:eastAsia="Times New Roman" w:hAnsi="Helvetica"/>
          <w:color w:val="263238"/>
          <w:sz w:val="20"/>
          <w:szCs w:val="20"/>
          <w:lang w:val="en-US"/>
        </w:rPr>
        <w:t>model</w:t>
      </w:r>
      <w:r w:rsidR="007715ED">
        <w:rPr>
          <w:rFonts w:ascii="Helvetica" w:eastAsia="Times New Roman" w:hAnsi="Helvetica"/>
          <w:color w:val="263238"/>
          <w:sz w:val="20"/>
          <w:szCs w:val="20"/>
          <w:lang w:val="en-US"/>
        </w:rPr>
        <w:t>, y axis).</w:t>
      </w:r>
      <w:r w:rsidR="00A15BF0">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A)</w:t>
      </w:r>
      <w:r w:rsidR="00A15BF0">
        <w:rPr>
          <w:rFonts w:ascii="Helvetica" w:eastAsia="Times New Roman" w:hAnsi="Helvetica"/>
          <w:i/>
          <w:color w:val="263238"/>
          <w:sz w:val="20"/>
          <w:szCs w:val="20"/>
          <w:lang w:val="en-US"/>
        </w:rPr>
        <w:t xml:space="preserve"> </w:t>
      </w:r>
      <w:r w:rsidR="00121F78">
        <w:rPr>
          <w:rFonts w:ascii="Helvetica" w:eastAsia="Times New Roman" w:hAnsi="Helvetica"/>
          <w:color w:val="263238"/>
          <w:sz w:val="20"/>
          <w:szCs w:val="20"/>
          <w:lang w:val="en-US"/>
        </w:rPr>
        <w:t xml:space="preserve">Hexagonal binning </w:t>
      </w:r>
      <w:r w:rsidR="00D643C8">
        <w:rPr>
          <w:rFonts w:ascii="Helvetica" w:eastAsia="Times New Roman" w:hAnsi="Helvetica"/>
          <w:color w:val="263238"/>
          <w:sz w:val="20"/>
          <w:szCs w:val="20"/>
          <w:lang w:val="en-US"/>
        </w:rPr>
        <w:t>summarizes</w:t>
      </w:r>
      <w:r w:rsidR="00526A83">
        <w:rPr>
          <w:rFonts w:ascii="Helvetica" w:eastAsia="Times New Roman" w:hAnsi="Helvetica"/>
          <w:color w:val="263238"/>
          <w:sz w:val="20"/>
          <w:szCs w:val="20"/>
          <w:lang w:val="en-US"/>
        </w:rPr>
        <w:t xml:space="preserve"> how many simulations led to a </w:t>
      </w:r>
      <w:r w:rsidR="00E55D0B">
        <w:rPr>
          <w:rFonts w:ascii="Helvetica" w:eastAsia="Times New Roman" w:hAnsi="Helvetica"/>
          <w:color w:val="263238"/>
          <w:sz w:val="20"/>
          <w:szCs w:val="20"/>
          <w:lang w:val="en-US"/>
        </w:rPr>
        <w:t xml:space="preserve">particular </w:t>
      </w:r>
      <w:r w:rsidR="00526A83">
        <w:rPr>
          <w:rFonts w:ascii="Helvetica" w:eastAsia="Times New Roman" w:hAnsi="Helvetica"/>
          <w:color w:val="263238"/>
          <w:sz w:val="20"/>
          <w:szCs w:val="20"/>
          <w:lang w:val="en-US"/>
        </w:rPr>
        <w:t xml:space="preserve">prediction-inference relation </w:t>
      </w:r>
      <w:r w:rsidR="00F0163D">
        <w:rPr>
          <w:rFonts w:ascii="Helvetica" w:eastAsia="Times New Roman" w:hAnsi="Helvetica"/>
          <w:color w:val="263238"/>
          <w:sz w:val="20"/>
          <w:szCs w:val="20"/>
          <w:lang w:val="en-US"/>
        </w:rPr>
        <w:t>area-by-</w:t>
      </w:r>
      <w:r w:rsidR="00526A83">
        <w:rPr>
          <w:rFonts w:ascii="Helvetica" w:eastAsia="Times New Roman" w:hAnsi="Helvetica"/>
          <w:color w:val="263238"/>
          <w:sz w:val="20"/>
          <w:szCs w:val="20"/>
          <w:lang w:val="en-US"/>
        </w:rPr>
        <w:t>area.</w:t>
      </w:r>
      <w:r w:rsidR="00E55D0B">
        <w:rPr>
          <w:rFonts w:ascii="Helvetica" w:eastAsia="Times New Roman" w:hAnsi="Helvetica"/>
          <w:color w:val="263238"/>
          <w:sz w:val="20"/>
          <w:szCs w:val="20"/>
          <w:lang w:val="en-US"/>
        </w:rPr>
        <w:t xml:space="preserve"> This visualization technique was proposed for </w:t>
      </w:r>
      <w:r w:rsidR="008A4A7F">
        <w:rPr>
          <w:rFonts w:ascii="Helvetica" w:eastAsia="Times New Roman" w:hAnsi="Helvetica"/>
          <w:color w:val="263238"/>
          <w:sz w:val="20"/>
          <w:szCs w:val="20"/>
          <w:lang w:val="en-US"/>
        </w:rPr>
        <w:t xml:space="preserve">aggregating </w:t>
      </w:r>
      <w:r w:rsidR="00E55D0B">
        <w:rPr>
          <w:rFonts w:ascii="Helvetica" w:eastAsia="Times New Roman" w:hAnsi="Helvetica"/>
          <w:color w:val="263238"/>
          <w:sz w:val="20"/>
          <w:szCs w:val="20"/>
          <w:lang w:val="en-US"/>
        </w:rPr>
        <w:t xml:space="preserve">data with </w:t>
      </w:r>
      <w:r w:rsidR="00D16667">
        <w:rPr>
          <w:rFonts w:ascii="Helvetica" w:eastAsia="Times New Roman" w:hAnsi="Helvetica"/>
          <w:color w:val="263238"/>
          <w:sz w:val="20"/>
          <w:szCs w:val="20"/>
          <w:lang w:val="en-US"/>
        </w:rPr>
        <w:t>a high number of</w:t>
      </w:r>
      <w:r w:rsidR="00E55D0B">
        <w:rPr>
          <w:rFonts w:ascii="Helvetica" w:eastAsia="Times New Roman" w:hAnsi="Helvetica"/>
          <w:color w:val="263238"/>
          <w:sz w:val="20"/>
          <w:szCs w:val="20"/>
          <w:lang w:val="en-US"/>
        </w:rPr>
        <w:t xml:space="preserve"> observations </w:t>
      </w:r>
      <w:r w:rsidR="005F5AF1">
        <w:rPr>
          <w:rFonts w:ascii="Helvetica" w:eastAsia="Times New Roman" w:hAnsi="Helvetica"/>
          <w:color w:val="263238"/>
          <w:sz w:val="20"/>
          <w:szCs w:val="20"/>
          <w:lang w:val="en-US"/>
        </w:rPr>
        <w:fldChar w:fldCharType="begin"/>
      </w:r>
      <w:r w:rsidR="005F5AF1">
        <w:rPr>
          <w:rFonts w:ascii="Helvetica" w:eastAsia="Times New Roman" w:hAnsi="Helvetica"/>
          <w:color w:val="263238"/>
          <w:sz w:val="20"/>
          <w:szCs w:val="20"/>
          <w:lang w:val="en-US"/>
        </w:rPr>
        <w:instrText xml:space="preserve"> ADDIN EN.CITE &lt;EndNote&gt;&lt;Cite&gt;&lt;Author&gt;Carr&lt;/Author&gt;&lt;Year&gt;1987&lt;/Year&gt;&lt;RecNum&gt;7038&lt;/RecNum&gt;&lt;DisplayText&gt;(45)&lt;/DisplayText&gt;&lt;record&gt;&lt;rec-number&gt;7038&lt;/rec-number&gt;&lt;foreign-keys&gt;&lt;key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Pr>
          <w:rFonts w:ascii="Helvetica" w:eastAsia="Times New Roman" w:hAnsi="Helvetica"/>
          <w:color w:val="263238"/>
          <w:sz w:val="20"/>
          <w:szCs w:val="20"/>
          <w:lang w:val="en-US"/>
        </w:rPr>
        <w:fldChar w:fldCharType="separate"/>
      </w:r>
      <w:r w:rsidR="005F5AF1">
        <w:rPr>
          <w:rFonts w:ascii="Helvetica" w:eastAsia="Times New Roman" w:hAnsi="Helvetica"/>
          <w:noProof/>
          <w:color w:val="263238"/>
          <w:sz w:val="20"/>
          <w:szCs w:val="20"/>
          <w:lang w:val="en-US"/>
        </w:rPr>
        <w:t>(</w:t>
      </w:r>
      <w:hyperlink w:anchor="_ENREF_45" w:tooltip="Carr, 1987 #7038" w:history="1">
        <w:r w:rsidR="005F5AF1">
          <w:rPr>
            <w:rFonts w:ascii="Helvetica" w:eastAsia="Times New Roman" w:hAnsi="Helvetica"/>
            <w:noProof/>
            <w:color w:val="263238"/>
            <w:sz w:val="20"/>
            <w:szCs w:val="20"/>
            <w:lang w:val="en-US"/>
          </w:rPr>
          <w:t>45</w:t>
        </w:r>
      </w:hyperlink>
      <w:r w:rsidR="005F5AF1">
        <w:rPr>
          <w:rFonts w:ascii="Helvetica" w:eastAsia="Times New Roman" w:hAnsi="Helvetica"/>
          <w:noProof/>
          <w:color w:val="263238"/>
          <w:sz w:val="20"/>
          <w:szCs w:val="20"/>
          <w:lang w:val="en-US"/>
        </w:rPr>
        <w:t>)</w:t>
      </w:r>
      <w:r w:rsidR="005F5AF1">
        <w:rPr>
          <w:rFonts w:ascii="Helvetica" w:eastAsia="Times New Roman" w:hAnsi="Helvetica"/>
          <w:color w:val="263238"/>
          <w:sz w:val="20"/>
          <w:szCs w:val="20"/>
          <w:lang w:val="en-US"/>
        </w:rPr>
        <w:fldChar w:fldCharType="end"/>
      </w:r>
      <w:r w:rsidR="00E55D0B">
        <w:rPr>
          <w:rFonts w:ascii="Helvetica" w:eastAsia="Times New Roman" w:hAnsi="Helvetica"/>
          <w:color w:val="263238"/>
          <w:sz w:val="20"/>
          <w:szCs w:val="20"/>
          <w:lang w:val="en-US"/>
        </w:rPr>
        <w:t>.</w:t>
      </w:r>
      <w:r w:rsidR="00ED0308">
        <w:rPr>
          <w:rFonts w:ascii="Helvetica" w:eastAsia="Times New Roman" w:hAnsi="Helvetica"/>
          <w:color w:val="263238"/>
          <w:sz w:val="20"/>
          <w:szCs w:val="20"/>
          <w:lang w:val="en-US"/>
        </w:rPr>
        <w:t xml:space="preserve"> </w:t>
      </w:r>
      <w:r w:rsidR="00DE3CDE" w:rsidRPr="00DE3CDE">
        <w:rPr>
          <w:rFonts w:ascii="Helvetica" w:eastAsia="Times New Roman" w:hAnsi="Helvetica"/>
          <w:b/>
          <w:color w:val="263238"/>
          <w:sz w:val="20"/>
          <w:szCs w:val="20"/>
          <w:lang w:val="en-US"/>
        </w:rPr>
        <w:t>B)</w:t>
      </w:r>
      <w:r w:rsidR="00ED0308">
        <w:rPr>
          <w:rFonts w:ascii="Helvetica" w:eastAsia="Times New Roman" w:hAnsi="Helvetica"/>
          <w:i/>
          <w:color w:val="263238"/>
          <w:sz w:val="20"/>
          <w:szCs w:val="20"/>
          <w:lang w:val="en-US"/>
        </w:rPr>
        <w:t xml:space="preserve"> </w:t>
      </w:r>
      <w:r w:rsidR="005B52AC">
        <w:rPr>
          <w:rFonts w:ascii="Helvetica" w:eastAsia="Times New Roman" w:hAnsi="Helvetica"/>
          <w:color w:val="263238"/>
          <w:sz w:val="20"/>
          <w:szCs w:val="20"/>
          <w:lang w:val="en-US"/>
        </w:rPr>
        <w:t>S</w:t>
      </w:r>
      <w:r w:rsidR="000E40CD">
        <w:rPr>
          <w:rFonts w:ascii="Helvetica" w:eastAsia="Times New Roman" w:hAnsi="Helvetica"/>
          <w:color w:val="263238"/>
          <w:sz w:val="20"/>
          <w:szCs w:val="20"/>
          <w:lang w:val="en-US"/>
        </w:rPr>
        <w:t xml:space="preserve">tatistical significance </w:t>
      </w:r>
      <w:r w:rsidR="005B52AC">
        <w:rPr>
          <w:rFonts w:ascii="Helvetica" w:eastAsia="Times New Roman" w:hAnsi="Helvetica"/>
          <w:color w:val="263238"/>
          <w:sz w:val="20"/>
          <w:szCs w:val="20"/>
          <w:lang w:val="en-US"/>
        </w:rPr>
        <w:t xml:space="preserve">and prediction accuracy </w:t>
      </w:r>
      <w:r w:rsidR="00F0163D">
        <w:rPr>
          <w:rFonts w:ascii="Helvetica" w:eastAsia="Times New Roman" w:hAnsi="Helvetica"/>
          <w:color w:val="263238"/>
          <w:sz w:val="20"/>
          <w:szCs w:val="20"/>
          <w:lang w:val="en-US"/>
        </w:rPr>
        <w:t xml:space="preserve">are </w:t>
      </w:r>
      <w:r w:rsidR="005B52AC">
        <w:rPr>
          <w:rFonts w:ascii="Helvetica" w:eastAsia="Times New Roman" w:hAnsi="Helvetica"/>
          <w:color w:val="263238"/>
          <w:sz w:val="20"/>
          <w:szCs w:val="20"/>
          <w:lang w:val="en-US"/>
        </w:rPr>
        <w:t>juxtaposed, exposing</w:t>
      </w:r>
      <w:r w:rsidR="000E40CD">
        <w:rPr>
          <w:rFonts w:ascii="Helvetica" w:eastAsia="Times New Roman" w:hAnsi="Helvetica"/>
          <w:color w:val="263238"/>
          <w:sz w:val="20"/>
          <w:szCs w:val="20"/>
          <w:lang w:val="en-US"/>
        </w:rPr>
        <w:t xml:space="preserve"> relation to the common</w:t>
      </w:r>
      <w:r w:rsidR="00F0163D">
        <w:rPr>
          <w:rFonts w:ascii="Helvetica" w:eastAsia="Times New Roman" w:hAnsi="Helvetica"/>
          <w:color w:val="263238"/>
          <w:sz w:val="20"/>
          <w:szCs w:val="20"/>
          <w:lang w:val="en-US"/>
        </w:rPr>
        <w:t>ly applied</w:t>
      </w:r>
      <w:r w:rsidR="000E40CD">
        <w:rPr>
          <w:rFonts w:ascii="Helvetica" w:eastAsia="Times New Roman" w:hAnsi="Helvetica"/>
          <w:color w:val="263238"/>
          <w:sz w:val="20"/>
          <w:szCs w:val="20"/>
          <w:lang w:val="en-US"/>
        </w:rPr>
        <w:t xml:space="preserve"> p &lt; 0.05, p &lt; 0.01, and p &lt; 0.001 thresholds (bigger grey circle means bigger sample size).</w:t>
      </w:r>
      <w:r w:rsidR="0042640C">
        <w:rPr>
          <w:rFonts w:ascii="Helvetica" w:eastAsia="Times New Roman" w:hAnsi="Helvetica"/>
          <w:color w:val="263238"/>
          <w:sz w:val="20"/>
          <w:szCs w:val="20"/>
          <w:lang w:val="en-US"/>
        </w:rPr>
        <w:t xml:space="preserve"> In the large majority of conducted data analyses, at least one input variable was significantly related to the response variable at p &lt; 0.05 (red dashed vertical line). However, based </w:t>
      </w:r>
      <w:r w:rsidR="000E40CD">
        <w:rPr>
          <w:rFonts w:ascii="Helvetica" w:eastAsia="Times New Roman" w:hAnsi="Helvetica"/>
          <w:color w:val="263238"/>
          <w:sz w:val="20"/>
          <w:szCs w:val="20"/>
          <w:lang w:val="en-US"/>
        </w:rPr>
        <w:t xml:space="preserve">on the same data, </w:t>
      </w:r>
      <w:r w:rsidR="00CD1EB2">
        <w:rPr>
          <w:rFonts w:ascii="Helvetica" w:eastAsia="Times New Roman" w:hAnsi="Helvetica"/>
          <w:color w:val="263238"/>
          <w:sz w:val="20"/>
          <w:szCs w:val="20"/>
          <w:lang w:val="en-US"/>
        </w:rPr>
        <w:t>we observed</w:t>
      </w:r>
      <w:r w:rsidR="000E40CD">
        <w:rPr>
          <w:rFonts w:ascii="Helvetica" w:eastAsia="Times New Roman" w:hAnsi="Helvetica"/>
          <w:color w:val="263238"/>
          <w:sz w:val="20"/>
          <w:szCs w:val="20"/>
          <w:lang w:val="en-US"/>
        </w:rPr>
        <w:t xml:space="preserve"> considerable dispersion in how well significant models were able to make useful predictions on </w:t>
      </w:r>
      <w:r w:rsidR="000C60AE">
        <w:rPr>
          <w:rFonts w:ascii="Helvetica" w:eastAsia="Times New Roman" w:hAnsi="Helvetica"/>
          <w:color w:val="263238"/>
          <w:sz w:val="20"/>
          <w:szCs w:val="20"/>
          <w:lang w:val="en-US"/>
        </w:rPr>
        <w:t>fresh</w:t>
      </w:r>
      <w:r w:rsidR="000E40CD">
        <w:rPr>
          <w:rFonts w:ascii="Helvetica" w:eastAsia="Times New Roman" w:hAnsi="Helvetica"/>
          <w:color w:val="263238"/>
          <w:sz w:val="20"/>
          <w:szCs w:val="20"/>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5AB77E16" w14:textId="77777777" w:rsidR="005F5AF1" w:rsidRPr="005F5AF1" w:rsidRDefault="004C6FB4" w:rsidP="005F5AF1">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07" w:name="_ENREF_1"/>
      <w:r w:rsidR="005F5AF1" w:rsidRPr="005F5AF1">
        <w:rPr>
          <w:noProof/>
        </w:rPr>
        <w:t>1.</w:t>
      </w:r>
      <w:r w:rsidR="005F5AF1" w:rsidRPr="005F5AF1">
        <w:rPr>
          <w:noProof/>
        </w:rPr>
        <w:tab/>
        <w:t>Bzdok D, Altman N, Krzywinski M. Statistics versus machine learning. Nature Methods. 2018;15:233–4.</w:t>
      </w:r>
      <w:bookmarkEnd w:id="207"/>
    </w:p>
    <w:p w14:paraId="0C159FBB" w14:textId="77777777" w:rsidR="005F5AF1" w:rsidRPr="005F5AF1" w:rsidRDefault="005F5AF1" w:rsidP="005F5AF1">
      <w:pPr>
        <w:pStyle w:val="EndNoteBibliography"/>
        <w:spacing w:after="240"/>
        <w:rPr>
          <w:noProof/>
        </w:rPr>
      </w:pPr>
      <w:bookmarkStart w:id="208" w:name="_ENREF_2"/>
      <w:r w:rsidRPr="005F5AF1">
        <w:rPr>
          <w:noProof/>
        </w:rPr>
        <w:t>2.</w:t>
      </w:r>
      <w:r w:rsidRPr="005F5AF1">
        <w:rPr>
          <w:noProof/>
        </w:rPr>
        <w:tab/>
        <w:t>Breiman L. Statistical Modeling: The Two Cultures. Statistical Science. 2001;16(3):199-231.</w:t>
      </w:r>
      <w:bookmarkEnd w:id="208"/>
    </w:p>
    <w:p w14:paraId="60DBC867" w14:textId="77777777" w:rsidR="005F5AF1" w:rsidRPr="005F5AF1" w:rsidRDefault="005F5AF1" w:rsidP="005F5AF1">
      <w:pPr>
        <w:pStyle w:val="EndNoteBibliography"/>
        <w:spacing w:after="240"/>
        <w:rPr>
          <w:noProof/>
        </w:rPr>
      </w:pPr>
      <w:bookmarkStart w:id="209" w:name="_ENREF_3"/>
      <w:r w:rsidRPr="005F5AF1">
        <w:rPr>
          <w:noProof/>
        </w:rPr>
        <w:t>3.</w:t>
      </w:r>
      <w:r w:rsidRPr="005F5AF1">
        <w:rPr>
          <w:noProof/>
        </w:rPr>
        <w:tab/>
        <w:t>White AR. Inference. The Philosophical Quarterly (1950-). 1971;21(85):289-302.</w:t>
      </w:r>
      <w:bookmarkEnd w:id="209"/>
    </w:p>
    <w:p w14:paraId="2E7C81E0" w14:textId="77777777" w:rsidR="005F5AF1" w:rsidRPr="005F5AF1" w:rsidRDefault="005F5AF1" w:rsidP="005F5AF1">
      <w:pPr>
        <w:pStyle w:val="EndNoteBibliography"/>
        <w:spacing w:after="240"/>
        <w:rPr>
          <w:noProof/>
        </w:rPr>
      </w:pPr>
      <w:bookmarkStart w:id="210" w:name="_ENREF_4"/>
      <w:r w:rsidRPr="005F5AF1">
        <w:rPr>
          <w:noProof/>
        </w:rPr>
        <w:t>4.</w:t>
      </w:r>
      <w:r w:rsidRPr="005F5AF1">
        <w:rPr>
          <w:noProof/>
        </w:rPr>
        <w:tab/>
        <w:t>Cowles M, Davis C. On the Origins of the .05 Level of Statistical Significance. American Psychologist. 1982;37(5):553-8.</w:t>
      </w:r>
      <w:bookmarkEnd w:id="210"/>
    </w:p>
    <w:p w14:paraId="050C631C" w14:textId="77777777" w:rsidR="005F5AF1" w:rsidRPr="005F5AF1" w:rsidRDefault="005F5AF1" w:rsidP="005F5AF1">
      <w:pPr>
        <w:pStyle w:val="EndNoteBibliography"/>
        <w:spacing w:after="240"/>
        <w:rPr>
          <w:noProof/>
        </w:rPr>
      </w:pPr>
      <w:bookmarkStart w:id="211" w:name="_ENREF_5"/>
      <w:r w:rsidRPr="005F5AF1">
        <w:rPr>
          <w:noProof/>
        </w:rPr>
        <w:t>5.</w:t>
      </w:r>
      <w:r w:rsidRPr="005F5AF1">
        <w:rPr>
          <w:noProof/>
        </w:rPr>
        <w:tab/>
        <w:t>Cox DR. Principles of statistical inference: Cambridge university press; 2006.</w:t>
      </w:r>
      <w:bookmarkEnd w:id="211"/>
    </w:p>
    <w:p w14:paraId="782E8C65" w14:textId="77777777" w:rsidR="005F5AF1" w:rsidRPr="005F5AF1" w:rsidRDefault="005F5AF1" w:rsidP="005F5AF1">
      <w:pPr>
        <w:pStyle w:val="EndNoteBibliography"/>
        <w:spacing w:after="240"/>
        <w:rPr>
          <w:noProof/>
        </w:rPr>
      </w:pPr>
      <w:bookmarkStart w:id="212" w:name="_ENREF_6"/>
      <w:r w:rsidRPr="005F5AF1">
        <w:rPr>
          <w:noProof/>
        </w:rPr>
        <w:t>6.</w:t>
      </w:r>
      <w:r w:rsidRPr="005F5AF1">
        <w:rPr>
          <w:noProof/>
        </w:rPr>
        <w:tab/>
        <w:t>Gigerenzer G. The superego, the ego, and the id in statistical reasoning. A handbook for data analysis in the behavioral sciences: Methodological issues. 1993:311-39.</w:t>
      </w:r>
      <w:bookmarkEnd w:id="212"/>
    </w:p>
    <w:p w14:paraId="50192067" w14:textId="77777777" w:rsidR="005F5AF1" w:rsidRPr="005F5AF1" w:rsidRDefault="005F5AF1" w:rsidP="005F5AF1">
      <w:pPr>
        <w:pStyle w:val="EndNoteBibliography"/>
        <w:spacing w:after="240"/>
        <w:rPr>
          <w:noProof/>
        </w:rPr>
      </w:pPr>
      <w:bookmarkStart w:id="213" w:name="_ENREF_7"/>
      <w:r w:rsidRPr="005F5AF1">
        <w:rPr>
          <w:noProof/>
        </w:rPr>
        <w:t>7.</w:t>
      </w:r>
      <w:r w:rsidRPr="005F5AF1">
        <w:rPr>
          <w:noProof/>
        </w:rPr>
        <w:tab/>
        <w:t>Efron B, Tibshirani RJ. Statistical data analysis in the computer age. Science. 1991;253(5018):390-5.</w:t>
      </w:r>
      <w:bookmarkEnd w:id="213"/>
    </w:p>
    <w:p w14:paraId="2E22614A" w14:textId="77777777" w:rsidR="005F5AF1" w:rsidRPr="005F5AF1" w:rsidRDefault="005F5AF1" w:rsidP="005F5AF1">
      <w:pPr>
        <w:pStyle w:val="EndNoteBibliography"/>
        <w:spacing w:after="240"/>
        <w:rPr>
          <w:noProof/>
        </w:rPr>
      </w:pPr>
      <w:bookmarkStart w:id="214" w:name="_ENREF_8"/>
      <w:r w:rsidRPr="005F5AF1">
        <w:rPr>
          <w:noProof/>
        </w:rPr>
        <w:t>8.</w:t>
      </w:r>
      <w:r w:rsidRPr="005F5AF1">
        <w:rPr>
          <w:noProof/>
        </w:rPr>
        <w:tab/>
        <w:t>Efron B, Hastie T. Computer-Age Statistical Inference: Cambridge University Press; 2016.</w:t>
      </w:r>
      <w:bookmarkEnd w:id="214"/>
    </w:p>
    <w:p w14:paraId="75F41378" w14:textId="77777777" w:rsidR="005F5AF1" w:rsidRPr="005F5AF1" w:rsidRDefault="005F5AF1" w:rsidP="005F5AF1">
      <w:pPr>
        <w:pStyle w:val="EndNoteBibliography"/>
        <w:spacing w:after="240"/>
        <w:rPr>
          <w:noProof/>
        </w:rPr>
      </w:pPr>
      <w:bookmarkStart w:id="215" w:name="_ENREF_9"/>
      <w:r w:rsidRPr="005F5AF1">
        <w:rPr>
          <w:noProof/>
        </w:rPr>
        <w:t>9.</w:t>
      </w:r>
      <w:r w:rsidRPr="005F5AF1">
        <w:rPr>
          <w:noProof/>
        </w:rPr>
        <w:tab/>
        <w:t>Efron B. Large-scale inference: empirical Bayes methods for estimation, testing, and prediction: Cambridge University Press; 2012.</w:t>
      </w:r>
      <w:bookmarkEnd w:id="215"/>
    </w:p>
    <w:p w14:paraId="64C42D98" w14:textId="77777777" w:rsidR="005F5AF1" w:rsidRPr="005F5AF1" w:rsidRDefault="005F5AF1" w:rsidP="005F5AF1">
      <w:pPr>
        <w:pStyle w:val="EndNoteBibliography"/>
        <w:spacing w:after="240"/>
        <w:rPr>
          <w:noProof/>
        </w:rPr>
      </w:pPr>
      <w:bookmarkStart w:id="216" w:name="_ENREF_10"/>
      <w:r w:rsidRPr="005F5AF1">
        <w:rPr>
          <w:noProof/>
        </w:rPr>
        <w:t>10.</w:t>
      </w:r>
      <w:r w:rsidRPr="005F5AF1">
        <w:rPr>
          <w:noProof/>
        </w:rPr>
        <w:tab/>
        <w:t>Wasserstein RL, Lazar NA. The ASA's statement on p-values: context, process, and purpose. Am Stat. 2016;70(2):129-33.</w:t>
      </w:r>
      <w:bookmarkEnd w:id="216"/>
    </w:p>
    <w:p w14:paraId="4857956A" w14:textId="77777777" w:rsidR="005F5AF1" w:rsidRPr="005F5AF1" w:rsidRDefault="005F5AF1" w:rsidP="005F5AF1">
      <w:pPr>
        <w:pStyle w:val="EndNoteBibliography"/>
        <w:spacing w:after="240"/>
        <w:rPr>
          <w:noProof/>
        </w:rPr>
      </w:pPr>
      <w:bookmarkStart w:id="217" w:name="_ENREF_11"/>
      <w:r w:rsidRPr="005F5AF1">
        <w:rPr>
          <w:noProof/>
        </w:rPr>
        <w:t>11.</w:t>
      </w:r>
      <w:r w:rsidRPr="005F5AF1">
        <w:rPr>
          <w:noProof/>
        </w:rPr>
        <w:tab/>
        <w:t>Ioannidis JP. The Proposal to Lower P Value Thresholds to. 005. JAMA : the journal of the American Medical Association. 2018.</w:t>
      </w:r>
      <w:bookmarkEnd w:id="217"/>
    </w:p>
    <w:p w14:paraId="5EDAAB0E" w14:textId="77777777" w:rsidR="005F5AF1" w:rsidRPr="005F5AF1" w:rsidRDefault="005F5AF1" w:rsidP="005F5AF1">
      <w:pPr>
        <w:pStyle w:val="EndNoteBibliography"/>
        <w:spacing w:after="240"/>
        <w:rPr>
          <w:noProof/>
        </w:rPr>
      </w:pPr>
      <w:bookmarkStart w:id="218" w:name="_ENREF_12"/>
      <w:r w:rsidRPr="005F5AF1">
        <w:rPr>
          <w:noProof/>
        </w:rPr>
        <w:t>12.</w:t>
      </w:r>
      <w:r w:rsidRPr="005F5AF1">
        <w:rPr>
          <w:noProof/>
        </w:rPr>
        <w:tab/>
        <w:t>Blei DM, Smyth P. Science and data science. Proceedings of the National Academy of Sciences. 2017;114(33):8689-92.</w:t>
      </w:r>
      <w:bookmarkEnd w:id="218"/>
    </w:p>
    <w:p w14:paraId="2A873416" w14:textId="77777777" w:rsidR="005F5AF1" w:rsidRPr="005F5AF1" w:rsidRDefault="005F5AF1" w:rsidP="005F5AF1">
      <w:pPr>
        <w:pStyle w:val="EndNoteBibliography"/>
        <w:spacing w:after="240"/>
        <w:rPr>
          <w:noProof/>
        </w:rPr>
      </w:pPr>
      <w:bookmarkStart w:id="219" w:name="_ENREF_13"/>
      <w:r w:rsidRPr="005F5AF1">
        <w:rPr>
          <w:noProof/>
        </w:rPr>
        <w:t>13.</w:t>
      </w:r>
      <w:r w:rsidRPr="005F5AF1">
        <w:rPr>
          <w:noProof/>
        </w:rPr>
        <w:tab/>
        <w:t>Leonelli S. Data-centric biology: a philosophical study: University of Chicago Press; 2016.</w:t>
      </w:r>
      <w:bookmarkEnd w:id="219"/>
    </w:p>
    <w:p w14:paraId="403A0065" w14:textId="77777777" w:rsidR="005F5AF1" w:rsidRPr="005F5AF1" w:rsidRDefault="005F5AF1" w:rsidP="005F5AF1">
      <w:pPr>
        <w:pStyle w:val="EndNoteBibliography"/>
        <w:spacing w:after="240"/>
        <w:rPr>
          <w:noProof/>
        </w:rPr>
      </w:pPr>
      <w:bookmarkStart w:id="220" w:name="_ENREF_14"/>
      <w:r w:rsidRPr="005F5AF1">
        <w:rPr>
          <w:noProof/>
        </w:rPr>
        <w:t>14.</w:t>
      </w:r>
      <w:r w:rsidRPr="005F5AF1">
        <w:rPr>
          <w:noProof/>
        </w:rPr>
        <w:tab/>
        <w:t>Manyika J, Chui M, Brown B, Bughin J, Dobbs R, Roxburgh C, et al. Big data: The next frontier for innovation, competition, and productivity. Technical report, McKinsey Global Institute. 2011.</w:t>
      </w:r>
      <w:bookmarkEnd w:id="220"/>
    </w:p>
    <w:p w14:paraId="59C25026" w14:textId="77777777" w:rsidR="005F5AF1" w:rsidRPr="005F5AF1" w:rsidRDefault="005F5AF1" w:rsidP="005F5AF1">
      <w:pPr>
        <w:pStyle w:val="EndNoteBibliography"/>
        <w:spacing w:after="240"/>
        <w:rPr>
          <w:noProof/>
        </w:rPr>
      </w:pPr>
      <w:bookmarkStart w:id="221" w:name="_ENREF_15"/>
      <w:r w:rsidRPr="005F5AF1">
        <w:rPr>
          <w:noProof/>
        </w:rPr>
        <w:t>15.</w:t>
      </w:r>
      <w:r w:rsidRPr="005F5AF1">
        <w:rPr>
          <w:noProof/>
        </w:rPr>
        <w:tab/>
        <w:t>Goodfellow IJ, Bengio Y, Courville A. Deep learning. USA: MIT Press; 2016.</w:t>
      </w:r>
      <w:bookmarkEnd w:id="221"/>
    </w:p>
    <w:p w14:paraId="3C8B2506" w14:textId="77777777" w:rsidR="005F5AF1" w:rsidRPr="005F5AF1" w:rsidRDefault="005F5AF1" w:rsidP="005F5AF1">
      <w:pPr>
        <w:pStyle w:val="EndNoteBibliography"/>
        <w:spacing w:after="240"/>
        <w:rPr>
          <w:noProof/>
        </w:rPr>
      </w:pPr>
      <w:bookmarkStart w:id="222" w:name="_ENREF_16"/>
      <w:r w:rsidRPr="005F5AF1">
        <w:rPr>
          <w:noProof/>
        </w:rPr>
        <w:t>16.</w:t>
      </w:r>
      <w:r w:rsidRPr="005F5AF1">
        <w:rPr>
          <w:noProof/>
        </w:rPr>
        <w:tab/>
        <w:t>Shmueli G. To explain or to predict? Statistical science. 2010:289-310.</w:t>
      </w:r>
      <w:bookmarkEnd w:id="222"/>
    </w:p>
    <w:p w14:paraId="55741D23" w14:textId="77777777" w:rsidR="005F5AF1" w:rsidRPr="005F5AF1" w:rsidRDefault="005F5AF1" w:rsidP="005F5AF1">
      <w:pPr>
        <w:pStyle w:val="EndNoteBibliography"/>
        <w:spacing w:after="240"/>
        <w:rPr>
          <w:noProof/>
        </w:rPr>
      </w:pPr>
      <w:bookmarkStart w:id="223" w:name="_ENREF_17"/>
      <w:r w:rsidRPr="005F5AF1">
        <w:rPr>
          <w:noProof/>
        </w:rPr>
        <w:t>17.</w:t>
      </w:r>
      <w:r w:rsidRPr="005F5AF1">
        <w:rPr>
          <w:noProof/>
        </w:rPr>
        <w:tab/>
        <w:t>Hinton GE, Salakhutdinov RR. Reducing the dimensionality of data with neural networks. Science. 2006;313(5786):504-7.</w:t>
      </w:r>
      <w:bookmarkEnd w:id="223"/>
    </w:p>
    <w:p w14:paraId="7905F453" w14:textId="77777777" w:rsidR="005F5AF1" w:rsidRPr="005F5AF1" w:rsidRDefault="005F5AF1" w:rsidP="005F5AF1">
      <w:pPr>
        <w:pStyle w:val="EndNoteBibliography"/>
        <w:spacing w:after="240"/>
        <w:rPr>
          <w:noProof/>
        </w:rPr>
      </w:pPr>
      <w:bookmarkStart w:id="224" w:name="_ENREF_18"/>
      <w:r w:rsidRPr="005F5AF1">
        <w:rPr>
          <w:noProof/>
        </w:rPr>
        <w:t>18.</w:t>
      </w:r>
      <w:r w:rsidRPr="005F5AF1">
        <w:rPr>
          <w:noProof/>
        </w:rPr>
        <w:tab/>
        <w:t>Poplin R, Varadarajan AV, Blumer K, Liu Y, McConnell MV, Corrado GS, et al. Prediction of cardiovascular risk factors from retinal fundus photographs via deep learning. Nature Biomedical Engineering. 2018;2(3):158.</w:t>
      </w:r>
      <w:bookmarkEnd w:id="224"/>
    </w:p>
    <w:p w14:paraId="7A0C86FC" w14:textId="77777777" w:rsidR="005F5AF1" w:rsidRPr="005F5AF1" w:rsidRDefault="005F5AF1" w:rsidP="005F5AF1">
      <w:pPr>
        <w:pStyle w:val="EndNoteBibliography"/>
        <w:spacing w:after="240"/>
        <w:rPr>
          <w:noProof/>
        </w:rPr>
      </w:pPr>
      <w:bookmarkStart w:id="225" w:name="_ENREF_19"/>
      <w:r w:rsidRPr="005F5AF1">
        <w:rPr>
          <w:noProof/>
        </w:rPr>
        <w:t>19.</w:t>
      </w:r>
      <w:r w:rsidRPr="005F5AF1">
        <w:rPr>
          <w:noProof/>
        </w:rPr>
        <w:tab/>
        <w:t>Rajpurkar P, Hannun AY, Haghpanahi M, Bourn C, Ng AY. Cardiologist-level arrhythmia detection with convolutional neural networks. arXiv preprint arXiv:170701836. 2017.</w:t>
      </w:r>
      <w:bookmarkEnd w:id="225"/>
    </w:p>
    <w:p w14:paraId="0F16A98B" w14:textId="77777777" w:rsidR="005F5AF1" w:rsidRPr="005F5AF1" w:rsidRDefault="005F5AF1" w:rsidP="005F5AF1">
      <w:pPr>
        <w:pStyle w:val="EndNoteBibliography"/>
        <w:spacing w:after="240"/>
        <w:rPr>
          <w:noProof/>
        </w:rPr>
      </w:pPr>
      <w:bookmarkStart w:id="226" w:name="_ENREF_20"/>
      <w:r w:rsidRPr="005F5AF1">
        <w:rPr>
          <w:noProof/>
        </w:rPr>
        <w:t>20.</w:t>
      </w:r>
      <w:r w:rsidRPr="005F5AF1">
        <w:rPr>
          <w:noProof/>
        </w:rPr>
        <w:tab/>
        <w:t>Esteva A, Kuprel B, Novoa RA, Ko J, Swetter SM, Blau HM, et al. Dermatologist-level classification of skin cancer with deep neural networks. Nature. 2017;542(7639):115-8.</w:t>
      </w:r>
      <w:bookmarkEnd w:id="226"/>
    </w:p>
    <w:p w14:paraId="6F36F99E" w14:textId="77777777" w:rsidR="005F5AF1" w:rsidRPr="005F5AF1" w:rsidRDefault="005F5AF1" w:rsidP="005F5AF1">
      <w:pPr>
        <w:pStyle w:val="EndNoteBibliography"/>
        <w:spacing w:after="240"/>
        <w:rPr>
          <w:noProof/>
        </w:rPr>
      </w:pPr>
      <w:bookmarkStart w:id="227" w:name="_ENREF_21"/>
      <w:r w:rsidRPr="005F5AF1">
        <w:rPr>
          <w:noProof/>
        </w:rPr>
        <w:t>21.</w:t>
      </w:r>
      <w:r w:rsidRPr="005F5AF1">
        <w:rPr>
          <w:noProof/>
        </w:rPr>
        <w:tab/>
        <w:t>Casella G, Berger RL. Statistical inference: Duxbury Pacific Grove, CA; 2002.</w:t>
      </w:r>
      <w:bookmarkEnd w:id="227"/>
    </w:p>
    <w:p w14:paraId="17F8218F" w14:textId="77777777" w:rsidR="005F5AF1" w:rsidRPr="005F5AF1" w:rsidRDefault="005F5AF1" w:rsidP="005F5AF1">
      <w:pPr>
        <w:pStyle w:val="EndNoteBibliography"/>
        <w:spacing w:after="240"/>
        <w:rPr>
          <w:noProof/>
        </w:rPr>
      </w:pPr>
      <w:bookmarkStart w:id="228" w:name="_ENREF_22"/>
      <w:r w:rsidRPr="005F5AF1">
        <w:rPr>
          <w:noProof/>
        </w:rPr>
        <w:t>22.</w:t>
      </w:r>
      <w:r w:rsidRPr="005F5AF1">
        <w:rPr>
          <w:noProof/>
        </w:rPr>
        <w:tab/>
        <w:t>Hastie T, Tibshirani R, Friedman J. The Elements of Statistical Learning. Heidelberg, Germany: Springer Series in Statistics; 2001.</w:t>
      </w:r>
      <w:bookmarkEnd w:id="228"/>
    </w:p>
    <w:p w14:paraId="2AB2E5E4" w14:textId="77777777" w:rsidR="005F5AF1" w:rsidRPr="005F5AF1" w:rsidRDefault="005F5AF1" w:rsidP="005F5AF1">
      <w:pPr>
        <w:pStyle w:val="EndNoteBibliography"/>
        <w:spacing w:after="240"/>
        <w:rPr>
          <w:noProof/>
        </w:rPr>
      </w:pPr>
      <w:bookmarkStart w:id="229" w:name="_ENREF_23"/>
      <w:r w:rsidRPr="005F5AF1">
        <w:rPr>
          <w:noProof/>
        </w:rPr>
        <w:lastRenderedPageBreak/>
        <w:t>23.</w:t>
      </w:r>
      <w:r w:rsidRPr="005F5AF1">
        <w:rPr>
          <w:noProof/>
        </w:rPr>
        <w:tab/>
        <w:t>Jordan MI, Mitchell TM. Machine learning: Trends, perspectives, and prospects. Science. 2015;349(6245):255-60.</w:t>
      </w:r>
      <w:bookmarkEnd w:id="229"/>
    </w:p>
    <w:p w14:paraId="689946F7" w14:textId="77777777" w:rsidR="005F5AF1" w:rsidRPr="005F5AF1" w:rsidRDefault="005F5AF1" w:rsidP="005F5AF1">
      <w:pPr>
        <w:pStyle w:val="EndNoteBibliography"/>
        <w:spacing w:after="240"/>
        <w:rPr>
          <w:noProof/>
        </w:rPr>
      </w:pPr>
      <w:bookmarkStart w:id="230" w:name="_ENREF_24"/>
      <w:r w:rsidRPr="005F5AF1">
        <w:rPr>
          <w:noProof/>
        </w:rPr>
        <w:t>24.</w:t>
      </w:r>
      <w:r w:rsidRPr="005F5AF1">
        <w:rPr>
          <w:noProof/>
        </w:rPr>
        <w:tab/>
        <w:t>Bzdok D, Karrer T. Single-Subject Prediction: A Statistical Paradigm for Precision Psychiatry.  Brain Network Dysfunction in Neuropsychiatric Illness: Methods, Applications and Implications. New York: Springer; 2018.</w:t>
      </w:r>
      <w:bookmarkEnd w:id="230"/>
    </w:p>
    <w:p w14:paraId="333EAEBE" w14:textId="77777777" w:rsidR="005F5AF1" w:rsidRPr="005F5AF1" w:rsidRDefault="005F5AF1" w:rsidP="005F5AF1">
      <w:pPr>
        <w:pStyle w:val="EndNoteBibliography"/>
        <w:spacing w:after="240"/>
        <w:rPr>
          <w:noProof/>
        </w:rPr>
      </w:pPr>
      <w:bookmarkStart w:id="231" w:name="_ENREF_25"/>
      <w:r w:rsidRPr="005F5AF1">
        <w:rPr>
          <w:noProof/>
        </w:rPr>
        <w:t>25.</w:t>
      </w:r>
      <w:r w:rsidRPr="005F5AF1">
        <w:rPr>
          <w:noProof/>
        </w:rPr>
        <w:tab/>
        <w:t>Henke N, Bughin J, Chui M, Manyika J, Saleh T, Wiseman B, et al. The age of analytics: Competing in a data-driven world. Technical report, McKinsey Global Institute. 2016.</w:t>
      </w:r>
      <w:bookmarkEnd w:id="231"/>
    </w:p>
    <w:p w14:paraId="7AE8F96D" w14:textId="77777777" w:rsidR="005F5AF1" w:rsidRPr="005F5AF1" w:rsidRDefault="005F5AF1" w:rsidP="005F5AF1">
      <w:pPr>
        <w:pStyle w:val="EndNoteBibliography"/>
        <w:spacing w:after="240"/>
        <w:rPr>
          <w:noProof/>
        </w:rPr>
      </w:pPr>
      <w:bookmarkStart w:id="232" w:name="_ENREF_26"/>
      <w:r w:rsidRPr="005F5AF1">
        <w:rPr>
          <w:noProof/>
        </w:rPr>
        <w:t>26.</w:t>
      </w:r>
      <w:r w:rsidRPr="005F5AF1">
        <w:rPr>
          <w:noProof/>
        </w:rPr>
        <w:tab/>
        <w:t>Wu TT, Chen YF, Hastie T, Sobel E, Lange K. Genome-wide association analysis by lasso penalized logistic regression. Bioinformatics. 2009;25(6):714-21.</w:t>
      </w:r>
      <w:bookmarkEnd w:id="232"/>
    </w:p>
    <w:p w14:paraId="16407716" w14:textId="77777777" w:rsidR="005F5AF1" w:rsidRPr="005F5AF1" w:rsidRDefault="005F5AF1" w:rsidP="005F5AF1">
      <w:pPr>
        <w:pStyle w:val="EndNoteBibliography"/>
        <w:spacing w:after="240"/>
        <w:rPr>
          <w:noProof/>
        </w:rPr>
      </w:pPr>
      <w:bookmarkStart w:id="233" w:name="_ENREF_27"/>
      <w:r w:rsidRPr="005F5AF1">
        <w:rPr>
          <w:noProof/>
        </w:rPr>
        <w:t>27.</w:t>
      </w:r>
      <w:r w:rsidRPr="005F5AF1">
        <w:rPr>
          <w:noProof/>
        </w:rPr>
        <w:tab/>
        <w:t>Hastie T, Tibshirani R, Wainwright M. Statistical Learning with Sparsity: The Lasso and Generalizations: CRC Press; 2015.</w:t>
      </w:r>
      <w:bookmarkEnd w:id="233"/>
    </w:p>
    <w:p w14:paraId="5DFD0044" w14:textId="77777777" w:rsidR="005F5AF1" w:rsidRPr="005F5AF1" w:rsidRDefault="005F5AF1" w:rsidP="005F5AF1">
      <w:pPr>
        <w:pStyle w:val="EndNoteBibliography"/>
        <w:spacing w:after="240"/>
        <w:rPr>
          <w:noProof/>
        </w:rPr>
      </w:pPr>
      <w:bookmarkStart w:id="234" w:name="_ENREF_28"/>
      <w:r w:rsidRPr="005F5AF1">
        <w:rPr>
          <w:noProof/>
        </w:rPr>
        <w:t>28.</w:t>
      </w:r>
      <w:r w:rsidRPr="005F5AF1">
        <w:rPr>
          <w:noProof/>
        </w:rPr>
        <w:tab/>
        <w:t>Gelman A, Hill J. Data analysis using regression and multilevelhierarchical models: Cambridge University Press New York, NY, USA; 2007.</w:t>
      </w:r>
      <w:bookmarkEnd w:id="234"/>
    </w:p>
    <w:p w14:paraId="76729C32" w14:textId="77777777" w:rsidR="005F5AF1" w:rsidRPr="005F5AF1" w:rsidRDefault="005F5AF1" w:rsidP="005F5AF1">
      <w:pPr>
        <w:pStyle w:val="EndNoteBibliography"/>
        <w:spacing w:after="240"/>
        <w:rPr>
          <w:noProof/>
        </w:rPr>
      </w:pPr>
      <w:bookmarkStart w:id="235" w:name="_ENREF_29"/>
      <w:r w:rsidRPr="005F5AF1">
        <w:rPr>
          <w:noProof/>
        </w:rPr>
        <w:t>29.</w:t>
      </w:r>
      <w:r w:rsidRPr="005F5AF1">
        <w:rPr>
          <w:noProof/>
        </w:rPr>
        <w:tab/>
        <w:t>Tibshirani R. Regression shrinkage and selection via the lasso. Journal of the Royal Statistical Society Series B (Methodological). 1996:267-88.</w:t>
      </w:r>
      <w:bookmarkEnd w:id="235"/>
    </w:p>
    <w:p w14:paraId="3F1BC082" w14:textId="77777777" w:rsidR="005F5AF1" w:rsidRPr="005F5AF1" w:rsidRDefault="005F5AF1" w:rsidP="005F5AF1">
      <w:pPr>
        <w:pStyle w:val="EndNoteBibliography"/>
        <w:spacing w:after="240"/>
        <w:rPr>
          <w:noProof/>
        </w:rPr>
      </w:pPr>
      <w:bookmarkStart w:id="236" w:name="_ENREF_30"/>
      <w:r w:rsidRPr="005F5AF1">
        <w:rPr>
          <w:noProof/>
        </w:rPr>
        <w:t>30.</w:t>
      </w:r>
      <w:r w:rsidRPr="005F5AF1">
        <w:rPr>
          <w:noProof/>
        </w:rPr>
        <w:tab/>
        <w:t>Shalev-Shwartz S, Ben-David S. Understanding machine learning: From theory to algorithms: Cambridge University Press; 2014.</w:t>
      </w:r>
      <w:bookmarkEnd w:id="236"/>
    </w:p>
    <w:p w14:paraId="03247109" w14:textId="77777777" w:rsidR="005F5AF1" w:rsidRPr="005F5AF1" w:rsidRDefault="005F5AF1" w:rsidP="005F5AF1">
      <w:pPr>
        <w:pStyle w:val="EndNoteBibliography"/>
        <w:spacing w:after="240"/>
        <w:rPr>
          <w:noProof/>
        </w:rPr>
      </w:pPr>
      <w:bookmarkStart w:id="237" w:name="_ENREF_31"/>
      <w:r w:rsidRPr="005F5AF1">
        <w:rPr>
          <w:noProof/>
        </w:rPr>
        <w:t>31.</w:t>
      </w:r>
      <w:r w:rsidRPr="005F5AF1">
        <w:rPr>
          <w:noProof/>
        </w:rPr>
        <w:tab/>
        <w:t>Taylor J, Tibshirani RJ. Statistical learning and selective inference. Proceedings of the National Academy of Sciences of the United States of America. 2015;112(25):7629-34.</w:t>
      </w:r>
      <w:bookmarkEnd w:id="237"/>
    </w:p>
    <w:p w14:paraId="349F5458" w14:textId="77777777" w:rsidR="005F5AF1" w:rsidRPr="005F5AF1" w:rsidRDefault="005F5AF1" w:rsidP="005F5AF1">
      <w:pPr>
        <w:pStyle w:val="EndNoteBibliography"/>
        <w:spacing w:after="240"/>
        <w:rPr>
          <w:noProof/>
        </w:rPr>
      </w:pPr>
      <w:bookmarkStart w:id="238" w:name="_ENREF_32"/>
      <w:r w:rsidRPr="005F5AF1">
        <w:rPr>
          <w:noProof/>
        </w:rPr>
        <w:t>32.</w:t>
      </w:r>
      <w:r w:rsidRPr="005F5AF1">
        <w:rPr>
          <w:noProof/>
        </w:rPr>
        <w:tab/>
        <w:t>Loftus JR. Selective inference after cross-validation. arXiv preprint arXiv:151108866. 2015.</w:t>
      </w:r>
      <w:bookmarkEnd w:id="238"/>
    </w:p>
    <w:p w14:paraId="6E565867" w14:textId="77777777" w:rsidR="005F5AF1" w:rsidRPr="005F5AF1" w:rsidRDefault="005F5AF1" w:rsidP="005F5AF1">
      <w:pPr>
        <w:pStyle w:val="EndNoteBibliography"/>
        <w:spacing w:after="240"/>
        <w:rPr>
          <w:noProof/>
        </w:rPr>
      </w:pPr>
      <w:bookmarkStart w:id="239" w:name="_ENREF_33"/>
      <w:r w:rsidRPr="005F5AF1">
        <w:rPr>
          <w:noProof/>
        </w:rPr>
        <w:t>33.</w:t>
      </w:r>
      <w:r w:rsidRPr="005F5AF1">
        <w:rPr>
          <w:noProof/>
        </w:rPr>
        <w:tab/>
        <w:t>Berk R, Brown L, Buja A, Zhang K, Zhao L. Valid post-selection inference. The Annals of Statistics. 2013;41(2):802-37.</w:t>
      </w:r>
      <w:bookmarkEnd w:id="239"/>
    </w:p>
    <w:p w14:paraId="5FA4B736" w14:textId="77777777" w:rsidR="005F5AF1" w:rsidRPr="005F5AF1" w:rsidRDefault="005F5AF1" w:rsidP="005F5AF1">
      <w:pPr>
        <w:pStyle w:val="EndNoteBibliography"/>
        <w:spacing w:after="240"/>
        <w:rPr>
          <w:noProof/>
        </w:rPr>
      </w:pPr>
      <w:bookmarkStart w:id="240" w:name="_ENREF_34"/>
      <w:r w:rsidRPr="005F5AF1">
        <w:rPr>
          <w:noProof/>
        </w:rPr>
        <w:t>34.</w:t>
      </w:r>
      <w:r w:rsidRPr="005F5AF1">
        <w:rPr>
          <w:noProof/>
        </w:rPr>
        <w:tab/>
        <w:t>Collaboration OS. Estimating the reproducibility of psychological science. Science. 2015;349(6251):aac4716.</w:t>
      </w:r>
      <w:bookmarkEnd w:id="240"/>
    </w:p>
    <w:p w14:paraId="4B89A3AF" w14:textId="77777777" w:rsidR="005F5AF1" w:rsidRPr="005F5AF1" w:rsidRDefault="005F5AF1" w:rsidP="005F5AF1">
      <w:pPr>
        <w:pStyle w:val="EndNoteBibliography"/>
        <w:spacing w:after="240"/>
        <w:rPr>
          <w:noProof/>
        </w:rPr>
      </w:pPr>
      <w:bookmarkStart w:id="241" w:name="_ENREF_35"/>
      <w:r w:rsidRPr="005F5AF1">
        <w:rPr>
          <w:noProof/>
        </w:rPr>
        <w:t>35.</w:t>
      </w:r>
      <w:r w:rsidRPr="005F5AF1">
        <w:rPr>
          <w:noProof/>
        </w:rPr>
        <w:tab/>
        <w:t>Feynman RP. The Meaning of It All: Thoughts of a Citizen-Scientist. Reading: Addison-Wesley. 1998.</w:t>
      </w:r>
      <w:bookmarkEnd w:id="241"/>
    </w:p>
    <w:p w14:paraId="226D3B10" w14:textId="77777777" w:rsidR="005F5AF1" w:rsidRPr="005F5AF1" w:rsidRDefault="005F5AF1" w:rsidP="005F5AF1">
      <w:pPr>
        <w:pStyle w:val="EndNoteBibliography"/>
        <w:spacing w:after="240"/>
        <w:rPr>
          <w:noProof/>
        </w:rPr>
      </w:pPr>
      <w:bookmarkStart w:id="242" w:name="_ENREF_36"/>
      <w:r w:rsidRPr="005F5AF1">
        <w:rPr>
          <w:noProof/>
        </w:rPr>
        <w:t>36.</w:t>
      </w:r>
      <w:r w:rsidRPr="005F5AF1">
        <w:rPr>
          <w:noProof/>
        </w:rPr>
        <w:tab/>
        <w:t>Halsey LG, Curran-Everett D, Vowler SL, Drummond GB. The fickle P value generates irreproducible results. Nature methods. 2015;12(3):179.</w:t>
      </w:r>
      <w:bookmarkEnd w:id="242"/>
    </w:p>
    <w:p w14:paraId="5EB06FA6" w14:textId="77777777" w:rsidR="005F5AF1" w:rsidRPr="005F5AF1" w:rsidRDefault="005F5AF1" w:rsidP="005F5AF1">
      <w:pPr>
        <w:pStyle w:val="EndNoteBibliography"/>
        <w:spacing w:after="240"/>
        <w:rPr>
          <w:noProof/>
        </w:rPr>
      </w:pPr>
      <w:bookmarkStart w:id="243" w:name="_ENREF_37"/>
      <w:r w:rsidRPr="005F5AF1">
        <w:rPr>
          <w:noProof/>
        </w:rPr>
        <w:t>37.</w:t>
      </w:r>
      <w:r w:rsidRPr="005F5AF1">
        <w:rPr>
          <w:noProof/>
        </w:rPr>
        <w:tab/>
        <w:t>Ioannidis JP, Khoury MJ. Improving validation practices in “omics” research. Science. 2011;334(6060):1230-2.</w:t>
      </w:r>
      <w:bookmarkEnd w:id="243"/>
    </w:p>
    <w:p w14:paraId="67EE3CB1" w14:textId="77777777" w:rsidR="005F5AF1" w:rsidRPr="005F5AF1" w:rsidRDefault="005F5AF1" w:rsidP="005F5AF1">
      <w:pPr>
        <w:pStyle w:val="EndNoteBibliography"/>
        <w:spacing w:after="240"/>
        <w:rPr>
          <w:noProof/>
        </w:rPr>
      </w:pPr>
      <w:bookmarkStart w:id="244" w:name="_ENREF_38"/>
      <w:r w:rsidRPr="005F5AF1">
        <w:rPr>
          <w:noProof/>
        </w:rPr>
        <w:t>38.</w:t>
      </w:r>
      <w:r w:rsidRPr="005F5AF1">
        <w:rPr>
          <w:noProof/>
        </w:rPr>
        <w:tab/>
        <w:t>Donoho D. 50 Years of Data Science. Journal of Computational and Graphical Statistics. 2017;26(4):745-66.</w:t>
      </w:r>
      <w:bookmarkEnd w:id="244"/>
    </w:p>
    <w:p w14:paraId="160C784C" w14:textId="77777777" w:rsidR="005F5AF1" w:rsidRPr="005F5AF1" w:rsidRDefault="005F5AF1" w:rsidP="005F5AF1">
      <w:pPr>
        <w:pStyle w:val="EndNoteBibliography"/>
        <w:spacing w:after="240"/>
        <w:rPr>
          <w:noProof/>
        </w:rPr>
      </w:pPr>
      <w:bookmarkStart w:id="245" w:name="_ENREF_39"/>
      <w:r w:rsidRPr="005F5AF1">
        <w:rPr>
          <w:noProof/>
        </w:rPr>
        <w:t>39.</w:t>
      </w:r>
      <w:r w:rsidRPr="005F5AF1">
        <w:rPr>
          <w:noProof/>
        </w:rPr>
        <w:tab/>
        <w:t>Cohen J. Things I have learned (so far). American psychologist. 1990;45(12):1304.</w:t>
      </w:r>
      <w:bookmarkEnd w:id="245"/>
    </w:p>
    <w:p w14:paraId="151AD3F5" w14:textId="77777777" w:rsidR="005F5AF1" w:rsidRPr="005F5AF1" w:rsidRDefault="005F5AF1" w:rsidP="005F5AF1">
      <w:pPr>
        <w:pStyle w:val="EndNoteBibliography"/>
        <w:spacing w:after="240"/>
        <w:rPr>
          <w:noProof/>
        </w:rPr>
      </w:pPr>
      <w:bookmarkStart w:id="246" w:name="_ENREF_40"/>
      <w:r w:rsidRPr="005F5AF1">
        <w:rPr>
          <w:noProof/>
        </w:rPr>
        <w:t>40.</w:t>
      </w:r>
      <w:r w:rsidRPr="005F5AF1">
        <w:rPr>
          <w:noProof/>
        </w:rPr>
        <w:tab/>
        <w:t>Gigerenzer G, Murray DJ. Cognition as intuitive statistics. NJ: Erlbaum: Hillsdale; 1987.</w:t>
      </w:r>
      <w:bookmarkEnd w:id="246"/>
    </w:p>
    <w:p w14:paraId="4F2EDD93" w14:textId="77777777" w:rsidR="005F5AF1" w:rsidRPr="005F5AF1" w:rsidRDefault="005F5AF1" w:rsidP="005F5AF1">
      <w:pPr>
        <w:pStyle w:val="EndNoteBibliography"/>
        <w:spacing w:after="240"/>
        <w:rPr>
          <w:noProof/>
        </w:rPr>
      </w:pPr>
      <w:bookmarkStart w:id="247" w:name="_ENREF_41"/>
      <w:r w:rsidRPr="005F5AF1">
        <w:rPr>
          <w:noProof/>
        </w:rPr>
        <w:t>41.</w:t>
      </w:r>
      <w:r w:rsidRPr="005F5AF1">
        <w:rPr>
          <w:noProof/>
        </w:rPr>
        <w:tab/>
        <w:t>Szucs D, Ioannidis JPA. When Null Hypothesis Significance Testing Is Unsuitable for Research: A Reassessment. Frontiers in human neuroscience. 2017;11:390.</w:t>
      </w:r>
      <w:bookmarkEnd w:id="247"/>
    </w:p>
    <w:p w14:paraId="45B94924" w14:textId="77777777" w:rsidR="005F5AF1" w:rsidRPr="005F5AF1" w:rsidRDefault="005F5AF1" w:rsidP="005F5AF1">
      <w:pPr>
        <w:pStyle w:val="EndNoteBibliography"/>
        <w:spacing w:after="240"/>
        <w:rPr>
          <w:noProof/>
        </w:rPr>
      </w:pPr>
      <w:bookmarkStart w:id="248" w:name="_ENREF_42"/>
      <w:r w:rsidRPr="005F5AF1">
        <w:rPr>
          <w:noProof/>
        </w:rPr>
        <w:t>42.</w:t>
      </w:r>
      <w:r w:rsidRPr="005F5AF1">
        <w:rPr>
          <w:noProof/>
        </w:rPr>
        <w:tab/>
        <w:t>Friedman JH. The role of statistics in the data revolution? International Statistical Review/Revue Internationale de Statistique. 2001:5-10.</w:t>
      </w:r>
      <w:bookmarkEnd w:id="248"/>
    </w:p>
    <w:p w14:paraId="24A933F6" w14:textId="77777777" w:rsidR="005F5AF1" w:rsidRPr="005F5AF1" w:rsidRDefault="005F5AF1" w:rsidP="005F5AF1">
      <w:pPr>
        <w:pStyle w:val="EndNoteBibliography"/>
        <w:spacing w:after="240"/>
        <w:rPr>
          <w:noProof/>
        </w:rPr>
      </w:pPr>
      <w:bookmarkStart w:id="249" w:name="_ENREF_43"/>
      <w:r w:rsidRPr="005F5AF1">
        <w:rPr>
          <w:noProof/>
        </w:rPr>
        <w:t>43.</w:t>
      </w:r>
      <w:r w:rsidRPr="005F5AF1">
        <w:rPr>
          <w:noProof/>
        </w:rPr>
        <w:tab/>
        <w:t>Bzdok D. Classical Statistics and Statistical Learning in Imaging Neuroscience. Frontiers in neuroscience. 2017.</w:t>
      </w:r>
      <w:bookmarkEnd w:id="249"/>
    </w:p>
    <w:p w14:paraId="1B1C67F7" w14:textId="77777777" w:rsidR="005F5AF1" w:rsidRPr="005F5AF1" w:rsidRDefault="005F5AF1" w:rsidP="005F5AF1">
      <w:pPr>
        <w:pStyle w:val="EndNoteBibliography"/>
        <w:spacing w:after="240"/>
        <w:rPr>
          <w:noProof/>
        </w:rPr>
      </w:pPr>
      <w:bookmarkStart w:id="250" w:name="_ENREF_44"/>
      <w:r w:rsidRPr="005F5AF1">
        <w:rPr>
          <w:noProof/>
        </w:rPr>
        <w:lastRenderedPageBreak/>
        <w:t>44.</w:t>
      </w:r>
      <w:r w:rsidRPr="005F5AF1">
        <w:rPr>
          <w:noProof/>
        </w:rPr>
        <w:tab/>
        <w:t>Bernard C. An introduction to the study of experimental medicine: Courier Corporation; 1957.</w:t>
      </w:r>
      <w:bookmarkEnd w:id="250"/>
    </w:p>
    <w:p w14:paraId="730F8268" w14:textId="77777777" w:rsidR="005F5AF1" w:rsidRPr="005F5AF1" w:rsidRDefault="005F5AF1" w:rsidP="005F5AF1">
      <w:pPr>
        <w:pStyle w:val="EndNoteBibliography"/>
        <w:rPr>
          <w:noProof/>
        </w:rPr>
      </w:pPr>
      <w:bookmarkStart w:id="251" w:name="_ENREF_45"/>
      <w:r w:rsidRPr="005F5AF1">
        <w:rPr>
          <w:noProof/>
        </w:rPr>
        <w:t>45.</w:t>
      </w:r>
      <w:r w:rsidRPr="005F5AF1">
        <w:rPr>
          <w:noProof/>
        </w:rPr>
        <w:tab/>
        <w:t>Carr DB, Littlefield RJ, Nicholson W, Littlefield J. Scatterplot matrix techniques for large N. Journal of the American Statistical Association. 1987;82(398):424-36.</w:t>
      </w:r>
      <w:bookmarkEnd w:id="251"/>
    </w:p>
    <w:p w14:paraId="4FD7C1DC" w14:textId="7C12A9F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lo Bzdok" w:date="2018-04-25T22:16:00Z" w:initials="DB">
    <w:p w14:paraId="323137A9" w14:textId="7B8218C4" w:rsidR="002302C5" w:rsidRDefault="002302C5">
      <w:pPr>
        <w:pStyle w:val="CommentText"/>
      </w:pPr>
      <w:r>
        <w:rPr>
          <w:rStyle w:val="CommentReference"/>
        </w:rPr>
        <w:annotationRef/>
      </w:r>
      <w:r>
        <w:t>Denis: Thought: predicting what next enables control, hence, is the necessary condition for translation of science into engineering.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137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137A9" w16cid:durableId="1E8F70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5F66A" w14:textId="77777777" w:rsidR="00D87C35" w:rsidRDefault="00D87C35" w:rsidP="00B65FF7">
      <w:r>
        <w:separator/>
      </w:r>
    </w:p>
  </w:endnote>
  <w:endnote w:type="continuationSeparator" w:id="0">
    <w:p w14:paraId="05499D1D" w14:textId="77777777" w:rsidR="00D87C35" w:rsidRDefault="00D87C35" w:rsidP="00B65FF7">
      <w:r>
        <w:continuationSeparator/>
      </w:r>
    </w:p>
  </w:endnote>
  <w:endnote w:type="continuationNotice" w:id="1">
    <w:p w14:paraId="183DC27A" w14:textId="77777777" w:rsidR="00D87C35" w:rsidRDefault="00D87C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665634"/>
      <w:docPartObj>
        <w:docPartGallery w:val="Page Numbers (Bottom of Page)"/>
        <w:docPartUnique/>
      </w:docPartObj>
    </w:sdtPr>
    <w:sdtContent>
      <w:p w14:paraId="0B3BC929" w14:textId="2E041D5B" w:rsidR="002302C5" w:rsidRDefault="002302C5" w:rsidP="007113F4">
        <w:pPr>
          <w:pStyle w:val="Footer"/>
          <w:tabs>
            <w:tab w:val="clear" w:pos="4536"/>
            <w:tab w:val="left" w:pos="1480"/>
            <w:tab w:val="center" w:pos="4535"/>
          </w:tabs>
        </w:pPr>
        <w:r>
          <w:tab/>
        </w:r>
        <w:r>
          <w:tab/>
        </w:r>
        <w:r>
          <w:fldChar w:fldCharType="begin"/>
        </w:r>
        <w:r>
          <w:instrText xml:space="preserve"> PAGE   \* MERGEFORMAT </w:instrText>
        </w:r>
        <w:r>
          <w:fldChar w:fldCharType="separate"/>
        </w:r>
        <w:r>
          <w:rPr>
            <w:noProof/>
          </w:rPr>
          <w:t>1</w:t>
        </w:r>
        <w:r>
          <w:rPr>
            <w:noProof/>
          </w:rPr>
          <w:fldChar w:fldCharType="end"/>
        </w:r>
      </w:p>
    </w:sdtContent>
  </w:sdt>
  <w:p w14:paraId="0FA0E38E" w14:textId="77777777" w:rsidR="002302C5" w:rsidRDefault="00230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CB9F3" w14:textId="77777777" w:rsidR="00D87C35" w:rsidRDefault="00D87C35" w:rsidP="00B65FF7">
      <w:r>
        <w:separator/>
      </w:r>
    </w:p>
  </w:footnote>
  <w:footnote w:type="continuationSeparator" w:id="0">
    <w:p w14:paraId="62E3D8D2" w14:textId="77777777" w:rsidR="00D87C35" w:rsidRDefault="00D87C35" w:rsidP="00B65FF7">
      <w:r>
        <w:continuationSeparator/>
      </w:r>
    </w:p>
  </w:footnote>
  <w:footnote w:type="continuationNotice" w:id="1">
    <w:p w14:paraId="166B7DBB" w14:textId="77777777" w:rsidR="00D87C35" w:rsidRDefault="00D87C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FDA0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60FAC640"/>
    <w:lvl w:ilvl="0">
      <w:start w:val="1"/>
      <w:numFmt w:val="none"/>
      <w:pStyle w:val="Heading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15:restartNumberingAfterBreak="0">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39"/>
  </w:num>
  <w:num w:numId="11">
    <w:abstractNumId w:val="23"/>
  </w:num>
  <w:num w:numId="12">
    <w:abstractNumId w:val="12"/>
  </w:num>
  <w:num w:numId="13">
    <w:abstractNumId w:val="42"/>
  </w:num>
  <w:num w:numId="14">
    <w:abstractNumId w:val="30"/>
  </w:num>
  <w:num w:numId="15">
    <w:abstractNumId w:val="27"/>
  </w:num>
  <w:num w:numId="16">
    <w:abstractNumId w:val="17"/>
  </w:num>
  <w:num w:numId="17">
    <w:abstractNumId w:val="15"/>
  </w:num>
  <w:num w:numId="18">
    <w:abstractNumId w:val="38"/>
  </w:num>
  <w:num w:numId="19">
    <w:abstractNumId w:val="22"/>
  </w:num>
  <w:num w:numId="20">
    <w:abstractNumId w:val="34"/>
  </w:num>
  <w:num w:numId="21">
    <w:abstractNumId w:val="25"/>
  </w:num>
  <w:num w:numId="22">
    <w:abstractNumId w:val="4"/>
  </w:num>
  <w:num w:numId="23">
    <w:abstractNumId w:val="43"/>
  </w:num>
  <w:num w:numId="24">
    <w:abstractNumId w:val="7"/>
  </w:num>
  <w:num w:numId="25">
    <w:abstractNumId w:val="18"/>
  </w:num>
  <w:num w:numId="26">
    <w:abstractNumId w:val="31"/>
  </w:num>
  <w:num w:numId="27">
    <w:abstractNumId w:val="28"/>
  </w:num>
  <w:num w:numId="28">
    <w:abstractNumId w:val="29"/>
  </w:num>
  <w:num w:numId="29">
    <w:abstractNumId w:val="40"/>
  </w:num>
  <w:num w:numId="30">
    <w:abstractNumId w:val="3"/>
  </w:num>
  <w:num w:numId="31">
    <w:abstractNumId w:val="26"/>
  </w:num>
  <w:num w:numId="32">
    <w:abstractNumId w:val="10"/>
  </w:num>
  <w:num w:numId="33">
    <w:abstractNumId w:val="24"/>
  </w:num>
  <w:num w:numId="34">
    <w:abstractNumId w:val="41"/>
  </w:num>
  <w:num w:numId="35">
    <w:abstractNumId w:val="9"/>
  </w:num>
  <w:num w:numId="36">
    <w:abstractNumId w:val="13"/>
  </w:num>
  <w:num w:numId="37">
    <w:abstractNumId w:val="35"/>
  </w:num>
  <w:num w:numId="38">
    <w:abstractNumId w:val="20"/>
  </w:num>
  <w:num w:numId="39">
    <w:abstractNumId w:val="36"/>
  </w:num>
  <w:num w:numId="40">
    <w:abstractNumId w:val="37"/>
  </w:num>
  <w:num w:numId="41">
    <w:abstractNumId w:val="14"/>
  </w:num>
  <w:num w:numId="42">
    <w:abstractNumId w:val="5"/>
  </w:num>
  <w:num w:numId="43">
    <w:abstractNumId w:val="2"/>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lo Bzdok">
    <w15:presenceInfo w15:providerId="None" w15:userId="Danilo Bzdok"/>
  </w15:person>
  <w15:person w15:author="Denis Engemann">
    <w15:presenceInfo w15:providerId="Windows Live" w15:userId="105c0e1d58eedc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8"/>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12B"/>
    <w:rsid w:val="000F3350"/>
    <w:rsid w:val="000F34F6"/>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65F"/>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217"/>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2C5"/>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09B"/>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DB9"/>
    <w:rsid w:val="00287E05"/>
    <w:rsid w:val="00290211"/>
    <w:rsid w:val="00290424"/>
    <w:rsid w:val="002904B8"/>
    <w:rsid w:val="002904C1"/>
    <w:rsid w:val="002908A1"/>
    <w:rsid w:val="0029095E"/>
    <w:rsid w:val="00290A56"/>
    <w:rsid w:val="00290C14"/>
    <w:rsid w:val="00290D52"/>
    <w:rsid w:val="00290DF7"/>
    <w:rsid w:val="0029113A"/>
    <w:rsid w:val="00291677"/>
    <w:rsid w:val="002916E8"/>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430"/>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0A0"/>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4E69"/>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B87"/>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27F"/>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3E61"/>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0A9"/>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95"/>
    <w:rsid w:val="007B3233"/>
    <w:rsid w:val="007B3248"/>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0A"/>
    <w:rsid w:val="00832FDF"/>
    <w:rsid w:val="0083308A"/>
    <w:rsid w:val="0083329E"/>
    <w:rsid w:val="00833482"/>
    <w:rsid w:val="00833500"/>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09D4"/>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AB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5C9"/>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C35"/>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1CE"/>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5FA2"/>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AD3"/>
    <w:rsid w:val="00EF2DA1"/>
    <w:rsid w:val="00EF35DE"/>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741A"/>
    <w:pPr>
      <w:spacing w:after="0" w:line="240" w:lineRule="auto"/>
    </w:pPr>
    <w:rPr>
      <w:rFonts w:ascii="Times New Roman" w:hAnsi="Times New Roman" w:cs="Times New Roman"/>
      <w:sz w:val="24"/>
      <w:szCs w:val="24"/>
      <w:lang w:val="de-DE" w:eastAsia="de-DE"/>
    </w:rPr>
  </w:style>
  <w:style w:type="paragraph" w:styleId="Heading1">
    <w:name w:val="heading 1"/>
    <w:basedOn w:val="Normal"/>
    <w:next w:val="Normal"/>
    <w:link w:val="Heading1Char"/>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Heading2">
    <w:name w:val="heading 2"/>
    <w:basedOn w:val="Normal"/>
    <w:next w:val="Normal"/>
    <w:link w:val="Heading2Char"/>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BDC"/>
    <w:rPr>
      <w:rFonts w:ascii="Cambria" w:eastAsia="Times New Roman" w:hAnsi="Cambria" w:cs="Calibri"/>
      <w:b/>
      <w:bCs/>
      <w:color w:val="365F91"/>
      <w:sz w:val="28"/>
      <w:szCs w:val="28"/>
      <w:lang w:eastAsia="ar-SA"/>
    </w:rPr>
  </w:style>
  <w:style w:type="character" w:styleId="CommentReference">
    <w:name w:val="annotation reference"/>
    <w:basedOn w:val="DefaultParagraphFont"/>
    <w:uiPriority w:val="99"/>
    <w:unhideWhenUsed/>
    <w:rsid w:val="00996A25"/>
    <w:rPr>
      <w:sz w:val="16"/>
      <w:szCs w:val="16"/>
    </w:rPr>
  </w:style>
  <w:style w:type="paragraph" w:styleId="CommentText">
    <w:name w:val="annotation text"/>
    <w:basedOn w:val="Normal"/>
    <w:link w:val="CommentTextChar"/>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CommentTextChar">
    <w:name w:val="Comment Text Char"/>
    <w:basedOn w:val="DefaultParagraphFont"/>
    <w:link w:val="CommentText"/>
    <w:uiPriority w:val="99"/>
    <w:semiHidden/>
    <w:rsid w:val="00996A25"/>
    <w:rPr>
      <w:sz w:val="20"/>
      <w:szCs w:val="20"/>
    </w:rPr>
  </w:style>
  <w:style w:type="paragraph" w:styleId="CommentSubject">
    <w:name w:val="annotation subject"/>
    <w:basedOn w:val="CommentText"/>
    <w:next w:val="CommentText"/>
    <w:link w:val="CommentSubjectChar"/>
    <w:uiPriority w:val="99"/>
    <w:semiHidden/>
    <w:unhideWhenUsed/>
    <w:rsid w:val="00996A25"/>
    <w:rPr>
      <w:b/>
      <w:bCs/>
    </w:rPr>
  </w:style>
  <w:style w:type="character" w:customStyle="1" w:styleId="CommentSubjectChar">
    <w:name w:val="Comment Subject Char"/>
    <w:basedOn w:val="CommentTextChar"/>
    <w:link w:val="CommentSubject"/>
    <w:uiPriority w:val="99"/>
    <w:semiHidden/>
    <w:rsid w:val="00996A25"/>
    <w:rPr>
      <w:b/>
      <w:bCs/>
      <w:sz w:val="20"/>
      <w:szCs w:val="20"/>
    </w:rPr>
  </w:style>
  <w:style w:type="paragraph" w:styleId="BalloonText">
    <w:name w:val="Balloon Text"/>
    <w:basedOn w:val="Normal"/>
    <w:link w:val="BalloonTextChar"/>
    <w:uiPriority w:val="99"/>
    <w:semiHidden/>
    <w:unhideWhenUsed/>
    <w:rsid w:val="00996A25"/>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996A25"/>
    <w:rPr>
      <w:rFonts w:ascii="Tahoma" w:hAnsi="Tahoma" w:cs="Tahoma"/>
      <w:sz w:val="16"/>
      <w:szCs w:val="16"/>
    </w:rPr>
  </w:style>
  <w:style w:type="character" w:styleId="Hyperlink">
    <w:name w:val="Hyperlink"/>
    <w:basedOn w:val="DefaultParagraphFont"/>
    <w:uiPriority w:val="99"/>
    <w:unhideWhenUsed/>
    <w:rsid w:val="0018134F"/>
    <w:rPr>
      <w:color w:val="0000FF" w:themeColor="hyperlink"/>
      <w:u w:val="single"/>
    </w:rPr>
  </w:style>
  <w:style w:type="paragraph" w:styleId="NormalWeb">
    <w:name w:val="Normal (Web)"/>
    <w:basedOn w:val="Normal"/>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661263"/>
  </w:style>
  <w:style w:type="character" w:customStyle="1" w:styleId="il">
    <w:name w:val="il"/>
    <w:basedOn w:val="DefaultParagraphFont"/>
    <w:rsid w:val="00661263"/>
  </w:style>
  <w:style w:type="paragraph" w:styleId="ListParagraph">
    <w:name w:val="List Paragraph"/>
    <w:basedOn w:val="Normal"/>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65FF7"/>
  </w:style>
  <w:style w:type="paragraph" w:styleId="Footer">
    <w:name w:val="footer"/>
    <w:basedOn w:val="Normal"/>
    <w:link w:val="FooterChar"/>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65FF7"/>
  </w:style>
  <w:style w:type="paragraph" w:styleId="ListBullet">
    <w:name w:val="List Bullet"/>
    <w:basedOn w:val="Normal"/>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Normal"/>
    <w:rsid w:val="00C35623"/>
    <w:pPr>
      <w:keepNext/>
      <w:spacing w:before="240"/>
      <w:outlineLvl w:val="0"/>
    </w:pPr>
    <w:rPr>
      <w:rFonts w:eastAsia="Times New Roman"/>
      <w:kern w:val="28"/>
      <w:lang w:val="en-US" w:eastAsia="en-US"/>
    </w:rPr>
  </w:style>
  <w:style w:type="paragraph" w:styleId="Revision">
    <w:name w:val="Revision"/>
    <w:hidden/>
    <w:uiPriority w:val="99"/>
    <w:semiHidden/>
    <w:rsid w:val="006F48F6"/>
    <w:pPr>
      <w:spacing w:after="0" w:line="240" w:lineRule="auto"/>
    </w:pPr>
  </w:style>
  <w:style w:type="table" w:styleId="TableGrid">
    <w:name w:val="Table Grid"/>
    <w:basedOn w:val="TableNormal"/>
    <w:uiPriority w:val="59"/>
    <w:rsid w:val="006D7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Normal"/>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Normal"/>
    <w:rsid w:val="00594F4B"/>
    <w:pPr>
      <w:spacing w:after="200"/>
    </w:pPr>
    <w:rPr>
      <w:rFonts w:ascii="Calibri" w:hAnsi="Calibri" w:cstheme="minorBidi"/>
      <w:sz w:val="20"/>
      <w:szCs w:val="22"/>
      <w:lang w:val="en-US" w:eastAsia="en-US"/>
    </w:rPr>
  </w:style>
  <w:style w:type="paragraph" w:styleId="NoSpacing">
    <w:name w:val="No Spacing"/>
    <w:uiPriority w:val="99"/>
    <w:qFormat/>
    <w:rsid w:val="003D2D1E"/>
    <w:pPr>
      <w:spacing w:after="0" w:line="240" w:lineRule="auto"/>
    </w:pPr>
    <w:rPr>
      <w:rFonts w:ascii="Calibri" w:eastAsia="Calibri" w:hAnsi="Calibri" w:cs="Times New Roman"/>
      <w:lang w:val="de-DE"/>
    </w:rPr>
  </w:style>
  <w:style w:type="character" w:styleId="FollowedHyperlink">
    <w:name w:val="FollowedHyperlink"/>
    <w:basedOn w:val="DefaultParagraphFont"/>
    <w:uiPriority w:val="99"/>
    <w:semiHidden/>
    <w:unhideWhenUsed/>
    <w:rsid w:val="00584C49"/>
    <w:rPr>
      <w:color w:val="800080" w:themeColor="followedHyperlink"/>
      <w:u w:val="single"/>
    </w:rPr>
  </w:style>
  <w:style w:type="character" w:customStyle="1" w:styleId="Heading3Char">
    <w:name w:val="Heading 3 Char"/>
    <w:basedOn w:val="DefaultParagraphFont"/>
    <w:rsid w:val="00C45BDC"/>
    <w:rPr>
      <w:rFonts w:ascii="Cambria" w:hAnsi="Cambria" w:cs="Times New Roman"/>
      <w:b/>
      <w:bCs/>
      <w:color w:val="4F81BD"/>
      <w:sz w:val="22"/>
      <w:szCs w:val="22"/>
    </w:rPr>
  </w:style>
  <w:style w:type="character" w:customStyle="1" w:styleId="SubtitleChar">
    <w:name w:val="Subtitle Char"/>
    <w:basedOn w:val="DefaultParagraphFont"/>
    <w:rsid w:val="00C45BDC"/>
    <w:rPr>
      <w:rFonts w:ascii="Cambria" w:hAnsi="Cambria" w:cs="Times New Roman"/>
      <w:i/>
      <w:iCs/>
      <w:color w:val="4F81BD"/>
      <w:spacing w:val="15"/>
      <w:sz w:val="24"/>
      <w:szCs w:val="24"/>
    </w:rPr>
  </w:style>
  <w:style w:type="character" w:customStyle="1" w:styleId="lg">
    <w:name w:val="lg"/>
    <w:basedOn w:val="DefaultParagraphFon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DefaultParagraphFont"/>
    <w:rsid w:val="00C74B04"/>
  </w:style>
  <w:style w:type="paragraph" w:customStyle="1" w:styleId="Titel1">
    <w:name w:val="Titel1"/>
    <w:basedOn w:val="Normal"/>
    <w:rsid w:val="001E7432"/>
    <w:pPr>
      <w:spacing w:before="100" w:beforeAutospacing="1" w:after="100" w:afterAutospacing="1"/>
    </w:pPr>
  </w:style>
  <w:style w:type="paragraph" w:customStyle="1" w:styleId="desc">
    <w:name w:val="desc"/>
    <w:basedOn w:val="Normal"/>
    <w:rsid w:val="001E7432"/>
    <w:pPr>
      <w:spacing w:before="100" w:beforeAutospacing="1" w:after="100" w:afterAutospacing="1"/>
    </w:pPr>
  </w:style>
  <w:style w:type="paragraph" w:customStyle="1" w:styleId="details">
    <w:name w:val="details"/>
    <w:basedOn w:val="Normal"/>
    <w:rsid w:val="001E7432"/>
    <w:pPr>
      <w:spacing w:before="100" w:beforeAutospacing="1" w:after="100" w:afterAutospacing="1"/>
    </w:pPr>
  </w:style>
  <w:style w:type="character" w:customStyle="1" w:styleId="jrnl">
    <w:name w:val="jrnl"/>
    <w:basedOn w:val="DefaultParagraphFont"/>
    <w:rsid w:val="001E7432"/>
  </w:style>
  <w:style w:type="paragraph" w:customStyle="1" w:styleId="p">
    <w:name w:val="p"/>
    <w:basedOn w:val="Normal"/>
    <w:rsid w:val="00B67AB0"/>
    <w:pPr>
      <w:spacing w:before="100" w:beforeAutospacing="1" w:after="100" w:afterAutospacing="1"/>
    </w:pPr>
  </w:style>
  <w:style w:type="character" w:customStyle="1" w:styleId="element-citation">
    <w:name w:val="element-citation"/>
    <w:basedOn w:val="DefaultParagraphFont"/>
    <w:rsid w:val="00853C4C"/>
  </w:style>
  <w:style w:type="character" w:customStyle="1" w:styleId="ref-journal">
    <w:name w:val="ref-journal"/>
    <w:basedOn w:val="DefaultParagraphFont"/>
    <w:rsid w:val="00853C4C"/>
  </w:style>
  <w:style w:type="character" w:customStyle="1" w:styleId="ref-vol">
    <w:name w:val="ref-vol"/>
    <w:basedOn w:val="DefaultParagraphFont"/>
    <w:rsid w:val="00853C4C"/>
  </w:style>
  <w:style w:type="character" w:customStyle="1" w:styleId="nowrap">
    <w:name w:val="nowrap"/>
    <w:basedOn w:val="DefaultParagraphFont"/>
    <w:rsid w:val="00853C4C"/>
  </w:style>
  <w:style w:type="character" w:customStyle="1" w:styleId="mixed-citation">
    <w:name w:val="mixed-citation"/>
    <w:basedOn w:val="DefaultParagraphFont"/>
    <w:rsid w:val="00E77490"/>
  </w:style>
  <w:style w:type="character" w:customStyle="1" w:styleId="ref-title">
    <w:name w:val="ref-title"/>
    <w:basedOn w:val="DefaultParagraphFont"/>
    <w:rsid w:val="00E77490"/>
  </w:style>
  <w:style w:type="character" w:customStyle="1" w:styleId="citation-publication-date">
    <w:name w:val="citation-publication-date"/>
    <w:basedOn w:val="DefaultParagraphFont"/>
    <w:rsid w:val="003A67E6"/>
  </w:style>
  <w:style w:type="character" w:styleId="Emphasis">
    <w:name w:val="Emphasis"/>
    <w:basedOn w:val="DefaultParagraphFont"/>
    <w:uiPriority w:val="20"/>
    <w:qFormat/>
    <w:rsid w:val="008C4E88"/>
    <w:rPr>
      <w:i/>
      <w:iCs/>
    </w:rPr>
  </w:style>
  <w:style w:type="character" w:customStyle="1" w:styleId="cit">
    <w:name w:val="cit"/>
    <w:basedOn w:val="DefaultParagraphFont"/>
    <w:rsid w:val="008A7E80"/>
  </w:style>
  <w:style w:type="character" w:customStyle="1" w:styleId="fm-vol-iss-date">
    <w:name w:val="fm-vol-iss-date"/>
    <w:basedOn w:val="DefaultParagraphFont"/>
    <w:rsid w:val="008A7E80"/>
  </w:style>
  <w:style w:type="character" w:customStyle="1" w:styleId="doi">
    <w:name w:val="doi"/>
    <w:basedOn w:val="DefaultParagraphFont"/>
    <w:rsid w:val="008A7E80"/>
  </w:style>
  <w:style w:type="character" w:customStyle="1" w:styleId="fm-citation-ids-label">
    <w:name w:val="fm-citation-ids-label"/>
    <w:basedOn w:val="DefaultParagraphFont"/>
    <w:rsid w:val="008A7E80"/>
  </w:style>
  <w:style w:type="paragraph" w:customStyle="1" w:styleId="p1">
    <w:name w:val="p1"/>
    <w:basedOn w:val="Normal"/>
    <w:rsid w:val="00494BE4"/>
    <w:rPr>
      <w:rFonts w:ascii="Helvetica" w:hAnsi="Helvetica"/>
      <w:sz w:val="18"/>
      <w:szCs w:val="18"/>
    </w:rPr>
  </w:style>
  <w:style w:type="character" w:styleId="Strong">
    <w:name w:val="Strong"/>
    <w:basedOn w:val="DefaultParagraphFont"/>
    <w:uiPriority w:val="22"/>
    <w:qFormat/>
    <w:rsid w:val="007F23E7"/>
    <w:rPr>
      <w:b/>
      <w:bCs/>
    </w:rPr>
  </w:style>
  <w:style w:type="paragraph" w:customStyle="1" w:styleId="p2">
    <w:name w:val="p2"/>
    <w:basedOn w:val="Normal"/>
    <w:rsid w:val="004A1027"/>
    <w:rPr>
      <w:rFonts w:ascii="Times" w:hAnsi="Times"/>
      <w:color w:val="0433FF"/>
      <w:sz w:val="12"/>
      <w:szCs w:val="12"/>
    </w:rPr>
  </w:style>
  <w:style w:type="character" w:customStyle="1" w:styleId="s1">
    <w:name w:val="s1"/>
    <w:basedOn w:val="DefaultParagraphFont"/>
    <w:rsid w:val="004A1027"/>
    <w:rPr>
      <w:color w:val="0433FF"/>
    </w:rPr>
  </w:style>
  <w:style w:type="character" w:customStyle="1" w:styleId="s2">
    <w:name w:val="s2"/>
    <w:basedOn w:val="DefaultParagraphFont"/>
    <w:rsid w:val="004A1027"/>
    <w:rPr>
      <w:color w:val="000000"/>
    </w:rPr>
  </w:style>
  <w:style w:type="paragraph" w:styleId="DocumentMap">
    <w:name w:val="Document Map"/>
    <w:basedOn w:val="Normal"/>
    <w:link w:val="DocumentMapChar"/>
    <w:uiPriority w:val="99"/>
    <w:semiHidden/>
    <w:unhideWhenUsed/>
    <w:rsid w:val="009F5447"/>
  </w:style>
  <w:style w:type="character" w:customStyle="1" w:styleId="DocumentMapChar">
    <w:name w:val="Document Map Char"/>
    <w:basedOn w:val="DefaultParagraphFont"/>
    <w:link w:val="DocumentMap"/>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DefaultParagraphFont"/>
    <w:uiPriority w:val="99"/>
    <w:rsid w:val="00560435"/>
    <w:rPr>
      <w:color w:val="808080"/>
      <w:shd w:val="clear" w:color="auto" w:fill="E6E6E6"/>
    </w:rPr>
  </w:style>
  <w:style w:type="paragraph" w:styleId="FootnoteText">
    <w:name w:val="footnote text"/>
    <w:basedOn w:val="Normal"/>
    <w:link w:val="FootnoteTextChar"/>
    <w:uiPriority w:val="99"/>
    <w:unhideWhenUsed/>
    <w:rsid w:val="00151E68"/>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9"/>
    <w:rsid w:val="00151E68"/>
    <w:rPr>
      <w:rFonts w:eastAsiaTheme="minorHAnsi"/>
      <w:sz w:val="24"/>
      <w:szCs w:val="24"/>
      <w:lang w:val="de-DE"/>
    </w:rPr>
  </w:style>
  <w:style w:type="character" w:styleId="FootnoteReference">
    <w:name w:val="footnote reference"/>
    <w:basedOn w:val="DefaultParagraphFont"/>
    <w:uiPriority w:val="99"/>
    <w:unhideWhenUsed/>
    <w:rsid w:val="00151E68"/>
    <w:rPr>
      <w:vertAlign w:val="superscript"/>
    </w:rPr>
  </w:style>
  <w:style w:type="character" w:customStyle="1" w:styleId="Heading2Char">
    <w:name w:val="Heading 2 Char"/>
    <w:basedOn w:val="DefaultParagraphFont"/>
    <w:link w:val="Heading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Heading3Char1">
    <w:name w:val="Heading 3 Char1"/>
    <w:basedOn w:val="DefaultParagraphFont"/>
    <w:link w:val="Heading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ceholderText">
    <w:name w:val="Placeholder Text"/>
    <w:basedOn w:val="DefaultParagraphFont"/>
    <w:uiPriority w:val="99"/>
    <w:semiHidden/>
    <w:rsid w:val="007D0C5F"/>
    <w:rPr>
      <w:color w:val="808080"/>
    </w:rPr>
  </w:style>
  <w:style w:type="paragraph" w:styleId="HTMLPreformatted">
    <w:name w:val="HTML Preformatted"/>
    <w:basedOn w:val="Normal"/>
    <w:link w:val="HTMLPreformattedChar"/>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anilo.bzdok@rwth-aachen.de"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 Pro W3">
    <w:altName w:val="Arial Unicode MS"/>
    <w:panose1 w:val="020B0604020202020204"/>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venir">
    <w:altName w:val="Calibri"/>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4A"/>
    <w:rsid w:val="007349EB"/>
    <w:rsid w:val="00AC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9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740AC6-771A-F64B-8A38-7C31801BB6F0}">
  <ds:schemaRefs>
    <ds:schemaRef ds:uri="http://schemas.openxmlformats.org/officeDocument/2006/bibliography"/>
  </ds:schemaRefs>
</ds:datastoreItem>
</file>

<file path=customXml/itemProps2.xml><?xml version="1.0" encoding="utf-8"?>
<ds:datastoreItem xmlns:ds="http://schemas.openxmlformats.org/officeDocument/2006/customXml" ds:itemID="{C5DDA82D-76F1-C549-9A64-136539F4C0B2}">
  <ds:schemaRefs>
    <ds:schemaRef ds:uri="http://schemas.openxmlformats.org/officeDocument/2006/bibliography"/>
  </ds:schemaRefs>
</ds:datastoreItem>
</file>

<file path=customXml/itemProps3.xml><?xml version="1.0" encoding="utf-8"?>
<ds:datastoreItem xmlns:ds="http://schemas.openxmlformats.org/officeDocument/2006/customXml" ds:itemID="{2FC3F408-4538-D549-841E-2A41F69A8ADB}">
  <ds:schemaRefs>
    <ds:schemaRef ds:uri="http://schemas.openxmlformats.org/officeDocument/2006/bibliography"/>
  </ds:schemaRefs>
</ds:datastoreItem>
</file>

<file path=customXml/itemProps4.xml><?xml version="1.0" encoding="utf-8"?>
<ds:datastoreItem xmlns:ds="http://schemas.openxmlformats.org/officeDocument/2006/customXml" ds:itemID="{EA8C4346-A350-6748-92C0-7EABBB8B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22</Pages>
  <Words>14936</Words>
  <Characters>85140</Characters>
  <Application>Microsoft Office Word</Application>
  <DocSecurity>0</DocSecurity>
  <Lines>709</Lines>
  <Paragraphs>199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Firmenname</Company>
  <LinksUpToDate>false</LinksUpToDate>
  <CharactersWithSpaces>99877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Denis Engemann</cp:lastModifiedBy>
  <cp:revision>11</cp:revision>
  <cp:lastPrinted>2018-02-15T09:05:00Z</cp:lastPrinted>
  <dcterms:created xsi:type="dcterms:W3CDTF">2018-04-28T20:16:00Z</dcterms:created>
  <dcterms:modified xsi:type="dcterms:W3CDTF">2018-04-28T22:56:00Z</dcterms:modified>
</cp:coreProperties>
</file>