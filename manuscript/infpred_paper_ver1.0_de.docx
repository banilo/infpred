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F93808" w14:textId="77777777" w:rsidR="00671CC8"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Data simulation and real-world evidence for</w:t>
      </w:r>
    </w:p>
    <w:p w14:paraId="3123AFB8" w14:textId="6BE77813" w:rsidR="007C61BD" w:rsidRPr="00051DC0"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the prediction-inference divergence in biomedicine</w:t>
      </w:r>
    </w:p>
    <w:p w14:paraId="4118E0AA" w14:textId="77777777" w:rsidR="007C61BD" w:rsidRDefault="007C61BD" w:rsidP="00041BE0">
      <w:pPr>
        <w:jc w:val="center"/>
        <w:rPr>
          <w:rFonts w:ascii="Calibri" w:hAnsi="Calibri"/>
          <w:b/>
          <w:color w:val="000000" w:themeColor="text1"/>
          <w:sz w:val="32"/>
          <w:szCs w:val="32"/>
          <w:lang w:val="en-US"/>
        </w:rPr>
      </w:pPr>
    </w:p>
    <w:p w14:paraId="067462DF" w14:textId="3A7144FA" w:rsidR="004A378B" w:rsidRPr="00604A47" w:rsidRDefault="00591A52"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w:t>
      </w:r>
      <w:r w:rsidR="00D15EF0" w:rsidRPr="00604A47">
        <w:rPr>
          <w:rFonts w:ascii="Calibri" w:hAnsi="Calibri"/>
          <w:b/>
          <w:color w:val="808080" w:themeColor="background1" w:themeShade="80"/>
          <w:lang w:val="en-US"/>
        </w:rPr>
        <w:t xml:space="preserve">mpirical </w:t>
      </w:r>
      <w:r w:rsidRPr="00604A47">
        <w:rPr>
          <w:rFonts w:ascii="Calibri" w:hAnsi="Calibri"/>
          <w:b/>
          <w:color w:val="808080" w:themeColor="background1" w:themeShade="80"/>
          <w:lang w:val="en-US"/>
        </w:rPr>
        <w:t xml:space="preserve">evidence </w:t>
      </w:r>
      <w:r w:rsidR="004A378B" w:rsidRPr="00604A47">
        <w:rPr>
          <w:rFonts w:ascii="Calibri" w:hAnsi="Calibri"/>
          <w:b/>
          <w:color w:val="808080" w:themeColor="background1" w:themeShade="80"/>
          <w:lang w:val="en-US"/>
        </w:rPr>
        <w:t>f</w:t>
      </w:r>
      <w:r w:rsidRPr="00604A47">
        <w:rPr>
          <w:rFonts w:ascii="Calibri" w:hAnsi="Calibri"/>
          <w:b/>
          <w:color w:val="808080" w:themeColor="background1" w:themeShade="80"/>
          <w:lang w:val="en-US"/>
        </w:rPr>
        <w:t>or</w:t>
      </w:r>
      <w:r w:rsidR="00785601" w:rsidRPr="00604A47">
        <w:rPr>
          <w:rFonts w:ascii="Calibri" w:hAnsi="Calibri"/>
          <w:b/>
          <w:color w:val="808080" w:themeColor="background1" w:themeShade="80"/>
          <w:lang w:val="en-US"/>
        </w:rPr>
        <w:t xml:space="preserve"> t</w:t>
      </w:r>
      <w:r w:rsidR="004A378B" w:rsidRPr="00604A47">
        <w:rPr>
          <w:rFonts w:ascii="Calibri" w:hAnsi="Calibri"/>
          <w:b/>
          <w:color w:val="808080" w:themeColor="background1" w:themeShade="80"/>
          <w:lang w:val="en-US"/>
        </w:rPr>
        <w:t xml:space="preserve">he prediction-inference </w:t>
      </w:r>
      <w:r w:rsidR="00825A5C" w:rsidRPr="00604A47">
        <w:rPr>
          <w:rFonts w:ascii="Calibri" w:hAnsi="Calibri"/>
          <w:b/>
          <w:color w:val="808080" w:themeColor="background1" w:themeShade="80"/>
          <w:lang w:val="en-US"/>
        </w:rPr>
        <w:t>divergence</w:t>
      </w:r>
    </w:p>
    <w:p w14:paraId="1497EC2A" w14:textId="3A01C8D3" w:rsidR="002A63F2" w:rsidRPr="00604A47" w:rsidRDefault="00785601"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w:t>
      </w:r>
    </w:p>
    <w:p w14:paraId="33446F8F" w14:textId="77777777" w:rsidR="00041BE0" w:rsidRPr="00604A47" w:rsidRDefault="00041BE0" w:rsidP="00041BE0">
      <w:pPr>
        <w:jc w:val="center"/>
        <w:rPr>
          <w:rFonts w:ascii="Calibri" w:hAnsi="Calibri"/>
          <w:b/>
          <w:color w:val="000000" w:themeColor="text1"/>
          <w:lang w:val="en-US"/>
        </w:rPr>
      </w:pPr>
    </w:p>
    <w:p w14:paraId="35EE6703" w14:textId="77777777"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Empirical evidence for the prediction-inference divergence</w:t>
      </w:r>
    </w:p>
    <w:p w14:paraId="15F2C126" w14:textId="1F988D4B"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 simulation and real-world data</w:t>
      </w: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876410" w:rsidRDefault="007E55C6" w:rsidP="002D2052">
      <w:pPr>
        <w:tabs>
          <w:tab w:val="left" w:pos="7513"/>
        </w:tabs>
        <w:jc w:val="center"/>
        <w:rPr>
          <w:rFonts w:ascii="Calibri" w:hAnsi="Calibri"/>
          <w:b/>
          <w:color w:val="000000" w:themeColor="text1"/>
        </w:rPr>
      </w:pPr>
      <w:r w:rsidRPr="00876410">
        <w:rPr>
          <w:rFonts w:ascii="Calibri" w:hAnsi="Calibri"/>
          <w:color w:val="000000" w:themeColor="text1"/>
        </w:rPr>
        <w:t>Danilo Bzdok</w:t>
      </w:r>
      <w:r w:rsidRPr="00876410">
        <w:rPr>
          <w:rFonts w:ascii="Calibri" w:hAnsi="Calibri"/>
          <w:color w:val="000000" w:themeColor="text1"/>
          <w:vertAlign w:val="superscript"/>
        </w:rPr>
        <w:t>1,2,</w:t>
      </w:r>
      <w:proofErr w:type="gramStart"/>
      <w:r w:rsidRPr="00876410">
        <w:rPr>
          <w:rFonts w:ascii="Calibri" w:hAnsi="Calibri"/>
          <w:color w:val="000000" w:themeColor="text1"/>
          <w:vertAlign w:val="superscript"/>
        </w:rPr>
        <w:t>3,*</w:t>
      </w:r>
      <w:proofErr w:type="gramEnd"/>
      <w:r w:rsidR="00785601" w:rsidRPr="00876410">
        <w:rPr>
          <w:rFonts w:ascii="Calibri" w:hAnsi="Calibri"/>
          <w:color w:val="000000" w:themeColor="text1"/>
        </w:rPr>
        <w:t xml:space="preserve"> Denis Engemann</w:t>
      </w:r>
      <w:r w:rsidR="00785601" w:rsidRPr="00876410">
        <w:rPr>
          <w:rFonts w:ascii="Calibri" w:hAnsi="Calibri"/>
          <w:color w:val="000000" w:themeColor="text1"/>
          <w:vertAlign w:val="superscript"/>
        </w:rPr>
        <w:t>3</w:t>
      </w:r>
      <w:r w:rsidR="00785601" w:rsidRPr="00876410">
        <w:rPr>
          <w:rFonts w:ascii="Calibri" w:hAnsi="Calibri"/>
          <w:color w:val="000000" w:themeColor="text1"/>
        </w:rPr>
        <w:t xml:space="preserve">, Olivier </w:t>
      </w:r>
      <w:r w:rsidR="00406FE3" w:rsidRPr="00876410">
        <w:rPr>
          <w:rFonts w:ascii="Calibri" w:hAnsi="Calibri"/>
          <w:color w:val="000000" w:themeColor="text1"/>
        </w:rPr>
        <w:t>Gri</w:t>
      </w:r>
      <w:r w:rsidR="00785601" w:rsidRPr="00876410">
        <w:rPr>
          <w:rFonts w:ascii="Calibri" w:hAnsi="Calibri"/>
          <w:color w:val="000000" w:themeColor="text1"/>
        </w:rPr>
        <w:t>sel</w:t>
      </w:r>
      <w:r w:rsidR="00785601" w:rsidRPr="00876410">
        <w:rPr>
          <w:rFonts w:ascii="Calibri" w:hAnsi="Calibri"/>
          <w:color w:val="000000" w:themeColor="text1"/>
          <w:vertAlign w:val="superscript"/>
        </w:rPr>
        <w:t>3</w:t>
      </w:r>
      <w:r w:rsidR="00785601" w:rsidRPr="00876410">
        <w:rPr>
          <w:rFonts w:ascii="Calibri" w:hAnsi="Calibri"/>
          <w:color w:val="000000" w:themeColor="text1"/>
        </w:rPr>
        <w:t>, Gaël Varoquaux</w:t>
      </w:r>
      <w:r w:rsidR="00785601" w:rsidRPr="00876410">
        <w:rPr>
          <w:rFonts w:ascii="Calibri" w:hAnsi="Calibri"/>
          <w:color w:val="000000" w:themeColor="text1"/>
          <w:vertAlign w:val="superscript"/>
        </w:rPr>
        <w:t>3</w:t>
      </w:r>
      <w:r w:rsidR="00785601" w:rsidRPr="00876410">
        <w:rPr>
          <w:rFonts w:ascii="Calibri" w:hAnsi="Calibri"/>
          <w:color w:val="000000" w:themeColor="text1"/>
        </w:rPr>
        <w:t>, Bertrand Thirion</w:t>
      </w:r>
      <w:r w:rsidR="00785601" w:rsidRPr="00876410">
        <w:rPr>
          <w:rFonts w:ascii="Calibri" w:hAnsi="Calibri"/>
          <w:color w:val="000000" w:themeColor="text1"/>
          <w:vertAlign w:val="superscript"/>
        </w:rPr>
        <w:t>3</w:t>
      </w:r>
    </w:p>
    <w:p w14:paraId="7858B946" w14:textId="77777777" w:rsidR="007E55C6" w:rsidRPr="00876410" w:rsidRDefault="007E55C6" w:rsidP="007E55C6">
      <w:pPr>
        <w:rPr>
          <w:rFonts w:ascii="Calibri" w:eastAsia="Times New Roman" w:hAnsi="Calibri" w:cs="Arial"/>
          <w:color w:val="000000" w:themeColor="text1"/>
          <w:sz w:val="16"/>
          <w:szCs w:val="16"/>
        </w:rPr>
      </w:pPr>
    </w:p>
    <w:p w14:paraId="7EC8B8C6" w14:textId="77777777" w:rsidR="007E55C6" w:rsidRPr="00876410"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NoSpacing"/>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NoSpacing"/>
        <w:outlineLvl w:val="0"/>
        <w:rPr>
          <w:rFonts w:cs="Arial"/>
          <w:color w:val="000000" w:themeColor="text1"/>
          <w:sz w:val="16"/>
          <w:szCs w:val="16"/>
          <w:lang w:val="en-US"/>
        </w:rPr>
      </w:pPr>
    </w:p>
    <w:p w14:paraId="67D63433" w14:textId="77777777" w:rsidR="003274AE" w:rsidRDefault="003274AE" w:rsidP="007E55C6">
      <w:pPr>
        <w:pStyle w:val="NoSpacing"/>
        <w:outlineLvl w:val="0"/>
        <w:rPr>
          <w:rFonts w:cs="Arial"/>
          <w:color w:val="000000" w:themeColor="text1"/>
          <w:sz w:val="16"/>
          <w:szCs w:val="16"/>
          <w:lang w:val="en-US"/>
        </w:rPr>
      </w:pPr>
    </w:p>
    <w:p w14:paraId="1F9D7B78" w14:textId="77777777" w:rsidR="003274AE" w:rsidRDefault="003274AE" w:rsidP="007E55C6">
      <w:pPr>
        <w:pStyle w:val="NoSpacing"/>
        <w:outlineLvl w:val="0"/>
        <w:rPr>
          <w:rFonts w:cs="Arial"/>
          <w:color w:val="000000" w:themeColor="text1"/>
          <w:sz w:val="16"/>
          <w:szCs w:val="16"/>
          <w:lang w:val="en-US"/>
        </w:rPr>
      </w:pPr>
    </w:p>
    <w:p w14:paraId="7796767E" w14:textId="77777777" w:rsidR="003274AE" w:rsidRDefault="003274AE" w:rsidP="007E55C6">
      <w:pPr>
        <w:pStyle w:val="NoSpacing"/>
        <w:outlineLvl w:val="0"/>
        <w:rPr>
          <w:rFonts w:cs="Arial"/>
          <w:color w:val="000000" w:themeColor="text1"/>
          <w:sz w:val="16"/>
          <w:szCs w:val="16"/>
          <w:lang w:val="en-US"/>
        </w:rPr>
      </w:pPr>
    </w:p>
    <w:p w14:paraId="624CC00D" w14:textId="77777777" w:rsidR="003274AE" w:rsidRDefault="003274AE" w:rsidP="007E55C6">
      <w:pPr>
        <w:pStyle w:val="NoSpacing"/>
        <w:outlineLvl w:val="0"/>
        <w:rPr>
          <w:rFonts w:cs="Arial"/>
          <w:color w:val="000000" w:themeColor="text1"/>
          <w:sz w:val="16"/>
          <w:szCs w:val="16"/>
          <w:lang w:val="en-US"/>
        </w:rPr>
      </w:pPr>
    </w:p>
    <w:p w14:paraId="35708B5D" w14:textId="77777777" w:rsidR="003274AE" w:rsidRDefault="003274AE" w:rsidP="007E55C6">
      <w:pPr>
        <w:pStyle w:val="NoSpacing"/>
        <w:outlineLvl w:val="0"/>
        <w:rPr>
          <w:rFonts w:cs="Arial"/>
          <w:color w:val="000000" w:themeColor="text1"/>
          <w:sz w:val="16"/>
          <w:szCs w:val="16"/>
          <w:lang w:val="en-US"/>
        </w:rPr>
      </w:pPr>
    </w:p>
    <w:p w14:paraId="399F440E" w14:textId="77777777" w:rsidR="003274AE" w:rsidRPr="00051DC0" w:rsidRDefault="003274AE" w:rsidP="007E55C6">
      <w:pPr>
        <w:pStyle w:val="NoSpacing"/>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Hyper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534B87" w:rsidRDefault="007E55C6" w:rsidP="007E55C6">
      <w:pPr>
        <w:ind w:left="2124"/>
        <w:rPr>
          <w:rFonts w:ascii="Calibri" w:hAnsi="Calibri"/>
          <w:color w:val="000000" w:themeColor="text1"/>
          <w:lang w:val="en-US"/>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534B87">
        <w:rPr>
          <w:rFonts w:ascii="Calibri" w:hAnsi="Calibri"/>
          <w:color w:val="000000" w:themeColor="text1"/>
          <w:lang w:val="en-US"/>
        </w:rPr>
        <w:t>52074 Aachen</w:t>
      </w:r>
    </w:p>
    <w:p w14:paraId="3932B480" w14:textId="33A6EEB7" w:rsidR="007E55C6" w:rsidRPr="00534B87" w:rsidRDefault="007E55C6" w:rsidP="007E55C6">
      <w:pPr>
        <w:ind w:left="2124"/>
        <w:rPr>
          <w:rFonts w:ascii="Calibri" w:hAnsi="Calibri"/>
          <w:color w:val="000000" w:themeColor="text1"/>
          <w:lang w:val="en-US"/>
        </w:rPr>
      </w:pPr>
      <w:r w:rsidRPr="00534B87">
        <w:rPr>
          <w:rFonts w:ascii="Calibri" w:hAnsi="Calibri"/>
          <w:color w:val="000000" w:themeColor="text1"/>
          <w:lang w:val="en-US"/>
        </w:rPr>
        <w:t xml:space="preserve">    </w:t>
      </w:r>
      <w:r w:rsidR="00BF3A44" w:rsidRPr="00534B87">
        <w:rPr>
          <w:rFonts w:ascii="Calibri" w:hAnsi="Calibri"/>
          <w:color w:val="000000" w:themeColor="text1"/>
          <w:lang w:val="en-US"/>
        </w:rPr>
        <w:t xml:space="preserve"> </w:t>
      </w:r>
      <w:r w:rsidRPr="00534B87">
        <w:rPr>
          <w:rFonts w:ascii="Calibri" w:hAnsi="Calibri"/>
          <w:color w:val="000000" w:themeColor="text1"/>
          <w:lang w:val="en-US"/>
        </w:rPr>
        <w:t>GERMANY</w:t>
      </w:r>
    </w:p>
    <w:p w14:paraId="694353AF" w14:textId="77777777" w:rsidR="007E55C6" w:rsidRPr="00534B87" w:rsidRDefault="007E55C6" w:rsidP="007E55C6">
      <w:pPr>
        <w:rPr>
          <w:rFonts w:ascii="Calibri" w:hAnsi="Calibri"/>
          <w:color w:val="000000" w:themeColor="text1"/>
          <w:lang w:val="en-US"/>
        </w:rPr>
      </w:pPr>
    </w:p>
    <w:p w14:paraId="69439021" w14:textId="77777777" w:rsidR="00500CCC" w:rsidRPr="00534B87" w:rsidRDefault="00500CCC" w:rsidP="007E55C6">
      <w:pPr>
        <w:rPr>
          <w:rFonts w:ascii="Calibri" w:hAnsi="Calibri"/>
          <w:color w:val="000000" w:themeColor="text1"/>
          <w:lang w:val="en-US"/>
        </w:rPr>
      </w:pPr>
    </w:p>
    <w:p w14:paraId="1159FAB3" w14:textId="77777777" w:rsidR="00500CCC" w:rsidRPr="00534B87" w:rsidRDefault="00500CCC" w:rsidP="007E55C6">
      <w:pPr>
        <w:rPr>
          <w:rFonts w:ascii="Calibri" w:hAnsi="Calibri"/>
          <w:color w:val="000000" w:themeColor="text1"/>
          <w:lang w:val="en-US"/>
        </w:rPr>
      </w:pPr>
    </w:p>
    <w:p w14:paraId="7F25F261" w14:textId="3D2D705D" w:rsidR="00C45BDC" w:rsidRPr="00051DC0" w:rsidRDefault="00CB61C0" w:rsidP="00DA25C5">
      <w:pPr>
        <w:pStyle w:val="Heading1"/>
        <w:numPr>
          <w:ilvl w:val="0"/>
          <w:numId w:val="0"/>
        </w:numPr>
        <w:spacing w:before="0" w:line="360" w:lineRule="auto"/>
        <w:contextualSpacing/>
        <w:rPr>
          <w:rFonts w:ascii="Calibri" w:hAnsi="Calibri" w:cs="Times New Roman"/>
          <w:color w:val="000000" w:themeColor="text1"/>
          <w:sz w:val="24"/>
          <w:szCs w:val="24"/>
        </w:rPr>
      </w:pPr>
      <w:r w:rsidRPr="00F02F87">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260B9D4E"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ing focus</w:t>
      </w:r>
      <w:r w:rsidR="00397927">
        <w:rPr>
          <w:rFonts w:ascii="Calibri" w:hAnsi="Calibri"/>
          <w:color w:val="000000" w:themeColor="text1"/>
          <w:lang w:val="en-US"/>
        </w:rPr>
        <w:t xml:space="preserve"> 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provide 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quantitatively characterized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describe </w:t>
      </w:r>
      <w:r w:rsidR="00FE3131">
        <w:rPr>
          <w:rFonts w:ascii="Calibri" w:hAnsi="Calibri"/>
          <w:color w:val="000000" w:themeColor="text1"/>
          <w:lang w:val="en-US"/>
        </w:rPr>
        <w:t xml:space="preserve">partial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w:t>
      </w:r>
      <w:r w:rsidR="006778DE">
        <w:rPr>
          <w:rFonts w:ascii="Calibri" w:hAnsi="Calibri"/>
          <w:color w:val="000000" w:themeColor="text1"/>
          <w:lang w:val="en-US"/>
        </w:rPr>
        <w:t xml:space="preserve">linear modeling </w:t>
      </w:r>
      <w:r w:rsidR="00A02108">
        <w:rPr>
          <w:rFonts w:ascii="Calibri" w:hAnsi="Calibri"/>
          <w:color w:val="000000" w:themeColor="text1"/>
          <w:lang w:val="en-US"/>
        </w:rPr>
        <w:t>settings</w:t>
      </w:r>
      <w:r w:rsidR="00C21E5F">
        <w:rPr>
          <w:rFonts w:ascii="Calibri" w:hAnsi="Calibri"/>
          <w:color w:val="000000" w:themeColor="text1"/>
          <w:lang w:val="en-US"/>
        </w:rPr>
        <w:t xml:space="preserve"> that yielded</w:t>
      </w:r>
      <w:r w:rsidR="00A02108">
        <w:rPr>
          <w:rFonts w:ascii="Calibri" w:hAnsi="Calibri"/>
          <w:color w:val="000000" w:themeColor="text1"/>
          <w:lang w:val="en-US"/>
        </w:rPr>
        <w:t xml:space="preserve"> predictive but not significant</w:t>
      </w:r>
      <w:r w:rsidR="00C21E5F">
        <w:rPr>
          <w:rFonts w:ascii="Calibri" w:hAnsi="Calibri"/>
          <w:color w:val="000000" w:themeColor="text1"/>
          <w:lang w:val="en-US"/>
        </w:rPr>
        <w:t xml:space="preserve"> </w:t>
      </w:r>
      <w:r w:rsidR="006778DE">
        <w:rPr>
          <w:rFonts w:ascii="Calibri" w:hAnsi="Calibri"/>
          <w:color w:val="000000" w:themeColor="text1"/>
          <w:lang w:val="en-US"/>
        </w:rPr>
        <w:t>results</w:t>
      </w:r>
      <w:r w:rsidR="00A02108">
        <w:rPr>
          <w:rFonts w:ascii="Calibri" w:hAnsi="Calibri"/>
          <w:color w:val="000000" w:themeColor="text1"/>
          <w:lang w:val="en-US"/>
        </w:rPr>
        <w:t>, or significant but not predictive</w:t>
      </w:r>
      <w:r w:rsidR="00C21E5F">
        <w:rPr>
          <w:rFonts w:ascii="Calibri" w:hAnsi="Calibri"/>
          <w:color w:val="000000" w:themeColor="text1"/>
          <w:lang w:val="en-US"/>
        </w:rPr>
        <w:t xml:space="preserve"> ones</w:t>
      </w:r>
      <w:r w:rsidR="00A02108">
        <w:rPr>
          <w:rFonts w:ascii="Calibri" w:hAnsi="Calibri"/>
          <w:color w:val="000000" w:themeColor="text1"/>
          <w:lang w:val="en-US"/>
        </w:rPr>
        <w:t>.</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importance</w:t>
      </w:r>
      <w:r w:rsidR="00A3733C">
        <w:rPr>
          <w:rFonts w:ascii="Calibri" w:hAnsi="Calibri"/>
          <w:color w:val="000000" w:themeColor="text1"/>
          <w:lang w:val="en-US"/>
        </w:rPr>
        <w:t>’</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63479B">
        <w:rPr>
          <w:rFonts w:ascii="Calibri" w:hAnsi="Calibri"/>
          <w:color w:val="000000" w:themeColor="text1"/>
          <w:lang w:val="en-US"/>
        </w:rPr>
        <w:t xml:space="preserve">biomedical </w:t>
      </w:r>
      <w:r w:rsidR="00424EB9">
        <w:rPr>
          <w:rFonts w:ascii="Calibri" w:hAnsi="Calibri"/>
          <w:color w:val="000000" w:themeColor="text1"/>
          <w:lang w:val="en-US"/>
        </w:rPr>
        <w:t xml:space="preserve">research </w:t>
      </w:r>
      <w:r w:rsidR="0034346A">
        <w:rPr>
          <w:rFonts w:ascii="Calibri" w:hAnsi="Calibri"/>
          <w:color w:val="000000" w:themeColor="text1"/>
          <w:lang w:val="en-US"/>
        </w:rPr>
        <w:t>findings that are</w:t>
      </w:r>
      <w:r w:rsidR="0063479B">
        <w:rPr>
          <w:rFonts w:ascii="Calibri" w:hAnsi="Calibri"/>
          <w:color w:val="000000" w:themeColor="text1"/>
          <w:lang w:val="en-US"/>
        </w:rPr>
        <w:t xml:space="preserve"> reproducible and 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56C749E9"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Pr="00C76687">
        <w:rPr>
          <w:rFonts w:ascii="Calibri" w:hAnsi="Calibri"/>
          <w:color w:val="1A1919"/>
          <w:lang w:val="en-US"/>
        </w:rPr>
        <w:lastRenderedPageBreak/>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Pr="00C76687">
        <w:rPr>
          <w:rFonts w:ascii="Calibri" w:hAnsi="Calibri"/>
          <w:color w:val="1A1919"/>
          <w:lang w:val="en-US"/>
        </w:rPr>
        <w:t>” Steven Goodman</w:t>
      </w:r>
    </w:p>
    <w:p w14:paraId="4CDAB334" w14:textId="3A77BFBA" w:rsidR="00BF57CD" w:rsidRDefault="00BF57CD" w:rsidP="00D91690">
      <w:pPr>
        <w:pStyle w:val="Heading1"/>
        <w:numPr>
          <w:ilvl w:val="0"/>
          <w:numId w:val="0"/>
        </w:numPr>
        <w:spacing w:before="0" w:line="360" w:lineRule="auto"/>
        <w:contextualSpacing/>
        <w:jc w:val="both"/>
        <w:rPr>
          <w:rFonts w:asciiTheme="minorHAnsi" w:hAnsiTheme="minorHAnsi" w:cs="Times New Roman"/>
          <w:color w:val="000000" w:themeColor="text1"/>
          <w:sz w:val="24"/>
          <w:szCs w:val="24"/>
        </w:rPr>
      </w:pPr>
    </w:p>
    <w:p w14:paraId="7D19AE80" w14:textId="77777777" w:rsidR="00BF57CD" w:rsidRDefault="00BF57CD" w:rsidP="00D91690">
      <w:pPr>
        <w:pStyle w:val="Heading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Heading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4D0E35ED"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5F5AF1"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790364">
        <w:rPr>
          <w:rFonts w:ascii="Calibri" w:hAnsi="Calibri"/>
          <w:color w:val="000000" w:themeColor="text1"/>
          <w:lang w:val="en-US"/>
        </w:rPr>
        <w:t xml:space="preserve">of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a particular patient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 xml:space="preserve">can </w:t>
      </w:r>
      <w:r w:rsidR="006A50BF">
        <w:rPr>
          <w:rFonts w:ascii="Calibri" w:hAnsi="Calibri"/>
          <w:color w:val="000000" w:themeColor="text1"/>
          <w:lang w:val="en-US"/>
        </w:rPr>
        <w:t xml:space="preserve">sometimes </w:t>
      </w:r>
      <w:r w:rsidR="00A35A5E" w:rsidRPr="00176A86">
        <w:rPr>
          <w:rFonts w:ascii="Calibri" w:hAnsi="Calibri"/>
          <w:color w:val="000000" w:themeColor="text1"/>
          <w:lang w:val="en-US"/>
        </w:rPr>
        <w:t>be</w:t>
      </w:r>
      <w:r w:rsidR="00186EC5" w:rsidRPr="00176A86">
        <w:rPr>
          <w:rFonts w:ascii="Calibri" w:hAnsi="Calibri"/>
          <w:color w:val="000000" w:themeColor="text1"/>
          <w:lang w:val="en-US"/>
        </w:rPr>
        <w:t xml:space="preserve"> </w:t>
      </w:r>
      <w:r w:rsidR="006A50BF">
        <w:rPr>
          <w:rFonts w:ascii="Calibri" w:hAnsi="Calibri"/>
          <w:color w:val="000000" w:themeColor="text1"/>
          <w:lang w:val="en-US"/>
        </w:rPr>
        <w:t>alleviated</w:t>
      </w:r>
      <w:r w:rsidR="00186EC5" w:rsidRPr="00176A86">
        <w:rPr>
          <w:rFonts w:ascii="Calibri" w:hAnsi="Calibri"/>
          <w:color w:val="000000" w:themeColor="text1"/>
          <w:lang w:val="en-US"/>
        </w:rPr>
        <w:t xml:space="preserve">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0D6C7A" w:rsidRPr="00176A86">
        <w:rPr>
          <w:rFonts w:ascii="Calibri" w:hAnsi="Calibri"/>
          <w:color w:val="000000" w:themeColor="text1"/>
          <w:lang w:val="en-US"/>
        </w:rPr>
        <w:t xml:space="preserve">after delivery </w:t>
      </w:r>
      <w:r w:rsidR="00A35A5E" w:rsidRPr="00176A86">
        <w:rPr>
          <w:rFonts w:ascii="Calibri" w:hAnsi="Calibri"/>
          <w:color w:val="000000" w:themeColor="text1"/>
          <w:lang w:val="en-US"/>
        </w:rPr>
        <w:t>without treatment</w:t>
      </w:r>
      <w:r w:rsidR="000D6C7A">
        <w:rPr>
          <w:rFonts w:ascii="Calibri" w:hAnsi="Calibri"/>
          <w:color w:val="000000" w:themeColor="text1"/>
          <w:lang w:val="en-US"/>
        </w:rPr>
        <w:t xml:space="preserve"> intervention</w:t>
      </w:r>
      <w:r w:rsidR="00186EC5" w:rsidRPr="00176A86">
        <w:rPr>
          <w:rFonts w:ascii="Calibri" w:hAnsi="Calibri"/>
          <w:color w:val="000000" w:themeColor="text1"/>
          <w:lang w:val="en-US"/>
        </w:rPr>
        <w:t>.</w:t>
      </w:r>
    </w:p>
    <w:p w14:paraId="61ECC9F2" w14:textId="577C28D7"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 xml:space="preserve">effects </w:t>
      </w:r>
      <w:r w:rsidR="00F7385B">
        <w:rPr>
          <w:rFonts w:ascii="Calibri" w:hAnsi="Calibri"/>
          <w:color w:val="000000" w:themeColor="text1"/>
          <w:lang w:val="en-US"/>
        </w:rPr>
        <w:t xml:space="preserve">such </w:t>
      </w:r>
      <w:r w:rsidR="008C616E">
        <w:rPr>
          <w:rFonts w:ascii="Calibri" w:hAnsi="Calibri"/>
          <w:color w:val="000000" w:themeColor="text1"/>
          <w:lang w:val="en-US"/>
        </w:rPr>
        <w:t>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w:t>
      </w:r>
      <w:r w:rsidR="002D7275">
        <w:rPr>
          <w:rFonts w:ascii="Calibri" w:hAnsi="Calibri"/>
          <w:color w:val="000000" w:themeColor="text1"/>
          <w:lang w:val="en-US"/>
        </w:rPr>
        <w:t xml:space="preserve">specifically </w:t>
      </w:r>
      <w:r w:rsidRPr="00176A86">
        <w:rPr>
          <w:rFonts w:ascii="Calibri" w:hAnsi="Calibri"/>
          <w:color w:val="000000" w:themeColor="text1"/>
          <w:lang w:val="en-US"/>
        </w:rPr>
        <w:t xml:space="preserve">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F607A6">
        <w:rPr>
          <w:rFonts w:ascii="Calibri" w:hAnsi="Calibri"/>
          <w:color w:val="000000" w:themeColor="text1"/>
          <w:lang w:val="en-US"/>
        </w:rPr>
        <w:t xml:space="preserve">automatically </w:t>
      </w:r>
      <w:r w:rsidR="00777E43" w:rsidRPr="00176A86">
        <w:rPr>
          <w:rFonts w:ascii="Calibri" w:hAnsi="Calibri"/>
          <w:color w:val="000000" w:themeColor="text1"/>
          <w:lang w:val="en-US"/>
        </w:rPr>
        <w:t xml:space="preserve">diagnosed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secondary</w:t>
      </w:r>
      <w:r w:rsidR="001954BD" w:rsidRPr="00176A86">
        <w:rPr>
          <w:rFonts w:ascii="Calibri" w:hAnsi="Calibri"/>
          <w:color w:val="000000" w:themeColor="text1"/>
          <w:lang w:val="en-US"/>
        </w:rPr>
        <w:t xml:space="preserve"> consequences, including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identified hints allowing </w:t>
      </w:r>
      <w:r w:rsidR="008B09A9">
        <w:rPr>
          <w:rFonts w:ascii="Calibri" w:hAnsi="Calibri"/>
          <w:color w:val="000000" w:themeColor="text1"/>
          <w:lang w:val="en-US"/>
        </w:rPr>
        <w:t>the algorithm to detect</w:t>
      </w:r>
      <w:r w:rsidR="00646DFA" w:rsidRPr="00176A86">
        <w:rPr>
          <w:rFonts w:ascii="Calibri" w:hAnsi="Calibri"/>
          <w:color w:val="000000" w:themeColor="text1"/>
          <w:lang w:val="en-US"/>
        </w:rPr>
        <w:t xml:space="preserve"> diabetes type 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 xml:space="preserve">forecasting of </w:t>
      </w:r>
      <w:r w:rsidR="00025941" w:rsidRPr="00E70EAF">
        <w:rPr>
          <w:rFonts w:ascii="Calibri" w:hAnsi="Calibri"/>
          <w:color w:val="000000" w:themeColor="text1"/>
          <w:lang w:val="en-US"/>
        </w:rPr>
        <w:t xml:space="preserve">nuanced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w:t>
      </w:r>
      <w:commentRangeStart w:id="0"/>
      <w:r w:rsidR="00F66AA2" w:rsidRPr="00E70EAF">
        <w:rPr>
          <w:rFonts w:ascii="Calibri" w:hAnsi="Calibri"/>
          <w:color w:val="000000" w:themeColor="text1"/>
          <w:lang w:val="en-US"/>
        </w:rPr>
        <w:t xml:space="preserve">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commentRangeEnd w:id="0"/>
      <w:r w:rsidR="002B2596">
        <w:rPr>
          <w:rStyle w:val="CommentReference"/>
          <w:rFonts w:asciiTheme="minorHAnsi" w:hAnsiTheme="minorHAnsi" w:cstheme="minorBidi"/>
          <w:lang w:val="en-US" w:eastAsia="en-US"/>
        </w:rPr>
        <w:commentReference w:id="0"/>
      </w:r>
    </w:p>
    <w:p w14:paraId="5E9200A2" w14:textId="39EDCE94"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5F5AF1">
          <w:rPr>
            <w:rFonts w:ascii="Calibri" w:hAnsi="Calibri"/>
            <w:noProof/>
            <w:lang w:val="en-US"/>
          </w:rPr>
          <w:t>4</w:t>
        </w:r>
      </w:hyperlink>
      <w:r w:rsidR="00451457">
        <w:rPr>
          <w:rFonts w:ascii="Calibri" w:hAnsi="Calibri"/>
          <w:noProof/>
          <w:lang w:val="en-US"/>
        </w:rPr>
        <w:t xml:space="preserve">, </w:t>
      </w:r>
      <w:hyperlink w:anchor="_ENREF_5" w:tooltip="Cox, 2006 #7037" w:history="1">
        <w:r w:rsidR="005F5AF1">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FD61F3">
        <w:rPr>
          <w:rFonts w:ascii="Calibri" w:hAnsi="Calibri"/>
          <w:lang w:val="en-US"/>
        </w:rPr>
        <w:t xml:space="preserve">as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5F5AF1">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5F5AF1">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w:t>
      </w:r>
      <w:r w:rsidR="004632B4">
        <w:rPr>
          <w:rFonts w:ascii="Calibri" w:hAnsi="Calibri"/>
          <w:lang w:val="en-US"/>
        </w:rPr>
        <w:t xml:space="preserve">also </w:t>
      </w:r>
      <w:r w:rsidR="00F63F1A" w:rsidRPr="00E70EAF">
        <w:rPr>
          <w:rFonts w:ascii="Calibri" w:hAnsi="Calibri"/>
          <w:lang w:val="en-US"/>
        </w:rPr>
        <w:t xml:space="preserve">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5F5AF1">
          <w:rPr>
            <w:rFonts w:ascii="Calibri" w:hAnsi="Calibri"/>
            <w:noProof/>
            <w:lang w:val="en-US"/>
          </w:rPr>
          <w:t>6</w:t>
        </w:r>
      </w:hyperlink>
      <w:r w:rsidR="00451457">
        <w:rPr>
          <w:rFonts w:ascii="Calibri" w:hAnsi="Calibri"/>
          <w:noProof/>
          <w:lang w:val="en-US"/>
        </w:rPr>
        <w:t xml:space="preserve">, </w:t>
      </w:r>
      <w:hyperlink w:anchor="_ENREF_8" w:tooltip="Efron, 2016 #6362" w:history="1">
        <w:r w:rsidR="005F5AF1">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 xml:space="preserve">subject </w:t>
      </w:r>
      <w:r w:rsidR="00623143" w:rsidRPr="00E70EAF">
        <w:rPr>
          <w:rFonts w:ascii="Calibri" w:hAnsi="Calibri" w:cs="Helvetica"/>
          <w:color w:val="000000" w:themeColor="text1"/>
          <w:lang w:val="en-US"/>
        </w:rPr>
        <w:t>samples</w:t>
      </w:r>
      <w:r w:rsidR="000A6266">
        <w:rPr>
          <w:rFonts w:ascii="Calibri" w:hAnsi="Calibri" w:cs="Helvetica"/>
          <w:color w:val="000000" w:themeColor="text1"/>
          <w:lang w:val="en-US"/>
        </w:rPr>
        <w:t xml:space="preserve"> acquired in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5F5AF1">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w:t>
      </w:r>
      <w:r w:rsidR="00796786" w:rsidRPr="00E70EAF">
        <w:rPr>
          <w:rFonts w:ascii="Calibri" w:hAnsi="Calibri"/>
          <w:color w:val="000000" w:themeColor="text1"/>
          <w:lang w:val="en-US"/>
        </w:rPr>
        <w:lastRenderedPageBreak/>
        <w:t xml:space="preserve">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5F5AF1">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5F5AF1">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7FDE2631"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body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5F5AF1">
          <w:rPr>
            <w:rFonts w:ascii="Calibri" w:hAnsi="Calibri"/>
            <w:noProof/>
            <w:lang w:val="en-US"/>
          </w:rPr>
          <w:t>9</w:t>
        </w:r>
      </w:hyperlink>
      <w:r w:rsidR="008D542A">
        <w:rPr>
          <w:rFonts w:ascii="Calibri" w:hAnsi="Calibri"/>
          <w:noProof/>
          <w:lang w:val="en-US"/>
        </w:rPr>
        <w:t xml:space="preserve">, </w:t>
      </w:r>
      <w:hyperlink w:anchor="_ENREF_12" w:tooltip="Blei, 2017 #7035" w:history="1">
        <w:r w:rsidR="005F5AF1">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5F5AF1">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5F5AF1">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5F5AF1">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expanded more </w:t>
      </w:r>
      <w:r w:rsidR="00DF26AF">
        <w:rPr>
          <w:rFonts w:ascii="Calibri" w:eastAsia="Times New Roman" w:hAnsi="Calibri" w:cs="Arial"/>
          <w:color w:val="222222"/>
          <w:shd w:val="clear" w:color="auto" w:fill="FFFFFF"/>
          <w:lang w:val="en-US"/>
        </w:rPr>
        <w:t xml:space="preserve">rapidly </w:t>
      </w:r>
      <w:r w:rsidR="00E70EAF" w:rsidRPr="00E70EAF">
        <w:rPr>
          <w:rFonts w:ascii="Calibri" w:eastAsia="Times New Roman" w:hAnsi="Calibri" w:cs="Arial"/>
          <w:color w:val="222222"/>
          <w:shd w:val="clear" w:color="auto" w:fill="FFFFFF"/>
          <w:lang w:val="en-US"/>
        </w:rPr>
        <w:t xml:space="preserve">in the last two decades than </w:t>
      </w:r>
      <w:r w:rsidR="00DF26AF">
        <w:rPr>
          <w:rFonts w:ascii="Calibri" w:eastAsia="Times New Roman" w:hAnsi="Calibri" w:cs="Arial"/>
          <w:color w:val="222222"/>
          <w:shd w:val="clear" w:color="auto" w:fill="FFFFFF"/>
          <w:lang w:val="en-US"/>
        </w:rPr>
        <w:t>perhaps</w:t>
      </w:r>
      <w:r w:rsidR="00E70EAF" w:rsidRPr="00E70EAF">
        <w:rPr>
          <w:rFonts w:ascii="Calibri" w:eastAsia="Times New Roman" w:hAnsi="Calibri" w:cs="Arial"/>
          <w:color w:val="222222"/>
          <w:shd w:val="clear" w:color="auto" w:fill="FFFFFF"/>
          <w:lang w:val="en-US"/>
        </w:rPr>
        <w:t xml:space="preserve">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5F5AF1">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5F5AF1">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proofErr w:type="spellStart"/>
      <w:r w:rsidR="00764A5A">
        <w:rPr>
          <w:rFonts w:ascii="Calibri" w:hAnsi="Calibri"/>
          <w:lang w:val="en-US"/>
        </w:rPr>
        <w:t>modelig</w:t>
      </w:r>
      <w:proofErr w:type="spellEnd"/>
      <w:r w:rsidR="00764A5A">
        <w:rPr>
          <w:rFonts w:ascii="Calibri" w:hAnsi="Calibri"/>
          <w:lang w:val="en-US"/>
        </w:rPr>
        <w:t xml:space="preserve"> </w:t>
      </w:r>
      <w:r w:rsidR="00E27BD6">
        <w:rPr>
          <w:rFonts w:ascii="Calibri" w:hAnsi="Calibri"/>
          <w:lang w:val="en-US"/>
        </w:rPr>
        <w:t>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5F5AF1">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studies 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demonstrated the potential of</w:t>
      </w:r>
      <w:r w:rsidR="002B5A81">
        <w:rPr>
          <w:rFonts w:ascii="Calibri" w:hAnsi="Calibri" w:cs="Helvetica"/>
          <w:color w:val="000000" w:themeColor="text1"/>
          <w:lang w:val="en-US"/>
        </w:rPr>
        <w:t xml:space="preserve"> </w:t>
      </w:r>
      <w:r w:rsidR="00FA7D43" w:rsidRPr="00E70EAF">
        <w:rPr>
          <w:rFonts w:ascii="Calibri" w:hAnsi="Calibri" w:cs="Arial"/>
          <w:color w:val="000000" w:themeColor="text1"/>
          <w:lang w:val="en-US"/>
        </w:rPr>
        <w:t>"deep</w:t>
      </w:r>
      <w:r w:rsidR="00FA74DF" w:rsidRPr="00E70EAF">
        <w:rPr>
          <w:rFonts w:ascii="Calibri" w:hAnsi="Calibri" w:cs="Arial"/>
          <w:color w:val="000000" w:themeColor="text1"/>
          <w:lang w:val="en-US"/>
        </w:rPr>
        <w:t xml:space="preserve"> learning</w:t>
      </w:r>
      <w:r w:rsidR="00FA7D43" w:rsidRPr="00E70EAF">
        <w:rPr>
          <w:rFonts w:ascii="Calibri" w:hAnsi="Calibri" w:cs="Arial"/>
          <w:color w:val="000000" w:themeColor="text1"/>
          <w:lang w:val="en-US"/>
        </w:rPr>
        <w:t>"</w:t>
      </w:r>
      <w:r w:rsidR="00FA74DF" w:rsidRPr="00E70EAF">
        <w:rPr>
          <w:rFonts w:ascii="Calibri" w:hAnsi="Calibri" w:cs="Arial"/>
          <w:color w:val="000000" w:themeColor="text1"/>
          <w:lang w:val="en-US"/>
        </w:rPr>
        <w:t xml:space="preserve"> algorithms</w:t>
      </w:r>
      <w:r w:rsidR="00FA7D43" w:rsidRPr="00E70EAF">
        <w:rPr>
          <w:rFonts w:ascii="Calibri" w:hAnsi="Calibri" w:cs="Arial"/>
          <w:color w:val="000000" w:themeColor="text1"/>
          <w:lang w:val="en-US"/>
        </w:rPr>
        <w:t xml:space="preserve"> </w:t>
      </w:r>
      <w:r w:rsidR="00FA7D4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FA7D4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7" w:tooltip="Hinton, 2006 #5956" w:history="1">
        <w:r w:rsidR="005F5AF1">
          <w:rPr>
            <w:rFonts w:ascii="Calibri" w:hAnsi="Calibri" w:cs="Arial"/>
            <w:noProof/>
            <w:color w:val="000000" w:themeColor="text1"/>
            <w:lang w:val="en-US"/>
          </w:rPr>
          <w:t>17</w:t>
        </w:r>
      </w:hyperlink>
      <w:r w:rsidR="008D542A">
        <w:rPr>
          <w:rFonts w:ascii="Calibri" w:hAnsi="Calibri" w:cs="Arial"/>
          <w:noProof/>
          <w:color w:val="000000" w:themeColor="text1"/>
          <w:lang w:val="en-US"/>
        </w:rPr>
        <w:t>)</w:t>
      </w:r>
      <w:r w:rsidR="00FA7D43" w:rsidRPr="00E70EAF">
        <w:rPr>
          <w:rFonts w:ascii="Calibri" w:hAnsi="Calibri" w:cs="Arial"/>
          <w:color w:val="000000" w:themeColor="text1"/>
          <w:lang w:val="en-US"/>
        </w:rPr>
        <w:fldChar w:fldCharType="end"/>
      </w:r>
      <w:r w:rsidR="00FA7D43" w:rsidRPr="00E70EAF">
        <w:rPr>
          <w:rFonts w:ascii="Calibri" w:hAnsi="Calibri" w:cs="Arial"/>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5F5AF1">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5F5AF1">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5F5AF1">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04791FCB"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sidR="0040714B" w:rsidRPr="00E70EAF">
        <w:rPr>
          <w:rStyle w:val="s2"/>
          <w:rFonts w:ascii="Calibri" w:hAnsi="Calibri"/>
          <w:color w:val="000000" w:themeColor="text1"/>
          <w:lang w:val="en-US"/>
        </w:rPr>
        <w:t>predict</w:t>
      </w:r>
      <w:r w:rsidR="0040714B">
        <w:rPr>
          <w:rStyle w:val="s2"/>
          <w:rFonts w:ascii="Calibri" w:hAnsi="Calibri"/>
          <w:color w:val="000000" w:themeColor="text1"/>
          <w:lang w:val="en-US"/>
        </w:rPr>
        <w:t>ive</w:t>
      </w:r>
      <w:r w:rsidR="0040714B"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longer-term </w:t>
      </w:r>
      <w:r w:rsidR="004B0A0A">
        <w:rPr>
          <w:rStyle w:val="s2"/>
          <w:rFonts w:ascii="Calibri" w:hAnsi="Calibri"/>
          <w:color w:val="000000" w:themeColor="text1"/>
          <w:lang w:val="en-US"/>
        </w:rPr>
        <w:t>urge</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Carefully designed, </w:t>
      </w:r>
      <w:r w:rsidR="00FD778F">
        <w:rPr>
          <w:rStyle w:val="s2"/>
          <w:rFonts w:ascii="Calibri" w:hAnsi="Calibri"/>
          <w:color w:val="000000" w:themeColor="text1"/>
          <w:lang w:val="en-US"/>
        </w:rPr>
        <w:t>meticulously conducted,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DA7C60">
        <w:rPr>
          <w:rStyle w:val="s2"/>
          <w:rFonts w:ascii="Calibri" w:hAnsi="Calibri"/>
          <w:color w:val="000000" w:themeColor="text1"/>
          <w:lang w:val="en-US"/>
        </w:rPr>
        <w:t>elucidate</w:t>
      </w:r>
      <w:r w:rsidR="00D65541">
        <w:rPr>
          <w:rStyle w:val="s2"/>
          <w:rFonts w:ascii="Calibri" w:hAnsi="Calibri"/>
          <w:color w:val="000000" w:themeColor="text1"/>
          <w:lang w:val="en-US"/>
        </w:rPr>
        <w:t xml:space="preserv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3F7F4661"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5F5AF1"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5F5AF1"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A37F4A" w:rsidRPr="00BC60D6">
        <w:rPr>
          <w:rFonts w:ascii="Calibri" w:hAnsi="Calibri" w:cs="Helvetica"/>
          <w:bCs/>
          <w:color w:val="000000"/>
          <w:lang w:val="en-US" w:eastAsia="en-US"/>
        </w:rPr>
        <w:t>uncover</w:t>
      </w:r>
      <w:r w:rsidR="00331017"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“Which gene locations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r w:rsidR="0027261D" w:rsidRPr="00BC60D6">
        <w:rPr>
          <w:rStyle w:val="s2"/>
          <w:rFonts w:ascii="Calibri" w:hAnsi="Calibri"/>
          <w:i/>
          <w:color w:val="000000" w:themeColor="text1"/>
          <w:lang w:val="en-US"/>
        </w:rPr>
        <w:t>are associated</w:t>
      </w:r>
      <w:r w:rsidR="0027261D" w:rsidRPr="00BC60D6">
        <w:rPr>
          <w:rStyle w:val="s2"/>
          <w:rFonts w:ascii="Calibri" w:hAnsi="Calibri"/>
          <w:color w:val="000000" w:themeColor="text1"/>
          <w:lang w:val="en-US"/>
        </w:rPr>
        <w:t xml:space="preserve"> with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F83534" w:rsidRPr="00BC60D6">
        <w:rPr>
          <w:rFonts w:ascii="Calibri" w:hAnsi="Calibri" w:cs="Arial"/>
          <w:color w:val="000000"/>
          <w:lang w:val="en-US" w:eastAsia="en-US"/>
        </w:rPr>
        <w:t>derived by</w:t>
      </w:r>
      <w:r w:rsidR="00F83534" w:rsidRPr="00BC60D6">
        <w:rPr>
          <w:rFonts w:ascii="Calibri" w:eastAsia="Times New Roman" w:hAnsi="Calibri" w:cs="Arial"/>
          <w:bCs/>
          <w:color w:val="222222"/>
          <w:lang w:val="en-US"/>
        </w:rPr>
        <w:t> 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r w:rsidR="00AB27D3" w:rsidRPr="00BC60D6">
        <w:rPr>
          <w:rFonts w:ascii="Calibri" w:eastAsia="Times New Roman" w:hAnsi="Calibri" w:cs="Arial"/>
          <w:color w:val="222222"/>
          <w:lang w:val="en-US"/>
        </w:rPr>
        <w:t>In particular, the investigator wants</w:t>
      </w:r>
      <w:r w:rsidR="009865F2" w:rsidRPr="00BC60D6">
        <w:rPr>
          <w:rFonts w:ascii="Calibri" w:eastAsia="Times New Roman" w:hAnsi="Calibri" w:cs="Arial"/>
          <w:color w:val="222222"/>
          <w:lang w:val="en-US"/>
        </w:rPr>
        <w:t xml:space="preserve"> to </w:t>
      </w:r>
      <w:r w:rsidR="00B32C4F" w:rsidRPr="00BC60D6">
        <w:rPr>
          <w:rFonts w:ascii="Calibri" w:eastAsia="Times New Roman" w:hAnsi="Calibri" w:cs="Arial"/>
          <w:bCs/>
          <w:color w:val="222222"/>
          <w:lang w:val="en-US"/>
        </w:rPr>
        <w:t xml:space="preserve">quantify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relatively more </w:t>
      </w:r>
      <w:r w:rsidR="00AB27D3" w:rsidRPr="00BC60D6">
        <w:rPr>
          <w:rFonts w:ascii="Calibri" w:eastAsia="Times New Roman" w:hAnsi="Calibri" w:cs="Arial"/>
          <w:bCs/>
          <w:color w:val="222222"/>
          <w:lang w:val="en-US"/>
        </w:rPr>
        <w:t xml:space="preserve">important predictors 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823F39" w:rsidRPr="00BC60D6">
        <w:rPr>
          <w:rFonts w:ascii="Calibri" w:eastAsia="Times New Roman" w:hAnsi="Calibri" w:cs="Arial"/>
          <w:bCs/>
          <w:color w:val="222222"/>
          <w:lang w:val="en-US"/>
        </w:rPr>
        <w:t xml:space="preserve"> often hand-selected based on previous research</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 xml:space="preserve">This intention explains why historically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even if the “true” relationship in nature may</w:t>
      </w:r>
      <w:r w:rsidR="009865F2" w:rsidRPr="00BC60D6">
        <w:rPr>
          <w:rFonts w:ascii="Calibri" w:eastAsia="Times New Roman" w:hAnsi="Calibri" w:cs="Arial"/>
          <w:bCs/>
          <w:color w:val="222222"/>
          <w:lang w:val="en-US"/>
        </w:rPr>
        <w:t xml:space="preserve"> </w:t>
      </w:r>
      <w:r w:rsidR="00F83534" w:rsidRPr="00BC60D6">
        <w:rPr>
          <w:rFonts w:ascii="Calibri" w:eastAsia="Times New Roman" w:hAnsi="Calibri" w:cs="Arial"/>
          <w:bCs/>
          <w:color w:val="222222"/>
          <w:lang w:val="en-US"/>
        </w:rPr>
        <w:t>be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5F5AF1"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assuming that the </w:t>
      </w:r>
      <w:r w:rsidR="000421B6" w:rsidRPr="00BC60D6">
        <w:rPr>
          <w:rFonts w:ascii="Calibri" w:eastAsia="Times New Roman" w:hAnsi="Calibri" w:cs="Arial"/>
          <w:bCs/>
          <w:color w:val="222222"/>
          <w:shd w:val="clear" w:color="auto" w:fill="FFFFFF"/>
          <w:lang w:val="en-US"/>
        </w:rPr>
        <w:t xml:space="preserve">‘fitted’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fully specified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acked up by formal theory</w:t>
      </w:r>
      <w:r w:rsidR="000421B6" w:rsidRPr="00BC60D6">
        <w:rPr>
          <w:rFonts w:ascii="Calibri" w:eastAsia="Times New Roman" w:hAnsi="Calibri" w:cs="Arial"/>
          <w:color w:val="222222"/>
          <w:lang w:val="en-US"/>
        </w:rPr>
        <w:t xml:space="preserve">, </w:t>
      </w:r>
      <w:r w:rsidR="00854505" w:rsidRPr="00BC60D6">
        <w:rPr>
          <w:rFonts w:ascii="Calibri" w:eastAsia="Times New Roman" w:hAnsi="Calibri" w:cs="Arial"/>
          <w:color w:val="222222"/>
          <w:lang w:val="en-US"/>
        </w:rPr>
        <w:t xml:space="preserve">this modeling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5A106BBE" w:rsidR="00AD7870" w:rsidRPr="00204A45" w:rsidRDefault="00E92C81" w:rsidP="00360BA5">
      <w:pPr>
        <w:ind w:firstLine="708"/>
        <w:jc w:val="both"/>
        <w:rPr>
          <w:rFonts w:ascii="Calibri" w:hAnsi="Calibri" w:cs="Arial"/>
          <w:color w:val="000000"/>
          <w:lang w:val="en-US" w:eastAsia="en-US"/>
        </w:rPr>
      </w:pPr>
      <w:r w:rsidRPr="00204A45">
        <w:rPr>
          <w:rFonts w:ascii="Calibri" w:hAnsi="Calibri"/>
          <w:lang w:val="en-US"/>
        </w:rPr>
        <w:t>Ascertaining 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835962">
        <w:rPr>
          <w:rFonts w:ascii="Calibri" w:hAnsi="Calibri"/>
          <w:lang w:val="en-US"/>
        </w:rPr>
        <w:t xml:space="preserve">can depart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Here</w:t>
      </w:r>
      <w:r w:rsidR="003A629D" w:rsidRPr="00204A45">
        <w:rPr>
          <w:rFonts w:ascii="Calibri" w:hAnsi="Calibri"/>
          <w:lang w:val="en-US"/>
        </w:rPr>
        <w:t xml:space="preserv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2" w:tooltip="Hastie, 2001 #3957" w:history="1">
        <w:r w:rsidR="005F5AF1">
          <w:rPr>
            <w:rFonts w:ascii="Calibri" w:hAnsi="Calibri" w:cs="Arial"/>
            <w:noProof/>
            <w:color w:val="000000"/>
            <w:lang w:val="en-US" w:eastAsia="en-US"/>
          </w:rPr>
          <w:t>22</w:t>
        </w:r>
      </w:hyperlink>
      <w:r w:rsidR="008D542A">
        <w:rPr>
          <w:rFonts w:ascii="Calibri" w:hAnsi="Calibri" w:cs="Arial"/>
          <w:noProof/>
          <w:color w:val="000000"/>
          <w:lang w:val="en-US" w:eastAsia="en-US"/>
        </w:rPr>
        <w:t xml:space="preserve">, </w:t>
      </w:r>
      <w:hyperlink w:anchor="_ENREF_23" w:tooltip="Jordan, 2015 #5958" w:history="1">
        <w:r w:rsidR="005F5AF1">
          <w:rPr>
            <w:rFonts w:ascii="Calibri" w:hAnsi="Calibri" w:cs="Arial"/>
            <w:noProof/>
            <w:color w:val="000000"/>
            <w:lang w:val="en-US" w:eastAsia="en-US"/>
          </w:rPr>
          <w:t>23</w:t>
        </w:r>
      </w:hyperlink>
      <w:r w:rsidR="008D542A">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diseased versus healthy individuals?”</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 core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5F5AF1">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5F5AF1"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5F5AF1">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4FEE2DF9"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based on</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lastRenderedPageBreak/>
        <w:t>at a time</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EndNote&gt;</w:instrText>
      </w:r>
      <w:r w:rsidR="00856DA8">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6" w:tooltip="Wu, 2009 #5997" w:history="1">
        <w:r w:rsidR="005F5AF1">
          <w:rPr>
            <w:rFonts w:ascii="Calibri" w:eastAsia="Times New Roman" w:hAnsi="Calibri" w:cs="Arial"/>
            <w:noProof/>
            <w:color w:val="222222"/>
            <w:lang w:val="en-US"/>
          </w:rPr>
          <w:t>cf. 26</w:t>
        </w:r>
      </w:hyperlink>
      <w:r w:rsidR="008D542A">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&lt;EndNote&gt;&lt;Cite&gt;&lt;Author&gt;Hastie&lt;/Author&gt;&lt;Year&gt;2015&lt;/Year&gt;&lt;RecNum&gt;5915&lt;/RecNum&gt;&lt;DisplayText&gt;(27)&lt;/DisplayText&gt;&lt;record&gt;&lt;rec-number&gt;5915&lt;/rec-number&gt;&lt;foreign-keys&gt;&lt;key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7" w:tooltip="Hastie, 2015 #5915" w:history="1">
        <w:r w:rsidR="005F5AF1">
          <w:rPr>
            <w:rFonts w:ascii="Calibri" w:eastAsia="Times New Roman" w:hAnsi="Calibri" w:cs="Arial"/>
            <w:noProof/>
            <w:color w:val="222222"/>
            <w:lang w:val="en-US"/>
          </w:rPr>
          <w:t>27</w:t>
        </w:r>
      </w:hyperlink>
      <w:r w:rsidR="008D542A">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2302C5"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2772A97C"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measured for each individual,</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5F5AF1">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 xml:space="preserve">input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70532960"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as a second step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&lt;EndNote&gt;&lt;Cite&gt;&lt;Author&gt;Gelman&lt;/Author&gt;&lt;Year&gt;2007&lt;/Year&gt;&lt;RecNum&gt;7004&lt;/RecNum&gt;&lt;DisplayText&gt;(28)&lt;/DisplayText&gt;&lt;record&gt;&lt;rec-number&gt;7004&lt;/rec-number&gt;&lt;foreign-keys&gt;&lt;key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8" w:tooltip="Gelman, 2007 #7004" w:history="1">
        <w:r w:rsidR="005F5AF1">
          <w:rPr>
            <w:rFonts w:ascii="Calibri" w:eastAsia="Times New Roman" w:hAnsi="Calibri" w:cs="Arial"/>
            <w:noProof/>
            <w:color w:val="222222"/>
            <w:lang w:val="en-US"/>
          </w:rPr>
          <w:t>28</w:t>
        </w:r>
      </w:hyperlink>
      <w:r w:rsidR="008D542A">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under the null-hypothesis (e.g., a gene is not associated with schizophrenia) in opposition to the alternative hypothesis (e.g., a gene is associated with schizophrenia). The ensuing </w:t>
      </w:r>
      <w:r w:rsidR="00D740C2" w:rsidRPr="00204A45">
        <w:rPr>
          <w:rStyle w:val="s2"/>
          <w:rFonts w:ascii="Calibri" w:hAnsi="Calibri"/>
          <w:i/>
          <w:color w:val="000000" w:themeColor="text1"/>
          <w:lang w:val="en-US"/>
        </w:rPr>
        <w:t>p</w:t>
      </w:r>
      <w:r w:rsidR="00127EAD">
        <w:rPr>
          <w:rStyle w:val="s2"/>
          <w:rFonts w:ascii="Calibri" w:hAnsi="Calibri"/>
          <w:color w:val="000000" w:themeColor="text1"/>
          <w:lang w:val="en-US"/>
        </w:rPr>
        <w:t>-value for each input variable indicated</w:t>
      </w:r>
      <w:r w:rsidR="00D740C2" w:rsidRPr="00204A45">
        <w:rPr>
          <w:rStyle w:val="s2"/>
          <w:rFonts w:ascii="Calibri" w:hAnsi="Calibri"/>
          <w:color w:val="000000" w:themeColor="text1"/>
          <w:lang w:val="en-US"/>
        </w:rPr>
        <w:t xml:space="preserve"> whether data from the subject sample at hand </w:t>
      </w:r>
      <w:r w:rsidR="00127EAD">
        <w:rPr>
          <w:rStyle w:val="s2"/>
          <w:rFonts w:ascii="Calibri" w:hAnsi="Calibri"/>
          <w:color w:val="000000" w:themeColor="text1"/>
          <w:lang w:val="en-US"/>
        </w:rPr>
        <w:t>were</w:t>
      </w:r>
      <w:r w:rsidR="00D740C2" w:rsidRPr="00204A45">
        <w:rPr>
          <w:rStyle w:val="s2"/>
          <w:rFonts w:ascii="Calibri" w:hAnsi="Calibri"/>
          <w:color w:val="000000" w:themeColor="text1"/>
          <w:lang w:val="en-US"/>
        </w:rPr>
        <w:t xml:space="preserve"> too extreme to occur under the null hypothesis</w:t>
      </w:r>
      <w:r w:rsidR="00127EAD">
        <w:rPr>
          <w:rStyle w:val="s2"/>
          <w:rFonts w:ascii="Calibri" w:hAnsi="Calibri"/>
          <w:color w:val="000000" w:themeColor="text1"/>
          <w:lang w:val="en-US"/>
        </w:rPr>
        <w:t xml:space="preserve"> of no relevance</w:t>
      </w:r>
      <w:r w:rsidR="00D740C2" w:rsidRPr="00204A45">
        <w:rPr>
          <w:rStyle w:val="s2"/>
          <w:rFonts w:ascii="Calibri" w:hAnsi="Calibri"/>
          <w:color w:val="000000" w:themeColor="text1"/>
          <w:lang w:val="en-US"/>
        </w:rPr>
        <w:t xml:space="preserve">. </w:t>
      </w:r>
      <w:r w:rsidR="009262E3">
        <w:rPr>
          <w:rFonts w:ascii="Calibri" w:eastAsia="Times New Roman" w:hAnsi="Calibri" w:cs="Arial"/>
          <w:color w:val="222222"/>
          <w:lang w:val="en-US"/>
        </w:rPr>
        <w:t>For each input variable,</w:t>
      </w:r>
      <w:r w:rsidR="00D740C2" w:rsidRPr="00204A45">
        <w:rPr>
          <w:rFonts w:ascii="Calibri" w:eastAsia="Times New Roman" w:hAnsi="Calibri" w:cs="Arial"/>
          <w:color w:val="222222"/>
          <w:lang w:val="en-US"/>
        </w:rPr>
        <w:t xml:space="preserve"> the </w:t>
      </w:r>
      <w:r w:rsidR="009262E3">
        <w:rPr>
          <w:rFonts w:ascii="Calibri" w:eastAsia="Times New Roman" w:hAnsi="Calibri" w:cs="Arial"/>
          <w:color w:val="222222"/>
          <w:lang w:val="en-US"/>
        </w:rPr>
        <w:t>approach attempts</w:t>
      </w:r>
      <w:r w:rsidR="005B70FD">
        <w:rPr>
          <w:rFonts w:ascii="Calibri" w:eastAsia="Times New Roman" w:hAnsi="Calibri" w:cs="Arial"/>
          <w:color w:val="222222"/>
          <w:lang w:val="en-US"/>
        </w:rPr>
        <w:t xml:space="preserve"> to reject the</w:t>
      </w:r>
      <w:r w:rsidR="009262E3">
        <w:rPr>
          <w:rFonts w:ascii="Calibri" w:eastAsia="Times New Roman" w:hAnsi="Calibri" w:cs="Arial"/>
          <w:color w:val="222222"/>
          <w:lang w:val="en-US"/>
        </w:rPr>
        <w:t xml:space="preserve"> </w:t>
      </w:r>
      <w:r w:rsidR="00D740C2" w:rsidRPr="00204A45">
        <w:rPr>
          <w:rFonts w:ascii="Calibri" w:eastAsia="Times New Roman" w:hAnsi="Calibri" w:cs="Arial"/>
          <w:color w:val="222222"/>
          <w:lang w:val="en-US"/>
        </w:rPr>
        <w:t xml:space="preserve">null hypothesis that the </w:t>
      </w:r>
      <w:r w:rsidR="005B70FD">
        <w:rPr>
          <w:rFonts w:ascii="Calibri" w:eastAsia="Times New Roman" w:hAnsi="Calibri" w:cs="Arial"/>
          <w:color w:val="222222"/>
          <w:lang w:val="en-US"/>
        </w:rPr>
        <w:t xml:space="preserve">corresponding </w:t>
      </w:r>
      <w:r w:rsidR="00D740C2" w:rsidRPr="00204A45">
        <w:rPr>
          <w:rFonts w:ascii="Calibri" w:eastAsia="Times New Roman" w:hAnsi="Calibri" w:cs="Arial"/>
          <w:color w:val="222222"/>
          <w:lang w:val="en-US"/>
        </w:rPr>
        <w:t xml:space="preserve">beta </w:t>
      </w:r>
      <w:r w:rsidR="004657AE">
        <w:rPr>
          <w:rFonts w:ascii="Calibri" w:eastAsia="Times New Roman" w:hAnsi="Calibri" w:cs="Arial"/>
          <w:color w:val="222222"/>
          <w:lang w:val="en-US"/>
        </w:rPr>
        <w:t xml:space="preserve">coefficient </w:t>
      </w:r>
      <w:r w:rsidR="00D740C2" w:rsidRPr="00204A45">
        <w:rPr>
          <w:rFonts w:ascii="Calibri" w:eastAsia="Times New Roman" w:hAnsi="Calibri" w:cs="Arial"/>
          <w:color w:val="222222"/>
          <w:lang w:val="en-US"/>
        </w:rPr>
        <w:t xml:space="preserve">at hand deviates from </w:t>
      </w:r>
      <w:r w:rsidR="005B70FD">
        <w:rPr>
          <w:rFonts w:ascii="Calibri" w:eastAsia="Times New Roman" w:hAnsi="Calibri" w:cs="Arial"/>
          <w:color w:val="222222"/>
          <w:lang w:val="en-US"/>
        </w:rPr>
        <w:t>chance</w:t>
      </w:r>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68F68E7B"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4657AE">
        <w:rPr>
          <w:rFonts w:ascii="Calibri" w:eastAsia="Times New Roman" w:hAnsi="Calibri" w:cs="Arial"/>
          <w:color w:val="222222"/>
          <w:lang w:val="en-US"/>
        </w:rPr>
        <w:t>classical</w:t>
      </w:r>
      <w:r w:rsidRPr="00204A45">
        <w:rPr>
          <w:rFonts w:ascii="Calibri" w:eastAsia="Times New Roman" w:hAnsi="Calibri" w:cs="Arial"/>
          <w:color w:val="222222"/>
          <w:lang w:val="en-US"/>
        </w:rPr>
        <w:t xml:space="preserve"> linear regression, we chose</w:t>
      </w:r>
      <w:r w:rsidR="009011AA" w:rsidRPr="00204A45">
        <w:rPr>
          <w:rFonts w:ascii="Calibri" w:eastAsia="Times New Roman" w:hAnsi="Calibri" w:cs="Arial"/>
          <w:color w:val="222222"/>
          <w:lang w:val="en-US"/>
        </w:rPr>
        <w:t xml:space="preserve"> </w:t>
      </w:r>
      <w:r w:rsidR="004657AE">
        <w:rPr>
          <w:rFonts w:ascii="Calibri" w:eastAsia="Times New Roman" w:hAnsi="Calibri" w:cs="Arial"/>
          <w:color w:val="222222"/>
          <w:lang w:val="en-US"/>
        </w:rPr>
        <w:t>penalized linear regression</w:t>
      </w:r>
      <w:r w:rsidR="009011AA" w:rsidRPr="00204A45">
        <w:rPr>
          <w:rFonts w:ascii="Calibri" w:eastAsia="Times New Roman" w:hAnsi="Calibri" w:cs="Arial"/>
          <w:color w:val="222222"/>
          <w:lang w:val="en-US"/>
        </w:rPr>
        <w:t xml:space="preserve">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&lt;EndNote&gt;&lt;Cite&gt;&lt;Author&gt;Tibshirani&lt;/Author&gt;&lt;Year&gt;1996&lt;/Year&gt;&lt;RecNum&gt;5961&lt;/RecNum&gt;&lt;DisplayText&gt;(29)&lt;/DisplayText&gt;&lt;record&gt;&lt;rec-number&gt;5961&lt;/rec-number&gt;&lt;foreign-keys&gt;&lt;key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9" w:tooltip="Tibshirani, 1996 #5961" w:history="1">
        <w:r w:rsidR="005F5AF1">
          <w:rPr>
            <w:rFonts w:ascii="Calibri" w:eastAsia="Times New Roman" w:hAnsi="Calibri" w:cs="Arial"/>
            <w:noProof/>
            <w:color w:val="222222"/>
            <w:lang w:val="en-US"/>
          </w:rPr>
          <w:t>29</w:t>
        </w:r>
      </w:hyperlink>
      <w:r w:rsidR="008D542A">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issues a linear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but the goal is different.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potentially the easiest</w:t>
      </w:r>
      <w:r w:rsidR="00BA211A" w:rsidRPr="00204A45">
        <w:rPr>
          <w:rFonts w:ascii="Calibri" w:hAnsi="Calibri" w:cs="Helvetica"/>
          <w:bCs/>
          <w:color w:val="000000"/>
          <w:lang w:val="en-US" w:eastAsia="en-US"/>
        </w:rPr>
        <w:t xml:space="preserve"> </w:t>
      </w:r>
      <w:r w:rsidR="00264269">
        <w:rPr>
          <w:rFonts w:ascii="Calibri" w:hAnsi="Calibri" w:cs="Helvetica"/>
          <w:bCs/>
          <w:color w:val="000000"/>
          <w:lang w:val="en-US" w:eastAsia="en-US"/>
        </w:rPr>
        <w:t xml:space="preserve">means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8D542A">
        <w:rPr>
          <w:rFonts w:ascii="Calibri" w:hAnsi="Calibri" w:cs="Helvetica"/>
          <w:bCs/>
          <w:color w:val="000000"/>
          <w:lang w:val="en-US" w:eastAsia="en-US"/>
        </w:rPr>
        <w:instrText xml:space="preserve"> ADDIN EN.CITE &lt;EndNote&gt;&lt;Cite&gt;&lt;Author&gt;Hastie&lt;/Author&gt;&lt;Year&gt;2015&lt;/Year&gt;&lt;RecNum&gt;5915&lt;/RecNum&gt;&lt;DisplayText&gt;(27)&lt;/DisplayText&gt;&lt;record&gt;&lt;rec-number&gt;5915&lt;/rec-number&gt;&lt;foreign-keys&gt;&lt;key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8D542A">
        <w:rPr>
          <w:rFonts w:ascii="Calibri" w:hAnsi="Calibri" w:cs="Helvetica"/>
          <w:bCs/>
          <w:noProof/>
          <w:color w:val="000000"/>
          <w:lang w:val="en-US" w:eastAsia="en-US"/>
        </w:rPr>
        <w:t>(</w:t>
      </w:r>
      <w:hyperlink w:anchor="_ENREF_27" w:tooltip="Hastie, 2015 #5915" w:history="1">
        <w:r w:rsidR="005F5AF1">
          <w:rPr>
            <w:rFonts w:ascii="Calibri" w:hAnsi="Calibri" w:cs="Helvetica"/>
            <w:bCs/>
            <w:noProof/>
            <w:color w:val="000000"/>
            <w:lang w:val="en-US" w:eastAsia="en-US"/>
          </w:rPr>
          <w:t>27</w:t>
        </w:r>
      </w:hyperlink>
      <w:r w:rsidR="008D542A">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w:t>
      </w:r>
      <w:r w:rsidR="004657AE">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subsets of the input variables with the strongest 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CE7945" w:rsidRPr="00204A45">
        <w:rPr>
          <w:rFonts w:ascii="Calibri" w:eastAsia="Times New Roman" w:hAnsi="Calibri" w:cs="Arial"/>
          <w:color w:val="222222"/>
          <w:lang w:val="en-US"/>
        </w:rPr>
        <w:t>a very similar</w:t>
      </w:r>
      <w:r w:rsidR="00683662" w:rsidRPr="00204A45">
        <w:rPr>
          <w:rFonts w:ascii="Calibri" w:eastAsia="Times New Roman" w:hAnsi="Calibri" w:cs="Arial"/>
          <w:color w:val="222222"/>
          <w:lang w:val="en-US"/>
        </w:rPr>
        <w:t xml:space="preserve"> optimization objective:</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2302C5" w:rsidP="00E72E1E">
      <w:pPr>
        <w:pStyle w:val="Heading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6E93F923"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each individual,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lastRenderedPageBreak/>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coefficients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w:t>
      </w:r>
      <w:r w:rsidR="004657AE">
        <w:rPr>
          <w:rFonts w:ascii="Calibri" w:hAnsi="Calibri"/>
          <w:lang w:val="en-US"/>
        </w:rPr>
        <w:t>during</w:t>
      </w:r>
      <w:r w:rsidR="005E6670" w:rsidRPr="00204A45">
        <w:rPr>
          <w:rFonts w:ascii="Calibri" w:hAnsi="Calibri"/>
          <w:lang w:val="en-US"/>
        </w:rPr>
        <w:t xml:space="preserv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less because we 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this approach prioritized the correctness of the prediction on new data, rather than the estimation of particular beta coefficients.</w:t>
      </w:r>
    </w:p>
    <w:p w14:paraId="2BE96985" w14:textId="0999C675"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n obtained predictive algorithm generalizes to unseen data wa</w:t>
      </w:r>
      <w:r w:rsidR="00BA211A" w:rsidRPr="00204A45">
        <w:rPr>
          <w:rFonts w:ascii="Calibri" w:hAnsi="Calibri" w:cs="Arial"/>
          <w:color w:val="000000" w:themeColor="text1"/>
          <w:lang w:val="en-US"/>
        </w:rPr>
        <w:t xml:space="preserve">s </w:t>
      </w:r>
      <w:r w:rsidR="00D53F42">
        <w:rPr>
          <w:rFonts w:ascii="Calibri" w:hAnsi="Calibri" w:cs="Arial"/>
          <w:color w:val="000000" w:themeColor="text1"/>
          <w:lang w:val="en-US"/>
        </w:rPr>
        <w:t xml:space="preserve">here </w:t>
      </w:r>
      <w:r w:rsidR="00BA211A" w:rsidRPr="00204A45">
        <w:rPr>
          <w:rFonts w:ascii="Calibri" w:hAnsi="Calibri" w:cs="Arial"/>
          <w:color w:val="000000" w:themeColor="text1"/>
          <w:lang w:val="en-US"/>
        </w:rPr>
        <w:t>tackled in a heuristic 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&lt;EndNote&gt;&lt;Cite&gt;&lt;Author&gt;Shalev-Shwartz&lt;/Author&gt;&lt;Year&gt;2014&lt;/Year&gt;&lt;RecNum&gt;6721&lt;/RecNum&gt;&lt;DisplayText&gt;(30)&lt;/DisplayText&gt;&lt;record&gt;&lt;rec-number&gt;6721&lt;/rec-number&gt;&lt;foreign-keys&gt;&lt;key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30" w:tooltip="Shalev-Shwartz, 2014 #6721" w:history="1">
        <w:r w:rsidR="005F5AF1">
          <w:rPr>
            <w:rFonts w:ascii="Calibri" w:hAnsi="Calibri"/>
            <w:noProof/>
            <w:color w:val="000000" w:themeColor="text1"/>
            <w:lang w:val="en-US"/>
          </w:rPr>
          <w:t>30</w:t>
        </w:r>
      </w:hyperlink>
      <w:r w:rsidR="008D542A">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its expected performance on unknown data using</w:t>
      </w:r>
      <w:r w:rsidR="00567373" w:rsidRPr="00204A45">
        <w:rPr>
          <w:rStyle w:val="s2"/>
          <w:rFonts w:ascii="Calibri" w:hAnsi="Calibri"/>
          <w:color w:val="000000" w:themeColor="text1"/>
          <w:lang w:val="en-US"/>
        </w:rPr>
        <w:t xml:space="preserve"> procedure called </w:t>
      </w:r>
      <w:r w:rsidR="00567373" w:rsidRPr="00D53F42">
        <w:rPr>
          <w:rStyle w:val="s2"/>
          <w:rFonts w:ascii="Calibri" w:hAnsi="Calibri"/>
          <w:color w:val="000000" w:themeColor="text1"/>
          <w:lang w:val="en-US"/>
        </w:rPr>
        <w:t>cross-validation</w:t>
      </w:r>
      <w:r w:rsidR="00567373" w:rsidRPr="00204A45">
        <w:rPr>
          <w:rStyle w:val="s2"/>
          <w:rFonts w:ascii="Calibri" w:hAnsi="Calibri"/>
          <w:color w:val="000000" w:themeColor="text1"/>
          <w:lang w:val="en-US"/>
        </w:rPr>
        <w:t xml:space="preserve">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&lt;EndNote&gt;&lt;Cite&gt;&lt;Author&gt;Shalev-Shwartz&lt;/Author&gt;&lt;Year&gt;2014&lt;/Year&gt;&lt;RecNum&gt;6721&lt;/RecNum&gt;&lt;DisplayText&gt;(30)&lt;/DisplayText&gt;&lt;record&gt;&lt;rec-number&gt;6721&lt;/rec-number&gt;&lt;foreign-keys&gt;&lt;key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30" w:tooltip="Shalev-Shwartz, 2014 #6721" w:history="1">
        <w:r w:rsidR="005F5AF1">
          <w:rPr>
            <w:rStyle w:val="s2"/>
            <w:rFonts w:ascii="Calibri" w:hAnsi="Calibri"/>
            <w:noProof/>
            <w:color w:val="000000" w:themeColor="text1"/>
            <w:lang w:val="en-US"/>
          </w:rPr>
          <w:t>30</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5F5AF1">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by an unbiased estimate of a model's capacity to generalize to data samples acquired in the future. </w:t>
      </w:r>
      <w:r w:rsidR="006A10A4">
        <w:rPr>
          <w:rFonts w:ascii="Calibri" w:hAnsi="Calibri" w:cs="Arial"/>
          <w:color w:val="000000" w:themeColor="text1"/>
          <w:lang w:val="en-US"/>
        </w:rPr>
        <w:t>As the Lasso does not provide a full least-squares fit due to its shrinkage property, we computed unbiased out-of-sample predictions using ordinary least-squares on the collection of active variables.</w:t>
      </w:r>
      <w:r w:rsidR="000612D4">
        <w:rPr>
          <w:rFonts w:ascii="Calibri" w:hAnsi="Calibri" w:cs="Arial"/>
          <w:color w:val="000000" w:themeColor="text1"/>
          <w:lang w:val="en-US"/>
        </w:rPr>
        <w:t xml:space="preserve"> This common extension helped us to disambiguate the role of shrinking and variable selection in forming predictions with LASSO.</w:t>
      </w:r>
    </w:p>
    <w:p w14:paraId="2E6493CE" w14:textId="11A8C49A"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models to derive quantities of interest from new, potentially later encountered individuals. If an already extracted model embodying an identified relationship, reflected in the estimated parameters, is assessed in new individuals whose data were not used to estimate the parameters, the statistical analysis can be said to be an </w:t>
      </w:r>
      <w:r w:rsidR="00151E68" w:rsidRPr="005C4D9B">
        <w:rPr>
          <w:rFonts w:ascii="Calibri" w:hAnsi="Calibri"/>
          <w:color w:val="000000" w:themeColor="text1"/>
          <w:lang w:val="en-US"/>
        </w:rPr>
        <w:t>out-of-sample prediction</w:t>
      </w:r>
      <w:r w:rsidR="00151E68" w:rsidRPr="00204A45">
        <w:rPr>
          <w:rFonts w:ascii="Calibri" w:hAnsi="Calibri"/>
          <w:color w:val="000000" w:themeColor="text1"/>
          <w:lang w:val="en-US"/>
        </w:rPr>
        <w:t>. This form of building models from data has been explicitly optimized for and is naturally applicable to a single data point, such as one whole-brain scan or one sequenced genome of a particular individual.</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ZWNOdW0+NTk5ODwvUmVjTnVtPjxEaXNwbGF5VGV4dD4oMzEsIDMyKTwvRGlzcGxheVRleHQ+PHJl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8D542A">
        <w:rPr>
          <w:rFonts w:ascii="Calibri" w:hAnsi="Calibri" w:cs="Arial"/>
          <w:color w:val="000000" w:themeColor="text1"/>
          <w:lang w:val="en-US"/>
        </w:rPr>
        <w:instrText xml:space="preserve"> ADDIN EN.CITE </w:instrText>
      </w:r>
      <w:r w:rsidR="008D542A">
        <w:rPr>
          <w:rFonts w:ascii="Calibri" w:hAnsi="Calibri" w:cs="Arial"/>
          <w:color w:val="000000" w:themeColor="text1"/>
          <w:lang w:val="en-US"/>
        </w:rPr>
        <w:fldChar w:fldCharType="begin">
          <w:fldData xml:space="preserve">PEVuZE5vdGU+PENpdGU+PEF1dGhvcj5UYXlsb3I8L0F1dGhvcj48WWVhcj4yMDE1PC9ZZWFyPjxS
ZWNOdW0+NTk5ODwvUmVjTnVtPjxEaXNwbGF5VGV4dD4oMzEsIDMyKTwvRGlzcGxheVRleHQ+PHJl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8D542A">
        <w:rPr>
          <w:rFonts w:ascii="Calibri" w:hAnsi="Calibri" w:cs="Arial"/>
          <w:color w:val="000000" w:themeColor="text1"/>
          <w:lang w:val="en-US"/>
        </w:rPr>
        <w:instrText xml:space="preserve"> ADDIN EN.CITE.DATA </w:instrText>
      </w:r>
      <w:r w:rsidR="008D542A">
        <w:rPr>
          <w:rFonts w:ascii="Calibri" w:hAnsi="Calibri" w:cs="Arial"/>
          <w:color w:val="000000" w:themeColor="text1"/>
          <w:lang w:val="en-US"/>
        </w:rPr>
      </w:r>
      <w:r w:rsidR="008D542A">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1" w:tooltip="Taylor, 2015 #5998" w:history="1">
        <w:r w:rsidR="005F5AF1">
          <w:rPr>
            <w:rFonts w:ascii="Calibri" w:hAnsi="Calibri" w:cs="Arial"/>
            <w:noProof/>
            <w:color w:val="000000" w:themeColor="text1"/>
            <w:lang w:val="en-US"/>
          </w:rPr>
          <w:t>31</w:t>
        </w:r>
      </w:hyperlink>
      <w:r w:rsidR="008D542A">
        <w:rPr>
          <w:rFonts w:ascii="Calibri" w:hAnsi="Calibri" w:cs="Arial"/>
          <w:noProof/>
          <w:color w:val="000000" w:themeColor="text1"/>
          <w:lang w:val="en-US"/>
        </w:rPr>
        <w:t xml:space="preserve">, </w:t>
      </w:r>
      <w:hyperlink w:anchor="_ENREF_32" w:tooltip="Loftus, 2015 #6152" w:history="1">
        <w:r w:rsidR="005F5AF1">
          <w:rPr>
            <w:rFonts w:ascii="Calibri" w:hAnsi="Calibri" w:cs="Arial"/>
            <w:noProof/>
            <w:color w:val="000000" w:themeColor="text1"/>
            <w:lang w:val="en-US"/>
          </w:rPr>
          <w:t>32</w:t>
        </w:r>
      </w:hyperlink>
      <w:r w:rsidR="008D542A">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&lt;EndNote&gt;&lt;Cite&gt;&lt;Author&gt;Berk&lt;/Author&gt;&lt;Year&gt;2013&lt;/Year&gt;&lt;RecNum&gt;6004&lt;/RecNum&gt;&lt;DisplayText&gt;(33)&lt;/DisplayText&gt;&lt;record&gt;&lt;rec-number&gt;6004&lt;/rec-number&gt;&lt;foreign-keys&gt;&lt;key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3" w:tooltip="Berk, 2013 #6004" w:history="1">
        <w:r w:rsidR="005F5AF1">
          <w:rPr>
            <w:rFonts w:ascii="Calibri" w:hAnsi="Calibri" w:cs="Arial"/>
            <w:noProof/>
            <w:color w:val="000000" w:themeColor="text1"/>
            <w:lang w:val="en-US"/>
          </w:rPr>
          <w:t>33</w:t>
        </w:r>
      </w:hyperlink>
      <w:r w:rsidR="008D542A">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lastRenderedPageBreak/>
        <w:t>causing c</w:t>
      </w:r>
      <w:r w:rsidR="00AD103E" w:rsidRPr="00204A45">
        <w:rPr>
          <w:rFonts w:ascii="Calibri" w:hAnsi="Calibri" w:cs="Arial"/>
          <w:color w:val="000000" w:themeColor="text1"/>
          <w:lang w:val="en-US"/>
        </w:rPr>
        <w:t xml:space="preserve">lassical statistical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 xml:space="preserve">become invalid and the p 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&lt;EndNote&gt;&lt;Cite&gt;&lt;Author&gt;Berk&lt;/Author&gt;&lt;Year&gt;2013&lt;/Year&gt;&lt;RecNum&gt;6004&lt;/RecNum&gt;&lt;DisplayText&gt;(33)&lt;/DisplayText&gt;&lt;record&gt;&lt;rec-number&gt;6004&lt;/rec-number&gt;&lt;foreign-keys&gt;&lt;key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3" w:tooltip="Berk, 2013 #6004" w:history="1">
        <w:r w:rsidR="005F5AF1">
          <w:rPr>
            <w:rFonts w:ascii="Calibri" w:hAnsi="Calibri" w:cs="Arial"/>
            <w:noProof/>
            <w:color w:val="000000" w:themeColor="text1"/>
            <w:lang w:val="en-US"/>
          </w:rPr>
          <w:t>33</w:t>
        </w:r>
      </w:hyperlink>
      <w:r w:rsidR="008D542A">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7708AAE6" w14:textId="77777777" w:rsidR="0095076B" w:rsidRPr="001F0B68"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2291303E" w14:textId="77777777" w:rsidR="0095076B" w:rsidRPr="007E1A4E" w:rsidRDefault="0095076B" w:rsidP="0095076B">
      <w:pPr>
        <w:shd w:val="clear" w:color="auto" w:fill="FFFFFF"/>
        <w:rPr>
          <w:rFonts w:ascii="Calibri" w:eastAsia="Times New Roman" w:hAnsi="Calibri" w:cs="Calibri"/>
          <w:color w:val="222222"/>
          <w:lang w:val="en-US"/>
        </w:rPr>
      </w:pPr>
    </w:p>
    <w:p w14:paraId="7B9F9767" w14:textId="1A0FE145" w:rsidR="00E85FA2" w:rsidRDefault="0095076B" w:rsidP="0095076B">
      <w:pPr>
        <w:shd w:val="clear" w:color="auto" w:fill="FFFFFF"/>
        <w:rPr>
          <w:rFonts w:ascii="Calibri" w:eastAsia="Times New Roman" w:hAnsi="Calibri" w:cs="Calibri"/>
          <w:color w:val="222222"/>
          <w:lang w:val="en-US"/>
        </w:rPr>
      </w:pPr>
      <w:r w:rsidRPr="007E1A4E">
        <w:rPr>
          <w:rFonts w:ascii="Calibri" w:eastAsia="Times New Roman" w:hAnsi="Calibri" w:cs="Calibri"/>
          <w:color w:val="222222"/>
          <w:lang w:val="en-US"/>
        </w:rPr>
        <w:t xml:space="preserve">It </w:t>
      </w:r>
      <w:r>
        <w:rPr>
          <w:rFonts w:ascii="Calibri" w:eastAsia="Times New Roman" w:hAnsi="Calibri" w:cs="Calibri"/>
          <w:color w:val="222222"/>
          <w:lang w:val="en-US"/>
        </w:rPr>
        <w:t>has</w:t>
      </w:r>
      <w:r w:rsidRPr="007E1A4E">
        <w:rPr>
          <w:rFonts w:ascii="Calibri" w:eastAsia="Times New Roman" w:hAnsi="Calibri" w:cs="Calibri"/>
          <w:color w:val="222222"/>
          <w:lang w:val="en-US"/>
        </w:rPr>
        <w:t xml:space="preserve"> been noted that predictive guarantees are often challenging to derive based on formal theory </w:t>
      </w:r>
      <w:r w:rsidRPr="001F0B68">
        <w:rPr>
          <w:rFonts w:ascii="Calibri" w:eastAsia="Times New Roman" w:hAnsi="Calibri" w:cs="Calibri"/>
          <w:color w:val="222222"/>
          <w:lang w:val="en-US"/>
        </w:rPr>
        <w:fldChar w:fldCharType="begin"/>
      </w:r>
      <w:r w:rsidR="005F5AF1">
        <w:rPr>
          <w:rFonts w:ascii="Calibri" w:eastAsia="Times New Roman" w:hAnsi="Calibri" w:cs="Calibri"/>
          <w:color w:val="222222"/>
          <w:lang w:val="en-US"/>
        </w:rPr>
        <w:instrText xml:space="preserve"> ADDIN EN.CITE &lt;EndNote&gt;&lt;Cite&gt;&lt;Author&gt;Efron&lt;/Author&gt;&lt;Year&gt;2016&lt;/Year&gt;&lt;RecNum&gt;6362&lt;/RecNum&gt;&lt;DisplayText&gt;(8, 30)&lt;/DisplayText&gt;&lt;record&gt;&lt;rec-number&gt;6362&lt;/rec-number&gt;&lt;foreign-keys&gt;&lt;key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1F0B68">
        <w:rPr>
          <w:rFonts w:ascii="Calibri" w:eastAsia="Times New Roman" w:hAnsi="Calibri" w:cs="Calibri"/>
          <w:color w:val="222222"/>
          <w:lang w:val="en-US"/>
        </w:rPr>
        <w:fldChar w:fldCharType="separate"/>
      </w:r>
      <w:r w:rsidR="005F5AF1">
        <w:rPr>
          <w:rFonts w:ascii="Calibri" w:eastAsia="Times New Roman" w:hAnsi="Calibri" w:cs="Calibri"/>
          <w:noProof/>
          <w:color w:val="222222"/>
          <w:lang w:val="en-US"/>
        </w:rPr>
        <w:t>(</w:t>
      </w:r>
      <w:hyperlink w:anchor="_ENREF_8" w:tooltip="Efron, 2016 #6362" w:history="1">
        <w:r w:rsidR="005F5AF1">
          <w:rPr>
            <w:rFonts w:ascii="Calibri" w:eastAsia="Times New Roman" w:hAnsi="Calibri" w:cs="Calibri"/>
            <w:noProof/>
            <w:color w:val="222222"/>
            <w:lang w:val="en-US"/>
          </w:rPr>
          <w:t>8</w:t>
        </w:r>
      </w:hyperlink>
      <w:r w:rsidR="005F5AF1">
        <w:rPr>
          <w:rFonts w:ascii="Calibri" w:eastAsia="Times New Roman" w:hAnsi="Calibri" w:cs="Calibri"/>
          <w:noProof/>
          <w:color w:val="222222"/>
          <w:lang w:val="en-US"/>
        </w:rPr>
        <w:t xml:space="preserve">, </w:t>
      </w:r>
      <w:hyperlink w:anchor="_ENREF_30" w:tooltip="Shalev-Shwartz, 2014 #6721" w:history="1">
        <w:r w:rsidR="005F5AF1">
          <w:rPr>
            <w:rFonts w:ascii="Calibri" w:eastAsia="Times New Roman" w:hAnsi="Calibri" w:cs="Calibri"/>
            <w:noProof/>
            <w:color w:val="222222"/>
            <w:lang w:val="en-US"/>
          </w:rPr>
          <w:t>30</w:t>
        </w:r>
      </w:hyperlink>
      <w:r w:rsidR="005F5AF1">
        <w:rPr>
          <w:rFonts w:ascii="Calibri" w:eastAsia="Times New Roman" w:hAnsi="Calibri" w:cs="Calibri"/>
          <w:noProof/>
          <w:color w:val="222222"/>
          <w:lang w:val="en-US"/>
        </w:rPr>
        <w:t>)</w:t>
      </w:r>
      <w:r w:rsidRPr="001F0B68">
        <w:rPr>
          <w:rFonts w:ascii="Calibri" w:eastAsia="Times New Roman" w:hAnsi="Calibri" w:cs="Calibri"/>
          <w:color w:val="222222"/>
          <w:lang w:val="en-US"/>
        </w:rPr>
        <w:fldChar w:fldCharType="end"/>
      </w:r>
      <w:r w:rsidRPr="00CA09EA">
        <w:rPr>
          <w:rFonts w:ascii="Calibri" w:eastAsia="Times New Roman" w:hAnsi="Calibri" w:cs="Calibri"/>
          <w:color w:val="222222"/>
          <w:lang w:val="en-US"/>
        </w:rPr>
        <w:t>.</w:t>
      </w:r>
      <w:ins w:id="1" w:author="Denis Engemann" w:date="2018-04-28T23:17:00Z">
        <w:r w:rsidR="00D615C9">
          <w:rPr>
            <w:rFonts w:ascii="Calibri" w:eastAsia="Times New Roman" w:hAnsi="Calibri" w:cs="Calibri"/>
            <w:color w:val="222222"/>
            <w:lang w:val="en-US"/>
          </w:rPr>
          <w:t xml:space="preserve"> </w:t>
        </w:r>
      </w:ins>
      <w:ins w:id="2" w:author="Denis Engemann" w:date="2018-04-29T00:43:00Z">
        <w:r w:rsidR="002916E8">
          <w:rPr>
            <w:rFonts w:ascii="Calibri" w:eastAsia="Times New Roman" w:hAnsi="Calibri" w:cs="Calibri"/>
            <w:color w:val="222222"/>
            <w:lang w:val="en-US"/>
          </w:rPr>
          <w:t>In contrast</w:t>
        </w:r>
      </w:ins>
      <w:ins w:id="3" w:author="Denis Engemann" w:date="2018-04-28T23:31:00Z">
        <w:r w:rsidR="00D615C9">
          <w:rPr>
            <w:rFonts w:ascii="Calibri" w:eastAsia="Times New Roman" w:hAnsi="Calibri" w:cs="Calibri"/>
            <w:color w:val="222222"/>
            <w:lang w:val="en-US"/>
          </w:rPr>
          <w:t>, simulations permit to study</w:t>
        </w:r>
      </w:ins>
      <w:ins w:id="4" w:author="Denis Engemann" w:date="2018-04-28T23:19:00Z">
        <w:r w:rsidR="005F527F">
          <w:rPr>
            <w:rFonts w:ascii="Calibri" w:eastAsia="Times New Roman" w:hAnsi="Calibri" w:cs="Calibri"/>
            <w:color w:val="222222"/>
            <w:lang w:val="en-US"/>
          </w:rPr>
          <w:t xml:space="preserve"> the properties of statistical procedures</w:t>
        </w:r>
      </w:ins>
      <w:ins w:id="5" w:author="Denis Engemann" w:date="2018-04-28T23:31:00Z">
        <w:r w:rsidR="00D615C9">
          <w:rPr>
            <w:rFonts w:ascii="Calibri" w:eastAsia="Times New Roman" w:hAnsi="Calibri" w:cs="Calibri"/>
            <w:color w:val="222222"/>
            <w:lang w:val="en-US"/>
          </w:rPr>
          <w:t xml:space="preserve"> in controlled experiments</w:t>
        </w:r>
      </w:ins>
      <w:ins w:id="6" w:author="Denis Engemann" w:date="2018-04-28T23:20:00Z">
        <w:r w:rsidR="005F527F">
          <w:rPr>
            <w:rFonts w:ascii="Calibri" w:eastAsia="Times New Roman" w:hAnsi="Calibri" w:cs="Calibri"/>
            <w:color w:val="222222"/>
            <w:lang w:val="en-US"/>
          </w:rPr>
          <w:t>.</w:t>
        </w:r>
      </w:ins>
      <w:ins w:id="7" w:author="Denis Engemann" w:date="2018-04-29T00:43:00Z">
        <w:r w:rsidR="002916E8">
          <w:rPr>
            <w:rFonts w:ascii="Calibri" w:eastAsia="Times New Roman" w:hAnsi="Calibri" w:cs="Calibri"/>
            <w:color w:val="222222"/>
            <w:lang w:val="en-US"/>
          </w:rPr>
          <w:t xml:space="preserve"> Here w</w:t>
        </w:r>
        <w:r w:rsidR="00832F0A">
          <w:rPr>
            <w:rFonts w:ascii="Calibri" w:eastAsia="Times New Roman" w:hAnsi="Calibri" w:cs="Calibri"/>
            <w:color w:val="222222"/>
            <w:lang w:val="en-US"/>
          </w:rPr>
          <w:t xml:space="preserve">e </w:t>
        </w:r>
      </w:ins>
      <w:ins w:id="8" w:author="Denis Engemann" w:date="2018-04-29T00:44:00Z">
        <w:r w:rsidR="00832F0A">
          <w:rPr>
            <w:rFonts w:ascii="Calibri" w:eastAsia="Times New Roman" w:hAnsi="Calibri" w:cs="Calibri"/>
            <w:color w:val="222222"/>
            <w:lang w:val="en-US"/>
          </w:rPr>
          <w:t xml:space="preserve">confronted prediction and inference </w:t>
        </w:r>
      </w:ins>
      <w:ins w:id="9" w:author="Denis Engemann" w:date="2018-04-29T00:47:00Z">
        <w:r w:rsidR="00832F0A">
          <w:rPr>
            <w:rFonts w:ascii="Calibri" w:eastAsia="Times New Roman" w:hAnsi="Calibri" w:cs="Calibri"/>
            <w:color w:val="222222"/>
            <w:lang w:val="en-US"/>
          </w:rPr>
          <w:t>using data simulations</w:t>
        </w:r>
      </w:ins>
      <w:ins w:id="10" w:author="Denis Engemann" w:date="2018-04-29T00:46:00Z">
        <w:r w:rsidR="00832F0A">
          <w:rPr>
            <w:rFonts w:ascii="Calibri" w:eastAsia="Times New Roman" w:hAnsi="Calibri" w:cs="Calibri"/>
            <w:color w:val="222222"/>
            <w:lang w:val="en-US"/>
          </w:rPr>
          <w:t>.</w:t>
        </w:r>
      </w:ins>
      <w:ins w:id="11" w:author="Denis Engemann" w:date="2018-04-29T00:45:00Z">
        <w:r w:rsidR="00832F0A">
          <w:rPr>
            <w:rFonts w:ascii="Calibri" w:eastAsia="Times New Roman" w:hAnsi="Calibri" w:cs="Calibri"/>
            <w:color w:val="222222"/>
            <w:lang w:val="en-US"/>
          </w:rPr>
          <w:t xml:space="preserve"> </w:t>
        </w:r>
      </w:ins>
      <w:ins w:id="12" w:author="Denis Engemann" w:date="2018-04-29T00:46:00Z">
        <w:r w:rsidR="00832F0A">
          <w:rPr>
            <w:rFonts w:ascii="Calibri" w:eastAsia="Times New Roman" w:hAnsi="Calibri" w:cs="Calibri"/>
            <w:color w:val="222222"/>
            <w:lang w:val="en-US"/>
          </w:rPr>
          <w:t>In a first step we</w:t>
        </w:r>
      </w:ins>
      <w:del w:id="13" w:author="Denis Engemann" w:date="2018-04-28T23:16:00Z">
        <w:r w:rsidRPr="001F0B68" w:rsidDel="00367430">
          <w:rPr>
            <w:rFonts w:ascii="Calibri" w:eastAsia="Times New Roman" w:hAnsi="Calibri" w:cs="Calibri"/>
            <w:color w:val="222222"/>
            <w:lang w:val="en-US"/>
          </w:rPr>
          <w:delText xml:space="preserve"> </w:delText>
        </w:r>
        <w:r w:rsidDel="00367430">
          <w:rPr>
            <w:rFonts w:ascii="Calibri" w:eastAsia="Times New Roman" w:hAnsi="Calibri" w:cs="Calibri"/>
            <w:color w:val="222222"/>
            <w:lang w:val="en-US"/>
          </w:rPr>
          <w:delText xml:space="preserve">Moreover, </w:delText>
        </w:r>
        <w:r w:rsidDel="00367430">
          <w:rPr>
            <w:rFonts w:ascii="Calibri" w:hAnsi="Calibri" w:cs="Calibri"/>
            <w:color w:val="000000"/>
            <w:lang w:val="en-US" w:eastAsia="en-US"/>
          </w:rPr>
          <w:delText>o</w:delText>
        </w:r>
      </w:del>
      <w:del w:id="14" w:author="Denis Engemann" w:date="2018-04-28T23:20:00Z">
        <w:r w:rsidDel="005F527F">
          <w:rPr>
            <w:rFonts w:ascii="Calibri" w:hAnsi="Calibri" w:cs="Calibri"/>
            <w:color w:val="000000"/>
            <w:lang w:val="en-US" w:eastAsia="en-US"/>
          </w:rPr>
          <w:delText>ne</w:delText>
        </w:r>
        <w:r w:rsidRPr="00DD2DDF" w:rsidDel="005F527F">
          <w:rPr>
            <w:rFonts w:ascii="Calibri" w:hAnsi="Calibri" w:cs="Calibri"/>
            <w:color w:val="000000"/>
            <w:lang w:val="en-US" w:eastAsia="en-US"/>
          </w:rPr>
          <w:delText xml:space="preserve"> place where statistics and computation seem to converge </w:delText>
        </w:r>
      </w:del>
      <w:del w:id="15" w:author="Denis Engemann" w:date="2018-04-28T23:07:00Z">
        <w:r w:rsidRPr="00DD2DDF" w:rsidDel="002302C5">
          <w:rPr>
            <w:rFonts w:ascii="Calibri" w:hAnsi="Calibri" w:cs="Calibri"/>
            <w:color w:val="000000"/>
            <w:lang w:val="en-US" w:eastAsia="en-US"/>
          </w:rPr>
          <w:delText xml:space="preserve">beautifully </w:delText>
        </w:r>
      </w:del>
      <w:del w:id="16" w:author="Denis Engemann" w:date="2018-04-28T23:20:00Z">
        <w:r w:rsidRPr="00DD2DDF" w:rsidDel="005F527F">
          <w:rPr>
            <w:rFonts w:ascii="Calibri" w:hAnsi="Calibri" w:cs="Calibri"/>
            <w:color w:val="000000"/>
            <w:lang w:val="en-US" w:eastAsia="en-US"/>
          </w:rPr>
          <w:delText>is when the model is expressed as a simulation</w:delText>
        </w:r>
        <w:r w:rsidRPr="002302C5" w:rsidDel="005F527F">
          <w:rPr>
            <w:rFonts w:ascii="Calibri" w:hAnsi="Calibri" w:cs="Calibri"/>
            <w:color w:val="000000" w:themeColor="text1"/>
            <w:lang w:val="en-US" w:eastAsia="en-US"/>
            <w:rPrChange w:id="17" w:author="Denis Engemann" w:date="2018-04-28T23:07:00Z">
              <w:rPr>
                <w:rFonts w:ascii="Calibri" w:hAnsi="Calibri" w:cs="Calibri"/>
                <w:color w:val="000000"/>
                <w:lang w:val="en-US" w:eastAsia="en-US"/>
              </w:rPr>
            </w:rPrChange>
          </w:rPr>
          <w:delText>: </w:delText>
        </w:r>
        <w:r w:rsidRPr="002302C5" w:rsidDel="005F527F">
          <w:rPr>
            <w:rFonts w:ascii="Calibri" w:hAnsi="Calibri" w:cs="Calibri"/>
            <w:color w:val="000000" w:themeColor="text1"/>
            <w:lang w:val="en-US" w:eastAsia="en-US"/>
            <w:rPrChange w:id="18" w:author="Denis Engemann" w:date="2018-04-28T23:07:00Z">
              <w:rPr>
                <w:rFonts w:ascii="Calibri" w:hAnsi="Calibri" w:cs="Calibri"/>
                <w:color w:val="66CCFF"/>
                <w:lang w:val="en-US" w:eastAsia="en-US"/>
              </w:rPr>
            </w:rPrChange>
          </w:rPr>
          <w:delText xml:space="preserve">All variables have clear </w:delText>
        </w:r>
      </w:del>
      <w:del w:id="19" w:author="Denis Engemann" w:date="2018-04-28T23:07:00Z">
        <w:r w:rsidRPr="002302C5" w:rsidDel="002302C5">
          <w:rPr>
            <w:rFonts w:ascii="Calibri" w:hAnsi="Calibri" w:cs="Calibri"/>
            <w:color w:val="000000" w:themeColor="text1"/>
            <w:lang w:val="en-US" w:eastAsia="en-US"/>
            <w:rPrChange w:id="20" w:author="Denis Engemann" w:date="2018-04-28T23:07:00Z">
              <w:rPr>
                <w:rFonts w:ascii="Calibri" w:hAnsi="Calibri" w:cs="Calibri"/>
                <w:color w:val="66CCFF"/>
                <w:lang w:val="en-US" w:eastAsia="en-US"/>
              </w:rPr>
            </w:rPrChange>
          </w:rPr>
          <w:delText xml:space="preserve">semantic </w:delText>
        </w:r>
      </w:del>
      <w:del w:id="21" w:author="Denis Engemann" w:date="2018-04-28T23:20:00Z">
        <w:r w:rsidRPr="002302C5" w:rsidDel="005F527F">
          <w:rPr>
            <w:rFonts w:ascii="Calibri" w:hAnsi="Calibri" w:cs="Calibri"/>
            <w:color w:val="000000" w:themeColor="text1"/>
            <w:lang w:val="en-US" w:eastAsia="en-US"/>
            <w:rPrChange w:id="22" w:author="Denis Engemann" w:date="2018-04-28T23:07:00Z">
              <w:rPr>
                <w:rFonts w:ascii="Calibri" w:hAnsi="Calibri" w:cs="Calibri"/>
                <w:color w:val="66CCFF"/>
                <w:lang w:val="en-US" w:eastAsia="en-US"/>
              </w:rPr>
            </w:rPrChange>
          </w:rPr>
          <w:delText>interpretations as the ground-truth is known by design.</w:delText>
        </w:r>
        <w:r w:rsidRPr="002302C5" w:rsidDel="005F527F">
          <w:rPr>
            <w:rFonts w:ascii="Calibri" w:eastAsia="Times New Roman" w:hAnsi="Calibri" w:cs="Calibri"/>
            <w:color w:val="000000" w:themeColor="text1"/>
            <w:lang w:val="en-US"/>
            <w:rPrChange w:id="23" w:author="Denis Engemann" w:date="2018-04-28T23:07:00Z">
              <w:rPr>
                <w:rFonts w:ascii="Calibri" w:eastAsia="Times New Roman" w:hAnsi="Calibri" w:cs="Calibri"/>
                <w:color w:val="222222"/>
                <w:lang w:val="en-US"/>
              </w:rPr>
            </w:rPrChange>
          </w:rPr>
          <w:delText xml:space="preserve"> </w:delText>
        </w:r>
        <w:r w:rsidDel="005F527F">
          <w:rPr>
            <w:rFonts w:ascii="Calibri" w:eastAsia="Times New Roman" w:hAnsi="Calibri" w:cs="Calibri"/>
            <w:color w:val="222222"/>
            <w:lang w:val="en-US"/>
          </w:rPr>
          <w:delText>We therefore</w:delText>
        </w:r>
      </w:del>
      <w:del w:id="24" w:author="Denis Engemann" w:date="2018-04-28T23:23:00Z">
        <w:r w:rsidDel="005F527F">
          <w:rPr>
            <w:rFonts w:ascii="Calibri" w:eastAsia="Times New Roman" w:hAnsi="Calibri" w:cs="Calibri"/>
            <w:color w:val="222222"/>
            <w:lang w:val="en-US"/>
          </w:rPr>
          <w:delText xml:space="preserve"> </w:delText>
        </w:r>
      </w:del>
      <w:del w:id="25" w:author="Denis Engemann" w:date="2018-04-28T23:20:00Z">
        <w:r w:rsidDel="005F527F">
          <w:rPr>
            <w:rFonts w:ascii="Calibri" w:eastAsia="Times New Roman" w:hAnsi="Calibri" w:cs="Calibri"/>
            <w:color w:val="222222"/>
            <w:lang w:val="en-US"/>
          </w:rPr>
          <w:delText xml:space="preserve">conceived “empirical” </w:delText>
        </w:r>
      </w:del>
      <w:del w:id="26" w:author="Denis Engemann" w:date="2018-04-28T23:23:00Z">
        <w:r w:rsidDel="005F527F">
          <w:rPr>
            <w:rFonts w:ascii="Calibri" w:eastAsia="Times New Roman" w:hAnsi="Calibri" w:cs="Calibri"/>
            <w:color w:val="222222"/>
            <w:lang w:val="en-US"/>
          </w:rPr>
          <w:delText xml:space="preserve">simulations </w:delText>
        </w:r>
      </w:del>
      <w:ins w:id="27" w:author="Denis Engemann" w:date="2018-04-28T23:20:00Z">
        <w:r w:rsidR="005F527F">
          <w:rPr>
            <w:rFonts w:ascii="Calibri" w:eastAsia="Times New Roman" w:hAnsi="Calibri" w:cs="Calibri"/>
            <w:color w:val="222222"/>
            <w:lang w:val="en-US"/>
          </w:rPr>
          <w:t xml:space="preserve"> generate</w:t>
        </w:r>
      </w:ins>
      <w:ins w:id="28" w:author="Denis Engemann" w:date="2018-04-28T23:32:00Z">
        <w:r w:rsidR="00D615C9">
          <w:rPr>
            <w:rFonts w:ascii="Calibri" w:eastAsia="Times New Roman" w:hAnsi="Calibri" w:cs="Calibri"/>
            <w:color w:val="222222"/>
            <w:lang w:val="en-US"/>
          </w:rPr>
          <w:t>d</w:t>
        </w:r>
      </w:ins>
      <w:ins w:id="29" w:author="Denis Engemann" w:date="2018-04-28T23:20:00Z">
        <w:r w:rsidR="005F527F">
          <w:rPr>
            <w:rFonts w:ascii="Calibri" w:eastAsia="Times New Roman" w:hAnsi="Calibri" w:cs="Calibri"/>
            <w:color w:val="222222"/>
            <w:lang w:val="en-US"/>
          </w:rPr>
          <w:t xml:space="preserve"> </w:t>
        </w:r>
      </w:ins>
      <w:ins w:id="30" w:author="Denis Engemann" w:date="2018-04-28T23:22:00Z">
        <w:r w:rsidR="005F527F">
          <w:rPr>
            <w:rFonts w:ascii="Calibri" w:eastAsia="Times New Roman" w:hAnsi="Calibri" w:cs="Calibri"/>
            <w:color w:val="222222"/>
            <w:lang w:val="en-US"/>
          </w:rPr>
          <w:t>ground truth data</w:t>
        </w:r>
      </w:ins>
      <w:ins w:id="31" w:author="Denis Engemann" w:date="2018-04-28T23:24:00Z">
        <w:r w:rsidR="005F527F">
          <w:rPr>
            <w:rFonts w:ascii="Calibri" w:eastAsia="Times New Roman" w:hAnsi="Calibri" w:cs="Calibri"/>
            <w:color w:val="222222"/>
            <w:lang w:val="en-US"/>
          </w:rPr>
          <w:t xml:space="preserve"> based on the</w:t>
        </w:r>
      </w:ins>
      <w:ins w:id="32" w:author="Denis Engemann" w:date="2018-04-29T00:46:00Z">
        <w:r w:rsidR="00832F0A">
          <w:rPr>
            <w:rFonts w:ascii="Calibri" w:eastAsia="Times New Roman" w:hAnsi="Calibri" w:cs="Calibri"/>
            <w:color w:val="222222"/>
            <w:lang w:val="en-US"/>
          </w:rPr>
          <w:t xml:space="preserve"> </w:t>
        </w:r>
      </w:ins>
      <w:ins w:id="33" w:author="Denis Engemann" w:date="2018-04-28T23:24:00Z">
        <w:r w:rsidR="005F527F">
          <w:rPr>
            <w:rFonts w:ascii="Calibri" w:eastAsia="Times New Roman" w:hAnsi="Calibri" w:cs="Calibri"/>
            <w:color w:val="222222"/>
            <w:lang w:val="en-US"/>
          </w:rPr>
          <w:t xml:space="preserve">model </w:t>
        </w:r>
      </w:ins>
      <m:oMath>
        <m:r>
          <w:ins w:id="34" w:author="Denis Engemann" w:date="2018-04-28T23:26:00Z">
            <w:rPr>
              <w:rFonts w:ascii="Cambria Math" w:eastAsia="Times New Roman" w:hAnsi="Cambria Math" w:cs="Calibri"/>
              <w:color w:val="222222"/>
              <w:lang w:val="en-US"/>
            </w:rPr>
            <m:t>y= βX+ϵ</m:t>
          </w:ins>
        </m:r>
      </m:oMath>
      <w:ins w:id="35" w:author="Denis Engemann" w:date="2018-04-28T23:22:00Z">
        <w:r w:rsidR="005F527F">
          <w:rPr>
            <w:rFonts w:ascii="Calibri" w:eastAsia="Times New Roman" w:hAnsi="Calibri" w:cs="Calibri"/>
            <w:color w:val="222222"/>
            <w:lang w:val="en-US"/>
          </w:rPr>
          <w:t xml:space="preserve"> </w:t>
        </w:r>
      </w:ins>
      <w:ins w:id="36" w:author="Denis Engemann" w:date="2018-04-28T23:27:00Z">
        <w:r w:rsidR="005F527F">
          <w:rPr>
            <w:rFonts w:ascii="Calibri" w:eastAsia="Times New Roman" w:hAnsi="Calibri" w:cs="Calibri"/>
            <w:color w:val="222222"/>
            <w:lang w:val="en-US"/>
          </w:rPr>
          <w:t>where</w:t>
        </w:r>
      </w:ins>
      <w:ins w:id="37" w:author="Denis Engemann" w:date="2018-04-28T23:28:00Z">
        <w:r w:rsidR="005F527F">
          <w:rPr>
            <w:rFonts w:ascii="Calibri" w:eastAsia="Times New Roman" w:hAnsi="Calibri" w:cs="Calibri"/>
            <w:color w:val="222222"/>
            <w:lang w:val="en-US"/>
          </w:rPr>
          <w:t xml:space="preserve"> </w:t>
        </w:r>
        <m:oMath>
          <m:r>
            <w:rPr>
              <w:rFonts w:ascii="Cambria Math" w:eastAsia="Times New Roman" w:hAnsi="Cambria Math" w:cs="Calibri"/>
              <w:color w:val="222222"/>
              <w:lang w:val="en-US"/>
            </w:rPr>
            <m:t>β</m:t>
          </m:r>
        </m:oMath>
        <w:r w:rsidR="005F527F">
          <w:rPr>
            <w:rFonts w:ascii="Calibri" w:eastAsia="Times New Roman" w:hAnsi="Calibri" w:cs="Calibri"/>
            <w:color w:val="222222"/>
            <w:lang w:val="en-US"/>
          </w:rPr>
          <w:t xml:space="preserve"> are the true coefficients,</w:t>
        </w:r>
      </w:ins>
      <w:ins w:id="38" w:author="Denis Engemann" w:date="2018-04-28T23:27:00Z">
        <w:r w:rsidR="005F527F">
          <w:rPr>
            <w:rFonts w:ascii="Calibri" w:eastAsia="Times New Roman" w:hAnsi="Calibri" w:cs="Calibri"/>
            <w:color w:val="222222"/>
            <w:lang w:val="en-US"/>
          </w:rPr>
          <w:t xml:space="preserve"> X is a </w:t>
        </w:r>
      </w:ins>
      <w:ins w:id="39" w:author="Denis Engemann" w:date="2018-04-28T23:28:00Z">
        <w:r w:rsidR="005F527F">
          <w:rPr>
            <w:rFonts w:ascii="Calibri" w:eastAsia="Times New Roman" w:hAnsi="Calibri" w:cs="Calibri"/>
            <w:color w:val="222222"/>
            <w:lang w:val="en-US"/>
          </w:rPr>
          <w:t>N</w:t>
        </w:r>
      </w:ins>
      <w:ins w:id="40" w:author="Denis Engemann" w:date="2018-04-28T23:27:00Z">
        <w:r w:rsidR="005F527F">
          <w:rPr>
            <w:rFonts w:ascii="Calibri" w:eastAsia="Times New Roman" w:hAnsi="Calibri" w:cs="Calibri"/>
            <w:color w:val="222222"/>
            <w:lang w:val="en-US"/>
          </w:rPr>
          <w:t xml:space="preserve"> samples by p variables predictor matrix</w:t>
        </w:r>
      </w:ins>
      <w:ins w:id="41" w:author="Denis Engemann" w:date="2018-04-29T00:26:00Z">
        <w:r w:rsidR="006A3E61">
          <w:rPr>
            <w:rFonts w:ascii="Calibri" w:eastAsia="Times New Roman" w:hAnsi="Calibri" w:cs="Calibri"/>
            <w:color w:val="222222"/>
            <w:lang w:val="en-US"/>
          </w:rPr>
          <w:t xml:space="preserve"> initialized with random entries drawn from a Gaussian distribution</w:t>
        </w:r>
      </w:ins>
      <w:ins w:id="42" w:author="Denis Engemann" w:date="2018-04-28T23:28:00Z">
        <w:r w:rsidR="005F527F">
          <w:rPr>
            <w:rFonts w:ascii="Calibri" w:eastAsia="Times New Roman" w:hAnsi="Calibri" w:cs="Calibri"/>
            <w:color w:val="222222"/>
            <w:lang w:val="en-US"/>
          </w:rPr>
          <w:t xml:space="preserve"> and </w:t>
        </w:r>
        <m:oMath>
          <m:r>
            <w:rPr>
              <w:rFonts w:ascii="Cambria Math" w:eastAsia="Times New Roman" w:hAnsi="Cambria Math" w:cs="Calibri"/>
              <w:color w:val="222222"/>
              <w:lang w:val="en-US"/>
            </w:rPr>
            <m:t>ϵ</m:t>
          </m:r>
        </m:oMath>
        <w:r w:rsidR="005F527F" w:rsidDel="005F527F">
          <w:rPr>
            <w:rFonts w:ascii="Calibri" w:eastAsia="Times New Roman" w:hAnsi="Calibri" w:cs="Calibri"/>
            <w:color w:val="222222"/>
            <w:lang w:val="en-US"/>
          </w:rPr>
          <w:t xml:space="preserve"> </w:t>
        </w:r>
        <w:r w:rsidR="005F527F">
          <w:rPr>
            <w:rFonts w:ascii="Calibri" w:eastAsia="Times New Roman" w:hAnsi="Calibri" w:cs="Calibri"/>
            <w:color w:val="222222"/>
            <w:lang w:val="en-US"/>
          </w:rPr>
          <w:t>additive n</w:t>
        </w:r>
      </w:ins>
      <w:ins w:id="43" w:author="Denis Engemann" w:date="2018-04-28T23:29:00Z">
        <w:r w:rsidR="00D615C9">
          <w:rPr>
            <w:rFonts w:ascii="Calibri" w:eastAsia="Times New Roman" w:hAnsi="Calibri" w:cs="Calibri"/>
            <w:color w:val="222222"/>
            <w:lang w:val="en-US"/>
          </w:rPr>
          <w:t xml:space="preserve">oise. </w:t>
        </w:r>
      </w:ins>
      <w:ins w:id="44" w:author="Denis Engemann" w:date="2018-04-28T23:32:00Z">
        <w:r w:rsidR="00D615C9">
          <w:rPr>
            <w:rFonts w:ascii="Calibri" w:eastAsia="Times New Roman" w:hAnsi="Calibri" w:cs="Calibri"/>
            <w:color w:val="222222"/>
            <w:lang w:val="en-US"/>
          </w:rPr>
          <w:t xml:space="preserve">We then </w:t>
        </w:r>
      </w:ins>
      <w:ins w:id="45" w:author="Denis Engemann" w:date="2018-04-28T23:55:00Z">
        <w:r w:rsidR="00187217">
          <w:rPr>
            <w:rFonts w:ascii="Calibri" w:eastAsia="Times New Roman" w:hAnsi="Calibri" w:cs="Calibri"/>
            <w:color w:val="222222"/>
            <w:lang w:val="en-US"/>
          </w:rPr>
          <w:t>evaluated</w:t>
        </w:r>
      </w:ins>
      <w:ins w:id="46" w:author="Denis Engemann" w:date="2018-04-28T23:42:00Z">
        <w:r w:rsidR="00E85FA2">
          <w:rPr>
            <w:rFonts w:ascii="Calibri" w:eastAsia="Times New Roman" w:hAnsi="Calibri" w:cs="Calibri"/>
            <w:color w:val="222222"/>
            <w:lang w:val="en-US"/>
          </w:rPr>
          <w:t xml:space="preserve"> a series of</w:t>
        </w:r>
      </w:ins>
      <w:ins w:id="47" w:author="Denis Engemann" w:date="2018-04-28T23:32:00Z">
        <w:r w:rsidR="00D615C9">
          <w:rPr>
            <w:rFonts w:ascii="Calibri" w:eastAsia="Times New Roman" w:hAnsi="Calibri" w:cs="Calibri"/>
            <w:color w:val="222222"/>
            <w:lang w:val="en-US"/>
          </w:rPr>
          <w:t xml:space="preserve"> L</w:t>
        </w:r>
      </w:ins>
      <w:ins w:id="48" w:author="Denis Engemann" w:date="2018-04-28T23:33:00Z">
        <w:r w:rsidR="00D615C9">
          <w:rPr>
            <w:rFonts w:ascii="Calibri" w:eastAsia="Times New Roman" w:hAnsi="Calibri" w:cs="Calibri"/>
            <w:color w:val="222222"/>
            <w:lang w:val="en-US"/>
          </w:rPr>
          <w:t xml:space="preserve">ASSO </w:t>
        </w:r>
        <w:r w:rsidR="00187217">
          <w:rPr>
            <w:rFonts w:ascii="Calibri" w:eastAsia="Times New Roman" w:hAnsi="Calibri" w:cs="Calibri"/>
            <w:color w:val="222222"/>
            <w:lang w:val="en-US"/>
          </w:rPr>
          <w:t>models</w:t>
        </w:r>
      </w:ins>
      <w:ins w:id="49" w:author="Denis Engemann" w:date="2018-04-28T23:55:00Z">
        <w:r w:rsidR="00187217">
          <w:rPr>
            <w:rFonts w:ascii="Calibri" w:eastAsia="Times New Roman" w:hAnsi="Calibri" w:cs="Calibri"/>
            <w:color w:val="222222"/>
            <w:lang w:val="en-US"/>
          </w:rPr>
          <w:t xml:space="preserve"> </w:t>
        </w:r>
      </w:ins>
      <w:ins w:id="50" w:author="Denis Engemann" w:date="2018-04-28T23:33:00Z">
        <w:r w:rsidR="00187217">
          <w:rPr>
            <w:rFonts w:ascii="Calibri" w:eastAsia="Times New Roman" w:hAnsi="Calibri" w:cs="Calibri"/>
            <w:color w:val="222222"/>
            <w:lang w:val="en-US"/>
          </w:rPr>
          <w:t>on</w:t>
        </w:r>
        <w:r w:rsidR="00D615C9">
          <w:rPr>
            <w:rFonts w:ascii="Calibri" w:eastAsia="Times New Roman" w:hAnsi="Calibri" w:cs="Calibri"/>
            <w:color w:val="222222"/>
            <w:lang w:val="en-US"/>
          </w:rPr>
          <w:t xml:space="preserve"> the simulated data</w:t>
        </w:r>
      </w:ins>
      <w:ins w:id="51" w:author="Denis Engemann" w:date="2018-04-28T23:48:00Z">
        <w:r w:rsidR="00E85FA2">
          <w:rPr>
            <w:rFonts w:ascii="Calibri" w:eastAsia="Times New Roman" w:hAnsi="Calibri" w:cs="Calibri"/>
            <w:color w:val="222222"/>
            <w:lang w:val="en-US"/>
          </w:rPr>
          <w:t xml:space="preserve"> along a pre-specified grid of 50 </w:t>
        </w:r>
      </w:ins>
      <w:ins w:id="52" w:author="Denis Engemann" w:date="2018-04-28T23:50:00Z">
        <w:r w:rsidR="00187217">
          <w:rPr>
            <w:rFonts w:ascii="Calibri" w:eastAsia="Times New Roman" w:hAnsi="Calibri" w:cs="Calibri"/>
            <w:color w:val="222222"/>
            <w:lang w:val="en-US"/>
          </w:rPr>
          <w:t xml:space="preserve">different </w:t>
        </w:r>
      </w:ins>
      <w:ins w:id="53" w:author="Denis Engemann" w:date="2018-04-28T23:48:00Z">
        <w:r w:rsidR="00E85FA2">
          <w:rPr>
            <w:rFonts w:ascii="Calibri" w:eastAsia="Times New Roman" w:hAnsi="Calibri" w:cs="Calibri"/>
            <w:color w:val="222222"/>
            <w:lang w:val="en-US"/>
          </w:rPr>
          <w:t xml:space="preserve">values of the </w:t>
        </w:r>
      </w:ins>
      <w:ins w:id="54" w:author="Denis Engemann" w:date="2018-04-28T23:49:00Z">
        <w:r w:rsidR="00E85FA2">
          <w:rPr>
            <w:rFonts w:ascii="Calibri" w:eastAsia="Times New Roman" w:hAnsi="Calibri" w:cs="Calibri"/>
            <w:color w:val="222222"/>
            <w:lang w:val="en-US"/>
          </w:rPr>
          <w:t>regularization</w:t>
        </w:r>
      </w:ins>
      <w:ins w:id="55" w:author="Denis Engemann" w:date="2018-04-28T23:48:00Z">
        <w:r w:rsidR="00E85FA2">
          <w:rPr>
            <w:rFonts w:ascii="Calibri" w:eastAsia="Times New Roman" w:hAnsi="Calibri" w:cs="Calibri"/>
            <w:color w:val="222222"/>
            <w:lang w:val="en-US"/>
          </w:rPr>
          <w:t xml:space="preserve"> </w:t>
        </w:r>
      </w:ins>
      <w:ins w:id="56" w:author="Denis Engemann" w:date="2018-04-28T23:49:00Z">
        <w:r w:rsidR="00E85FA2">
          <w:rPr>
            <w:rFonts w:ascii="Calibri" w:eastAsia="Times New Roman" w:hAnsi="Calibri" w:cs="Calibri"/>
            <w:color w:val="222222"/>
            <w:lang w:val="en-US"/>
          </w:rPr>
          <w:t>parameter</w:t>
        </w:r>
      </w:ins>
      <w:ins w:id="57" w:author="Denis Engemann" w:date="2018-04-28T23:33:00Z">
        <w:r w:rsidR="00D615C9">
          <w:rPr>
            <w:rFonts w:ascii="Calibri" w:eastAsia="Times New Roman" w:hAnsi="Calibri" w:cs="Calibri"/>
            <w:color w:val="222222"/>
            <w:lang w:val="en-US"/>
          </w:rPr>
          <w:t xml:space="preserve"> </w:t>
        </w:r>
      </w:ins>
      <w:ins w:id="58" w:author="Denis Engemann" w:date="2018-04-28T23:51:00Z">
        <w:r w:rsidR="00187217">
          <w:rPr>
            <w:rFonts w:ascii="Calibri" w:eastAsia="Times New Roman" w:hAnsi="Calibri" w:cs="Calibri"/>
            <w:color w:val="222222"/>
            <w:lang w:val="en-US"/>
          </w:rPr>
          <w:sym w:font="Symbol" w:char="F06C"/>
        </w:r>
      </w:ins>
      <w:ins w:id="59" w:author="Denis Engemann" w:date="2018-04-28T23:52:00Z">
        <w:r w:rsidR="00187217">
          <w:rPr>
            <w:rFonts w:ascii="Calibri" w:eastAsia="Times New Roman" w:hAnsi="Calibri" w:cs="Calibri"/>
            <w:color w:val="222222"/>
            <w:lang w:val="en-US"/>
          </w:rPr>
          <w:t xml:space="preserve">. Concretely, we </w:t>
        </w:r>
      </w:ins>
      <w:ins w:id="60" w:author="Denis Engemann" w:date="2018-04-28T23:33:00Z">
        <w:r w:rsidR="00D615C9">
          <w:rPr>
            <w:rFonts w:ascii="Calibri" w:eastAsia="Times New Roman" w:hAnsi="Calibri" w:cs="Calibri"/>
            <w:color w:val="222222"/>
            <w:lang w:val="en-US"/>
          </w:rPr>
          <w:t xml:space="preserve">estimated the out-of-sample </w:t>
        </w:r>
      </w:ins>
      <w:ins w:id="61" w:author="Denis Engemann" w:date="2018-04-28T23:58:00Z">
        <w:r w:rsidR="00187217">
          <w:rPr>
            <w:rFonts w:ascii="Calibri" w:eastAsia="Times New Roman" w:hAnsi="Calibri" w:cs="Calibri"/>
            <w:color w:val="222222"/>
            <w:lang w:val="en-US"/>
          </w:rPr>
          <w:t xml:space="preserve">prediction </w:t>
        </w:r>
      </w:ins>
      <w:ins w:id="62" w:author="Denis Engemann" w:date="2018-04-28T23:33:00Z">
        <w:r w:rsidR="00D615C9">
          <w:rPr>
            <w:rFonts w:ascii="Calibri" w:eastAsia="Times New Roman" w:hAnsi="Calibri" w:cs="Calibri"/>
            <w:color w:val="222222"/>
            <w:lang w:val="en-US"/>
          </w:rPr>
          <w:t>performance</w:t>
        </w:r>
      </w:ins>
      <w:ins w:id="63" w:author="Denis Engemann" w:date="2018-04-29T00:15:00Z">
        <w:r w:rsidR="004F4E69">
          <w:rPr>
            <w:rFonts w:ascii="Calibri" w:eastAsia="Times New Roman" w:hAnsi="Calibri" w:cs="Calibri"/>
            <w:color w:val="222222"/>
            <w:lang w:val="en-US"/>
          </w:rPr>
          <w:t xml:space="preserve"> of each LASSO model</w:t>
        </w:r>
      </w:ins>
      <w:ins w:id="64" w:author="Denis Engemann" w:date="2018-04-28T23:33:00Z">
        <w:r w:rsidR="00D615C9">
          <w:rPr>
            <w:rFonts w:ascii="Calibri" w:eastAsia="Times New Roman" w:hAnsi="Calibri" w:cs="Calibri"/>
            <w:color w:val="222222"/>
            <w:lang w:val="en-US"/>
          </w:rPr>
          <w:t xml:space="preserve"> </w:t>
        </w:r>
      </w:ins>
      <w:ins w:id="65" w:author="Denis Engemann" w:date="2018-04-28T23:37:00Z">
        <w:r w:rsidR="00D615C9">
          <w:rPr>
            <w:rFonts w:ascii="Calibri" w:eastAsia="Times New Roman" w:hAnsi="Calibri" w:cs="Calibri"/>
            <w:color w:val="222222"/>
            <w:lang w:val="en-US"/>
          </w:rPr>
          <w:t xml:space="preserve">using cross-validation </w:t>
        </w:r>
      </w:ins>
      <w:ins w:id="66" w:author="Denis Engemann" w:date="2018-04-28T23:34:00Z">
        <w:r w:rsidR="00D615C9">
          <w:rPr>
            <w:rFonts w:ascii="Calibri" w:eastAsia="Times New Roman" w:hAnsi="Calibri" w:cs="Calibri"/>
            <w:color w:val="222222"/>
            <w:lang w:val="en-US"/>
          </w:rPr>
          <w:t>a</w:t>
        </w:r>
      </w:ins>
      <w:ins w:id="67" w:author="Denis Engemann" w:date="2018-04-28T23:35:00Z">
        <w:r w:rsidR="00D615C9">
          <w:rPr>
            <w:rFonts w:ascii="Calibri" w:eastAsia="Times New Roman" w:hAnsi="Calibri" w:cs="Calibri"/>
            <w:color w:val="222222"/>
            <w:lang w:val="en-US"/>
          </w:rPr>
          <w:t xml:space="preserve">nd </w:t>
        </w:r>
      </w:ins>
      <w:ins w:id="68" w:author="Denis Engemann" w:date="2018-04-29T00:01:00Z">
        <w:r w:rsidR="00E571CE">
          <w:rPr>
            <w:rFonts w:ascii="Calibri" w:eastAsia="Times New Roman" w:hAnsi="Calibri" w:cs="Calibri"/>
            <w:color w:val="222222"/>
            <w:lang w:val="en-US"/>
          </w:rPr>
          <w:t>obtained inference from</w:t>
        </w:r>
      </w:ins>
      <w:ins w:id="69" w:author="Denis Engemann" w:date="2018-04-28T23:53:00Z">
        <w:r w:rsidR="00187217">
          <w:rPr>
            <w:rFonts w:ascii="Calibri" w:eastAsia="Times New Roman" w:hAnsi="Calibri" w:cs="Calibri"/>
            <w:color w:val="222222"/>
            <w:lang w:val="en-US"/>
          </w:rPr>
          <w:t xml:space="preserve"> h</w:t>
        </w:r>
        <w:r w:rsidR="004F4E69">
          <w:rPr>
            <w:rFonts w:ascii="Calibri" w:eastAsia="Times New Roman" w:hAnsi="Calibri" w:cs="Calibri"/>
            <w:color w:val="222222"/>
            <w:lang w:val="en-US"/>
          </w:rPr>
          <w:t xml:space="preserve">ypothesis tests on </w:t>
        </w:r>
      </w:ins>
      <w:ins w:id="70" w:author="Denis Engemann" w:date="2018-04-29T00:15:00Z">
        <w:r w:rsidR="004F4E69">
          <w:rPr>
            <w:rFonts w:ascii="Calibri" w:eastAsia="Times New Roman" w:hAnsi="Calibri" w:cs="Calibri"/>
            <w:color w:val="222222"/>
            <w:lang w:val="en-US"/>
          </w:rPr>
          <w:t>its</w:t>
        </w:r>
      </w:ins>
      <w:ins w:id="71" w:author="Denis Engemann" w:date="2018-04-28T23:56:00Z">
        <w:r w:rsidR="00187217">
          <w:rPr>
            <w:rFonts w:ascii="Calibri" w:eastAsia="Times New Roman" w:hAnsi="Calibri" w:cs="Calibri"/>
            <w:color w:val="222222"/>
            <w:lang w:val="en-US"/>
          </w:rPr>
          <w:t xml:space="preserve"> non-zero</w:t>
        </w:r>
      </w:ins>
      <w:ins w:id="72" w:author="Denis Engemann" w:date="2018-04-28T23:53:00Z">
        <w:r w:rsidR="00187217">
          <w:rPr>
            <w:rFonts w:ascii="Calibri" w:eastAsia="Times New Roman" w:hAnsi="Calibri" w:cs="Calibri"/>
            <w:color w:val="222222"/>
            <w:lang w:val="en-US"/>
          </w:rPr>
          <w:t xml:space="preserve"> coefficients </w:t>
        </w:r>
      </w:ins>
      <w:ins w:id="73" w:author="Denis Engemann" w:date="2018-04-29T00:15:00Z">
        <w:r w:rsidR="004F4E69">
          <w:rPr>
            <w:rFonts w:ascii="Calibri" w:eastAsia="Times New Roman" w:hAnsi="Calibri" w:cs="Calibri"/>
            <w:color w:val="222222"/>
            <w:lang w:val="en-US"/>
          </w:rPr>
          <w:t>by refitting</w:t>
        </w:r>
      </w:ins>
      <w:ins w:id="74" w:author="Denis Engemann" w:date="2018-04-28T23:56:00Z">
        <w:r w:rsidR="00187217">
          <w:rPr>
            <w:rFonts w:ascii="Calibri" w:eastAsia="Times New Roman" w:hAnsi="Calibri" w:cs="Calibri"/>
            <w:color w:val="222222"/>
            <w:lang w:val="en-US"/>
          </w:rPr>
          <w:t xml:space="preserve"> the </w:t>
        </w:r>
      </w:ins>
      <w:ins w:id="75" w:author="Denis Engemann" w:date="2018-04-28T23:57:00Z">
        <w:r w:rsidR="00187217">
          <w:rPr>
            <w:rFonts w:ascii="Calibri" w:eastAsia="Times New Roman" w:hAnsi="Calibri" w:cs="Calibri"/>
            <w:color w:val="222222"/>
            <w:lang w:val="en-US"/>
          </w:rPr>
          <w:t>unregularized</w:t>
        </w:r>
      </w:ins>
      <w:ins w:id="76" w:author="Denis Engemann" w:date="2018-04-28T23:54:00Z">
        <w:r w:rsidR="00187217">
          <w:rPr>
            <w:rFonts w:ascii="Calibri" w:eastAsia="Times New Roman" w:hAnsi="Calibri" w:cs="Calibri"/>
            <w:color w:val="222222"/>
            <w:lang w:val="en-US"/>
          </w:rPr>
          <w:t xml:space="preserve"> </w:t>
        </w:r>
      </w:ins>
      <w:ins w:id="77" w:author="Denis Engemann" w:date="2018-04-28T23:35:00Z">
        <w:r w:rsidR="00D615C9">
          <w:rPr>
            <w:rFonts w:ascii="Calibri" w:eastAsia="Times New Roman" w:hAnsi="Calibri" w:cs="Calibri"/>
            <w:color w:val="222222"/>
            <w:lang w:val="en-US"/>
          </w:rPr>
          <w:t>least squares</w:t>
        </w:r>
      </w:ins>
      <w:ins w:id="78" w:author="Denis Engemann" w:date="2018-04-28T23:56:00Z">
        <w:r w:rsidR="00187217">
          <w:rPr>
            <w:rFonts w:ascii="Calibri" w:eastAsia="Times New Roman" w:hAnsi="Calibri" w:cs="Calibri"/>
            <w:color w:val="222222"/>
            <w:lang w:val="en-US"/>
          </w:rPr>
          <w:t xml:space="preserve"> regression</w:t>
        </w:r>
      </w:ins>
      <w:ins w:id="79" w:author="Denis Engemann" w:date="2018-04-28T23:36:00Z">
        <w:r w:rsidR="00D615C9">
          <w:rPr>
            <w:rFonts w:ascii="Calibri" w:eastAsia="Times New Roman" w:hAnsi="Calibri" w:cs="Calibri"/>
            <w:color w:val="222222"/>
            <w:lang w:val="en-US"/>
          </w:rPr>
          <w:t>.</w:t>
        </w:r>
      </w:ins>
      <w:ins w:id="80" w:author="Denis Engemann" w:date="2018-04-28T23:35:00Z">
        <w:r w:rsidR="00832F0A">
          <w:rPr>
            <w:rFonts w:ascii="Calibri" w:eastAsia="Times New Roman" w:hAnsi="Calibri" w:cs="Calibri"/>
            <w:color w:val="222222"/>
            <w:lang w:val="en-US"/>
          </w:rPr>
          <w:t xml:space="preserve"> </w:t>
        </w:r>
      </w:ins>
      <w:ins w:id="81" w:author="Denis Engemann" w:date="2018-04-28T23:38:00Z">
        <w:r w:rsidR="00D615C9">
          <w:rPr>
            <w:rFonts w:ascii="Calibri" w:eastAsia="Times New Roman" w:hAnsi="Calibri" w:cs="Calibri"/>
            <w:color w:val="222222"/>
            <w:lang w:val="en-US"/>
          </w:rPr>
          <w:t>To</w:t>
        </w:r>
      </w:ins>
      <w:del w:id="82" w:author="Denis Engemann" w:date="2018-04-28T23:20:00Z">
        <w:r w:rsidDel="005F527F">
          <w:rPr>
            <w:rFonts w:ascii="Calibri" w:eastAsia="Times New Roman" w:hAnsi="Calibri" w:cs="Calibri"/>
            <w:color w:val="222222"/>
            <w:lang w:val="en-US"/>
          </w:rPr>
          <w:delText xml:space="preserve">in which the result cannot be trivially anticipated. </w:delText>
        </w:r>
      </w:del>
      <w:ins w:id="83" w:author="Denis Engemann" w:date="2018-04-28T23:38:00Z">
        <w:r w:rsidR="00D615C9">
          <w:rPr>
            <w:rFonts w:ascii="Calibri" w:eastAsia="Times New Roman" w:hAnsi="Calibri" w:cs="Calibri"/>
            <w:color w:val="222222"/>
            <w:lang w:val="en-US"/>
          </w:rPr>
          <w:t xml:space="preserve"> </w:t>
        </w:r>
      </w:ins>
      <w:ins w:id="84" w:author="Denis Engemann" w:date="2018-04-28T23:57:00Z">
        <w:r w:rsidR="00187217">
          <w:rPr>
            <w:rFonts w:ascii="Calibri" w:eastAsia="Times New Roman" w:hAnsi="Calibri" w:cs="Calibri"/>
            <w:color w:val="222222"/>
            <w:lang w:val="en-US"/>
          </w:rPr>
          <w:t>disentangle the impact of</w:t>
        </w:r>
      </w:ins>
      <w:ins w:id="85" w:author="Denis Engemann" w:date="2018-04-28T23:58:00Z">
        <w:r w:rsidR="00187217">
          <w:rPr>
            <w:rFonts w:ascii="Calibri" w:eastAsia="Times New Roman" w:hAnsi="Calibri" w:cs="Calibri"/>
            <w:color w:val="222222"/>
            <w:lang w:val="en-US"/>
          </w:rPr>
          <w:t xml:space="preserve"> </w:t>
        </w:r>
      </w:ins>
      <w:ins w:id="86" w:author="Denis Engemann" w:date="2018-04-29T00:49:00Z">
        <w:r w:rsidR="00832F0A">
          <w:rPr>
            <w:rFonts w:ascii="Calibri" w:eastAsia="Times New Roman" w:hAnsi="Calibri" w:cs="Calibri"/>
            <w:color w:val="222222"/>
            <w:lang w:val="en-US"/>
          </w:rPr>
          <w:t xml:space="preserve">factors that may in practice determine the </w:t>
        </w:r>
      </w:ins>
      <w:del w:id="87" w:author="Denis Engemann" w:date="2018-04-28T23:38:00Z">
        <w:r w:rsidDel="00D615C9">
          <w:rPr>
            <w:rFonts w:ascii="Calibri" w:eastAsia="Times New Roman" w:hAnsi="Calibri" w:cs="Calibri"/>
            <w:color w:val="222222"/>
            <w:lang w:val="en-US"/>
          </w:rPr>
          <w:delText xml:space="preserve">Instead of simulating a few hand-selected situations commonly </w:delText>
        </w:r>
      </w:del>
      <w:del w:id="88" w:author="Denis Engemann" w:date="2018-04-29T00:49:00Z">
        <w:r w:rsidDel="00832F0A">
          <w:rPr>
            <w:rFonts w:ascii="Calibri" w:eastAsia="Times New Roman" w:hAnsi="Calibri" w:cs="Calibri"/>
            <w:color w:val="222222"/>
            <w:lang w:val="en-US"/>
          </w:rPr>
          <w:delText>encountered in practice</w:delText>
        </w:r>
      </w:del>
      <w:ins w:id="89" w:author="Denis Engemann" w:date="2018-04-28T23:57:00Z">
        <w:r w:rsidR="00187217">
          <w:rPr>
            <w:rFonts w:ascii="Calibri" w:eastAsia="Times New Roman" w:hAnsi="Calibri" w:cs="Calibri"/>
            <w:color w:val="222222"/>
            <w:lang w:val="en-US"/>
          </w:rPr>
          <w:t>relationship between prediction an</w:t>
        </w:r>
        <w:bookmarkStart w:id="90" w:name="_GoBack"/>
        <w:bookmarkEnd w:id="90"/>
        <w:r w:rsidR="00187217">
          <w:rPr>
            <w:rFonts w:ascii="Calibri" w:eastAsia="Times New Roman" w:hAnsi="Calibri" w:cs="Calibri"/>
            <w:color w:val="222222"/>
            <w:lang w:val="en-US"/>
          </w:rPr>
          <w:t>d inference</w:t>
        </w:r>
      </w:ins>
      <w:r>
        <w:rPr>
          <w:rFonts w:ascii="Calibri" w:eastAsia="Times New Roman" w:hAnsi="Calibri" w:cs="Calibri"/>
          <w:color w:val="222222"/>
          <w:lang w:val="en-US"/>
        </w:rPr>
        <w:t>, we</w:t>
      </w:r>
      <w:ins w:id="91" w:author="Denis Engemann" w:date="2018-04-28T23:40:00Z">
        <w:r w:rsidR="00E85FA2">
          <w:rPr>
            <w:rFonts w:ascii="Calibri" w:eastAsia="Times New Roman" w:hAnsi="Calibri" w:cs="Calibri"/>
            <w:color w:val="222222"/>
            <w:lang w:val="en-US"/>
          </w:rPr>
          <w:t xml:space="preserve"> systematically varied </w:t>
        </w:r>
      </w:ins>
      <w:ins w:id="92" w:author="Denis Engemann" w:date="2018-04-28T23:41:00Z">
        <w:r w:rsidR="00E85FA2">
          <w:rPr>
            <w:rFonts w:ascii="Calibri" w:eastAsia="Times New Roman" w:hAnsi="Calibri" w:cs="Calibri"/>
            <w:color w:val="222222"/>
            <w:lang w:val="en-US"/>
          </w:rPr>
          <w:t xml:space="preserve">several </w:t>
        </w:r>
      </w:ins>
      <w:ins w:id="93" w:author="Denis Engemann" w:date="2018-04-28T23:58:00Z">
        <w:r w:rsidR="00187217">
          <w:rPr>
            <w:rFonts w:ascii="Calibri" w:eastAsia="Times New Roman" w:hAnsi="Calibri" w:cs="Calibri"/>
            <w:color w:val="222222"/>
            <w:lang w:val="en-US"/>
          </w:rPr>
          <w:t xml:space="preserve">aspects of </w:t>
        </w:r>
      </w:ins>
      <w:ins w:id="94" w:author="Denis Engemann" w:date="2018-04-28T23:41:00Z">
        <w:r w:rsidR="00E85FA2">
          <w:rPr>
            <w:rFonts w:ascii="Calibri" w:eastAsia="Times New Roman" w:hAnsi="Calibri" w:cs="Calibri"/>
            <w:color w:val="222222"/>
            <w:lang w:val="en-US"/>
          </w:rPr>
          <w:t xml:space="preserve">the </w:t>
        </w:r>
      </w:ins>
      <w:ins w:id="95" w:author="Denis Engemann" w:date="2018-04-28T23:44:00Z">
        <w:r w:rsidR="00E85FA2">
          <w:rPr>
            <w:rFonts w:ascii="Calibri" w:eastAsia="Times New Roman" w:hAnsi="Calibri" w:cs="Calibri"/>
            <w:color w:val="222222"/>
            <w:lang w:val="en-US"/>
          </w:rPr>
          <w:t xml:space="preserve">predictor matrix, the true coefficients and the noise in the </w:t>
        </w:r>
      </w:ins>
      <w:ins w:id="96" w:author="Denis Engemann" w:date="2018-04-28T23:41:00Z">
        <w:r w:rsidR="00E85FA2">
          <w:rPr>
            <w:rFonts w:ascii="Calibri" w:eastAsia="Times New Roman" w:hAnsi="Calibri" w:cs="Calibri"/>
            <w:color w:val="222222"/>
            <w:lang w:val="en-US"/>
          </w:rPr>
          <w:t>data generating model</w:t>
        </w:r>
      </w:ins>
      <w:del w:id="97" w:author="Denis Engemann" w:date="2018-04-28T23:39:00Z">
        <w:r w:rsidDel="00D615C9">
          <w:rPr>
            <w:rFonts w:ascii="Calibri" w:eastAsia="Times New Roman" w:hAnsi="Calibri" w:cs="Calibri"/>
            <w:color w:val="222222"/>
            <w:lang w:val="en-US"/>
          </w:rPr>
          <w:delText xml:space="preserve"> rigorously combined distinct scenarios over several dimensions, which yielded</w:delText>
        </w:r>
      </w:del>
      <w:del w:id="98" w:author="Denis Engemann" w:date="2018-04-28T23:44:00Z">
        <w:r w:rsidDel="00E85FA2">
          <w:rPr>
            <w:rFonts w:ascii="Calibri" w:eastAsia="Times New Roman" w:hAnsi="Calibri" w:cs="Calibri"/>
            <w:color w:val="222222"/>
            <w:lang w:val="en-US"/>
          </w:rPr>
          <w:delText xml:space="preserve"> </w:delText>
        </w:r>
        <w:r w:rsidRPr="00E94BB9" w:rsidDel="00E85FA2">
          <w:rPr>
            <w:rFonts w:ascii="Calibri" w:eastAsia="Times New Roman" w:hAnsi="Calibri" w:cs="Calibri"/>
            <w:color w:val="222222"/>
            <w:lang w:val="en-US"/>
          </w:rPr>
          <w:delText>113</w:delText>
        </w:r>
        <w:r w:rsidR="00B647D1" w:rsidDel="00E85FA2">
          <w:rPr>
            <w:rFonts w:ascii="Calibri" w:eastAsia="Times New Roman" w:hAnsi="Calibri" w:cs="Calibri"/>
            <w:color w:val="222222"/>
            <w:lang w:val="en-US"/>
          </w:rPr>
          <w:delText>,</w:delText>
        </w:r>
        <w:r w:rsidRPr="00E94BB9" w:rsidDel="00E85FA2">
          <w:rPr>
            <w:rFonts w:ascii="Calibri" w:eastAsia="Times New Roman" w:hAnsi="Calibri" w:cs="Calibri"/>
            <w:color w:val="222222"/>
            <w:lang w:val="en-US"/>
          </w:rPr>
          <w:delText>400</w:delText>
        </w:r>
        <w:r w:rsidDel="00E85FA2">
          <w:rPr>
            <w:rFonts w:ascii="Calibri" w:eastAsia="Times New Roman" w:hAnsi="Calibri" w:cs="Calibri"/>
            <w:color w:val="222222"/>
            <w:lang w:val="en-US"/>
          </w:rPr>
          <w:delText xml:space="preserve"> unique simulations</w:delText>
        </w:r>
      </w:del>
      <w:del w:id="99" w:author="Denis Engemann" w:date="2018-04-28T23:42:00Z">
        <w:r w:rsidDel="00E85FA2">
          <w:rPr>
            <w:rFonts w:ascii="Calibri" w:eastAsia="Times New Roman" w:hAnsi="Calibri" w:cs="Calibri"/>
            <w:color w:val="222222"/>
            <w:lang w:val="en-US"/>
          </w:rPr>
          <w:delText>.</w:delText>
        </w:r>
      </w:del>
      <w:ins w:id="100" w:author="Denis Engemann" w:date="2018-04-29T00:16:00Z">
        <w:r w:rsidR="004F4E69">
          <w:rPr>
            <w:rFonts w:ascii="Calibri" w:eastAsia="Times New Roman" w:hAnsi="Calibri" w:cs="Calibri"/>
            <w:color w:val="222222"/>
            <w:lang w:val="en-US"/>
          </w:rPr>
          <w:t>.</w:t>
        </w:r>
      </w:ins>
    </w:p>
    <w:p w14:paraId="5E4E9814" w14:textId="172D4A82" w:rsidR="0095076B" w:rsidRPr="00E94BB9"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sidRPr="00C115F5">
        <w:rPr>
          <w:rFonts w:ascii="Calibri" w:eastAsia="Times New Roman" w:hAnsi="Calibri" w:cs="Calibri"/>
          <w:b/>
          <w:i/>
          <w:color w:val="222222"/>
          <w:lang w:val="en-US"/>
        </w:rPr>
        <w:t xml:space="preserve">The proportion of </w:t>
      </w:r>
      <w:del w:id="101" w:author="Denis Engemann" w:date="2018-04-29T00:23:00Z">
        <w:r w:rsidRPr="00C115F5" w:rsidDel="006A3E61">
          <w:rPr>
            <w:rFonts w:ascii="Calibri" w:eastAsia="Times New Roman" w:hAnsi="Calibri" w:cs="Calibri"/>
            <w:b/>
            <w:i/>
            <w:color w:val="222222"/>
            <w:lang w:val="en-US"/>
          </w:rPr>
          <w:delText xml:space="preserve">input </w:delText>
        </w:r>
      </w:del>
      <w:ins w:id="102" w:author="Denis Engemann" w:date="2018-04-29T00:23:00Z">
        <w:r w:rsidR="006A3E61">
          <w:rPr>
            <w:rFonts w:ascii="Calibri" w:eastAsia="Times New Roman" w:hAnsi="Calibri" w:cs="Calibri"/>
            <w:b/>
            <w:i/>
            <w:color w:val="222222"/>
            <w:lang w:val="en-US"/>
          </w:rPr>
          <w:t>informative</w:t>
        </w:r>
        <w:r w:rsidR="006A3E61" w:rsidRPr="00C115F5">
          <w:rPr>
            <w:rFonts w:ascii="Calibri" w:eastAsia="Times New Roman" w:hAnsi="Calibri" w:cs="Calibri"/>
            <w:b/>
            <w:i/>
            <w:color w:val="222222"/>
            <w:lang w:val="en-US"/>
          </w:rPr>
          <w:t xml:space="preserve"> </w:t>
        </w:r>
      </w:ins>
      <w:r w:rsidRPr="00C115F5">
        <w:rPr>
          <w:rFonts w:ascii="Calibri" w:eastAsia="Times New Roman" w:hAnsi="Calibri" w:cs="Calibri"/>
          <w:b/>
          <w:i/>
          <w:color w:val="222222"/>
          <w:lang w:val="en-US"/>
        </w:rPr>
        <w:t>variables</w:t>
      </w:r>
      <w:del w:id="103" w:author="Denis Engemann" w:date="2018-04-29T00:23:00Z">
        <w:r w:rsidRPr="00C115F5" w:rsidDel="006A3E61">
          <w:rPr>
            <w:rFonts w:ascii="Calibri" w:eastAsia="Times New Roman" w:hAnsi="Calibri" w:cs="Calibri"/>
            <w:b/>
            <w:i/>
            <w:color w:val="222222"/>
            <w:lang w:val="en-US"/>
          </w:rPr>
          <w:delText xml:space="preserve"> related to the output</w:delText>
        </w:r>
      </w:del>
      <w:r>
        <w:rPr>
          <w:rFonts w:ascii="Calibri" w:eastAsia="Times New Roman" w:hAnsi="Calibri" w:cs="Calibri"/>
          <w:i/>
          <w:color w:val="222222"/>
          <w:lang w:val="en-US"/>
        </w:rPr>
        <w:t xml:space="preserve">. </w:t>
      </w:r>
      <w:ins w:id="104" w:author="Denis Engemann" w:date="2018-04-29T00:17:00Z">
        <w:r w:rsidR="004F4E69">
          <w:rPr>
            <w:rFonts w:ascii="Calibri" w:eastAsia="Times New Roman" w:hAnsi="Calibri" w:cs="Calibri"/>
            <w:color w:val="222222"/>
            <w:lang w:val="en-US"/>
          </w:rPr>
          <w:t xml:space="preserve">To study </w:t>
        </w:r>
      </w:ins>
      <w:ins w:id="105" w:author="Denis Engemann" w:date="2018-04-29T00:21:00Z">
        <w:r w:rsidR="004F4E69">
          <w:rPr>
            <w:rFonts w:ascii="Calibri" w:eastAsia="Times New Roman" w:hAnsi="Calibri" w:cs="Calibri"/>
            <w:color w:val="222222"/>
            <w:lang w:val="en-US"/>
          </w:rPr>
          <w:t>how</w:t>
        </w:r>
      </w:ins>
      <w:ins w:id="106" w:author="Denis Engemann" w:date="2018-04-29T00:19:00Z">
        <w:r w:rsidR="004F4E69">
          <w:rPr>
            <w:rFonts w:ascii="Calibri" w:eastAsia="Times New Roman" w:hAnsi="Calibri" w:cs="Calibri"/>
            <w:color w:val="222222"/>
            <w:lang w:val="en-US"/>
          </w:rPr>
          <w:t xml:space="preserve"> </w:t>
        </w:r>
      </w:ins>
      <w:ins w:id="107" w:author="Denis Engemann" w:date="2018-04-29T00:21:00Z">
        <w:r w:rsidR="004F4E69">
          <w:rPr>
            <w:rFonts w:ascii="Calibri" w:eastAsia="Times New Roman" w:hAnsi="Calibri" w:cs="Calibri"/>
            <w:color w:val="222222"/>
            <w:lang w:val="en-US"/>
          </w:rPr>
          <w:t>the proportion of</w:t>
        </w:r>
      </w:ins>
      <w:ins w:id="108" w:author="Denis Engemann" w:date="2018-04-29T00:18:00Z">
        <w:r w:rsidR="004F4E69">
          <w:rPr>
            <w:rFonts w:ascii="Calibri" w:eastAsia="Times New Roman" w:hAnsi="Calibri" w:cs="Calibri"/>
            <w:color w:val="222222"/>
            <w:lang w:val="en-US"/>
          </w:rPr>
          <w:t xml:space="preserve"> </w:t>
        </w:r>
      </w:ins>
      <w:ins w:id="109" w:author="Denis Engemann" w:date="2018-04-29T00:17:00Z">
        <w:r w:rsidR="004F4E69">
          <w:rPr>
            <w:rFonts w:ascii="Calibri" w:eastAsia="Times New Roman" w:hAnsi="Calibri" w:cs="Calibri"/>
            <w:color w:val="222222"/>
            <w:lang w:val="en-US"/>
          </w:rPr>
          <w:t xml:space="preserve">informative variables </w:t>
        </w:r>
      </w:ins>
      <w:ins w:id="110" w:author="Denis Engemann" w:date="2018-04-29T00:21:00Z">
        <w:r w:rsidR="004F4E69">
          <w:rPr>
            <w:rFonts w:ascii="Calibri" w:eastAsia="Times New Roman" w:hAnsi="Calibri" w:cs="Calibri"/>
            <w:color w:val="222222"/>
            <w:lang w:val="en-US"/>
          </w:rPr>
          <w:t>drives</w:t>
        </w:r>
      </w:ins>
      <w:ins w:id="111" w:author="Denis Engemann" w:date="2018-04-29T00:18:00Z">
        <w:r w:rsidR="004F4E69">
          <w:rPr>
            <w:rFonts w:ascii="Calibri" w:eastAsia="Times New Roman" w:hAnsi="Calibri" w:cs="Calibri"/>
            <w:color w:val="222222"/>
            <w:lang w:val="en-US"/>
          </w:rPr>
          <w:t xml:space="preserve"> prediction and inference</w:t>
        </w:r>
      </w:ins>
      <w:ins w:id="112" w:author="Denis Engemann" w:date="2018-04-29T00:19:00Z">
        <w:r w:rsidR="004F4E69">
          <w:rPr>
            <w:rFonts w:ascii="Calibri" w:eastAsia="Times New Roman" w:hAnsi="Calibri" w:cs="Calibri"/>
            <w:color w:val="222222"/>
            <w:lang w:val="en-US"/>
          </w:rPr>
          <w:t>,</w:t>
        </w:r>
      </w:ins>
      <w:ins w:id="113" w:author="Denis Engemann" w:date="2018-04-29T00:18:00Z">
        <w:r w:rsidR="004F4E69">
          <w:rPr>
            <w:rFonts w:ascii="Calibri" w:eastAsia="Times New Roman" w:hAnsi="Calibri" w:cs="Calibri"/>
            <w:color w:val="222222"/>
            <w:lang w:val="en-US"/>
          </w:rPr>
          <w:t xml:space="preserve"> we varied the </w:t>
        </w:r>
      </w:ins>
      <w:ins w:id="114" w:author="Denis Engemann" w:date="2018-04-29T00:22:00Z">
        <w:r w:rsidR="004F4E69">
          <w:rPr>
            <w:rFonts w:ascii="Calibri" w:eastAsia="Times New Roman" w:hAnsi="Calibri" w:cs="Calibri"/>
            <w:color w:val="222222"/>
            <w:lang w:val="en-US"/>
          </w:rPr>
          <w:t>proportion</w:t>
        </w:r>
      </w:ins>
      <w:ins w:id="115" w:author="Denis Engemann" w:date="2018-04-29T00:18:00Z">
        <w:r w:rsidR="004F4E69">
          <w:rPr>
            <w:rFonts w:ascii="Calibri" w:eastAsia="Times New Roman" w:hAnsi="Calibri" w:cs="Calibri"/>
            <w:color w:val="222222"/>
            <w:lang w:val="en-US"/>
          </w:rPr>
          <w:t xml:space="preserve"> of non-zero coefficients in the data generating model.</w:t>
        </w:r>
      </w:ins>
      <w:ins w:id="116" w:author="Denis Engemann" w:date="2018-04-29T00:17:00Z">
        <w:r w:rsidR="004F4E69">
          <w:rPr>
            <w:rFonts w:ascii="Calibri" w:eastAsia="Times New Roman" w:hAnsi="Calibri" w:cs="Calibri"/>
            <w:color w:val="222222"/>
            <w:lang w:val="en-US"/>
          </w:rPr>
          <w:t xml:space="preserve"> </w:t>
        </w:r>
      </w:ins>
      <w:r>
        <w:rPr>
          <w:rFonts w:ascii="Calibri" w:eastAsia="Times New Roman" w:hAnsi="Calibri" w:cs="Calibri"/>
          <w:color w:val="222222"/>
          <w:lang w:val="en-US"/>
        </w:rPr>
        <w:t>We arbitrarily considered 14 proportions from 2.5 percent to 100 percent relevant variables in steps of 7.5.</w:t>
      </w:r>
    </w:p>
    <w:p w14:paraId="082D22A4" w14:textId="0FAA6625" w:rsidR="0095076B" w:rsidRDefault="0095076B" w:rsidP="006A3E61">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Pr>
          <w:rFonts w:ascii="Calibri" w:eastAsia="Times New Roman" w:hAnsi="Calibri" w:cs="Calibri"/>
          <w:b/>
          <w:i/>
          <w:color w:val="222222"/>
          <w:lang w:val="en-US"/>
        </w:rPr>
        <w:t>The ratio</w:t>
      </w:r>
      <w:r w:rsidRPr="00C115F5">
        <w:rPr>
          <w:rFonts w:ascii="Calibri" w:eastAsia="Times New Roman" w:hAnsi="Calibri" w:cs="Calibri"/>
          <w:b/>
          <w:i/>
          <w:color w:val="222222"/>
          <w:lang w:val="en-US"/>
        </w:rPr>
        <w:t xml:space="preserve"> of samples to variables</w:t>
      </w:r>
      <w:r>
        <w:rPr>
          <w:rFonts w:ascii="Calibri" w:eastAsia="Times New Roman" w:hAnsi="Calibri" w:cs="Calibri"/>
          <w:color w:val="222222"/>
          <w:lang w:val="en-US"/>
        </w:rPr>
        <w:t xml:space="preserve">. </w:t>
      </w:r>
      <w:ins w:id="117" w:author="Denis Engemann" w:date="2018-04-29T00:24:00Z">
        <w:r w:rsidR="006A3E61">
          <w:rPr>
            <w:rFonts w:ascii="Calibri" w:eastAsia="Times New Roman" w:hAnsi="Calibri" w:cs="Calibri"/>
            <w:color w:val="222222"/>
            <w:lang w:val="en-US"/>
          </w:rPr>
          <w:t>To investigate the</w:t>
        </w:r>
      </w:ins>
      <w:ins w:id="118" w:author="Denis Engemann" w:date="2018-04-29T00:25:00Z">
        <w:r w:rsidR="006A3E61">
          <w:rPr>
            <w:rFonts w:ascii="Calibri" w:eastAsia="Times New Roman" w:hAnsi="Calibri" w:cs="Calibri"/>
            <w:color w:val="222222"/>
            <w:lang w:val="en-US"/>
          </w:rPr>
          <w:t xml:space="preserve"> critical role of the number of samples </w:t>
        </w:r>
      </w:ins>
      <w:ins w:id="119" w:author="Denis Engemann" w:date="2018-04-29T00:26:00Z">
        <w:r w:rsidR="006A3E61">
          <w:rPr>
            <w:rFonts w:ascii="Calibri" w:eastAsia="Times New Roman" w:hAnsi="Calibri" w:cs="Calibri"/>
            <w:color w:val="222222"/>
            <w:lang w:val="en-US"/>
          </w:rPr>
          <w:t xml:space="preserve">(n) </w:t>
        </w:r>
      </w:ins>
      <w:ins w:id="120" w:author="Denis Engemann" w:date="2018-04-29T00:25:00Z">
        <w:r w:rsidR="006A3E61">
          <w:rPr>
            <w:rFonts w:ascii="Calibri" w:eastAsia="Times New Roman" w:hAnsi="Calibri" w:cs="Calibri"/>
            <w:color w:val="222222"/>
            <w:lang w:val="en-US"/>
          </w:rPr>
          <w:t>relative to the number of variables</w:t>
        </w:r>
      </w:ins>
      <w:ins w:id="121" w:author="Denis Engemann" w:date="2018-04-29T00:26:00Z">
        <w:r w:rsidR="006A3E61">
          <w:rPr>
            <w:rFonts w:ascii="Calibri" w:eastAsia="Times New Roman" w:hAnsi="Calibri" w:cs="Calibri"/>
            <w:color w:val="222222"/>
            <w:lang w:val="en-US"/>
          </w:rPr>
          <w:t xml:space="preserve"> (P), </w:t>
        </w:r>
      </w:ins>
      <w:ins w:id="122" w:author="Denis Engemann" w:date="2018-04-29T00:27:00Z">
        <w:r w:rsidR="006A3E61">
          <w:rPr>
            <w:rFonts w:ascii="Calibri" w:eastAsia="Times New Roman" w:hAnsi="Calibri" w:cs="Calibri"/>
            <w:color w:val="222222"/>
            <w:lang w:val="en-US"/>
          </w:rPr>
          <w:t xml:space="preserve">we </w:t>
        </w:r>
      </w:ins>
      <w:ins w:id="123" w:author="Denis Engemann" w:date="2018-04-29T00:28:00Z">
        <w:r w:rsidR="006A3E61">
          <w:rPr>
            <w:rFonts w:ascii="Calibri" w:eastAsia="Times New Roman" w:hAnsi="Calibri" w:cs="Calibri"/>
            <w:color w:val="222222"/>
            <w:lang w:val="en-US"/>
          </w:rPr>
          <w:t>initialized</w:t>
        </w:r>
      </w:ins>
      <w:ins w:id="124" w:author="Denis Engemann" w:date="2018-04-29T00:27:00Z">
        <w:r w:rsidR="006A3E61">
          <w:rPr>
            <w:rFonts w:ascii="Calibri" w:eastAsia="Times New Roman" w:hAnsi="Calibri" w:cs="Calibri"/>
            <w:color w:val="222222"/>
            <w:lang w:val="en-US"/>
          </w:rPr>
          <w:t xml:space="preserve"> the matrix X </w:t>
        </w:r>
      </w:ins>
      <w:ins w:id="125" w:author="Denis Engemann" w:date="2018-04-29T00:28:00Z">
        <w:r w:rsidR="006A3E61">
          <w:rPr>
            <w:rFonts w:ascii="Calibri" w:eastAsia="Times New Roman" w:hAnsi="Calibri" w:cs="Calibri"/>
            <w:color w:val="222222"/>
            <w:lang w:val="en-US"/>
          </w:rPr>
          <w:t>with different numbers of samples</w:t>
        </w:r>
      </w:ins>
      <w:del w:id="126" w:author="Denis Engemann" w:date="2018-04-29T00:26:00Z">
        <w:r w:rsidDel="006A3E61">
          <w:rPr>
            <w:rFonts w:ascii="Calibri" w:eastAsia="Times New Roman" w:hAnsi="Calibri" w:cs="Calibri"/>
            <w:color w:val="222222"/>
            <w:lang w:val="en-US"/>
          </w:rPr>
          <w:delText>We implicitly controlled this property by varying the number of samples</w:delText>
        </w:r>
      </w:del>
      <w:r>
        <w:rPr>
          <w:rFonts w:ascii="Calibri" w:eastAsia="Times New Roman" w:hAnsi="Calibri" w:cs="Calibri"/>
          <w:color w:val="222222"/>
          <w:lang w:val="en-US"/>
        </w:rPr>
        <w:t>. We covered the lower range between 50 and 100 samples in steps of 10. This range covers the majority of medical and neuroscientific studies. Between 100 and 2000 we increased the sample size in steps of 100. Finally, we considered the case 10000 and 100000 samples, representing scenarios encountered in recent large-scale datasets such as UK Biobank. However, we, refrained from changing the number of input variables to make the models comparable with regard to the explained variance metric</w:t>
      </w:r>
      <w:del w:id="127" w:author="Denis Engemann" w:date="2018-04-29T00:50:00Z">
        <w:r w:rsidDel="008D09D4">
          <w:rPr>
            <w:rFonts w:ascii="Calibri" w:eastAsia="Times New Roman" w:hAnsi="Calibri" w:cs="Calibri"/>
            <w:color w:val="222222"/>
            <w:lang w:val="en-US"/>
          </w:rPr>
          <w:delText xml:space="preserve"> </w:delText>
        </w:r>
        <w:r w:rsidRPr="00C115F5" w:rsidDel="008D09D4">
          <w:rPr>
            <w:rFonts w:ascii="Calibri" w:eastAsia="Times New Roman" w:hAnsi="Calibri" w:cs="Calibri"/>
            <w:i/>
            <w:color w:val="222222"/>
            <w:lang w:val="en-US"/>
          </w:rPr>
          <w:delText>R^2</w:delText>
        </w:r>
      </w:del>
      <w:ins w:id="128" w:author="Denis Engemann" w:date="2018-04-29T00:50:00Z">
        <w:r w:rsidR="008D09D4">
          <w:rPr>
            <w:rFonts w:ascii="Calibri" w:eastAsia="Times New Roman" w:hAnsi="Calibri" w:cs="Calibri"/>
            <w:i/>
            <w:color w:val="222222"/>
            <w:lang w:val="en-US"/>
          </w:rPr>
          <w:t xml:space="preserve"> </w:t>
        </w:r>
      </w:ins>
      <m:oMath>
        <m:sSup>
          <m:sSupPr>
            <m:ctrlPr>
              <w:ins w:id="129" w:author="Denis Engemann" w:date="2018-04-29T00:51:00Z">
                <w:rPr>
                  <w:rFonts w:ascii="Cambria Math" w:eastAsia="Times New Roman" w:hAnsi="Cambria Math" w:cs="Calibri"/>
                  <w:i/>
                  <w:color w:val="222222"/>
                  <w:lang w:val="en-US"/>
                </w:rPr>
              </w:ins>
            </m:ctrlPr>
          </m:sSupPr>
          <m:e>
            <m:r>
              <w:ins w:id="130" w:author="Denis Engemann" w:date="2018-04-29T00:51:00Z">
                <w:rPr>
                  <w:rFonts w:ascii="Cambria Math" w:eastAsia="Times New Roman" w:hAnsi="Cambria Math" w:cs="Calibri"/>
                  <w:color w:val="222222"/>
                </w:rPr>
                <m:t>R</m:t>
              </w:ins>
            </m:r>
          </m:e>
          <m:sup>
            <m:r>
              <w:ins w:id="131" w:author="Denis Engemann" w:date="2018-04-29T00:51:00Z">
                <w:rPr>
                  <w:rFonts w:ascii="Cambria Math" w:eastAsia="Times New Roman" w:hAnsi="Cambria Math" w:cs="Calibri"/>
                  <w:color w:val="222222"/>
                  <w:lang w:val="en-US"/>
                  <w:rPrChange w:id="132" w:author="Denis Engemann" w:date="2018-04-29T00:51:00Z">
                    <w:rPr>
                      <w:rFonts w:ascii="Cambria Math" w:eastAsia="Times New Roman" w:hAnsi="Cambria Math" w:cs="Calibri"/>
                      <w:color w:val="222222"/>
                    </w:rPr>
                  </w:rPrChange>
                </w:rPr>
                <m:t>2</m:t>
              </w:ins>
            </m:r>
          </m:sup>
        </m:sSup>
      </m:oMath>
      <w:r>
        <w:rPr>
          <w:rFonts w:ascii="Calibri" w:eastAsia="Times New Roman" w:hAnsi="Calibri" w:cs="Calibri"/>
          <w:color w:val="222222"/>
          <w:lang w:val="en-US"/>
        </w:rPr>
        <w:t>.</w:t>
      </w:r>
    </w:p>
    <w:p w14:paraId="4696AC38" w14:textId="654CACF1" w:rsidR="0095076B" w:rsidRPr="00A67383"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del w:id="133" w:author="Denis Engemann" w:date="2018-04-29T00:37:00Z">
        <w:r w:rsidDel="0028509B">
          <w:rPr>
            <w:rFonts w:ascii="Calibri" w:eastAsia="Times New Roman" w:hAnsi="Calibri" w:cs="Calibri"/>
            <w:b/>
            <w:i/>
            <w:color w:val="222222"/>
            <w:lang w:val="en-US"/>
          </w:rPr>
          <w:delText>Corruption through additive noise</w:delText>
        </w:r>
      </w:del>
      <w:ins w:id="134" w:author="Denis Engemann" w:date="2018-04-29T00:37:00Z">
        <w:r w:rsidR="0028509B">
          <w:rPr>
            <w:rFonts w:ascii="Calibri" w:eastAsia="Times New Roman" w:hAnsi="Calibri" w:cs="Calibri"/>
            <w:b/>
            <w:i/>
            <w:color w:val="222222"/>
            <w:lang w:val="en-US"/>
          </w:rPr>
          <w:t>The signal-to-noise ratio</w:t>
        </w:r>
      </w:ins>
      <w:r>
        <w:rPr>
          <w:rFonts w:ascii="Calibri" w:eastAsia="Times New Roman" w:hAnsi="Calibri" w:cs="Calibri"/>
          <w:b/>
          <w:i/>
          <w:color w:val="222222"/>
          <w:lang w:val="en-US"/>
        </w:rPr>
        <w:t xml:space="preserve">. </w:t>
      </w:r>
      <w:ins w:id="135" w:author="Denis Engemann" w:date="2018-04-29T00:29:00Z">
        <w:r w:rsidR="006A3E61">
          <w:rPr>
            <w:rFonts w:ascii="Calibri" w:eastAsia="Times New Roman" w:hAnsi="Calibri" w:cs="Calibri"/>
            <w:color w:val="222222"/>
            <w:lang w:val="en-US"/>
          </w:rPr>
          <w:t xml:space="preserve">To explore the impact of the signal-to-noise ratio, we systematically increased the </w:t>
        </w:r>
      </w:ins>
      <w:ins w:id="136" w:author="Denis Engemann" w:date="2018-04-29T00:31:00Z">
        <w:r w:rsidR="006A3E61">
          <w:rPr>
            <w:rFonts w:ascii="Calibri" w:eastAsia="Times New Roman" w:hAnsi="Calibri" w:cs="Calibri"/>
            <w:color w:val="222222"/>
            <w:lang w:val="en-US"/>
          </w:rPr>
          <w:t>value of the noise term in the data generating model.</w:t>
        </w:r>
        <w:r w:rsidR="006A3E61" w:rsidDel="006A3E61">
          <w:rPr>
            <w:rFonts w:ascii="Calibri" w:eastAsia="Times New Roman" w:hAnsi="Calibri" w:cs="Calibri"/>
            <w:color w:val="222222"/>
            <w:lang w:val="en-US"/>
          </w:rPr>
          <w:t xml:space="preserve"> </w:t>
        </w:r>
      </w:ins>
      <w:del w:id="137" w:author="Denis Engemann" w:date="2018-04-29T00:29:00Z">
        <w:r w:rsidDel="006A3E61">
          <w:rPr>
            <w:rFonts w:ascii="Calibri" w:eastAsia="Times New Roman" w:hAnsi="Calibri" w:cs="Calibri"/>
            <w:color w:val="222222"/>
            <w:lang w:val="en-US"/>
          </w:rPr>
          <w:delText>W</w:delText>
        </w:r>
      </w:del>
      <w:ins w:id="138" w:author="Denis Engemann" w:date="2018-04-29T00:31:00Z">
        <w:r w:rsidR="006A3E61">
          <w:rPr>
            <w:rFonts w:ascii="Calibri" w:eastAsia="Times New Roman" w:hAnsi="Calibri" w:cs="Calibri"/>
            <w:color w:val="222222"/>
            <w:lang w:val="en-US"/>
          </w:rPr>
          <w:t>We</w:t>
        </w:r>
      </w:ins>
      <w:del w:id="139" w:author="Denis Engemann" w:date="2018-04-29T00:31:00Z">
        <w:r w:rsidDel="006A3E61">
          <w:rPr>
            <w:rFonts w:ascii="Calibri" w:eastAsia="Times New Roman" w:hAnsi="Calibri" w:cs="Calibri"/>
            <w:color w:val="222222"/>
            <w:lang w:val="en-US"/>
          </w:rPr>
          <w:delText>e</w:delText>
        </w:r>
      </w:del>
      <w:r>
        <w:rPr>
          <w:rFonts w:ascii="Calibri" w:eastAsia="Times New Roman" w:hAnsi="Calibri" w:cs="Calibri"/>
          <w:color w:val="222222"/>
          <w:lang w:val="en-US"/>
        </w:rPr>
        <w:t xml:space="preserve"> considered the followin</w:t>
      </w:r>
      <w:ins w:id="140" w:author="Denis Engemann" w:date="2018-04-29T00:31:00Z">
        <w:r w:rsidR="006A3E61">
          <w:rPr>
            <w:rFonts w:ascii="Calibri" w:eastAsia="Times New Roman" w:hAnsi="Calibri" w:cs="Calibri"/>
            <w:color w:val="222222"/>
            <w:lang w:val="en-US"/>
          </w:rPr>
          <w:t>g relative</w:t>
        </w:r>
      </w:ins>
      <w:del w:id="141" w:author="Denis Engemann" w:date="2018-04-29T00:31:00Z">
        <w:r w:rsidDel="006A3E61">
          <w:rPr>
            <w:rFonts w:ascii="Calibri" w:eastAsia="Times New Roman" w:hAnsi="Calibri" w:cs="Calibri"/>
            <w:color w:val="222222"/>
            <w:lang w:val="en-US"/>
          </w:rPr>
          <w:delText>g noise</w:delText>
        </w:r>
      </w:del>
      <w:r>
        <w:rPr>
          <w:rFonts w:ascii="Calibri" w:eastAsia="Times New Roman" w:hAnsi="Calibri" w:cs="Calibri"/>
          <w:color w:val="222222"/>
          <w:lang w:val="en-US"/>
        </w:rPr>
        <w:t xml:space="preserve"> </w:t>
      </w:r>
      <w:del w:id="142" w:author="Denis Engemann" w:date="2018-04-29T00:32:00Z">
        <w:r w:rsidDel="006A3E61">
          <w:rPr>
            <w:rFonts w:ascii="Calibri" w:eastAsia="Times New Roman" w:hAnsi="Calibri" w:cs="Calibri"/>
            <w:color w:val="222222"/>
            <w:lang w:val="en-US"/>
          </w:rPr>
          <w:delText>levels</w:delText>
        </w:r>
      </w:del>
      <w:ins w:id="143" w:author="Denis Engemann" w:date="2018-04-29T00:32:00Z">
        <w:r w:rsidR="006A3E61">
          <w:rPr>
            <w:rFonts w:ascii="Calibri" w:eastAsia="Times New Roman" w:hAnsi="Calibri" w:cs="Calibri"/>
            <w:color w:val="222222"/>
            <w:lang w:val="en-US"/>
          </w:rPr>
          <w:t>noise levels</w:t>
        </w:r>
      </w:ins>
      <w:r>
        <w:rPr>
          <w:rFonts w:ascii="Calibri" w:eastAsia="Times New Roman" w:hAnsi="Calibri" w:cs="Calibri"/>
          <w:color w:val="222222"/>
          <w:lang w:val="en-US"/>
        </w:rPr>
        <w:t xml:space="preserve">, in percent: 0, </w:t>
      </w:r>
      <w:r w:rsidRPr="00A67383">
        <w:rPr>
          <w:rFonts w:ascii="Calibri" w:eastAsia="Times New Roman" w:hAnsi="Calibri" w:cs="Calibri"/>
          <w:color w:val="222222"/>
          <w:lang w:val="en-US"/>
        </w:rPr>
        <w:t>5</w:t>
      </w:r>
      <w:r>
        <w:rPr>
          <w:rFonts w:ascii="Calibri" w:eastAsia="Times New Roman" w:hAnsi="Calibri" w:cs="Calibri"/>
          <w:color w:val="222222"/>
          <w:lang w:val="en-US"/>
        </w:rPr>
        <w:t>0</w:t>
      </w:r>
      <w:r w:rsidRPr="00A67383">
        <w:rPr>
          <w:rFonts w:ascii="Calibri" w:eastAsia="Times New Roman" w:hAnsi="Calibri" w:cs="Calibri"/>
          <w:color w:val="222222"/>
          <w:lang w:val="en-US"/>
        </w:rPr>
        <w:t>, 1</w:t>
      </w:r>
      <w:r>
        <w:rPr>
          <w:rFonts w:ascii="Calibri" w:eastAsia="Times New Roman" w:hAnsi="Calibri" w:cs="Calibri"/>
          <w:color w:val="222222"/>
          <w:lang w:val="en-US"/>
        </w:rPr>
        <w:t>00</w:t>
      </w:r>
      <w:r w:rsidRPr="00A67383">
        <w:rPr>
          <w:rFonts w:ascii="Calibri" w:eastAsia="Times New Roman" w:hAnsi="Calibri" w:cs="Calibri"/>
          <w:color w:val="222222"/>
          <w:lang w:val="en-US"/>
        </w:rPr>
        <w:t>, 2</w:t>
      </w:r>
      <w:r>
        <w:rPr>
          <w:rFonts w:ascii="Calibri" w:eastAsia="Times New Roman" w:hAnsi="Calibri" w:cs="Calibri"/>
          <w:color w:val="222222"/>
          <w:lang w:val="en-US"/>
        </w:rPr>
        <w:t>00</w:t>
      </w:r>
      <w:r w:rsidRPr="00A67383">
        <w:rPr>
          <w:rFonts w:ascii="Calibri" w:eastAsia="Times New Roman" w:hAnsi="Calibri" w:cs="Calibri"/>
          <w:color w:val="222222"/>
          <w:lang w:val="en-US"/>
        </w:rPr>
        <w:t>, 5</w:t>
      </w:r>
      <w:r>
        <w:rPr>
          <w:rFonts w:ascii="Calibri" w:eastAsia="Times New Roman" w:hAnsi="Calibri" w:cs="Calibri"/>
          <w:color w:val="222222"/>
          <w:lang w:val="en-US"/>
        </w:rPr>
        <w:t>00</w:t>
      </w:r>
      <w:r w:rsidRPr="00A67383">
        <w:rPr>
          <w:rFonts w:ascii="Calibri" w:eastAsia="Times New Roman" w:hAnsi="Calibri" w:cs="Calibri"/>
          <w:color w:val="222222"/>
          <w:lang w:val="en-US"/>
        </w:rPr>
        <w:t>, 10</w:t>
      </w:r>
      <w:r>
        <w:rPr>
          <w:rFonts w:ascii="Calibri" w:eastAsia="Times New Roman" w:hAnsi="Calibri" w:cs="Calibri"/>
          <w:color w:val="222222"/>
          <w:lang w:val="en-US"/>
        </w:rPr>
        <w:t>00.</w:t>
      </w:r>
    </w:p>
    <w:p w14:paraId="1D59B47E" w14:textId="256DEFAF" w:rsidR="0095076B"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del w:id="144" w:author="Denis Engemann" w:date="2018-04-29T00:37:00Z">
        <w:r w:rsidRPr="00C115F5" w:rsidDel="0028509B">
          <w:rPr>
            <w:rFonts w:ascii="Calibri" w:eastAsia="Times New Roman" w:hAnsi="Calibri" w:cs="Calibri"/>
            <w:b/>
            <w:i/>
            <w:color w:val="222222"/>
            <w:lang w:val="en-US"/>
          </w:rPr>
          <w:delText>Multicollinearity between the relevant variables</w:delText>
        </w:r>
      </w:del>
      <w:ins w:id="145" w:author="Denis Engemann" w:date="2018-04-29T00:37:00Z">
        <w:r w:rsidR="0028509B">
          <w:rPr>
            <w:rFonts w:ascii="Calibri" w:eastAsia="Times New Roman" w:hAnsi="Calibri" w:cs="Calibri"/>
            <w:b/>
            <w:i/>
            <w:color w:val="222222"/>
            <w:lang w:val="en-US"/>
          </w:rPr>
          <w:t>Redundant</w:t>
        </w:r>
      </w:ins>
      <w:ins w:id="146" w:author="Denis Engemann" w:date="2018-04-29T00:38:00Z">
        <w:r w:rsidR="0028509B">
          <w:rPr>
            <w:rFonts w:ascii="Calibri" w:eastAsia="Times New Roman" w:hAnsi="Calibri" w:cs="Calibri"/>
            <w:b/>
            <w:i/>
            <w:color w:val="222222"/>
            <w:lang w:val="en-US"/>
          </w:rPr>
          <w:t xml:space="preserve"> versus</w:t>
        </w:r>
      </w:ins>
      <w:ins w:id="147" w:author="Denis Engemann" w:date="2018-04-29T00:37:00Z">
        <w:r w:rsidR="0028509B">
          <w:rPr>
            <w:rFonts w:ascii="Calibri" w:eastAsia="Times New Roman" w:hAnsi="Calibri" w:cs="Calibri"/>
            <w:b/>
            <w:i/>
            <w:color w:val="222222"/>
            <w:lang w:val="en-US"/>
          </w:rPr>
          <w:t xml:space="preserve"> unique information</w:t>
        </w:r>
      </w:ins>
      <w:r>
        <w:rPr>
          <w:rFonts w:ascii="Calibri" w:eastAsia="Times New Roman" w:hAnsi="Calibri" w:cs="Calibri"/>
          <w:color w:val="222222"/>
          <w:lang w:val="en-US"/>
        </w:rPr>
        <w:t xml:space="preserve">. </w:t>
      </w:r>
      <w:ins w:id="148" w:author="Denis Engemann" w:date="2018-04-29T00:32:00Z">
        <w:r w:rsidR="0028509B">
          <w:rPr>
            <w:rFonts w:ascii="Calibri" w:eastAsia="Times New Roman" w:hAnsi="Calibri" w:cs="Calibri"/>
            <w:color w:val="222222"/>
            <w:lang w:val="en-US"/>
          </w:rPr>
          <w:t xml:space="preserve">To </w:t>
        </w:r>
      </w:ins>
      <w:ins w:id="149" w:author="Denis Engemann" w:date="2018-04-29T00:34:00Z">
        <w:r w:rsidR="0028509B">
          <w:rPr>
            <w:rFonts w:ascii="Calibri" w:eastAsia="Times New Roman" w:hAnsi="Calibri" w:cs="Calibri"/>
            <w:color w:val="222222"/>
            <w:lang w:val="en-US"/>
          </w:rPr>
          <w:t>elucidate the</w:t>
        </w:r>
      </w:ins>
      <w:del w:id="150" w:author="Denis Engemann" w:date="2018-04-29T00:32:00Z">
        <w:r w:rsidDel="006A3E61">
          <w:rPr>
            <w:rFonts w:ascii="Calibri" w:eastAsia="Times New Roman" w:hAnsi="Calibri" w:cs="Calibri"/>
            <w:color w:val="222222"/>
            <w:lang w:val="en-US"/>
          </w:rPr>
          <w:delText>We</w:delText>
        </w:r>
      </w:del>
      <w:del w:id="151" w:author="Denis Engemann" w:date="2018-04-29T00:33:00Z">
        <w:r w:rsidDel="0028509B">
          <w:rPr>
            <w:rFonts w:ascii="Calibri" w:eastAsia="Times New Roman" w:hAnsi="Calibri" w:cs="Calibri"/>
            <w:color w:val="222222"/>
            <w:lang w:val="en-US"/>
          </w:rPr>
          <w:delText xml:space="preserve"> </w:delText>
        </w:r>
      </w:del>
      <w:del w:id="152" w:author="Denis Engemann" w:date="2018-04-29T00:32:00Z">
        <w:r w:rsidDel="0028509B">
          <w:rPr>
            <w:rFonts w:ascii="Calibri" w:eastAsia="Times New Roman" w:hAnsi="Calibri" w:cs="Calibri"/>
            <w:color w:val="222222"/>
            <w:lang w:val="en-US"/>
          </w:rPr>
          <w:delText xml:space="preserve">introduced </w:delText>
        </w:r>
      </w:del>
      <w:del w:id="153" w:author="Denis Engemann" w:date="2018-04-29T00:34:00Z">
        <w:r w:rsidDel="0028509B">
          <w:rPr>
            <w:rFonts w:ascii="Calibri" w:eastAsia="Times New Roman" w:hAnsi="Calibri" w:cs="Calibri"/>
            <w:color w:val="222222"/>
            <w:lang w:val="en-US"/>
          </w:rPr>
          <w:delText>different levels o</w:delText>
        </w:r>
      </w:del>
      <w:ins w:id="154" w:author="Denis Engemann" w:date="2018-04-29T00:34:00Z">
        <w:r w:rsidR="0028509B">
          <w:rPr>
            <w:rFonts w:ascii="Calibri" w:eastAsia="Times New Roman" w:hAnsi="Calibri" w:cs="Calibri"/>
            <w:color w:val="222222"/>
            <w:lang w:val="en-US"/>
          </w:rPr>
          <w:t xml:space="preserve"> impact of</w:t>
        </w:r>
        <w:r w:rsidR="008D09D4">
          <w:rPr>
            <w:rFonts w:ascii="Calibri" w:eastAsia="Times New Roman" w:hAnsi="Calibri" w:cs="Calibri"/>
            <w:color w:val="222222"/>
            <w:lang w:val="en-US"/>
          </w:rPr>
          <w:t xml:space="preserve"> </w:t>
        </w:r>
        <w:r w:rsidR="0028509B">
          <w:rPr>
            <w:rFonts w:ascii="Calibri" w:eastAsia="Times New Roman" w:hAnsi="Calibri" w:cs="Calibri"/>
            <w:color w:val="222222"/>
            <w:lang w:val="en-US"/>
          </w:rPr>
          <w:t>redundant information</w:t>
        </w:r>
      </w:ins>
      <w:ins w:id="155" w:author="Denis Engemann" w:date="2018-04-29T00:35:00Z">
        <w:r w:rsidR="0028509B">
          <w:rPr>
            <w:rFonts w:ascii="Calibri" w:eastAsia="Times New Roman" w:hAnsi="Calibri" w:cs="Calibri"/>
            <w:color w:val="222222"/>
            <w:lang w:val="en-US"/>
          </w:rPr>
          <w:t xml:space="preserve"> among the input variables, we introduced different degrees of multicollinearity</w:t>
        </w:r>
      </w:ins>
      <w:ins w:id="156" w:author="Denis Engemann" w:date="2018-04-29T00:34:00Z">
        <w:r w:rsidR="0028509B">
          <w:rPr>
            <w:rFonts w:ascii="Calibri" w:eastAsia="Times New Roman" w:hAnsi="Calibri" w:cs="Calibri"/>
            <w:color w:val="222222"/>
            <w:lang w:val="en-US"/>
          </w:rPr>
          <w:t xml:space="preserve"> </w:t>
        </w:r>
      </w:ins>
      <w:del w:id="157" w:author="Denis Engemann" w:date="2018-04-29T00:34:00Z">
        <w:r w:rsidDel="0028509B">
          <w:rPr>
            <w:rFonts w:ascii="Calibri" w:eastAsia="Times New Roman" w:hAnsi="Calibri" w:cs="Calibri"/>
            <w:color w:val="222222"/>
            <w:lang w:val="en-US"/>
          </w:rPr>
          <w:delText xml:space="preserve">f correlation </w:delText>
        </w:r>
      </w:del>
      <w:r>
        <w:rPr>
          <w:rFonts w:ascii="Calibri" w:eastAsia="Times New Roman" w:hAnsi="Calibri" w:cs="Calibri"/>
          <w:color w:val="222222"/>
          <w:lang w:val="en-US"/>
        </w:rPr>
        <w:t>(rho = 0.5 or 0.9) in either about 50 or 100 percent of the relevant variables</w:t>
      </w:r>
      <w:ins w:id="158" w:author="Denis Engemann" w:date="2018-04-29T00:35:00Z">
        <w:r w:rsidR="0028509B">
          <w:rPr>
            <w:rFonts w:ascii="Calibri" w:eastAsia="Times New Roman" w:hAnsi="Calibri" w:cs="Calibri"/>
            <w:color w:val="222222"/>
            <w:lang w:val="en-US"/>
          </w:rPr>
          <w:t xml:space="preserve"> of the data generating model</w:t>
        </w:r>
      </w:ins>
      <w:ins w:id="159" w:author="Denis Engemann" w:date="2018-04-29T00:36:00Z">
        <w:r w:rsidR="0028509B">
          <w:rPr>
            <w:rFonts w:ascii="Calibri" w:eastAsia="Times New Roman" w:hAnsi="Calibri" w:cs="Calibri"/>
            <w:color w:val="222222"/>
            <w:lang w:val="en-US"/>
          </w:rPr>
          <w:t>. This was achieved by</w:t>
        </w:r>
      </w:ins>
      <w:ins w:id="160" w:author="Denis Engemann" w:date="2018-04-29T00:35:00Z">
        <w:r w:rsidR="0028509B">
          <w:rPr>
            <w:rFonts w:ascii="Calibri" w:eastAsia="Times New Roman" w:hAnsi="Calibri" w:cs="Calibri"/>
            <w:color w:val="222222"/>
            <w:lang w:val="en-US"/>
          </w:rPr>
          <w:t xml:space="preserve"> modifying the covariance matrix when sampling from a Gaussian </w:t>
        </w:r>
      </w:ins>
      <w:ins w:id="161" w:author="Denis Engemann" w:date="2018-04-29T00:37:00Z">
        <w:r w:rsidR="0028509B">
          <w:rPr>
            <w:rFonts w:ascii="Calibri" w:eastAsia="Times New Roman" w:hAnsi="Calibri" w:cs="Calibri"/>
            <w:color w:val="222222"/>
            <w:lang w:val="en-US"/>
          </w:rPr>
          <w:t>distribution to obtain X</w:t>
        </w:r>
      </w:ins>
      <w:r>
        <w:rPr>
          <w:rFonts w:ascii="Calibri" w:eastAsia="Times New Roman" w:hAnsi="Calibri" w:cs="Calibri"/>
          <w:color w:val="222222"/>
          <w:lang w:val="en-US"/>
        </w:rPr>
        <w:t xml:space="preserve">. We additionally considered the case of uncorrelated variables matching the model assumptions. </w:t>
      </w:r>
    </w:p>
    <w:p w14:paraId="156DF894" w14:textId="578930E8" w:rsidR="0095076B" w:rsidRPr="00A67383"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del w:id="162" w:author="Denis Engemann" w:date="2018-04-29T00:38:00Z">
        <w:r w:rsidRPr="00C115F5" w:rsidDel="0028509B">
          <w:rPr>
            <w:rFonts w:ascii="Calibri" w:eastAsia="Times New Roman" w:hAnsi="Calibri" w:cs="Calibri"/>
            <w:b/>
            <w:i/>
            <w:color w:val="222222"/>
            <w:lang w:val="en-US"/>
          </w:rPr>
          <w:delText>Pathological transformations</w:delText>
        </w:r>
      </w:del>
      <w:ins w:id="163" w:author="Denis Engemann" w:date="2018-04-29T00:38:00Z">
        <w:r w:rsidR="0028509B">
          <w:rPr>
            <w:rFonts w:ascii="Calibri" w:eastAsia="Times New Roman" w:hAnsi="Calibri" w:cs="Calibri"/>
            <w:b/>
            <w:i/>
            <w:color w:val="222222"/>
            <w:lang w:val="en-US"/>
          </w:rPr>
          <w:t>Model violations</w:t>
        </w:r>
      </w:ins>
      <w:r>
        <w:rPr>
          <w:rFonts w:ascii="Calibri" w:eastAsia="Times New Roman" w:hAnsi="Calibri" w:cs="Calibri"/>
          <w:b/>
          <w:i/>
          <w:color w:val="222222"/>
          <w:lang w:val="en-US"/>
        </w:rPr>
        <w:t xml:space="preserve">. </w:t>
      </w:r>
      <w:del w:id="164" w:author="Denis Engemann" w:date="2018-04-29T00:38:00Z">
        <w:r w:rsidDel="0028509B">
          <w:rPr>
            <w:rFonts w:ascii="Calibri" w:eastAsia="Times New Roman" w:hAnsi="Calibri" w:cs="Calibri"/>
            <w:b/>
            <w:i/>
            <w:color w:val="222222"/>
            <w:lang w:val="en-US"/>
          </w:rPr>
          <w:delText xml:space="preserve"> </w:delText>
        </w:r>
        <w:r w:rsidDel="0028509B">
          <w:rPr>
            <w:rFonts w:ascii="Calibri" w:eastAsia="Times New Roman" w:hAnsi="Calibri" w:cs="Calibri"/>
            <w:color w:val="222222"/>
            <w:lang w:val="en-US"/>
          </w:rPr>
          <w:delText>N</w:delText>
        </w:r>
      </w:del>
      <w:ins w:id="165" w:author="Denis Engemann" w:date="2018-04-29T00:38:00Z">
        <w:r w:rsidR="0028509B">
          <w:rPr>
            <w:rFonts w:ascii="Calibri" w:eastAsia="Times New Roman" w:hAnsi="Calibri" w:cs="Calibri"/>
            <w:color w:val="222222"/>
            <w:lang w:val="en-US"/>
          </w:rPr>
          <w:t xml:space="preserve">To better understand </w:t>
        </w:r>
      </w:ins>
      <w:ins w:id="166" w:author="Denis Engemann" w:date="2018-04-29T00:40:00Z">
        <w:r w:rsidR="0028509B">
          <w:rPr>
            <w:rFonts w:ascii="Calibri" w:eastAsia="Times New Roman" w:hAnsi="Calibri" w:cs="Calibri"/>
            <w:color w:val="222222"/>
            <w:lang w:val="en-US"/>
          </w:rPr>
          <w:t>how inference and prediction are evolve</w:t>
        </w:r>
      </w:ins>
      <w:ins w:id="167" w:author="Denis Engemann" w:date="2018-04-29T00:38:00Z">
        <w:r w:rsidR="0028509B">
          <w:rPr>
            <w:rFonts w:ascii="Calibri" w:eastAsia="Times New Roman" w:hAnsi="Calibri" w:cs="Calibri"/>
            <w:color w:val="222222"/>
            <w:lang w:val="en-US"/>
          </w:rPr>
          <w:t xml:space="preserve"> when </w:t>
        </w:r>
      </w:ins>
      <w:ins w:id="168" w:author="Denis Engemann" w:date="2018-04-29T00:39:00Z">
        <w:r w:rsidR="0028509B">
          <w:rPr>
            <w:rFonts w:ascii="Calibri" w:eastAsia="Times New Roman" w:hAnsi="Calibri" w:cs="Calibri"/>
            <w:color w:val="222222"/>
            <w:lang w:val="en-US"/>
          </w:rPr>
          <w:t xml:space="preserve">the data generating mechanism </w:t>
        </w:r>
      </w:ins>
      <w:ins w:id="169" w:author="Denis Engemann" w:date="2018-04-29T00:41:00Z">
        <w:r w:rsidR="0028509B">
          <w:rPr>
            <w:rFonts w:ascii="Calibri" w:eastAsia="Times New Roman" w:hAnsi="Calibri" w:cs="Calibri"/>
            <w:color w:val="222222"/>
            <w:lang w:val="en-US"/>
          </w:rPr>
          <w:t>is not accounted for</w:t>
        </w:r>
      </w:ins>
      <w:ins w:id="170" w:author="Denis Engemann" w:date="2018-04-29T00:39:00Z">
        <w:r w:rsidR="0028509B">
          <w:rPr>
            <w:rFonts w:ascii="Calibri" w:eastAsia="Times New Roman" w:hAnsi="Calibri" w:cs="Calibri"/>
            <w:color w:val="222222"/>
            <w:lang w:val="en-US"/>
          </w:rPr>
          <w:t xml:space="preserve"> by the predictive model, we introduced significant model violations through pathological transformations on </w:t>
        </w:r>
      </w:ins>
      <w:ins w:id="171" w:author="Denis Engemann" w:date="2018-04-29T00:40:00Z">
        <w:r w:rsidR="0028509B">
          <w:rPr>
            <w:rFonts w:ascii="Calibri" w:eastAsia="Times New Roman" w:hAnsi="Calibri" w:cs="Calibri"/>
            <w:color w:val="222222"/>
            <w:lang w:val="en-US"/>
          </w:rPr>
          <w:t xml:space="preserve">50 percent of the </w:t>
        </w:r>
      </w:ins>
      <w:ins w:id="172" w:author="Denis Engemann" w:date="2018-04-29T00:39:00Z">
        <w:r w:rsidR="0028509B">
          <w:rPr>
            <w:rFonts w:ascii="Calibri" w:eastAsia="Times New Roman" w:hAnsi="Calibri" w:cs="Calibri"/>
            <w:color w:val="222222"/>
            <w:lang w:val="en-US"/>
          </w:rPr>
          <w:t>relevant variables of the X matrix.</w:t>
        </w:r>
      </w:ins>
      <w:del w:id="173" w:author="Denis Engemann" w:date="2018-04-29T00:39:00Z">
        <w:r w:rsidDel="0028509B">
          <w:rPr>
            <w:rFonts w:ascii="Calibri" w:eastAsia="Times New Roman" w:hAnsi="Calibri" w:cs="Calibri"/>
            <w:color w:val="222222"/>
            <w:lang w:val="en-US"/>
          </w:rPr>
          <w:delText>ext to undistorted models fitted to normally distributed data</w:delText>
        </w:r>
      </w:del>
      <w:del w:id="174" w:author="Denis Engemann" w:date="2018-04-29T00:40:00Z">
        <w:r w:rsidDel="0028509B">
          <w:rPr>
            <w:rFonts w:ascii="Calibri" w:eastAsia="Times New Roman" w:hAnsi="Calibri" w:cs="Calibri"/>
            <w:color w:val="222222"/>
            <w:lang w:val="en-US"/>
          </w:rPr>
          <w:delText>, we introduced systematic aberrations from the truth the model can possibly capture by applying nonlinear transformations to about 50 percent of the relevant variables.</w:delText>
        </w:r>
      </w:del>
      <w:r>
        <w:rPr>
          <w:rFonts w:ascii="Calibri" w:eastAsia="Times New Roman" w:hAnsi="Calibri" w:cs="Calibri"/>
          <w:color w:val="222222"/>
          <w:lang w:val="en-US"/>
        </w:rPr>
        <w:t xml:space="preserve"> Among those we considered taking the absolute value, the natural logarithm, the exponential, the square root, the multiplicative inverse as well as polynomials of degree 2-5. </w:t>
      </w:r>
    </w:p>
    <w:p w14:paraId="4139EA9B" w14:textId="77777777" w:rsidR="0095076B" w:rsidRDefault="0095076B" w:rsidP="00EB525A">
      <w:pPr>
        <w:shd w:val="clear" w:color="auto" w:fill="FFFFFF"/>
        <w:rPr>
          <w:ins w:id="175" w:author="Denis Engemann" w:date="2018-04-28T23:44:00Z"/>
          <w:rFonts w:ascii="Calibri" w:eastAsia="Times New Roman" w:hAnsi="Calibri" w:cs="Arial"/>
          <w:color w:val="222222"/>
          <w:lang w:val="en-US"/>
        </w:rPr>
      </w:pPr>
    </w:p>
    <w:p w14:paraId="1DFBD5FD" w14:textId="42AC1014" w:rsidR="00E85FA2" w:rsidDel="00E571CE" w:rsidRDefault="008D09D4" w:rsidP="00EB525A">
      <w:pPr>
        <w:shd w:val="clear" w:color="auto" w:fill="FFFFFF"/>
        <w:rPr>
          <w:del w:id="176" w:author="Denis Engemann" w:date="2018-04-28T23:45:00Z"/>
          <w:rFonts w:ascii="Calibri" w:eastAsia="Times New Roman" w:hAnsi="Calibri" w:cs="Calibri"/>
          <w:color w:val="263238"/>
          <w:lang w:val="en-US"/>
        </w:rPr>
      </w:pPr>
      <w:ins w:id="177" w:author="Denis Engemann" w:date="2018-04-29T00:29:00Z">
        <w:r>
          <w:rPr>
            <w:rFonts w:ascii="Calibri" w:eastAsia="Times New Roman" w:hAnsi="Calibri" w:cs="Calibri"/>
            <w:color w:val="222222"/>
            <w:lang w:val="en-US"/>
          </w:rPr>
          <w:t xml:space="preserve">Combining all scenarios yielded </w:t>
        </w:r>
      </w:ins>
      <w:ins w:id="178" w:author="Denis Engemann" w:date="2018-04-28T23:44:00Z">
        <w:r w:rsidR="00E85FA2" w:rsidRPr="00E94BB9">
          <w:rPr>
            <w:rFonts w:ascii="Calibri" w:eastAsia="Times New Roman" w:hAnsi="Calibri" w:cs="Calibri"/>
            <w:color w:val="222222"/>
            <w:lang w:val="en-US"/>
          </w:rPr>
          <w:t>113</w:t>
        </w:r>
        <w:r w:rsidR="00E85FA2">
          <w:rPr>
            <w:rFonts w:ascii="Calibri" w:eastAsia="Times New Roman" w:hAnsi="Calibri" w:cs="Calibri"/>
            <w:color w:val="222222"/>
            <w:lang w:val="en-US"/>
          </w:rPr>
          <w:t>,</w:t>
        </w:r>
        <w:r w:rsidR="00E85FA2" w:rsidRPr="00E94BB9">
          <w:rPr>
            <w:rFonts w:ascii="Calibri" w:eastAsia="Times New Roman" w:hAnsi="Calibri" w:cs="Calibri"/>
            <w:color w:val="222222"/>
            <w:lang w:val="en-US"/>
          </w:rPr>
          <w:t>400</w:t>
        </w:r>
        <w:r w:rsidR="00E85FA2">
          <w:rPr>
            <w:rFonts w:ascii="Calibri" w:eastAsia="Times New Roman" w:hAnsi="Calibri" w:cs="Calibri"/>
            <w:color w:val="222222"/>
            <w:lang w:val="en-US"/>
          </w:rPr>
          <w:t xml:space="preserve"> unique simulations</w:t>
        </w:r>
      </w:ins>
      <w:ins w:id="179" w:author="Denis Engemann" w:date="2018-04-29T00:06:00Z">
        <w:r w:rsidR="00E571CE">
          <w:rPr>
            <w:rFonts w:ascii="Calibri" w:eastAsia="Times New Roman" w:hAnsi="Calibri" w:cs="Calibri"/>
            <w:color w:val="222222"/>
            <w:lang w:val="en-US"/>
          </w:rPr>
          <w:t>.</w:t>
        </w:r>
      </w:ins>
    </w:p>
    <w:p w14:paraId="044D6824" w14:textId="6E6D8985" w:rsidR="00E571CE" w:rsidRDefault="00E571CE" w:rsidP="00EB525A">
      <w:pPr>
        <w:shd w:val="clear" w:color="auto" w:fill="FFFFFF"/>
        <w:rPr>
          <w:ins w:id="180" w:author="Denis Engemann" w:date="2018-04-29T00:08:00Z"/>
          <w:rFonts w:ascii="Calibri" w:eastAsia="Times New Roman" w:hAnsi="Calibri" w:cs="Calibri"/>
          <w:color w:val="222222"/>
          <w:lang w:val="en-US"/>
        </w:rPr>
      </w:pPr>
      <w:ins w:id="181" w:author="Denis Engemann" w:date="2018-04-29T00:07:00Z">
        <w:r>
          <w:rPr>
            <w:rFonts w:ascii="Calibri" w:eastAsia="Times New Roman" w:hAnsi="Calibri" w:cs="Calibri"/>
            <w:color w:val="222222"/>
            <w:lang w:val="en-US"/>
          </w:rPr>
          <w:t xml:space="preserve"> </w:t>
        </w:r>
      </w:ins>
      <w:ins w:id="182" w:author="Denis Engemann" w:date="2018-04-29T00:08:00Z">
        <w:r>
          <w:rPr>
            <w:rFonts w:ascii="Calibri" w:eastAsia="Times New Roman" w:hAnsi="Calibri" w:cs="Calibri"/>
            <w:color w:val="222222"/>
            <w:lang w:val="en-US"/>
          </w:rPr>
          <w:t xml:space="preserve">For each of them, we then compared the highest out-of-sample performance achieved as quantified by the </w:t>
        </w:r>
      </w:ins>
      <m:oMath>
        <m:sSup>
          <m:sSupPr>
            <m:ctrlPr>
              <w:ins w:id="183" w:author="Denis Engemann" w:date="2018-04-29T00:52:00Z">
                <w:rPr>
                  <w:rFonts w:ascii="Cambria Math" w:eastAsia="Times New Roman" w:hAnsi="Cambria Math" w:cs="Calibri"/>
                  <w:i/>
                  <w:color w:val="222222"/>
                  <w:lang w:val="en-US"/>
                </w:rPr>
              </w:ins>
            </m:ctrlPr>
          </m:sSupPr>
          <m:e>
            <m:r>
              <w:ins w:id="184" w:author="Denis Engemann" w:date="2018-04-29T00:52:00Z">
                <w:rPr>
                  <w:rFonts w:ascii="Cambria Math" w:eastAsia="Times New Roman" w:hAnsi="Cambria Math" w:cs="Calibri"/>
                  <w:color w:val="222222"/>
                </w:rPr>
                <m:t>R</m:t>
              </w:ins>
            </m:r>
          </m:e>
          <m:sup>
            <m:r>
              <w:ins w:id="185" w:author="Denis Engemann" w:date="2018-04-29T00:52:00Z">
                <w:rPr>
                  <w:rFonts w:ascii="Cambria Math" w:eastAsia="Times New Roman" w:hAnsi="Cambria Math" w:cs="Calibri"/>
                  <w:color w:val="222222"/>
                  <w:lang w:val="en-US"/>
                </w:rPr>
                <m:t>2</m:t>
              </w:ins>
            </m:r>
          </m:sup>
        </m:sSup>
      </m:oMath>
      <w:ins w:id="186" w:author="Denis Engemann" w:date="2018-04-29T00:09:00Z">
        <w:r>
          <w:rPr>
            <w:rFonts w:ascii="Calibri" w:eastAsia="Times New Roman" w:hAnsi="Calibri" w:cs="Calibri"/>
            <w:color w:val="222222"/>
            <w:lang w:val="en-US"/>
          </w:rPr>
          <w:t xml:space="preserve"> metric and the smallest p-value observed on any coefficient over the 50 LASSO models.</w:t>
        </w:r>
      </w:ins>
    </w:p>
    <w:p w14:paraId="65EA1E3D" w14:textId="28A0CDF9" w:rsidR="0095076B" w:rsidRPr="002302C5" w:rsidRDefault="00B647D1" w:rsidP="00EB525A">
      <w:pPr>
        <w:shd w:val="clear" w:color="auto" w:fill="FFFFFF"/>
        <w:rPr>
          <w:rFonts w:ascii="Calibri" w:eastAsia="Times New Roman" w:hAnsi="Calibri" w:cs="Calibri"/>
          <w:color w:val="222222"/>
          <w:lang w:val="en-US"/>
        </w:rPr>
      </w:pPr>
      <w:r w:rsidRPr="002302C5">
        <w:rPr>
          <w:rFonts w:ascii="Calibri" w:eastAsia="Times New Roman" w:hAnsi="Calibri" w:cs="Calibri"/>
          <w:color w:val="263238"/>
          <w:lang w:val="en-US"/>
          <w:rPrChange w:id="187" w:author="Denis Engemann" w:date="2018-04-28T22:50:00Z">
            <w:rPr>
              <w:rFonts w:ascii="Helvetica" w:eastAsia="Times New Roman" w:hAnsi="Helvetica"/>
              <w:color w:val="263238"/>
              <w:sz w:val="20"/>
              <w:szCs w:val="20"/>
              <w:lang w:val="en-US"/>
            </w:rPr>
          </w:rPrChange>
        </w:rPr>
        <w:lastRenderedPageBreak/>
        <w:t>For convenience, we refrained from running the analysis pipelines on a local workstation.</w:t>
      </w:r>
      <w:r w:rsidRPr="002302C5">
        <w:rPr>
          <w:rFonts w:ascii="Calibri" w:eastAsia="Times New Roman" w:hAnsi="Calibri" w:cs="Calibri"/>
          <w:lang w:val="en-US"/>
          <w:rPrChange w:id="188" w:author="Denis Engemann" w:date="2018-04-28T22:50:00Z">
            <w:rPr>
              <w:rFonts w:eastAsia="Times New Roman"/>
              <w:lang w:val="en-US"/>
            </w:rPr>
          </w:rPrChange>
        </w:rPr>
        <w:t xml:space="preserve"> </w:t>
      </w:r>
      <w:r w:rsidRPr="002302C5">
        <w:rPr>
          <w:rFonts w:ascii="Calibri" w:eastAsia="Times New Roman" w:hAnsi="Calibri" w:cs="Calibri"/>
          <w:color w:val="263238"/>
          <w:lang w:val="en-US"/>
          <w:rPrChange w:id="189" w:author="Denis Engemann" w:date="2018-04-28T22:50:00Z">
            <w:rPr>
              <w:rFonts w:ascii="Helvetica" w:eastAsia="Times New Roman" w:hAnsi="Helvetica"/>
              <w:color w:val="263238"/>
              <w:sz w:val="20"/>
              <w:szCs w:val="20"/>
              <w:lang w:val="en-US"/>
            </w:rPr>
          </w:rPrChange>
        </w:rPr>
        <w:t>The simulations were realized using a parallel computing server with 48 Intel Xeon CPUs (1,200 - 2,900 GHz) and 62 GB working memory.</w:t>
      </w:r>
      <w:ins w:id="190" w:author="Denis Engemann" w:date="2018-04-28T23:45:00Z">
        <w:r w:rsidR="00E85FA2">
          <w:rPr>
            <w:rFonts w:ascii="Calibri" w:eastAsia="Times New Roman" w:hAnsi="Calibri" w:cs="Calibri"/>
            <w:color w:val="263238"/>
            <w:lang w:val="en-US"/>
          </w:rPr>
          <w:t xml:space="preserve"> The </w:t>
        </w:r>
      </w:ins>
      <w:del w:id="191" w:author="Denis Engemann" w:date="2018-04-28T23:45:00Z">
        <w:r w:rsidRPr="002302C5" w:rsidDel="00E85FA2">
          <w:rPr>
            <w:rFonts w:ascii="Calibri" w:eastAsia="Times New Roman" w:hAnsi="Calibri" w:cs="Calibri"/>
            <w:color w:val="263238"/>
            <w:lang w:val="en-US"/>
            <w:rPrChange w:id="192" w:author="Denis Engemann" w:date="2018-04-28T22:50:00Z">
              <w:rPr>
                <w:rFonts w:ascii="Helvetica" w:eastAsia="Times New Roman" w:hAnsi="Helvetica"/>
                <w:color w:val="263238"/>
                <w:sz w:val="20"/>
                <w:szCs w:val="20"/>
                <w:lang w:val="en-US"/>
              </w:rPr>
            </w:rPrChange>
          </w:rPr>
          <w:delText xml:space="preserve"> </w:delText>
        </w:r>
      </w:del>
      <w:ins w:id="193" w:author="Denis Engemann" w:date="2018-04-28T23:45:00Z">
        <w:r w:rsidR="00E85FA2">
          <w:rPr>
            <w:rFonts w:ascii="Calibri" w:eastAsia="Times New Roman" w:hAnsi="Calibri" w:cs="Calibri"/>
            <w:color w:val="263238"/>
            <w:lang w:val="en-US"/>
          </w:rPr>
          <w:t xml:space="preserve">simulation results </w:t>
        </w:r>
      </w:ins>
      <w:ins w:id="194" w:author="Denis Engemann" w:date="2018-04-28T23:46:00Z">
        <w:r w:rsidR="00E85FA2">
          <w:rPr>
            <w:rFonts w:ascii="Calibri" w:eastAsia="Times New Roman" w:hAnsi="Calibri" w:cs="Calibri"/>
            <w:color w:val="263238"/>
            <w:lang w:val="en-US"/>
          </w:rPr>
          <w:t xml:space="preserve">of about 2GB of data </w:t>
        </w:r>
      </w:ins>
      <w:ins w:id="195" w:author="Denis Engemann" w:date="2018-04-28T23:45:00Z">
        <w:r w:rsidR="00E85FA2">
          <w:rPr>
            <w:rFonts w:ascii="Calibri" w:eastAsia="Times New Roman" w:hAnsi="Calibri" w:cs="Calibri"/>
            <w:color w:val="263238"/>
            <w:lang w:val="en-US"/>
          </w:rPr>
          <w:t xml:space="preserve">were obtained in less than </w:t>
        </w:r>
      </w:ins>
      <w:del w:id="196" w:author="Denis Engemann" w:date="2018-04-28T23:45:00Z">
        <w:r w:rsidRPr="002302C5" w:rsidDel="00E85FA2">
          <w:rPr>
            <w:rFonts w:ascii="Calibri" w:eastAsia="Times New Roman" w:hAnsi="Calibri" w:cs="Calibri"/>
            <w:color w:val="263238"/>
            <w:lang w:val="en-US"/>
            <w:rPrChange w:id="197" w:author="Denis Engemann" w:date="2018-04-28T22:50:00Z">
              <w:rPr>
                <w:rFonts w:ascii="Helvetica" w:eastAsia="Times New Roman" w:hAnsi="Helvetica"/>
                <w:color w:val="263238"/>
                <w:sz w:val="20"/>
                <w:szCs w:val="20"/>
                <w:lang w:val="en-US"/>
              </w:rPr>
            </w:rPrChange>
          </w:rPr>
          <w:delText>&gt;</w:delText>
        </w:r>
      </w:del>
      <w:ins w:id="198" w:author="Denis Engemann" w:date="2018-04-28T23:46:00Z">
        <w:r w:rsidR="00E85FA2">
          <w:rPr>
            <w:rFonts w:ascii="Calibri" w:eastAsia="Times New Roman" w:hAnsi="Calibri" w:cs="Calibri"/>
            <w:color w:val="263238"/>
            <w:lang w:val="en-US"/>
          </w:rPr>
          <w:t>four</w:t>
        </w:r>
      </w:ins>
      <w:del w:id="199" w:author="Denis Engemann" w:date="2018-04-28T23:46:00Z">
        <w:r w:rsidRPr="002302C5" w:rsidDel="00E85FA2">
          <w:rPr>
            <w:rFonts w:ascii="Calibri" w:eastAsia="Times New Roman" w:hAnsi="Calibri" w:cs="Calibri"/>
            <w:color w:val="263238"/>
            <w:lang w:val="en-US"/>
            <w:rPrChange w:id="200" w:author="Denis Engemann" w:date="2018-04-28T22:50:00Z">
              <w:rPr>
                <w:rFonts w:ascii="Helvetica" w:eastAsia="Times New Roman" w:hAnsi="Helvetica"/>
                <w:color w:val="263238"/>
                <w:sz w:val="20"/>
                <w:szCs w:val="20"/>
                <w:lang w:val="en-US"/>
              </w:rPr>
            </w:rPrChange>
          </w:rPr>
          <w:delText>2</w:delText>
        </w:r>
      </w:del>
      <w:r w:rsidRPr="002302C5">
        <w:rPr>
          <w:rFonts w:ascii="Calibri" w:eastAsia="Times New Roman" w:hAnsi="Calibri" w:cs="Calibri"/>
          <w:color w:val="263238"/>
          <w:lang w:val="en-US"/>
          <w:rPrChange w:id="201" w:author="Denis Engemann" w:date="2018-04-28T22:50:00Z">
            <w:rPr>
              <w:rFonts w:ascii="Helvetica" w:eastAsia="Times New Roman" w:hAnsi="Helvetica"/>
              <w:color w:val="263238"/>
              <w:sz w:val="20"/>
              <w:szCs w:val="20"/>
              <w:lang w:val="en-US"/>
            </w:rPr>
          </w:rPrChange>
        </w:rPr>
        <w:t xml:space="preserve"> week</w:t>
      </w:r>
      <w:ins w:id="202" w:author="Denis Engemann" w:date="2018-04-28T23:46:00Z">
        <w:r w:rsidR="00E85FA2">
          <w:rPr>
            <w:rFonts w:ascii="Calibri" w:eastAsia="Times New Roman" w:hAnsi="Calibri" w:cs="Calibri"/>
            <w:color w:val="263238"/>
            <w:lang w:val="en-US"/>
          </w:rPr>
          <w:t>s</w:t>
        </w:r>
      </w:ins>
      <w:r w:rsidRPr="002302C5">
        <w:rPr>
          <w:rFonts w:ascii="Calibri" w:eastAsia="Times New Roman" w:hAnsi="Calibri" w:cs="Calibri"/>
          <w:color w:val="263238"/>
          <w:lang w:val="en-US"/>
          <w:rPrChange w:id="203" w:author="Denis Engemann" w:date="2018-04-28T22:50:00Z">
            <w:rPr>
              <w:rFonts w:ascii="Helvetica" w:eastAsia="Times New Roman" w:hAnsi="Helvetica"/>
              <w:color w:val="263238"/>
              <w:sz w:val="20"/>
              <w:szCs w:val="20"/>
              <w:lang w:val="en-US"/>
            </w:rPr>
          </w:rPrChange>
        </w:rPr>
        <w:t xml:space="preserve"> of computation</w:t>
      </w:r>
      <w:ins w:id="204" w:author="Denis Engemann" w:date="2018-04-28T23:46:00Z">
        <w:r w:rsidR="00E85FA2">
          <w:rPr>
            <w:rFonts w:ascii="Calibri" w:eastAsia="Times New Roman" w:hAnsi="Calibri" w:cs="Calibri"/>
            <w:color w:val="263238"/>
            <w:lang w:val="en-US"/>
          </w:rPr>
          <w:t xml:space="preserve"> time. </w:t>
        </w:r>
      </w:ins>
    </w:p>
    <w:p w14:paraId="6196F382" w14:textId="77777777" w:rsidR="0095076B" w:rsidRDefault="0095076B"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2871BF33"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a series of observations </w:t>
      </w:r>
      <w:r w:rsidR="0003734E" w:rsidRPr="0003734E">
        <w:rPr>
          <w:rFonts w:ascii="Calibri" w:hAnsi="Calibri"/>
          <w:color w:val="000000" w:themeColor="text1"/>
          <w:lang w:val="en-US"/>
        </w:rPr>
        <w:t xml:space="preserve">about the characteristic differences that emerge in a direct comparison of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 are.</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incurred worse model fit 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More adverse effects in the data to be analyzed were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to </w:t>
      </w:r>
      <w:r w:rsidR="00D342B0" w:rsidRPr="0003734E">
        <w:rPr>
          <w:rFonts w:ascii="Calibri" w:hAnsi="Calibri"/>
          <w:color w:val="000000" w:themeColor="text1"/>
          <w:lang w:val="en-US"/>
        </w:rPr>
        <w:t xml:space="preserve">turn out statistically </w:t>
      </w:r>
      <w:r w:rsidR="00DF6616" w:rsidRPr="0003734E">
        <w:rPr>
          <w:rFonts w:ascii="Calibri" w:hAnsi="Calibri"/>
          <w:color w:val="000000" w:themeColor="text1"/>
          <w:lang w:val="en-US"/>
        </w:rPr>
        <w:t>significant.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To emulate the challenges of multi-collinearity often confronted in practice, we have i</w:t>
      </w:r>
      <w:r w:rsidRPr="0003734E">
        <w:rPr>
          <w:rFonts w:ascii="Calibri" w:hAnsi="Calibri"/>
          <w:color w:val="000000" w:themeColor="text1"/>
          <w:lang w:val="en-US"/>
        </w:rPr>
        <w:t xml:space="preserve">ncreasing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(smallest) p-values closer to the typical p = 0.05 threshold and seldom extremely low p-values. Concurrently, many data-analysis scenarios that did not yield a single significant relation between an input variable and the response of interest were generated in this high-noise 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we increased</w:t>
      </w:r>
      <w:r w:rsidRPr="0003734E">
        <w:rPr>
          <w:rFonts w:ascii="Calibri" w:hAnsi="Calibri"/>
          <w:color w:val="000000" w:themeColor="text1"/>
          <w:lang w:val="en-US"/>
        </w:rPr>
        <w:t xml:space="preserve"> the number of 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 xml:space="preserve">n=10,000, low significance tended to more systematically agree with low predictability and extremely high significance also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almost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r w:rsidR="003A4DC4" w:rsidRPr="0003734E">
        <w:rPr>
          <w:rFonts w:ascii="Calibri" w:hAnsi="Calibri"/>
          <w:color w:val="000000" w:themeColor="text1"/>
          <w:lang w:val="en-US"/>
        </w:rPr>
        <w:t xml:space="preserve">less </w:t>
      </w:r>
      <w:r w:rsidR="007913A0" w:rsidRPr="0003734E">
        <w:rPr>
          <w:rFonts w:ascii="Calibri" w:hAnsi="Calibri"/>
          <w:color w:val="000000" w:themeColor="text1"/>
          <w:lang w:val="en-US"/>
        </w:rPr>
        <w:t xml:space="preserve">important 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0A9EBC3D"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proofErr w:type="gramStart"/>
      <w:r w:rsidRPr="00BC54C2">
        <w:rPr>
          <w:rFonts w:ascii="Calibri" w:hAnsi="Calibri"/>
          <w:color w:val="000000" w:themeColor="text1"/>
          <w:lang w:val="en-US"/>
        </w:rPr>
        <w:t>a common real-world datasets</w:t>
      </w:r>
      <w:proofErr w:type="gramEnd"/>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&lt;EndNote&gt;&lt;Cite&gt;&lt;Author&gt;Hastie&lt;/Author&gt;&lt;Year&gt;2001&lt;/Year&gt;&lt;RecNum&gt;3957&lt;/RecNum&gt;&lt;Prefix&gt;e.g.`, &lt;/Prefix&gt;&lt;DisplayText&gt;(e.g., 22, 27)&lt;/DisplayText&gt;&lt;record&gt;&lt;rec-number&gt;3957&lt;/rec-number&gt;&lt;foreign-keys&gt;&lt;key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8D542A">
        <w:rPr>
          <w:rFonts w:ascii="Calibri" w:hAnsi="Calibri"/>
          <w:noProof/>
          <w:color w:val="000000" w:themeColor="text1"/>
          <w:lang w:val="en-US"/>
        </w:rPr>
        <w:t xml:space="preserve">(e.g., </w:t>
      </w:r>
      <w:hyperlink w:anchor="_ENREF_22" w:tooltip="Hastie, 2001 #3957" w:history="1">
        <w:r w:rsidR="005F5AF1">
          <w:rPr>
            <w:rFonts w:ascii="Calibri" w:hAnsi="Calibri"/>
            <w:noProof/>
            <w:color w:val="000000" w:themeColor="text1"/>
            <w:lang w:val="en-US"/>
          </w:rPr>
          <w:t>22</w:t>
        </w:r>
      </w:hyperlink>
      <w:r w:rsidR="008D542A">
        <w:rPr>
          <w:rFonts w:ascii="Calibri" w:hAnsi="Calibri"/>
          <w:noProof/>
          <w:color w:val="000000" w:themeColor="text1"/>
          <w:lang w:val="en-US"/>
        </w:rPr>
        <w:t xml:space="preserve">, </w:t>
      </w:r>
      <w:hyperlink w:anchor="_ENREF_27" w:tooltip="Hastie, 2015 #5915" w:history="1">
        <w:r w:rsidR="005F5AF1">
          <w:rPr>
            <w:rFonts w:ascii="Calibri" w:hAnsi="Calibri"/>
            <w:noProof/>
            <w:color w:val="000000" w:themeColor="text1"/>
            <w:lang w:val="en-US"/>
          </w:rPr>
          <w:t>27</w:t>
        </w:r>
      </w:hyperlink>
      <w:r w:rsidR="008D542A">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The best estimate of the explained variance 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lastRenderedPageBreak/>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whether or not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in a given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w:t>
      </w:r>
      <w:proofErr w:type="spellStart"/>
      <w:r w:rsidR="000E6B51" w:rsidRPr="00BC54C2">
        <w:rPr>
          <w:rFonts w:ascii="Calibri" w:hAnsi="Calibri"/>
          <w:color w:val="000000" w:themeColor="text1"/>
          <w:lang w:val="en-US"/>
        </w:rPr>
        <w:t>lcavol</w:t>
      </w:r>
      <w:proofErr w:type="spellEnd"/>
      <w:r w:rsidR="000E6B51" w:rsidRPr="00BC54C2">
        <w:rPr>
          <w:rFonts w:ascii="Calibri" w:hAnsi="Calibri"/>
          <w:color w:val="000000" w:themeColor="text1"/>
          <w:lang w:val="en-US"/>
        </w:rPr>
        <w:t>)</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 xml:space="preserve">he prediction approach also detailed that </w:t>
      </w:r>
      <w:proofErr w:type="spellStart"/>
      <w:r w:rsidR="00D90216" w:rsidRPr="00BC54C2">
        <w:rPr>
          <w:rFonts w:ascii="Calibri" w:hAnsi="Calibri"/>
          <w:color w:val="000000" w:themeColor="text1"/>
          <w:lang w:val="en-US"/>
        </w:rPr>
        <w:t>lcavol</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svi</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lweight</w:t>
      </w:r>
      <w:proofErr w:type="spellEnd"/>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 xml:space="preserve">le prediction </w:t>
      </w:r>
      <w:proofErr w:type="gramStart"/>
      <w:r w:rsidR="00BC54C2" w:rsidRPr="00980766">
        <w:rPr>
          <w:rFonts w:ascii="Calibri" w:hAnsi="Calibri"/>
          <w:color w:val="000000" w:themeColor="text1"/>
          <w:lang w:val="en-US"/>
        </w:rPr>
        <w:t>performance, but</w:t>
      </w:r>
      <w:proofErr w:type="gramEnd"/>
      <w:r w:rsidR="00BC54C2" w:rsidRPr="00980766">
        <w:rPr>
          <w:rFonts w:ascii="Calibri" w:hAnsi="Calibri"/>
          <w:color w:val="000000" w:themeColor="text1"/>
          <w:lang w:val="en-US"/>
        </w:rPr>
        <w:t xml:space="preserve">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Preformatted"/>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w:t>
      </w:r>
      <w:proofErr w:type="spellStart"/>
      <w:r w:rsidR="005C444B" w:rsidRPr="00980766">
        <w:rPr>
          <w:rFonts w:ascii="Calibri" w:hAnsi="Calibri"/>
          <w:color w:val="000000" w:themeColor="text1"/>
          <w:sz w:val="24"/>
          <w:szCs w:val="24"/>
          <w:lang w:val="en-US"/>
        </w:rPr>
        <w:t>bmi</w:t>
      </w:r>
      <w:proofErr w:type="spellEnd"/>
      <w:r w:rsidR="005C444B" w:rsidRPr="00980766">
        <w:rPr>
          <w:rFonts w:ascii="Calibri" w:hAnsi="Calibri"/>
          <w:color w:val="000000" w:themeColor="text1"/>
          <w:sz w:val="24"/>
          <w:szCs w:val="24"/>
          <w:lang w:val="en-US"/>
        </w:rPr>
        <w:t>)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w:t>
      </w:r>
      <w:proofErr w:type="spellStart"/>
      <w:r w:rsidR="00443F50" w:rsidRPr="00980766">
        <w:rPr>
          <w:rFonts w:ascii="Calibri" w:hAnsi="Calibri"/>
          <w:color w:val="000000" w:themeColor="text1"/>
          <w:sz w:val="24"/>
          <w:szCs w:val="24"/>
          <w:lang w:val="en-US"/>
        </w:rPr>
        <w:t>bmi</w:t>
      </w:r>
      <w:proofErr w:type="spellEnd"/>
      <w:r w:rsidR="00443F50" w:rsidRPr="00980766">
        <w:rPr>
          <w:rFonts w:ascii="Calibri" w:hAnsi="Calibri"/>
          <w:color w:val="000000" w:themeColor="text1"/>
          <w:sz w:val="24"/>
          <w:szCs w:val="24"/>
          <w:lang w:val="en-US"/>
        </w:rPr>
        <w:t xml:space="preserve">,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w:t>
      </w:r>
      <w:proofErr w:type="gramStart"/>
      <w:r w:rsidR="00C074F8" w:rsidRPr="00BC54C2">
        <w:rPr>
          <w:rFonts w:ascii="Calibri" w:hAnsi="Calibri"/>
          <w:color w:val="000000"/>
          <w:sz w:val="24"/>
          <w:szCs w:val="24"/>
          <w:lang w:val="en-US"/>
        </w:rPr>
        <w:t>path, but</w:t>
      </w:r>
      <w:proofErr w:type="gramEnd"/>
      <w:r w:rsidR="00C074F8" w:rsidRPr="00BC54C2">
        <w:rPr>
          <w:rFonts w:ascii="Calibri" w:hAnsi="Calibri"/>
          <w:color w:val="000000"/>
          <w:sz w:val="24"/>
          <w:szCs w:val="24"/>
          <w:lang w:val="en-US"/>
        </w:rPr>
        <w:t xml:space="preserve">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4F171EC2" w14:textId="526C3CCA" w:rsidR="00E62A88" w:rsidRPr="00E62A88" w:rsidRDefault="00C074F8" w:rsidP="00400FEF">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ce, but offered little value for the purpose of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w:t>
      </w:r>
      <w:r w:rsidR="00D076FA" w:rsidRPr="00BC54C2">
        <w:rPr>
          <w:rFonts w:ascii="Calibri" w:eastAsia="Times New Roman" w:hAnsi="Calibri"/>
          <w:color w:val="000000"/>
          <w:lang w:val="en-US"/>
        </w:rPr>
        <w:lastRenderedPageBreak/>
        <w:t>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0333930B" w14:textId="6BA853D2" w:rsidR="000F478A" w:rsidRPr="00C76687" w:rsidRDefault="0042006E"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Analyzing </w:t>
      </w:r>
      <w:r w:rsidR="0020405A">
        <w:rPr>
          <w:rFonts w:ascii="Calibri" w:hAnsi="Calibri"/>
          <w:color w:val="000000" w:themeColor="text1"/>
          <w:lang w:val="en-US"/>
        </w:rPr>
        <w:t>&gt;</w:t>
      </w:r>
      <w:r w:rsidR="000F478A" w:rsidRPr="00C76687">
        <w:rPr>
          <w:rFonts w:ascii="Calibri" w:hAnsi="Calibri"/>
          <w:color w:val="000000" w:themeColor="text1"/>
          <w:lang w:val="en-US"/>
        </w:rPr>
        <w:t xml:space="preserve">100,000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Pr>
          <w:rFonts w:ascii="Calibri" w:hAnsi="Calibri"/>
          <w:color w:val="000000" w:themeColor="text1"/>
          <w:lang w:val="en-US"/>
        </w:rPr>
        <w:t>provided</w:t>
      </w:r>
      <w:r w:rsidR="000F478A" w:rsidRPr="00C76687">
        <w:rPr>
          <w:rFonts w:ascii="Calibri" w:hAnsi="Calibri"/>
          <w:color w:val="000000" w:themeColor="text1"/>
          <w:lang w:val="en-US"/>
        </w:rPr>
        <w:t xml:space="preserve"> some quantitative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w:t>
      </w:r>
      <w:r w:rsidR="003D033D">
        <w:rPr>
          <w:rFonts w:ascii="Calibri" w:hAnsi="Calibri"/>
          <w:color w:val="000000" w:themeColor="text1"/>
          <w:lang w:val="en-US"/>
        </w:rPr>
        <w:t>effects are established in modeling prediction and mode</w:t>
      </w:r>
      <w:r w:rsidR="0004126D" w:rsidRPr="00C76687">
        <w:rPr>
          <w:rFonts w:ascii="Calibri" w:hAnsi="Calibri"/>
          <w:color w:val="000000" w:themeColor="text1"/>
          <w:lang w:val="en-US"/>
        </w:rPr>
        <w:t xml:space="preserve">ling for inference. </w:t>
      </w:r>
      <w:r w:rsidR="008F04C6" w:rsidRPr="00C76687">
        <w:rPr>
          <w:rFonts w:ascii="Calibri" w:hAnsi="Calibri"/>
          <w:color w:val="000000" w:themeColor="text1"/>
          <w:lang w:val="en-US"/>
        </w:rPr>
        <w:t>Throughout 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316913D7" w:rsidR="00332360" w:rsidRPr="00F207D7" w:rsidRDefault="000A2CE7" w:rsidP="001A112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r w:rsidR="0042596B">
        <w:rPr>
          <w:rFonts w:ascii="Calibri" w:hAnsi="Calibri"/>
          <w:color w:val="000000" w:themeColor="text1"/>
          <w:lang w:val="en-US"/>
        </w:rPr>
        <w:t xml:space="preserve">obtained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emphasized that “</w:t>
      </w:r>
      <w:r w:rsidR="008478D1" w:rsidRPr="008478D1">
        <w:rPr>
          <w:rFonts w:ascii="Calibri" w:hAnsi="Calibri"/>
          <w:color w:val="000000" w:themeColor="text1"/>
          <w:lang w:val="en-US"/>
        </w:rPr>
        <w:t>Statistical significance is not equivalent to scientific, human, or economic significance</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5F5AF1">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WWVhcj48UmVjTnVtPjcwMzI8L1JlY051bT48RGlzcGxheVRleHQ+KDM0LTM3KTwvRGlzcGxheVRl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8D542A">
        <w:rPr>
          <w:rFonts w:ascii="Calibri" w:eastAsia="Times New Roman" w:hAnsi="Calibri" w:cs="Arial"/>
          <w:bCs/>
          <w:color w:val="000000" w:themeColor="text1"/>
          <w:shd w:val="clear" w:color="auto" w:fill="FFFFFF"/>
          <w:lang w:val="en-US"/>
        </w:rPr>
        <w:instrText xml:space="preserve"> ADDIN EN.CITE </w:instrText>
      </w:r>
      <w:r w:rsidR="008D542A">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WWVhcj48UmVjTnVtPjcwMzI8L1JlY051bT48RGlzcGxheVRleHQ+KDM0LTM3KTwvRGlzcGxheVRl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8D542A">
        <w:rPr>
          <w:rFonts w:ascii="Calibri" w:eastAsia="Times New Roman" w:hAnsi="Calibri" w:cs="Arial"/>
          <w:bCs/>
          <w:color w:val="000000" w:themeColor="text1"/>
          <w:shd w:val="clear" w:color="auto" w:fill="FFFFFF"/>
          <w:lang w:val="en-US"/>
        </w:rPr>
        <w:instrText xml:space="preserve"> ADDIN EN.CITE.DATA </w:instrText>
      </w:r>
      <w:r w:rsidR="008D542A">
        <w:rPr>
          <w:rFonts w:ascii="Calibri" w:eastAsia="Times New Roman" w:hAnsi="Calibri" w:cs="Arial"/>
          <w:bCs/>
          <w:color w:val="000000" w:themeColor="text1"/>
          <w:shd w:val="clear" w:color="auto" w:fill="FFFFFF"/>
          <w:lang w:val="en-US"/>
        </w:rPr>
      </w:r>
      <w:r w:rsidR="008D542A">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8D542A">
        <w:rPr>
          <w:rFonts w:ascii="Calibri" w:eastAsia="Times New Roman" w:hAnsi="Calibri" w:cs="Arial"/>
          <w:bCs/>
          <w:noProof/>
          <w:color w:val="000000" w:themeColor="text1"/>
          <w:shd w:val="clear" w:color="auto" w:fill="FFFFFF"/>
          <w:lang w:val="en-US"/>
        </w:rPr>
        <w:t>(</w:t>
      </w:r>
      <w:hyperlink w:anchor="_ENREF_34" w:tooltip="Collaboration, 2015 #7032" w:history="1">
        <w:r w:rsidR="005F5AF1">
          <w:rPr>
            <w:rFonts w:ascii="Calibri" w:eastAsia="Times New Roman" w:hAnsi="Calibri" w:cs="Arial"/>
            <w:bCs/>
            <w:noProof/>
            <w:color w:val="000000" w:themeColor="text1"/>
            <w:shd w:val="clear" w:color="auto" w:fill="FFFFFF"/>
            <w:lang w:val="en-US"/>
          </w:rPr>
          <w:t>34-37</w:t>
        </w:r>
      </w:hyperlink>
      <w:r w:rsidR="008D542A">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5F5AF1">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8D542A">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&lt;EndNote&gt;&lt;Cite&gt;&lt;Author&gt;Donoho&lt;/Author&gt;&lt;Year&gt;2017&lt;/Year&gt;&lt;RecNum&gt;7030&lt;/RecNum&gt;&lt;DisplayText&gt;(38)&lt;/DisplayText&gt;&lt;record&gt;&lt;rec-number&gt;7030&lt;/rec-number&gt;&lt;foreign-keys&gt;&lt;key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8D542A">
        <w:rPr>
          <w:rFonts w:ascii="Calibri" w:eastAsia="Times New Roman" w:hAnsi="Calibri" w:cs="Arial"/>
          <w:bCs/>
          <w:noProof/>
          <w:color w:val="000000" w:themeColor="text1"/>
          <w:shd w:val="clear" w:color="auto" w:fill="FFFFFF"/>
          <w:lang w:val="en-US"/>
        </w:rPr>
        <w:t>(</w:t>
      </w:r>
      <w:hyperlink w:anchor="_ENREF_38" w:tooltip="Donoho, 2017 #7030" w:history="1">
        <w:r w:rsidR="005F5AF1">
          <w:rPr>
            <w:rFonts w:ascii="Calibri" w:eastAsia="Times New Roman" w:hAnsi="Calibri" w:cs="Arial"/>
            <w:bCs/>
            <w:noProof/>
            <w:color w:val="000000" w:themeColor="text1"/>
            <w:shd w:val="clear" w:color="auto" w:fill="FFFFFF"/>
            <w:lang w:val="en-US"/>
          </w:rPr>
          <w:t>38</w:t>
        </w:r>
      </w:hyperlink>
      <w:r w:rsidR="008D542A">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49BB7CC5" w14:textId="431CE4C1" w:rsidR="00103EF4" w:rsidRPr="00F207D7" w:rsidRDefault="00F207D7" w:rsidP="00F207D7">
      <w:pPr>
        <w:ind w:firstLine="708"/>
        <w:contextualSpacing/>
        <w:jc w:val="both"/>
        <w:rPr>
          <w:rFonts w:ascii="Calibri" w:hAnsi="Calibri"/>
          <w:color w:val="000000" w:themeColor="text1"/>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5F5AF1"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254E8F">
        <w:rPr>
          <w:rFonts w:ascii="Calibri" w:hAnsi="Calibri"/>
          <w:color w:val="000000" w:themeColor="text1"/>
          <w:lang w:val="en-US"/>
        </w:rPr>
        <w:t xml:space="preserve">Just because an approach </w:t>
      </w:r>
      <w:r w:rsidR="00254E8F" w:rsidRPr="00254E8F">
        <w:rPr>
          <w:rFonts w:ascii="Calibri" w:hAnsi="Calibri"/>
          <w:color w:val="000000" w:themeColor="text1"/>
          <w:lang w:val="en-US"/>
        </w:rPr>
        <w:t xml:space="preserve">gives </w:t>
      </w:r>
      <w:r w:rsidR="00254E8F">
        <w:rPr>
          <w:rFonts w:ascii="Calibri" w:hAnsi="Calibri"/>
          <w:color w:val="000000" w:themeColor="text1"/>
          <w:lang w:val="en-US"/>
        </w:rPr>
        <w:t>quantitative an</w:t>
      </w:r>
      <w:r w:rsidR="00254E8F" w:rsidRPr="00254E8F">
        <w:rPr>
          <w:rFonts w:ascii="Calibri" w:hAnsi="Calibri"/>
          <w:color w:val="000000" w:themeColor="text1"/>
          <w:lang w:val="en-US"/>
        </w:rPr>
        <w:t>s</w:t>
      </w:r>
      <w:r w:rsidR="00254E8F">
        <w:rPr>
          <w:rFonts w:ascii="Calibri" w:hAnsi="Calibri"/>
          <w:color w:val="000000" w:themeColor="text1"/>
          <w:lang w:val="en-US"/>
        </w:rPr>
        <w:t>w</w:t>
      </w:r>
      <w:r w:rsidR="00254E8F" w:rsidRPr="00254E8F">
        <w:rPr>
          <w:rFonts w:ascii="Calibri" w:hAnsi="Calibri"/>
          <w:color w:val="000000" w:themeColor="text1"/>
          <w:lang w:val="en-US"/>
        </w:rPr>
        <w:t xml:space="preserve">ers, does not mean that the </w:t>
      </w:r>
      <w:r w:rsidR="00254E8F">
        <w:rPr>
          <w:rFonts w:ascii="Calibri" w:hAnsi="Calibri"/>
          <w:color w:val="000000" w:themeColor="text1"/>
          <w:lang w:val="en-US"/>
        </w:rPr>
        <w:t xml:space="preserve">approach </w:t>
      </w:r>
      <w:r w:rsidR="00254E8F" w:rsidRPr="00254E8F">
        <w:rPr>
          <w:rFonts w:ascii="Calibri" w:hAnsi="Calibri"/>
          <w:color w:val="000000" w:themeColor="text1"/>
          <w:lang w:val="en-US"/>
        </w:rPr>
        <w:t>has been the optimal choice for the question</w:t>
      </w:r>
      <w:r w:rsidR="0025537F">
        <w:rPr>
          <w:rFonts w:ascii="Calibri" w:hAnsi="Calibri"/>
          <w:color w:val="000000" w:themeColor="text1"/>
          <w:lang w:val="en-US"/>
        </w:rPr>
        <w:t xml:space="preserve"> </w:t>
      </w:r>
      <w:r w:rsidR="00F03B98">
        <w:rPr>
          <w:rFonts w:ascii="Calibri" w:hAnsi="Calibri"/>
          <w:color w:val="000000" w:themeColor="text1"/>
          <w:lang w:val="en-US"/>
        </w:rPr>
        <w:t xml:space="preserve">asked </w:t>
      </w:r>
      <w:r w:rsidR="0025537F">
        <w:rPr>
          <w:rFonts w:ascii="Calibri" w:hAnsi="Calibri"/>
          <w:color w:val="000000" w:themeColor="text1"/>
          <w:lang w:val="en-US"/>
        </w:rPr>
        <w:t>by the investigator</w:t>
      </w:r>
      <w:r w:rsidR="00254E8F" w:rsidRPr="00254E8F">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E302D0">
        <w:rPr>
          <w:rFonts w:ascii="Calibri" w:hAnsi="Calibri"/>
          <w:color w:val="000000" w:themeColor="text1"/>
          <w:lang w:val="en-US"/>
        </w:rPr>
        <w:t>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&lt;EndNote&gt;&lt;Cite&gt;&lt;Author&gt;Wu&lt;/Author&gt;&lt;Year&gt;2009&lt;/Year&gt;&lt;RecNum&gt;5997&lt;/RecNum&gt;&lt;DisplayText&gt;(26,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6" w:tooltip="Wu, 2009 #5997" w:history="1">
        <w:r w:rsidR="005F5AF1">
          <w:rPr>
            <w:rFonts w:ascii="Calibri" w:hAnsi="Calibri"/>
            <w:noProof/>
            <w:color w:val="000000" w:themeColor="text1"/>
            <w:lang w:val="en-US"/>
          </w:rPr>
          <w:t>26</w:t>
        </w:r>
      </w:hyperlink>
      <w:r w:rsidR="008D542A">
        <w:rPr>
          <w:rFonts w:ascii="Calibri" w:hAnsi="Calibri"/>
          <w:noProof/>
          <w:color w:val="000000" w:themeColor="text1"/>
          <w:lang w:val="en-US"/>
        </w:rPr>
        <w:t xml:space="preserve">, </w:t>
      </w:r>
      <w:hyperlink w:anchor="_ENREF_27" w:tooltip="Hastie, 2015 #5915" w:history="1">
        <w:r w:rsidR="005F5AF1">
          <w:rPr>
            <w:rFonts w:ascii="Calibri" w:hAnsi="Calibri"/>
            <w:noProof/>
            <w:color w:val="000000" w:themeColor="text1"/>
            <w:lang w:val="en-US"/>
          </w:rPr>
          <w:t>27</w:t>
        </w:r>
      </w:hyperlink>
      <w:r w:rsidR="008D542A">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 xml:space="preserve">. </w:t>
      </w:r>
      <w:r w:rsidR="00254E8F">
        <w:rPr>
          <w:rFonts w:ascii="Calibri" w:hAnsi="Calibri"/>
          <w:color w:val="000000" w:themeColor="text1"/>
          <w:lang w:val="en-US"/>
        </w:rPr>
        <w:t xml:space="preserve">This source of uncertainty and misunderstanding </w:t>
      </w:r>
      <w:r w:rsidRPr="00F207D7">
        <w:rPr>
          <w:rFonts w:ascii="Calibri" w:hAnsi="Calibri"/>
          <w:color w:val="000000" w:themeColor="text1"/>
          <w:lang w:val="en-US"/>
        </w:rPr>
        <w:t>begs for intensified research effort</w:t>
      </w:r>
      <w:r w:rsidR="004074D8">
        <w:rPr>
          <w:rFonts w:ascii="Calibri" w:hAnsi="Calibri"/>
          <w:color w:val="000000" w:themeColor="text1"/>
          <w:lang w:val="en-US"/>
        </w:rPr>
        <w:t>s</w:t>
      </w:r>
      <w:r w:rsidRPr="00F207D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"No single index should subs</w:t>
      </w:r>
      <w:r>
        <w:rPr>
          <w:rFonts w:ascii="Calibri" w:hAnsi="Calibri"/>
          <w:color w:val="000000" w:themeColor="text1"/>
          <w:lang w:val="en-US"/>
        </w:rPr>
        <w:t>titute for scientific reasoning</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5F5AF1"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8D542A" w:rsidRPr="008D542A">
        <w:rPr>
          <w:rFonts w:ascii="Calibri" w:hAnsi="Calibri"/>
          <w:color w:val="000000" w:themeColor="text1"/>
          <w:lang w:val="en-US"/>
        </w:rPr>
        <w:instrText xml:space="preserve"> ADDIN EN.CITE &lt;EndNote&gt;&lt;Cite&gt;&lt;Author&gt;Cohen&lt;/Author&gt;&lt;Year&gt;1990&lt;/Year&gt;&lt;RecNum&gt;5949&lt;/RecNum&gt;&lt;DisplayText&gt;(39, 40)&lt;/DisplayText&gt;&lt;record&gt;&lt;rec-number&gt;5949&lt;/rec-number&gt;&lt;foreign-keys&gt;&lt;key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8D542A" w:rsidRPr="008D542A">
        <w:rPr>
          <w:rFonts w:ascii="Calibri" w:hAnsi="Calibri"/>
          <w:noProof/>
          <w:color w:val="000000" w:themeColor="text1"/>
          <w:lang w:val="en-US"/>
        </w:rPr>
        <w:t>(</w:t>
      </w:r>
      <w:hyperlink w:anchor="_ENREF_39" w:tooltip="Cohen, 1990 #5949" w:history="1">
        <w:r w:rsidR="005F5AF1" w:rsidRPr="008D542A">
          <w:rPr>
            <w:rFonts w:ascii="Calibri" w:hAnsi="Calibri"/>
            <w:noProof/>
            <w:color w:val="000000" w:themeColor="text1"/>
            <w:lang w:val="en-US"/>
          </w:rPr>
          <w:t>39</w:t>
        </w:r>
      </w:hyperlink>
      <w:r w:rsidR="008D542A" w:rsidRPr="008D542A">
        <w:rPr>
          <w:rFonts w:ascii="Calibri" w:hAnsi="Calibri"/>
          <w:noProof/>
          <w:color w:val="000000" w:themeColor="text1"/>
          <w:lang w:val="en-US"/>
        </w:rPr>
        <w:t xml:space="preserve">, </w:t>
      </w:r>
      <w:hyperlink w:anchor="_ENREF_40" w:tooltip="Gigerenzer, 1987 #6345" w:history="1">
        <w:r w:rsidR="005F5AF1" w:rsidRPr="008D542A">
          <w:rPr>
            <w:rFonts w:ascii="Calibri" w:hAnsi="Calibri"/>
            <w:noProof/>
            <w:color w:val="000000" w:themeColor="text1"/>
            <w:lang w:val="en-US"/>
          </w:rPr>
          <w:t>40</w:t>
        </w:r>
      </w:hyperlink>
      <w:r w:rsidR="008D542A" w:rsidRPr="008D542A">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Ioannidis and colleagues recently monocultural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p-values </w:t>
      </w:r>
      <w:r w:rsidR="00834D68" w:rsidRPr="00F207D7">
        <w:rPr>
          <w:rFonts w:ascii="Calibri" w:hAnsi="Calibri"/>
          <w:color w:val="000000" w:themeColor="text1"/>
        </w:rPr>
        <w:fldChar w:fldCharType="begin"/>
      </w:r>
      <w:r w:rsidR="008D542A" w:rsidRPr="008D542A">
        <w:rPr>
          <w:rFonts w:ascii="Calibri" w:hAnsi="Calibri"/>
          <w:color w:val="000000" w:themeColor="text1"/>
          <w:lang w:val="en-US"/>
        </w:rPr>
        <w:instrText xml:space="preserve"> ADDIN EN.CITE &lt;EndNote&gt;&lt;Cite&gt;&lt;Author&gt;Szucs&lt;/Author&gt;&lt;Year&gt;2017&lt;/Year&gt;&lt;RecNum&gt;7029&lt;/RecNum&gt;&lt;DisplayText&gt;(41)&lt;/DisplayText&gt;&lt;record&gt;&lt;rec-number&gt;7029&lt;/rec-number&gt;&lt;foreign-keys&gt;&lt;key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8D542A" w:rsidRPr="008D542A">
        <w:rPr>
          <w:rFonts w:ascii="Calibri" w:hAnsi="Calibri"/>
          <w:noProof/>
          <w:color w:val="000000" w:themeColor="text1"/>
          <w:lang w:val="en-US"/>
        </w:rPr>
        <w:t>(</w:t>
      </w:r>
      <w:hyperlink w:anchor="_ENREF_41" w:tooltip="Szucs, 2017 #7029" w:history="1">
        <w:r w:rsidR="005F5AF1" w:rsidRPr="008D542A">
          <w:rPr>
            <w:rFonts w:ascii="Calibri" w:hAnsi="Calibri"/>
            <w:noProof/>
            <w:color w:val="000000" w:themeColor="text1"/>
            <w:lang w:val="en-US"/>
          </w:rPr>
          <w:t>41</w:t>
        </w:r>
      </w:hyperlink>
      <w:r w:rsidR="008D542A" w:rsidRPr="008D542A">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2C0EF55C" w14:textId="77777777" w:rsidR="008F4632" w:rsidRDefault="008F4632" w:rsidP="00C76687">
      <w:pPr>
        <w:contextualSpacing/>
        <w:jc w:val="both"/>
        <w:rPr>
          <w:rFonts w:ascii="Calibri" w:hAnsi="Calibri"/>
          <w:color w:val="A6A6A6" w:themeColor="background1" w:themeShade="A6"/>
          <w:lang w:val="en-US"/>
        </w:rPr>
      </w:pPr>
    </w:p>
    <w:p w14:paraId="54E7A756" w14:textId="77777777" w:rsidR="008F4632" w:rsidRDefault="008F4632" w:rsidP="00C76687">
      <w:pPr>
        <w:contextualSpacing/>
        <w:jc w:val="both"/>
        <w:rPr>
          <w:rFonts w:ascii="Calibri" w:hAnsi="Calibri"/>
          <w:color w:val="A6A6A6" w:themeColor="background1" w:themeShade="A6"/>
          <w:lang w:val="en-US"/>
        </w:rPr>
      </w:pPr>
    </w:p>
    <w:p w14:paraId="0612C16F" w14:textId="77B73D14" w:rsidR="00AF2C46" w:rsidRPr="009C7B20" w:rsidRDefault="00F317EE" w:rsidP="00C76687">
      <w:pPr>
        <w:contextualSpacing/>
        <w:jc w:val="both"/>
        <w:rPr>
          <w:rFonts w:ascii="Calibri" w:hAnsi="Calibri"/>
          <w:color w:val="A6A6A6" w:themeColor="background1" w:themeShade="A6"/>
          <w:lang w:val="en-US"/>
        </w:rPr>
      </w:pPr>
      <w:r w:rsidRPr="00F317EE">
        <w:rPr>
          <w:rFonts w:ascii="Calibri" w:hAnsi="Calibri"/>
          <w:color w:val="A6A6A6" w:themeColor="background1" w:themeShade="A6"/>
          <w:lang w:val="en-US"/>
        </w:rPr>
        <w:t>does not always go hand-in-hand with</w:t>
      </w:r>
      <w:r w:rsidR="009C7B20">
        <w:rPr>
          <w:rFonts w:ascii="Calibri" w:hAnsi="Calibri"/>
          <w:color w:val="A6A6A6" w:themeColor="background1" w:themeShade="A6"/>
          <w:lang w:val="en-US"/>
        </w:rPr>
        <w:t>; to back claims</w:t>
      </w:r>
      <w:r w:rsidR="00CA1725">
        <w:rPr>
          <w:rFonts w:ascii="Calibri" w:hAnsi="Calibri"/>
          <w:color w:val="A6A6A6" w:themeColor="background1" w:themeShade="A6"/>
          <w:lang w:val="en-US"/>
        </w:rPr>
        <w:t>; differently nuanced</w:t>
      </w:r>
      <w:r w:rsidR="00ED11CA">
        <w:rPr>
          <w:rFonts w:ascii="Calibri" w:hAnsi="Calibri"/>
          <w:color w:val="A6A6A6" w:themeColor="background1" w:themeShade="A6"/>
          <w:lang w:val="en-US"/>
        </w:rPr>
        <w:t>; embrace</w:t>
      </w:r>
      <w:r w:rsidR="00D31F67">
        <w:rPr>
          <w:rFonts w:ascii="Calibri" w:hAnsi="Calibri"/>
          <w:color w:val="A6A6A6" w:themeColor="background1" w:themeShade="A6"/>
          <w:lang w:val="en-US"/>
        </w:rPr>
        <w:t>; irrespective of</w:t>
      </w:r>
      <w:r w:rsidR="00094081">
        <w:rPr>
          <w:rFonts w:ascii="Calibri" w:hAnsi="Calibri"/>
          <w:color w:val="A6A6A6" w:themeColor="background1" w:themeShade="A6"/>
          <w:lang w:val="en-US"/>
        </w:rPr>
        <w:t>; informed judgment by the investigator</w:t>
      </w:r>
      <w:r w:rsidR="00045515">
        <w:rPr>
          <w:rFonts w:ascii="Calibri" w:hAnsi="Calibri"/>
          <w:color w:val="A6A6A6" w:themeColor="background1" w:themeShade="A6"/>
          <w:lang w:val="en-US"/>
        </w:rPr>
        <w:t>; predictive focus/inference focus</w:t>
      </w:r>
      <w:r w:rsidR="001F00D6">
        <w:rPr>
          <w:rFonts w:ascii="Calibri" w:hAnsi="Calibri"/>
          <w:color w:val="A6A6A6" w:themeColor="background1" w:themeShade="A6"/>
          <w:lang w:val="en-US"/>
        </w:rPr>
        <w:t xml:space="preserve">; sharpen the </w:t>
      </w:r>
      <w:proofErr w:type="spellStart"/>
      <w:r w:rsidR="001F00D6">
        <w:rPr>
          <w:rFonts w:ascii="Calibri" w:hAnsi="Calibri"/>
          <w:color w:val="A6A6A6" w:themeColor="background1" w:themeShade="A6"/>
          <w:lang w:val="en-US"/>
        </w:rPr>
        <w:t>distinctino</w:t>
      </w:r>
      <w:proofErr w:type="spellEnd"/>
      <w:r w:rsidR="001F00D6">
        <w:rPr>
          <w:rFonts w:ascii="Calibri" w:hAnsi="Calibri"/>
          <w:color w:val="A6A6A6" w:themeColor="background1" w:themeShade="A6"/>
          <w:lang w:val="en-US"/>
        </w:rPr>
        <w:t xml:space="preserve"> between</w:t>
      </w:r>
      <w:r w:rsidR="00081392">
        <w:rPr>
          <w:rFonts w:ascii="Calibri" w:hAnsi="Calibri"/>
          <w:color w:val="A6A6A6" w:themeColor="background1" w:themeShade="A6"/>
          <w:lang w:val="en-US"/>
        </w:rPr>
        <w:t>; explanatory and predictive qualities</w:t>
      </w:r>
      <w:r w:rsidR="00355FFA">
        <w:rPr>
          <w:rFonts w:ascii="Calibri" w:hAnsi="Calibri"/>
          <w:color w:val="A6A6A6" w:themeColor="background1" w:themeShade="A6"/>
          <w:lang w:val="en-US"/>
        </w:rPr>
        <w:t>; set the stage for</w:t>
      </w:r>
      <w:r w:rsidR="00CD5826">
        <w:rPr>
          <w:rFonts w:ascii="Calibri" w:hAnsi="Calibri"/>
          <w:color w:val="A6A6A6" w:themeColor="background1" w:themeShade="A6"/>
          <w:lang w:val="en-US"/>
        </w:rPr>
        <w:t xml:space="preserve">; predictive modeling/explanatory m.; </w:t>
      </w:r>
    </w:p>
    <w:p w14:paraId="5A682E5D" w14:textId="77777777" w:rsidR="004E08BC" w:rsidRPr="00C76687" w:rsidRDefault="004E08BC" w:rsidP="00C76687">
      <w:pPr>
        <w:contextualSpacing/>
        <w:jc w:val="both"/>
        <w:rPr>
          <w:rFonts w:ascii="Calibri" w:hAnsi="Calibri"/>
          <w:b/>
          <w:color w:val="000000" w:themeColor="text1"/>
          <w:lang w:val="en-US"/>
        </w:rPr>
      </w:pP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lastRenderedPageBreak/>
        <w:t>Conclusion</w:t>
      </w:r>
    </w:p>
    <w:p w14:paraId="59F5AD5A" w14:textId="32E47843" w:rsidR="00F74CB4" w:rsidRPr="00C76687" w:rsidRDefault="00CE75A2" w:rsidP="00F317EE">
      <w:pPr>
        <w:ind w:firstLine="708"/>
        <w:contextualSpacing/>
        <w:jc w:val="both"/>
        <w:rPr>
          <w:rFonts w:ascii="Calibri" w:hAnsi="Calibri"/>
          <w:color w:val="000000" w:themeColor="text1"/>
          <w:lang w:val="en-US"/>
        </w:rPr>
      </w:pPr>
      <w:r w:rsidRPr="00C76687">
        <w:rPr>
          <w:rFonts w:ascii="Calibri" w:eastAsia="Times New Roman" w:hAnsi="Calibri" w:cs="Arial"/>
          <w:color w:val="222222"/>
          <w:shd w:val="clear" w:color="auto" w:fill="FFFFFF"/>
          <w:lang w:val="en-US"/>
        </w:rPr>
        <w:t xml:space="preserve">The present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r w:rsidR="00394EF3">
        <w:rPr>
          <w:rFonts w:ascii="Calibri" w:eastAsia="Times New Roman" w:hAnsi="Calibri" w:cs="Arial"/>
          <w:color w:val="222222"/>
          <w:shd w:val="clear" w:color="auto" w:fill="FFFFFF"/>
          <w:lang w:val="en-US"/>
        </w:rPr>
        <w:t>s</w:t>
      </w:r>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394EF3">
        <w:rPr>
          <w:rFonts w:ascii="Calibri" w:eastAsia="Times New Roman" w:hAnsi="Calibri" w:cs="Arial"/>
          <w:color w:val="222222"/>
          <w:shd w:val="clear" w:color="auto" w:fill="FFFFFF"/>
          <w:lang w:val="en-US"/>
        </w:rPr>
        <w:t xml:space="preserve">for </w:t>
      </w:r>
      <w:r w:rsidR="00224846" w:rsidRPr="00C76687">
        <w:rPr>
          <w:rFonts w:ascii="Calibri" w:eastAsia="Times New Roman" w:hAnsi="Calibri" w:cs="Arial"/>
          <w:color w:val="222222"/>
          <w:shd w:val="clear" w:color="auto" w:fill="FFFFFF"/>
          <w:lang w:val="en-US"/>
        </w:rPr>
        <w:t>lin</w:t>
      </w:r>
      <w:r w:rsidR="00500D73" w:rsidRPr="00C76687">
        <w:rPr>
          <w:rFonts w:ascii="Calibri" w:eastAsia="Times New Roman" w:hAnsi="Calibri" w:cs="Arial"/>
          <w:color w:val="222222"/>
          <w:shd w:val="clear" w:color="auto" w:fill="FFFFFF"/>
          <w:lang w:val="en-US"/>
        </w:rPr>
        <w:t>ear</w:t>
      </w:r>
      <w:r w:rsidR="00394EF3">
        <w:rPr>
          <w:rFonts w:ascii="Calibri" w:eastAsia="Times New Roman" w:hAnsi="Calibri" w:cs="Arial"/>
          <w:color w:val="222222"/>
          <w:shd w:val="clear" w:color="auto" w:fill="FFFFFF"/>
          <w:lang w:val="en-US"/>
        </w:rPr>
        <w:t xml:space="preserve"> </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 a workhorse in many areas of</w:t>
      </w:r>
      <w:r w:rsidR="00224846" w:rsidRPr="00C76687">
        <w:rPr>
          <w:rFonts w:ascii="Calibri" w:eastAsia="Times New Roman" w:hAnsi="Calibri" w:cs="Arial"/>
          <w:color w:val="222222"/>
          <w:shd w:val="clear" w:color="auto" w:fill="FFFFFF"/>
          <w:lang w:val="en-US"/>
        </w:rPr>
        <w:t xml:space="preserve"> empirical 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57CD">
        <w:rPr>
          <w:rFonts w:ascii="Calibri" w:eastAsia="Times New Roman" w:hAnsi="Calibri" w:cs="Arial"/>
          <w:color w:val="222222"/>
          <w:shd w:val="clear" w:color="auto" w:fill="FFFFFF"/>
          <w:lang w:val="en-US"/>
        </w:rPr>
        <w:t xml:space="preserve">, </w:t>
      </w:r>
      <w:r w:rsidR="00BF57CD">
        <w:rPr>
          <w:rFonts w:ascii="Calibri" w:hAnsi="Calibri"/>
          <w:lang w:val="en-US"/>
        </w:rPr>
        <w:t>d</w:t>
      </w:r>
      <w:r w:rsidR="00BF57CD" w:rsidRPr="00C76687">
        <w:rPr>
          <w:rFonts w:ascii="Calibri" w:hAnsi="Calibri"/>
          <w:lang w:val="en-US"/>
        </w:rPr>
        <w:t>epending on the ultimate clinical or research question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 may give some way to</w:t>
      </w:r>
      <w:r w:rsidR="00AF2C46" w:rsidRPr="00C76687">
        <w:rPr>
          <w:rFonts w:ascii="Calibri" w:eastAsia="Times New Roman" w:hAnsi="Calibri" w:cs="Arial"/>
          <w:color w:val="222222"/>
          <w:shd w:val="clear" w:color="auto" w:fill="FFFFFF"/>
          <w:lang w:val="en-US"/>
        </w:rPr>
        <w:t xml:space="preserve"> the aim 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1F16C0">
        <w:rPr>
          <w:rFonts w:ascii="Calibri" w:eastAsia="Times New Roman" w:hAnsi="Calibri" w:cs="Arial"/>
          <w:color w:val="222222"/>
          <w:shd w:val="clear" w:color="auto" w:fill="FFFFFF"/>
          <w:lang w:val="en-US"/>
        </w:rPr>
        <w:t xml:space="preserve">Therefore, </w:t>
      </w:r>
      <w:r w:rsidR="001F16C0">
        <w:rPr>
          <w:rFonts w:ascii="Calibri" w:hAnsi="Calibri" w:cs="Arial"/>
          <w:color w:val="000000" w:themeColor="text1"/>
          <w:lang w:val="en-US"/>
        </w:rPr>
        <w:t>c</w:t>
      </w:r>
      <w:r w:rsidR="00A76291" w:rsidRPr="00C76687">
        <w:rPr>
          <w:rFonts w:ascii="Calibri" w:hAnsi="Calibri" w:cs="Arial"/>
          <w:color w:val="000000" w:themeColor="text1"/>
          <w:lang w:val="en-US"/>
        </w:rPr>
        <w:t>are needs to be taken in practical data analysis</w:t>
      </w:r>
      <w:r w:rsidR="00A76291">
        <w:rPr>
          <w:rFonts w:ascii="Calibri" w:hAnsi="Calibri" w:cs="Arial"/>
          <w:color w:val="000000" w:themeColor="text1"/>
          <w:lang w:val="en-US"/>
        </w:rPr>
        <w:t>.</w:t>
      </w:r>
      <w:r w:rsidR="00A76291">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have proposed that modeling tools should be defined by the problems 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solve, rather than cataloguing methods under particular umbrella terms </w:t>
      </w:r>
      <w:r w:rsidR="00C76687" w:rsidRPr="00C76687">
        <w:rPr>
          <w:rFonts w:ascii="Calibri" w:eastAsia="Times New Roman" w:hAnsi="Calibri" w:cs="Arial"/>
          <w:color w:val="222222"/>
          <w:shd w:val="clear" w:color="auto" w:fill="FFFFFF"/>
          <w:lang w:val="en-US"/>
        </w:rPr>
        <w:fldChar w:fldCharType="begin"/>
      </w:r>
      <w:r w:rsidR="008D542A">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&lt;EndNote&gt;&lt;Cite&gt;&lt;Author&gt;Friedman&lt;/Author&gt;&lt;Year&gt;2001&lt;/Year&gt;&lt;RecNum&gt;5937&lt;/RecNum&gt;&lt;DisplayText&gt;(42)&lt;/DisplayText&gt;&lt;record&gt;&lt;rec-number&gt;5937&lt;/rec-number&gt;&lt;foreign-keys&gt;&lt;key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8D542A">
        <w:rPr>
          <w:rFonts w:ascii="Calibri" w:eastAsia="Times New Roman" w:hAnsi="Calibri" w:cs="Arial"/>
          <w:noProof/>
          <w:color w:val="222222"/>
          <w:shd w:val="clear" w:color="auto" w:fill="FFFFFF"/>
          <w:lang w:val="en-US"/>
        </w:rPr>
        <w:t>(</w:t>
      </w:r>
      <w:hyperlink w:anchor="_ENREF_42" w:tooltip="Friedman, 2001 #5937" w:history="1">
        <w:r w:rsidR="005F5AF1">
          <w:rPr>
            <w:rFonts w:ascii="Calibri" w:eastAsia="Times New Roman" w:hAnsi="Calibri" w:cs="Arial"/>
            <w:noProof/>
            <w:color w:val="222222"/>
            <w:shd w:val="clear" w:color="auto" w:fill="FFFFFF"/>
            <w:lang w:val="en-US"/>
          </w:rPr>
          <w:t>42</w:t>
        </w:r>
      </w:hyperlink>
      <w:r w:rsidR="008D542A">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F317EE">
        <w:rPr>
          <w:rFonts w:ascii="Calibri" w:hAnsi="Calibri"/>
          <w:lang w:val="en-US"/>
        </w:rPr>
        <w:t>clinicians</w:t>
      </w:r>
      <w:r w:rsidR="00F317EE" w:rsidRPr="00C76687">
        <w:rPr>
          <w:rFonts w:ascii="Calibri" w:hAnsi="Calibri"/>
          <w:lang w:val="en-US"/>
        </w:rPr>
        <w:t xml:space="preserve"> to acknowledge the partly diverging modeling goals and scopes of interpretation of </w:t>
      </w:r>
      <w:r w:rsidR="00F317EE">
        <w:rPr>
          <w:rFonts w:ascii="Calibri" w:hAnsi="Calibri"/>
          <w:lang w:val="en-US"/>
        </w:rPr>
        <w:t xml:space="preserve">different modelling agendas </w:t>
      </w:r>
      <w:r w:rsidR="00F317EE" w:rsidRPr="00C76687">
        <w:rPr>
          <w:rFonts w:ascii="Calibri" w:hAnsi="Calibri"/>
          <w:lang w:val="en-US"/>
        </w:rPr>
        <w:fldChar w:fldCharType="begin"/>
      </w:r>
      <w:r w:rsidR="008D542A">
        <w:rPr>
          <w:rFonts w:ascii="Calibri" w:hAnsi="Calibri"/>
          <w:lang w:val="en-US"/>
        </w:rPr>
        <w:instrText xml:space="preserve"> ADDIN EN.CITE &lt;EndNote&gt;&lt;Cite&gt;&lt;Author&gt;Bzdok&lt;/Author&gt;&lt;Year&gt;2017&lt;/Year&gt;&lt;RecNum&gt;6436&lt;/RecNum&gt;&lt;DisplayText&gt;(2, 43)&lt;/DisplayText&gt;&lt;record&gt;&lt;rec-number&gt;6436&lt;/rec-number&gt;&lt;foreign-keys&gt;&lt;key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8D542A">
        <w:rPr>
          <w:rFonts w:ascii="Calibri" w:hAnsi="Calibri"/>
          <w:noProof/>
          <w:lang w:val="en-US"/>
        </w:rPr>
        <w:t>(</w:t>
      </w:r>
      <w:hyperlink w:anchor="_ENREF_2" w:tooltip="Breiman, 2001 #4148" w:history="1">
        <w:r w:rsidR="005F5AF1">
          <w:rPr>
            <w:rFonts w:ascii="Calibri" w:hAnsi="Calibri"/>
            <w:noProof/>
            <w:lang w:val="en-US"/>
          </w:rPr>
          <w:t>2</w:t>
        </w:r>
      </w:hyperlink>
      <w:r w:rsidR="008D542A">
        <w:rPr>
          <w:rFonts w:ascii="Calibri" w:hAnsi="Calibri"/>
          <w:noProof/>
          <w:lang w:val="en-US"/>
        </w:rPr>
        <w:t xml:space="preserve">, </w:t>
      </w:r>
      <w:hyperlink w:anchor="_ENREF_43" w:tooltip="Bzdok, 2017 #6436" w:history="1">
        <w:r w:rsidR="005F5AF1">
          <w:rPr>
            <w:rFonts w:ascii="Calibri" w:hAnsi="Calibri"/>
            <w:noProof/>
            <w:lang w:val="en-US"/>
          </w:rPr>
          <w:t>43</w:t>
        </w:r>
      </w:hyperlink>
      <w:r w:rsidR="008D542A">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important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3EF49EA1"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&lt;EndNote&gt;&lt;Cite&gt;&lt;Author&gt;Bernard&lt;/Author&gt;&lt;Year&gt;1957&lt;/Year&gt;&lt;RecNum&gt;7028&lt;/RecNum&gt;&lt;DisplayText&gt;(44)&lt;/DisplayText&gt;&lt;record&gt;&lt;rec-number&gt;7028&lt;/rec-number&gt;&lt;foreign-keys&gt;&lt;key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44" w:tooltip="Bernard, 1957 #7028" w:history="1">
        <w:r w:rsidR="005F5AF1">
          <w:rPr>
            <w:rFonts w:ascii="Calibri" w:hAnsi="Calibri"/>
            <w:noProof/>
            <w:color w:val="000000" w:themeColor="text1"/>
            <w:lang w:val="en-US"/>
          </w:rPr>
          <w:t>44</w:t>
        </w:r>
      </w:hyperlink>
      <w:r w:rsidR="008D542A">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6F037C0D"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It may increasingly become apparent that</w:t>
      </w:r>
      <w:r w:rsidR="002C4D5B" w:rsidRPr="00C76687">
        <w:rPr>
          <w:rFonts w:ascii="Calibri" w:eastAsia="Times New Roman" w:hAnsi="Calibri" w:cs="Arial"/>
          <w:color w:val="222222"/>
          <w:shd w:val="clear" w:color="auto" w:fill="FFFFFF"/>
          <w:lang w:val="en-US"/>
        </w:rPr>
        <w:t xml:space="preserve"> the modeling go</w:t>
      </w:r>
      <w:r>
        <w:rPr>
          <w:rFonts w:ascii="Calibri" w:eastAsia="Times New Roman" w:hAnsi="Calibri" w:cs="Arial"/>
          <w:color w:val="222222"/>
          <w:shd w:val="clear" w:color="auto" w:fill="FFFFFF"/>
          <w:lang w:val="en-US"/>
        </w:rPr>
        <w:t>als of inference and prediction</w:t>
      </w:r>
      <w:r w:rsidR="00346270">
        <w:rPr>
          <w:rFonts w:ascii="Calibri" w:eastAsia="Times New Roman" w:hAnsi="Calibri" w:cs="Arial"/>
          <w:color w:val="222222"/>
          <w:shd w:val="clear" w:color="auto" w:fill="FFFFFF"/>
          <w:lang w:val="en-US"/>
        </w:rPr>
        <w:t>, even when using a linear model and using the same data,</w:t>
      </w:r>
      <w:r w:rsidR="002C4D5B" w:rsidRPr="00C76687">
        <w:rPr>
          <w:rFonts w:ascii="Calibri" w:eastAsia="Times New Roman" w:hAnsi="Calibri" w:cs="Arial"/>
          <w:color w:val="222222"/>
          <w:shd w:val="clear" w:color="auto" w:fill="FFFFFF"/>
          <w:lang w:val="en-US"/>
        </w:rPr>
        <w:t xml:space="preserve"> </w:t>
      </w:r>
      <w:r>
        <w:rPr>
          <w:rFonts w:ascii="Calibri" w:eastAsia="Times New Roman" w:hAnsi="Calibri" w:cs="Arial"/>
          <w:color w:val="222222"/>
          <w:shd w:val="clear" w:color="auto" w:fill="FFFFFF"/>
          <w:lang w:val="en-US"/>
        </w:rPr>
        <w:t>should</w:t>
      </w:r>
      <w:r w:rsidR="002C4D5B" w:rsidRPr="00C76687">
        <w:rPr>
          <w:rFonts w:ascii="Calibri" w:eastAsia="Times New Roman" w:hAnsi="Calibri" w:cs="Arial"/>
          <w:color w:val="222222"/>
          <w:shd w:val="clear" w:color="auto" w:fill="FFFFFF"/>
          <w:lang w:val="en-US"/>
        </w:rPr>
        <w:t xml:space="preserve"> be viewed as related cousins but not twins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5F5AF1">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144E9FA8" w14:textId="4167FEF2" w:rsidR="0011665F" w:rsidDel="0011665F" w:rsidRDefault="00503EB4" w:rsidP="00F40E7B">
      <w:pPr>
        <w:widowControl w:val="0"/>
        <w:autoSpaceDE w:val="0"/>
        <w:autoSpaceDN w:val="0"/>
        <w:adjustRightInd w:val="0"/>
        <w:spacing w:after="240" w:line="200" w:lineRule="atLeast"/>
        <w:jc w:val="both"/>
        <w:rPr>
          <w:del w:id="205" w:author="Denis Engemann" w:date="2018-04-28T22:23:00Z"/>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w:t>
      </w:r>
      <w:proofErr w:type="spellStart"/>
      <w:r w:rsidRPr="00051DC0">
        <w:rPr>
          <w:rFonts w:ascii="Calibri" w:hAnsi="Calibri" w:cs="Times"/>
          <w:color w:val="000000" w:themeColor="text1"/>
          <w:lang w:val="en-US"/>
        </w:rPr>
        <w:t>Forschungsgemeinschaft</w:t>
      </w:r>
      <w:proofErr w:type="spellEnd"/>
      <w:r w:rsidRPr="00051DC0">
        <w:rPr>
          <w:rFonts w:ascii="Calibri" w:hAnsi="Calibri" w:cs="Times"/>
          <w:color w:val="000000" w:themeColor="text1"/>
          <w:lang w:val="en-US"/>
        </w:rPr>
        <w:t xml:space="preserve">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ins w:id="206" w:author="Denis Engemann" w:date="2018-04-28T22:23:00Z">
        <w:r w:rsidR="0011665F" w:rsidRPr="0011665F">
          <w:rPr>
            <w:rFonts w:ascii="Calibri" w:hAnsi="Calibri" w:cs="Times"/>
            <w:color w:val="000000" w:themeColor="text1"/>
            <w:lang w:val="en-US"/>
          </w:rPr>
          <w:t xml:space="preserve"> </w:t>
        </w:r>
        <w:r w:rsidR="0011665F">
          <w:rPr>
            <w:rFonts w:ascii="Calibri" w:hAnsi="Calibri" w:cs="Times"/>
            <w:color w:val="000000" w:themeColor="text1"/>
            <w:lang w:val="en-US"/>
          </w:rPr>
          <w:t>DE acknowledges support by the Amazon AWS Research Grant (2015)</w:t>
        </w:r>
        <w:proofErr w:type="gramStart"/>
        <w:r w:rsidR="0011665F">
          <w:rPr>
            <w:rFonts w:ascii="Calibri" w:hAnsi="Calibri" w:cs="Times"/>
            <w:color w:val="000000" w:themeColor="text1"/>
            <w:lang w:val="en-US"/>
          </w:rPr>
          <w:t xml:space="preserve">, </w:t>
        </w:r>
        <w:r w:rsidR="0011665F" w:rsidRPr="00051DC0">
          <w:rPr>
            <w:rFonts w:ascii="Calibri" w:hAnsi="Calibri" w:cs="Times"/>
            <w:color w:val="000000" w:themeColor="text1"/>
            <w:lang w:val="en-US"/>
          </w:rPr>
          <w:t>)</w:t>
        </w:r>
        <w:proofErr w:type="gramEnd"/>
        <w:r w:rsidR="0011665F" w:rsidRPr="00051DC0">
          <w:rPr>
            <w:rFonts w:ascii="Calibri" w:hAnsi="Calibri" w:cs="Times"/>
            <w:color w:val="000000" w:themeColor="text1"/>
            <w:lang w:val="en-US"/>
          </w:rPr>
          <w:t>, the German National Merit Foundation</w:t>
        </w:r>
        <w:r w:rsidR="0011665F">
          <w:rPr>
            <w:rFonts w:ascii="Calibri" w:hAnsi="Calibri" w:cs="Times"/>
            <w:color w:val="000000" w:themeColor="text1"/>
            <w:lang w:val="en-US"/>
          </w:rPr>
          <w:t xml:space="preserve">, as well as the </w:t>
        </w:r>
        <w:proofErr w:type="spellStart"/>
        <w:r w:rsidR="0011665F">
          <w:rPr>
            <w:rFonts w:ascii="Calibri" w:hAnsi="Calibri" w:cs="Times"/>
            <w:color w:val="000000" w:themeColor="text1"/>
            <w:lang w:val="en-US"/>
          </w:rPr>
          <w:t>Franch</w:t>
        </w:r>
        <w:proofErr w:type="spellEnd"/>
        <w:r w:rsidR="0011665F">
          <w:rPr>
            <w:rFonts w:ascii="Calibri" w:hAnsi="Calibri" w:cs="Times"/>
            <w:color w:val="000000" w:themeColor="text1"/>
            <w:lang w:val="en-US"/>
          </w:rPr>
          <w:t xml:space="preserve"> National Institute for Informatics and Automation (INRIA).</w:t>
        </w:r>
        <w:r w:rsidR="0011665F">
          <w:rPr>
            <w:rFonts w:ascii="Calibri" w:eastAsia="Times New Roman" w:hAnsi="Calibri" w:cs="Arial"/>
            <w:color w:val="000000" w:themeColor="text1"/>
            <w:shd w:val="clear" w:color="auto" w:fill="FFFFFF"/>
            <w:lang w:val="en-US"/>
          </w:rPr>
          <w:t xml:space="preserve"> </w:t>
        </w:r>
      </w:ins>
    </w:p>
    <w:p w14:paraId="4A862063" w14:textId="01B19285" w:rsidR="00461161" w:rsidRPr="00F40E7B" w:rsidRDefault="00461161" w:rsidP="00F40E7B">
      <w:pPr>
        <w:widowControl w:val="0"/>
        <w:autoSpaceDE w:val="0"/>
        <w:autoSpaceDN w:val="0"/>
        <w:adjustRightInd w:val="0"/>
        <w:spacing w:after="240" w:line="200" w:lineRule="atLeast"/>
        <w:jc w:val="both"/>
        <w:rPr>
          <w:rFonts w:ascii="Calibri" w:hAnsi="Calibri" w:cs="Times"/>
          <w:color w:val="000000" w:themeColor="text1"/>
          <w:lang w:val="en-US"/>
        </w:rPr>
      </w:pPr>
      <w:r>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594B03B8" w:rsidR="0049741A" w:rsidRPr="00A15BF0" w:rsidRDefault="008858EA" w:rsidP="00646C0A">
      <w:pPr>
        <w:jc w:val="both"/>
        <w:rPr>
          <w:rFonts w:eastAsia="Times New Roman"/>
          <w:lang w:val="en-US"/>
        </w:rPr>
      </w:pPr>
      <w:r w:rsidRPr="00BF3692">
        <w:rPr>
          <w:rFonts w:ascii="Calibri" w:hAnsi="Calibri"/>
          <w:b/>
          <w:color w:val="000000" w:themeColor="text1"/>
          <w:sz w:val="22"/>
          <w:szCs w:val="22"/>
          <w:lang w:val="en-US"/>
        </w:rPr>
        <w:t>Predictability ver</w:t>
      </w:r>
      <w:r w:rsidR="00601797">
        <w:rPr>
          <w:rFonts w:ascii="Calibri" w:hAnsi="Calibri"/>
          <w:b/>
          <w:color w:val="000000" w:themeColor="text1"/>
          <w:sz w:val="22"/>
          <w:szCs w:val="22"/>
          <w:lang w:val="en-US"/>
        </w:rPr>
        <w:t>sus significance in simulated</w:t>
      </w:r>
      <w:r w:rsidRPr="00BF3692">
        <w:rPr>
          <w:rFonts w:ascii="Calibri" w:hAnsi="Calibri"/>
          <w:b/>
          <w:color w:val="000000" w:themeColor="text1"/>
          <w:sz w:val="22"/>
          <w:szCs w:val="22"/>
          <w:lang w:val="en-US"/>
        </w:rPr>
        <w:t xml:space="preserve"> datasets. </w:t>
      </w:r>
      <w:r w:rsidR="0049741A">
        <w:rPr>
          <w:rFonts w:ascii="Calibri" w:hAnsi="Calibri"/>
          <w:color w:val="000000" w:themeColor="text1"/>
          <w:sz w:val="22"/>
          <w:szCs w:val="22"/>
          <w:lang w:val="en-US"/>
        </w:rPr>
        <w:t xml:space="preserve">A </w:t>
      </w:r>
      <w:r w:rsidR="00A15BF0">
        <w:rPr>
          <w:rFonts w:ascii="Calibri" w:hAnsi="Calibri"/>
          <w:color w:val="000000" w:themeColor="text1"/>
          <w:sz w:val="22"/>
          <w:szCs w:val="22"/>
          <w:lang w:val="en-US"/>
        </w:rPr>
        <w:t>wide</w:t>
      </w:r>
      <w:r w:rsidR="0049741A">
        <w:rPr>
          <w:rFonts w:ascii="Calibri" w:hAnsi="Calibri"/>
          <w:color w:val="000000" w:themeColor="text1"/>
          <w:sz w:val="22"/>
          <w:szCs w:val="22"/>
          <w:lang w:val="en-US"/>
        </w:rPr>
        <w:t xml:space="preserve"> range of </w:t>
      </w:r>
      <w:r w:rsidR="00B357BE">
        <w:rPr>
          <w:rFonts w:ascii="Calibri" w:hAnsi="Calibri"/>
          <w:color w:val="000000" w:themeColor="text1"/>
          <w:sz w:val="22"/>
          <w:szCs w:val="22"/>
          <w:lang w:val="en-US"/>
        </w:rPr>
        <w:t>possible</w:t>
      </w:r>
      <w:r w:rsidR="0049741A">
        <w:rPr>
          <w:rFonts w:ascii="Calibri" w:hAnsi="Calibri"/>
          <w:color w:val="000000" w:themeColor="text1"/>
          <w:sz w:val="22"/>
          <w:szCs w:val="22"/>
          <w:lang w:val="en-US"/>
        </w:rPr>
        <w:t xml:space="preserve"> data-analysis settings was </w:t>
      </w:r>
      <w:r w:rsidR="0036062F">
        <w:rPr>
          <w:rFonts w:ascii="Calibri" w:hAnsi="Calibri"/>
          <w:color w:val="000000" w:themeColor="text1"/>
          <w:sz w:val="22"/>
          <w:szCs w:val="22"/>
          <w:lang w:val="en-US"/>
        </w:rPr>
        <w:t>realized</w:t>
      </w:r>
      <w:r w:rsidR="0049741A">
        <w:rPr>
          <w:rFonts w:ascii="Calibri" w:hAnsi="Calibri"/>
          <w:color w:val="000000" w:themeColor="text1"/>
          <w:sz w:val="22"/>
          <w:szCs w:val="22"/>
          <w:lang w:val="en-US"/>
        </w:rPr>
        <w:t xml:space="preserve"> in </w:t>
      </w:r>
      <w:r w:rsidR="0049741A" w:rsidRPr="0049741A">
        <w:rPr>
          <w:rFonts w:ascii="Helvetica" w:eastAsia="Times New Roman" w:hAnsi="Helvetica"/>
          <w:color w:val="263238"/>
          <w:sz w:val="20"/>
          <w:szCs w:val="20"/>
          <w:lang w:val="en-US"/>
        </w:rPr>
        <w:t>113,400</w:t>
      </w:r>
      <w:r w:rsidR="0049741A">
        <w:rPr>
          <w:rFonts w:ascii="Helvetica" w:eastAsia="Times New Roman" w:hAnsi="Helvetica"/>
          <w:color w:val="263238"/>
          <w:sz w:val="20"/>
          <w:szCs w:val="20"/>
          <w:lang w:val="en-US"/>
        </w:rPr>
        <w:t xml:space="preserve"> </w:t>
      </w:r>
      <w:r w:rsidR="000E40CD">
        <w:rPr>
          <w:rFonts w:ascii="Helvetica" w:eastAsia="Times New Roman" w:hAnsi="Helvetica"/>
          <w:color w:val="263238"/>
          <w:sz w:val="20"/>
          <w:szCs w:val="20"/>
          <w:lang w:val="en-US"/>
        </w:rPr>
        <w:t xml:space="preserve">different </w:t>
      </w:r>
      <w:r w:rsidR="00646C0A">
        <w:rPr>
          <w:rFonts w:ascii="Helvetica" w:eastAsia="Times New Roman" w:hAnsi="Helvetica"/>
          <w:color w:val="263238"/>
          <w:sz w:val="20"/>
          <w:szCs w:val="20"/>
          <w:lang w:val="en-US"/>
        </w:rPr>
        <w:t>simulations</w:t>
      </w:r>
      <w:r w:rsidR="0049741A">
        <w:rPr>
          <w:rFonts w:ascii="Helvetica" w:eastAsia="Times New Roman" w:hAnsi="Helvetica"/>
          <w:color w:val="263238"/>
          <w:sz w:val="20"/>
          <w:szCs w:val="20"/>
          <w:lang w:val="en-US"/>
        </w:rPr>
        <w:t>.</w:t>
      </w:r>
      <w:r w:rsidR="00646C0A">
        <w:rPr>
          <w:rFonts w:ascii="Helvetica" w:eastAsia="Times New Roman" w:hAnsi="Helvetica"/>
          <w:color w:val="263238"/>
          <w:sz w:val="20"/>
          <w:szCs w:val="20"/>
          <w:lang w:val="en-US"/>
        </w:rPr>
        <w:t xml:space="preserve"> The generated </w:t>
      </w:r>
      <w:r w:rsidR="00C72A8A">
        <w:rPr>
          <w:rFonts w:ascii="Helvetica" w:eastAsia="Times New Roman" w:hAnsi="Helvetica"/>
          <w:color w:val="263238"/>
          <w:sz w:val="20"/>
          <w:szCs w:val="20"/>
          <w:lang w:val="en-US"/>
        </w:rPr>
        <w:t>variables and outcome</w:t>
      </w:r>
      <w:r w:rsidR="003A487D">
        <w:rPr>
          <w:rFonts w:ascii="Helvetica" w:eastAsia="Times New Roman" w:hAnsi="Helvetica"/>
          <w:color w:val="263238"/>
          <w:sz w:val="20"/>
          <w:szCs w:val="20"/>
          <w:lang w:val="en-US"/>
        </w:rPr>
        <w:t xml:space="preserve"> were fed into linear models </w:t>
      </w:r>
      <w:r w:rsidR="00A15BF0">
        <w:rPr>
          <w:rFonts w:ascii="Helvetica" w:eastAsia="Times New Roman" w:hAnsi="Helvetica"/>
          <w:color w:val="263238"/>
          <w:sz w:val="20"/>
          <w:szCs w:val="20"/>
          <w:lang w:val="en-US"/>
        </w:rPr>
        <w:t xml:space="preserve">with the goal </w:t>
      </w:r>
      <w:r w:rsidR="003A487D">
        <w:rPr>
          <w:rFonts w:ascii="Helvetica" w:eastAsia="Times New Roman" w:hAnsi="Helvetica"/>
          <w:color w:val="263238"/>
          <w:sz w:val="20"/>
          <w:szCs w:val="20"/>
          <w:lang w:val="en-US"/>
        </w:rPr>
        <w:t xml:space="preserve">to draw classical </w:t>
      </w:r>
      <w:r w:rsidR="007715ED">
        <w:rPr>
          <w:rFonts w:ascii="Helvetica" w:eastAsia="Times New Roman" w:hAnsi="Helvetica"/>
          <w:color w:val="263238"/>
          <w:sz w:val="20"/>
          <w:szCs w:val="20"/>
          <w:lang w:val="en-US"/>
        </w:rPr>
        <w:t>inference (</w:t>
      </w:r>
      <w:r w:rsidR="004C6511">
        <w:rPr>
          <w:rFonts w:ascii="Helvetica" w:eastAsia="Times New Roman" w:hAnsi="Helvetica"/>
          <w:color w:val="263238"/>
          <w:sz w:val="20"/>
          <w:szCs w:val="20"/>
          <w:lang w:val="en-US"/>
        </w:rPr>
        <w:t>smallest p-value among all model coefficients</w:t>
      </w:r>
      <w:r w:rsidR="007715ED">
        <w:rPr>
          <w:rFonts w:ascii="Helvetica" w:eastAsia="Times New Roman" w:hAnsi="Helvetica"/>
          <w:color w:val="263238"/>
          <w:sz w:val="20"/>
          <w:szCs w:val="20"/>
          <w:lang w:val="en-US"/>
        </w:rPr>
        <w:t xml:space="preserve">, </w:t>
      </w:r>
      <w:r w:rsidR="000E40CD">
        <w:rPr>
          <w:rFonts w:ascii="Helvetica" w:eastAsia="Times New Roman" w:hAnsi="Helvetica"/>
          <w:color w:val="263238"/>
          <w:sz w:val="20"/>
          <w:szCs w:val="20"/>
          <w:lang w:val="en-US"/>
        </w:rPr>
        <w:t xml:space="preserve">x </w:t>
      </w:r>
      <w:r w:rsidR="003A487D">
        <w:rPr>
          <w:rFonts w:ascii="Helvetica" w:eastAsia="Times New Roman" w:hAnsi="Helvetica"/>
          <w:color w:val="263238"/>
          <w:sz w:val="20"/>
          <w:szCs w:val="20"/>
          <w:lang w:val="en-US"/>
        </w:rPr>
        <w:t>axis) and to evaluate</w:t>
      </w:r>
      <w:r w:rsidR="007715ED">
        <w:rPr>
          <w:rFonts w:ascii="Helvetica" w:eastAsia="Times New Roman" w:hAnsi="Helvetica"/>
          <w:color w:val="263238"/>
          <w:sz w:val="20"/>
          <w:szCs w:val="20"/>
          <w:lang w:val="en-US"/>
        </w:rPr>
        <w:t xml:space="preserve"> model </w:t>
      </w:r>
      <w:r w:rsidR="009E7052">
        <w:rPr>
          <w:rFonts w:ascii="Helvetica" w:eastAsia="Times New Roman" w:hAnsi="Helvetica"/>
          <w:color w:val="263238"/>
          <w:sz w:val="20"/>
          <w:szCs w:val="20"/>
          <w:lang w:val="en-US"/>
        </w:rPr>
        <w:t xml:space="preserve">forecasting </w:t>
      </w:r>
      <w:r w:rsidR="007715ED">
        <w:rPr>
          <w:rFonts w:ascii="Helvetica" w:eastAsia="Times New Roman" w:hAnsi="Helvetica"/>
          <w:color w:val="263238"/>
          <w:sz w:val="20"/>
          <w:szCs w:val="20"/>
          <w:lang w:val="en-US"/>
        </w:rPr>
        <w:t>performance on never seen data (out-of-sample R</w:t>
      </w:r>
      <w:r w:rsidR="007715ED" w:rsidRPr="00AA2BB7">
        <w:rPr>
          <w:rFonts w:ascii="Helvetica" w:eastAsia="Times New Roman" w:hAnsi="Helvetica"/>
          <w:color w:val="263238"/>
          <w:sz w:val="20"/>
          <w:szCs w:val="20"/>
          <w:vertAlign w:val="superscript"/>
          <w:lang w:val="en-US"/>
        </w:rPr>
        <w:t>2</w:t>
      </w:r>
      <w:r w:rsidR="007715ED">
        <w:rPr>
          <w:rFonts w:ascii="Helvetica" w:eastAsia="Times New Roman" w:hAnsi="Helvetica"/>
          <w:color w:val="263238"/>
          <w:sz w:val="20"/>
          <w:szCs w:val="20"/>
          <w:lang w:val="en-US"/>
        </w:rPr>
        <w:t xml:space="preserve"> score</w:t>
      </w:r>
      <w:r w:rsidR="004C6511">
        <w:rPr>
          <w:rFonts w:ascii="Helvetica" w:eastAsia="Times New Roman" w:hAnsi="Helvetica"/>
          <w:color w:val="263238"/>
          <w:sz w:val="20"/>
          <w:szCs w:val="20"/>
          <w:lang w:val="en-US"/>
        </w:rPr>
        <w:t xml:space="preserve"> of </w:t>
      </w:r>
      <w:r w:rsidR="00CF140F">
        <w:rPr>
          <w:rFonts w:ascii="Helvetica" w:eastAsia="Times New Roman" w:hAnsi="Helvetica"/>
          <w:color w:val="263238"/>
          <w:sz w:val="20"/>
          <w:szCs w:val="20"/>
          <w:lang w:val="en-US"/>
        </w:rPr>
        <w:t xml:space="preserve">the </w:t>
      </w:r>
      <w:r w:rsidR="004C6511">
        <w:rPr>
          <w:rFonts w:ascii="Helvetica" w:eastAsia="Times New Roman" w:hAnsi="Helvetica"/>
          <w:color w:val="263238"/>
          <w:sz w:val="20"/>
          <w:szCs w:val="20"/>
          <w:lang w:val="en-US"/>
        </w:rPr>
        <w:t>model</w:t>
      </w:r>
      <w:r w:rsidR="007715ED">
        <w:rPr>
          <w:rFonts w:ascii="Helvetica" w:eastAsia="Times New Roman" w:hAnsi="Helvetica"/>
          <w:color w:val="263238"/>
          <w:sz w:val="20"/>
          <w:szCs w:val="20"/>
          <w:lang w:val="en-US"/>
        </w:rPr>
        <w:t>, y axis).</w:t>
      </w:r>
      <w:r w:rsidR="00A15BF0">
        <w:rPr>
          <w:rFonts w:ascii="Helvetica" w:eastAsia="Times New Roman" w:hAnsi="Helvetica"/>
          <w:color w:val="263238"/>
          <w:sz w:val="20"/>
          <w:szCs w:val="20"/>
          <w:lang w:val="en-US"/>
        </w:rPr>
        <w:t xml:space="preserve"> </w:t>
      </w:r>
      <w:r w:rsidR="00DE3CDE" w:rsidRPr="00DE3CDE">
        <w:rPr>
          <w:rFonts w:ascii="Helvetica" w:eastAsia="Times New Roman" w:hAnsi="Helvetica"/>
          <w:b/>
          <w:color w:val="263238"/>
          <w:sz w:val="20"/>
          <w:szCs w:val="20"/>
          <w:lang w:val="en-US"/>
        </w:rPr>
        <w:t>A)</w:t>
      </w:r>
      <w:r w:rsidR="00A15BF0">
        <w:rPr>
          <w:rFonts w:ascii="Helvetica" w:eastAsia="Times New Roman" w:hAnsi="Helvetica"/>
          <w:i/>
          <w:color w:val="263238"/>
          <w:sz w:val="20"/>
          <w:szCs w:val="20"/>
          <w:lang w:val="en-US"/>
        </w:rPr>
        <w:t xml:space="preserve"> </w:t>
      </w:r>
      <w:r w:rsidR="00121F78">
        <w:rPr>
          <w:rFonts w:ascii="Helvetica" w:eastAsia="Times New Roman" w:hAnsi="Helvetica"/>
          <w:color w:val="263238"/>
          <w:sz w:val="20"/>
          <w:szCs w:val="20"/>
          <w:lang w:val="en-US"/>
        </w:rPr>
        <w:t xml:space="preserve">Hexagonal binning </w:t>
      </w:r>
      <w:r w:rsidR="00D643C8">
        <w:rPr>
          <w:rFonts w:ascii="Helvetica" w:eastAsia="Times New Roman" w:hAnsi="Helvetica"/>
          <w:color w:val="263238"/>
          <w:sz w:val="20"/>
          <w:szCs w:val="20"/>
          <w:lang w:val="en-US"/>
        </w:rPr>
        <w:t>summarizes</w:t>
      </w:r>
      <w:r w:rsidR="00526A83">
        <w:rPr>
          <w:rFonts w:ascii="Helvetica" w:eastAsia="Times New Roman" w:hAnsi="Helvetica"/>
          <w:color w:val="263238"/>
          <w:sz w:val="20"/>
          <w:szCs w:val="20"/>
          <w:lang w:val="en-US"/>
        </w:rPr>
        <w:t xml:space="preserve"> how many simulations led to a </w:t>
      </w:r>
      <w:r w:rsidR="00E55D0B">
        <w:rPr>
          <w:rFonts w:ascii="Helvetica" w:eastAsia="Times New Roman" w:hAnsi="Helvetica"/>
          <w:color w:val="263238"/>
          <w:sz w:val="20"/>
          <w:szCs w:val="20"/>
          <w:lang w:val="en-US"/>
        </w:rPr>
        <w:t xml:space="preserve">particular </w:t>
      </w:r>
      <w:r w:rsidR="00526A83">
        <w:rPr>
          <w:rFonts w:ascii="Helvetica" w:eastAsia="Times New Roman" w:hAnsi="Helvetica"/>
          <w:color w:val="263238"/>
          <w:sz w:val="20"/>
          <w:szCs w:val="20"/>
          <w:lang w:val="en-US"/>
        </w:rPr>
        <w:t xml:space="preserve">prediction-inference relation </w:t>
      </w:r>
      <w:r w:rsidR="00F0163D">
        <w:rPr>
          <w:rFonts w:ascii="Helvetica" w:eastAsia="Times New Roman" w:hAnsi="Helvetica"/>
          <w:color w:val="263238"/>
          <w:sz w:val="20"/>
          <w:szCs w:val="20"/>
          <w:lang w:val="en-US"/>
        </w:rPr>
        <w:t>area-by-</w:t>
      </w:r>
      <w:r w:rsidR="00526A83">
        <w:rPr>
          <w:rFonts w:ascii="Helvetica" w:eastAsia="Times New Roman" w:hAnsi="Helvetica"/>
          <w:color w:val="263238"/>
          <w:sz w:val="20"/>
          <w:szCs w:val="20"/>
          <w:lang w:val="en-US"/>
        </w:rPr>
        <w:t>area.</w:t>
      </w:r>
      <w:r w:rsidR="00E55D0B">
        <w:rPr>
          <w:rFonts w:ascii="Helvetica" w:eastAsia="Times New Roman" w:hAnsi="Helvetica"/>
          <w:color w:val="263238"/>
          <w:sz w:val="20"/>
          <w:szCs w:val="20"/>
          <w:lang w:val="en-US"/>
        </w:rPr>
        <w:t xml:space="preserve"> This visualization technique was proposed for </w:t>
      </w:r>
      <w:r w:rsidR="008A4A7F">
        <w:rPr>
          <w:rFonts w:ascii="Helvetica" w:eastAsia="Times New Roman" w:hAnsi="Helvetica"/>
          <w:color w:val="263238"/>
          <w:sz w:val="20"/>
          <w:szCs w:val="20"/>
          <w:lang w:val="en-US"/>
        </w:rPr>
        <w:t xml:space="preserve">aggregating </w:t>
      </w:r>
      <w:r w:rsidR="00E55D0B">
        <w:rPr>
          <w:rFonts w:ascii="Helvetica" w:eastAsia="Times New Roman" w:hAnsi="Helvetica"/>
          <w:color w:val="263238"/>
          <w:sz w:val="20"/>
          <w:szCs w:val="20"/>
          <w:lang w:val="en-US"/>
        </w:rPr>
        <w:t xml:space="preserve">data with </w:t>
      </w:r>
      <w:r w:rsidR="00D16667">
        <w:rPr>
          <w:rFonts w:ascii="Helvetica" w:eastAsia="Times New Roman" w:hAnsi="Helvetica"/>
          <w:color w:val="263238"/>
          <w:sz w:val="20"/>
          <w:szCs w:val="20"/>
          <w:lang w:val="en-US"/>
        </w:rPr>
        <w:t>a high number of</w:t>
      </w:r>
      <w:r w:rsidR="00E55D0B">
        <w:rPr>
          <w:rFonts w:ascii="Helvetica" w:eastAsia="Times New Roman" w:hAnsi="Helvetica"/>
          <w:color w:val="263238"/>
          <w:sz w:val="20"/>
          <w:szCs w:val="20"/>
          <w:lang w:val="en-US"/>
        </w:rPr>
        <w:t xml:space="preserve"> observations </w:t>
      </w:r>
      <w:r w:rsidR="005F5AF1">
        <w:rPr>
          <w:rFonts w:ascii="Helvetica" w:eastAsia="Times New Roman" w:hAnsi="Helvetica"/>
          <w:color w:val="263238"/>
          <w:sz w:val="20"/>
          <w:szCs w:val="20"/>
          <w:lang w:val="en-US"/>
        </w:rPr>
        <w:fldChar w:fldCharType="begin"/>
      </w:r>
      <w:r w:rsidR="005F5AF1">
        <w:rPr>
          <w:rFonts w:ascii="Helvetica" w:eastAsia="Times New Roman" w:hAnsi="Helvetica"/>
          <w:color w:val="263238"/>
          <w:sz w:val="20"/>
          <w:szCs w:val="20"/>
          <w:lang w:val="en-US"/>
        </w:rPr>
        <w:instrText xml:space="preserve"> ADDIN EN.CITE &lt;EndNote&gt;&lt;Cite&gt;&lt;Author&gt;Carr&lt;/Author&gt;&lt;Year&gt;1987&lt;/Year&gt;&lt;RecNum&gt;7038&lt;/RecNum&gt;&lt;DisplayText&gt;(45)&lt;/DisplayText&gt;&lt;record&gt;&lt;rec-number&gt;7038&lt;/rec-number&gt;&lt;foreign-keys&gt;&lt;key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Pr>
          <w:rFonts w:ascii="Helvetica" w:eastAsia="Times New Roman" w:hAnsi="Helvetica"/>
          <w:color w:val="263238"/>
          <w:sz w:val="20"/>
          <w:szCs w:val="20"/>
          <w:lang w:val="en-US"/>
        </w:rPr>
        <w:fldChar w:fldCharType="separate"/>
      </w:r>
      <w:r w:rsidR="005F5AF1">
        <w:rPr>
          <w:rFonts w:ascii="Helvetica" w:eastAsia="Times New Roman" w:hAnsi="Helvetica"/>
          <w:noProof/>
          <w:color w:val="263238"/>
          <w:sz w:val="20"/>
          <w:szCs w:val="20"/>
          <w:lang w:val="en-US"/>
        </w:rPr>
        <w:t>(</w:t>
      </w:r>
      <w:hyperlink w:anchor="_ENREF_45" w:tooltip="Carr, 1987 #7038" w:history="1">
        <w:r w:rsidR="005F5AF1">
          <w:rPr>
            <w:rFonts w:ascii="Helvetica" w:eastAsia="Times New Roman" w:hAnsi="Helvetica"/>
            <w:noProof/>
            <w:color w:val="263238"/>
            <w:sz w:val="20"/>
            <w:szCs w:val="20"/>
            <w:lang w:val="en-US"/>
          </w:rPr>
          <w:t>45</w:t>
        </w:r>
      </w:hyperlink>
      <w:r w:rsidR="005F5AF1">
        <w:rPr>
          <w:rFonts w:ascii="Helvetica" w:eastAsia="Times New Roman" w:hAnsi="Helvetica"/>
          <w:noProof/>
          <w:color w:val="263238"/>
          <w:sz w:val="20"/>
          <w:szCs w:val="20"/>
          <w:lang w:val="en-US"/>
        </w:rPr>
        <w:t>)</w:t>
      </w:r>
      <w:r w:rsidR="005F5AF1">
        <w:rPr>
          <w:rFonts w:ascii="Helvetica" w:eastAsia="Times New Roman" w:hAnsi="Helvetica"/>
          <w:color w:val="263238"/>
          <w:sz w:val="20"/>
          <w:szCs w:val="20"/>
          <w:lang w:val="en-US"/>
        </w:rPr>
        <w:fldChar w:fldCharType="end"/>
      </w:r>
      <w:r w:rsidR="00E55D0B">
        <w:rPr>
          <w:rFonts w:ascii="Helvetica" w:eastAsia="Times New Roman" w:hAnsi="Helvetica"/>
          <w:color w:val="263238"/>
          <w:sz w:val="20"/>
          <w:szCs w:val="20"/>
          <w:lang w:val="en-US"/>
        </w:rPr>
        <w:t>.</w:t>
      </w:r>
      <w:r w:rsidR="00ED0308">
        <w:rPr>
          <w:rFonts w:ascii="Helvetica" w:eastAsia="Times New Roman" w:hAnsi="Helvetica"/>
          <w:color w:val="263238"/>
          <w:sz w:val="20"/>
          <w:szCs w:val="20"/>
          <w:lang w:val="en-US"/>
        </w:rPr>
        <w:t xml:space="preserve"> </w:t>
      </w:r>
      <w:r w:rsidR="00DE3CDE" w:rsidRPr="00DE3CDE">
        <w:rPr>
          <w:rFonts w:ascii="Helvetica" w:eastAsia="Times New Roman" w:hAnsi="Helvetica"/>
          <w:b/>
          <w:color w:val="263238"/>
          <w:sz w:val="20"/>
          <w:szCs w:val="20"/>
          <w:lang w:val="en-US"/>
        </w:rPr>
        <w:t>B)</w:t>
      </w:r>
      <w:r w:rsidR="00ED0308">
        <w:rPr>
          <w:rFonts w:ascii="Helvetica" w:eastAsia="Times New Roman" w:hAnsi="Helvetica"/>
          <w:i/>
          <w:color w:val="263238"/>
          <w:sz w:val="20"/>
          <w:szCs w:val="20"/>
          <w:lang w:val="en-US"/>
        </w:rPr>
        <w:t xml:space="preserve"> </w:t>
      </w:r>
      <w:r w:rsidR="005B52AC">
        <w:rPr>
          <w:rFonts w:ascii="Helvetica" w:eastAsia="Times New Roman" w:hAnsi="Helvetica"/>
          <w:color w:val="263238"/>
          <w:sz w:val="20"/>
          <w:szCs w:val="20"/>
          <w:lang w:val="en-US"/>
        </w:rPr>
        <w:t>S</w:t>
      </w:r>
      <w:r w:rsidR="000E40CD">
        <w:rPr>
          <w:rFonts w:ascii="Helvetica" w:eastAsia="Times New Roman" w:hAnsi="Helvetica"/>
          <w:color w:val="263238"/>
          <w:sz w:val="20"/>
          <w:szCs w:val="20"/>
          <w:lang w:val="en-US"/>
        </w:rPr>
        <w:t xml:space="preserve">tatistical significance </w:t>
      </w:r>
      <w:r w:rsidR="005B52AC">
        <w:rPr>
          <w:rFonts w:ascii="Helvetica" w:eastAsia="Times New Roman" w:hAnsi="Helvetica"/>
          <w:color w:val="263238"/>
          <w:sz w:val="20"/>
          <w:szCs w:val="20"/>
          <w:lang w:val="en-US"/>
        </w:rPr>
        <w:t xml:space="preserve">and prediction accuracy </w:t>
      </w:r>
      <w:r w:rsidR="00F0163D">
        <w:rPr>
          <w:rFonts w:ascii="Helvetica" w:eastAsia="Times New Roman" w:hAnsi="Helvetica"/>
          <w:color w:val="263238"/>
          <w:sz w:val="20"/>
          <w:szCs w:val="20"/>
          <w:lang w:val="en-US"/>
        </w:rPr>
        <w:t xml:space="preserve">are </w:t>
      </w:r>
      <w:r w:rsidR="005B52AC">
        <w:rPr>
          <w:rFonts w:ascii="Helvetica" w:eastAsia="Times New Roman" w:hAnsi="Helvetica"/>
          <w:color w:val="263238"/>
          <w:sz w:val="20"/>
          <w:szCs w:val="20"/>
          <w:lang w:val="en-US"/>
        </w:rPr>
        <w:t>juxtaposed, exposing</w:t>
      </w:r>
      <w:r w:rsidR="000E40CD">
        <w:rPr>
          <w:rFonts w:ascii="Helvetica" w:eastAsia="Times New Roman" w:hAnsi="Helvetica"/>
          <w:color w:val="263238"/>
          <w:sz w:val="20"/>
          <w:szCs w:val="20"/>
          <w:lang w:val="en-US"/>
        </w:rPr>
        <w:t xml:space="preserve"> relation to the common</w:t>
      </w:r>
      <w:r w:rsidR="00F0163D">
        <w:rPr>
          <w:rFonts w:ascii="Helvetica" w:eastAsia="Times New Roman" w:hAnsi="Helvetica"/>
          <w:color w:val="263238"/>
          <w:sz w:val="20"/>
          <w:szCs w:val="20"/>
          <w:lang w:val="en-US"/>
        </w:rPr>
        <w:t>ly applied</w:t>
      </w:r>
      <w:r w:rsidR="000E40CD">
        <w:rPr>
          <w:rFonts w:ascii="Helvetica" w:eastAsia="Times New Roman" w:hAnsi="Helvetica"/>
          <w:color w:val="263238"/>
          <w:sz w:val="20"/>
          <w:szCs w:val="20"/>
          <w:lang w:val="en-US"/>
        </w:rPr>
        <w:t xml:space="preserve"> p &lt; 0.05, p &lt; 0.01, and p &lt; 0.001 thresholds (bigger grey circle means bigger sample size).</w:t>
      </w:r>
      <w:r w:rsidR="0042640C">
        <w:rPr>
          <w:rFonts w:ascii="Helvetica" w:eastAsia="Times New Roman" w:hAnsi="Helvetica"/>
          <w:color w:val="263238"/>
          <w:sz w:val="20"/>
          <w:szCs w:val="20"/>
          <w:lang w:val="en-US"/>
        </w:rPr>
        <w:t xml:space="preserve"> In the large majority of conducted data analyses, at least one input variable was significantly related to the response variable at p &lt; 0.05 (red dashed vertical line). However, based </w:t>
      </w:r>
      <w:r w:rsidR="000E40CD">
        <w:rPr>
          <w:rFonts w:ascii="Helvetica" w:eastAsia="Times New Roman" w:hAnsi="Helvetica"/>
          <w:color w:val="263238"/>
          <w:sz w:val="20"/>
          <w:szCs w:val="20"/>
          <w:lang w:val="en-US"/>
        </w:rPr>
        <w:t xml:space="preserve">on the same data, </w:t>
      </w:r>
      <w:r w:rsidR="00CD1EB2">
        <w:rPr>
          <w:rFonts w:ascii="Helvetica" w:eastAsia="Times New Roman" w:hAnsi="Helvetica"/>
          <w:color w:val="263238"/>
          <w:sz w:val="20"/>
          <w:szCs w:val="20"/>
          <w:lang w:val="en-US"/>
        </w:rPr>
        <w:t>we observed</w:t>
      </w:r>
      <w:r w:rsidR="000E40CD">
        <w:rPr>
          <w:rFonts w:ascii="Helvetica" w:eastAsia="Times New Roman" w:hAnsi="Helvetica"/>
          <w:color w:val="263238"/>
          <w:sz w:val="20"/>
          <w:szCs w:val="20"/>
          <w:lang w:val="en-US"/>
        </w:rPr>
        <w:t xml:space="preserve"> considerable dispersion in how well significant models were able to make useful predictions on </w:t>
      </w:r>
      <w:r w:rsidR="000C60AE">
        <w:rPr>
          <w:rFonts w:ascii="Helvetica" w:eastAsia="Times New Roman" w:hAnsi="Helvetica"/>
          <w:color w:val="263238"/>
          <w:sz w:val="20"/>
          <w:szCs w:val="20"/>
          <w:lang w:val="en-US"/>
        </w:rPr>
        <w:t>fresh</w:t>
      </w:r>
      <w:r w:rsidR="000E40CD">
        <w:rPr>
          <w:rFonts w:ascii="Helvetica" w:eastAsia="Times New Roman" w:hAnsi="Helvetica"/>
          <w:color w:val="263238"/>
          <w:sz w:val="20"/>
          <w:szCs w:val="20"/>
          <w:lang w:val="en-US"/>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71C09C56" w:rsidR="008858EA" w:rsidRDefault="00B24D93"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72178FE" wp14:editId="09338EE2">
            <wp:extent cx="6085451" cy="3410055"/>
            <wp:effectExtent l="0" t="0" r="10795" b="0"/>
            <wp:docPr id="7" name="Bild 7"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imulations_by_aspec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7817" cy="3411381"/>
                    </a:xfrm>
                    <a:prstGeom prst="rect">
                      <a:avLst/>
                    </a:prstGeom>
                    <a:noFill/>
                    <a:ln>
                      <a:noFill/>
                    </a:ln>
                  </pic:spPr>
                </pic:pic>
              </a:graphicData>
            </a:graphic>
          </wp:inline>
        </w:drawing>
      </w:r>
    </w:p>
    <w:p w14:paraId="6288548C" w14:textId="0EBBB4C7"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yield </w:t>
      </w:r>
      <w:r w:rsidR="004558CC" w:rsidRPr="00D665F4">
        <w:rPr>
          <w:rFonts w:ascii="Calibri" w:hAnsi="Calibri"/>
          <w:color w:val="000000" w:themeColor="text1"/>
          <w:sz w:val="22"/>
          <w:szCs w:val="22"/>
          <w:lang w:val="en-US"/>
        </w:rPr>
        <w:t xml:space="preserve">better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10ADD9CE"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1456055"/>
                    </a:xfrm>
                    <a:prstGeom prst="rect">
                      <a:avLst/>
                    </a:prstGeom>
                  </pic:spPr>
                </pic:pic>
              </a:graphicData>
            </a:graphic>
          </wp:inline>
        </w:drawing>
      </w:r>
    </w:p>
    <w:p w14:paraId="415577CF" w14:textId="0E0C58B3"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every-day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5AB77E16" w14:textId="77777777" w:rsidR="005F5AF1" w:rsidRPr="005F5AF1" w:rsidRDefault="004C6FB4" w:rsidP="005F5AF1">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207" w:name="_ENREF_1"/>
      <w:r w:rsidR="005F5AF1" w:rsidRPr="005F5AF1">
        <w:rPr>
          <w:noProof/>
        </w:rPr>
        <w:t>1.</w:t>
      </w:r>
      <w:r w:rsidR="005F5AF1" w:rsidRPr="005F5AF1">
        <w:rPr>
          <w:noProof/>
        </w:rPr>
        <w:tab/>
        <w:t>Bzdok D, Altman N, Krzywinski M. Statistics versus machine learning. Nature Methods. 2018;15:233–4.</w:t>
      </w:r>
      <w:bookmarkEnd w:id="207"/>
    </w:p>
    <w:p w14:paraId="0C159FBB" w14:textId="77777777" w:rsidR="005F5AF1" w:rsidRPr="005F5AF1" w:rsidRDefault="005F5AF1" w:rsidP="005F5AF1">
      <w:pPr>
        <w:pStyle w:val="EndNoteBibliography"/>
        <w:spacing w:after="240"/>
        <w:rPr>
          <w:noProof/>
        </w:rPr>
      </w:pPr>
      <w:bookmarkStart w:id="208" w:name="_ENREF_2"/>
      <w:r w:rsidRPr="005F5AF1">
        <w:rPr>
          <w:noProof/>
        </w:rPr>
        <w:t>2.</w:t>
      </w:r>
      <w:r w:rsidRPr="005F5AF1">
        <w:rPr>
          <w:noProof/>
        </w:rPr>
        <w:tab/>
        <w:t>Breiman L. Statistical Modeling: The Two Cultures. Statistical Science. 2001;16(3):199-231.</w:t>
      </w:r>
      <w:bookmarkEnd w:id="208"/>
    </w:p>
    <w:p w14:paraId="60DBC867" w14:textId="77777777" w:rsidR="005F5AF1" w:rsidRPr="005F5AF1" w:rsidRDefault="005F5AF1" w:rsidP="005F5AF1">
      <w:pPr>
        <w:pStyle w:val="EndNoteBibliography"/>
        <w:spacing w:after="240"/>
        <w:rPr>
          <w:noProof/>
        </w:rPr>
      </w:pPr>
      <w:bookmarkStart w:id="209" w:name="_ENREF_3"/>
      <w:r w:rsidRPr="005F5AF1">
        <w:rPr>
          <w:noProof/>
        </w:rPr>
        <w:t>3.</w:t>
      </w:r>
      <w:r w:rsidRPr="005F5AF1">
        <w:rPr>
          <w:noProof/>
        </w:rPr>
        <w:tab/>
        <w:t>White AR. Inference. The Philosophical Quarterly (1950-). 1971;21(85):289-302.</w:t>
      </w:r>
      <w:bookmarkEnd w:id="209"/>
    </w:p>
    <w:p w14:paraId="2E7C81E0" w14:textId="77777777" w:rsidR="005F5AF1" w:rsidRPr="005F5AF1" w:rsidRDefault="005F5AF1" w:rsidP="005F5AF1">
      <w:pPr>
        <w:pStyle w:val="EndNoteBibliography"/>
        <w:spacing w:after="240"/>
        <w:rPr>
          <w:noProof/>
        </w:rPr>
      </w:pPr>
      <w:bookmarkStart w:id="210" w:name="_ENREF_4"/>
      <w:r w:rsidRPr="005F5AF1">
        <w:rPr>
          <w:noProof/>
        </w:rPr>
        <w:t>4.</w:t>
      </w:r>
      <w:r w:rsidRPr="005F5AF1">
        <w:rPr>
          <w:noProof/>
        </w:rPr>
        <w:tab/>
        <w:t>Cowles M, Davis C. On the Origins of the .05 Level of Statistical Significance. American Psychologist. 1982;37(5):553-8.</w:t>
      </w:r>
      <w:bookmarkEnd w:id="210"/>
    </w:p>
    <w:p w14:paraId="050C631C" w14:textId="77777777" w:rsidR="005F5AF1" w:rsidRPr="005F5AF1" w:rsidRDefault="005F5AF1" w:rsidP="005F5AF1">
      <w:pPr>
        <w:pStyle w:val="EndNoteBibliography"/>
        <w:spacing w:after="240"/>
        <w:rPr>
          <w:noProof/>
        </w:rPr>
      </w:pPr>
      <w:bookmarkStart w:id="211" w:name="_ENREF_5"/>
      <w:r w:rsidRPr="005F5AF1">
        <w:rPr>
          <w:noProof/>
        </w:rPr>
        <w:t>5.</w:t>
      </w:r>
      <w:r w:rsidRPr="005F5AF1">
        <w:rPr>
          <w:noProof/>
        </w:rPr>
        <w:tab/>
        <w:t>Cox DR. Principles of statistical inference: Cambridge university press; 2006.</w:t>
      </w:r>
      <w:bookmarkEnd w:id="211"/>
    </w:p>
    <w:p w14:paraId="782E8C65" w14:textId="77777777" w:rsidR="005F5AF1" w:rsidRPr="005F5AF1" w:rsidRDefault="005F5AF1" w:rsidP="005F5AF1">
      <w:pPr>
        <w:pStyle w:val="EndNoteBibliography"/>
        <w:spacing w:after="240"/>
        <w:rPr>
          <w:noProof/>
        </w:rPr>
      </w:pPr>
      <w:bookmarkStart w:id="212" w:name="_ENREF_6"/>
      <w:r w:rsidRPr="005F5AF1">
        <w:rPr>
          <w:noProof/>
        </w:rPr>
        <w:t>6.</w:t>
      </w:r>
      <w:r w:rsidRPr="005F5AF1">
        <w:rPr>
          <w:noProof/>
        </w:rPr>
        <w:tab/>
        <w:t>Gigerenzer G. The superego, the ego, and the id in statistical reasoning. A handbook for data analysis in the behavioral sciences: Methodological issues. 1993:311-39.</w:t>
      </w:r>
      <w:bookmarkEnd w:id="212"/>
    </w:p>
    <w:p w14:paraId="50192067" w14:textId="77777777" w:rsidR="005F5AF1" w:rsidRPr="005F5AF1" w:rsidRDefault="005F5AF1" w:rsidP="005F5AF1">
      <w:pPr>
        <w:pStyle w:val="EndNoteBibliography"/>
        <w:spacing w:after="240"/>
        <w:rPr>
          <w:noProof/>
        </w:rPr>
      </w:pPr>
      <w:bookmarkStart w:id="213" w:name="_ENREF_7"/>
      <w:r w:rsidRPr="005F5AF1">
        <w:rPr>
          <w:noProof/>
        </w:rPr>
        <w:t>7.</w:t>
      </w:r>
      <w:r w:rsidRPr="005F5AF1">
        <w:rPr>
          <w:noProof/>
        </w:rPr>
        <w:tab/>
        <w:t>Efron B, Tibshirani RJ. Statistical data analysis in the computer age. Science. 1991;253(5018):390-5.</w:t>
      </w:r>
      <w:bookmarkEnd w:id="213"/>
    </w:p>
    <w:p w14:paraId="2E22614A" w14:textId="77777777" w:rsidR="005F5AF1" w:rsidRPr="005F5AF1" w:rsidRDefault="005F5AF1" w:rsidP="005F5AF1">
      <w:pPr>
        <w:pStyle w:val="EndNoteBibliography"/>
        <w:spacing w:after="240"/>
        <w:rPr>
          <w:noProof/>
        </w:rPr>
      </w:pPr>
      <w:bookmarkStart w:id="214" w:name="_ENREF_8"/>
      <w:r w:rsidRPr="005F5AF1">
        <w:rPr>
          <w:noProof/>
        </w:rPr>
        <w:t>8.</w:t>
      </w:r>
      <w:r w:rsidRPr="005F5AF1">
        <w:rPr>
          <w:noProof/>
        </w:rPr>
        <w:tab/>
        <w:t>Efron B, Hastie T. Computer-Age Statistical Inference: Cambridge University Press; 2016.</w:t>
      </w:r>
      <w:bookmarkEnd w:id="214"/>
    </w:p>
    <w:p w14:paraId="75F41378" w14:textId="77777777" w:rsidR="005F5AF1" w:rsidRPr="005F5AF1" w:rsidRDefault="005F5AF1" w:rsidP="005F5AF1">
      <w:pPr>
        <w:pStyle w:val="EndNoteBibliography"/>
        <w:spacing w:after="240"/>
        <w:rPr>
          <w:noProof/>
        </w:rPr>
      </w:pPr>
      <w:bookmarkStart w:id="215" w:name="_ENREF_9"/>
      <w:r w:rsidRPr="005F5AF1">
        <w:rPr>
          <w:noProof/>
        </w:rPr>
        <w:t>9.</w:t>
      </w:r>
      <w:r w:rsidRPr="005F5AF1">
        <w:rPr>
          <w:noProof/>
        </w:rPr>
        <w:tab/>
        <w:t>Efron B. Large-scale inference: empirical Bayes methods for estimation, testing, and prediction: Cambridge University Press; 2012.</w:t>
      </w:r>
      <w:bookmarkEnd w:id="215"/>
    </w:p>
    <w:p w14:paraId="64C42D98" w14:textId="77777777" w:rsidR="005F5AF1" w:rsidRPr="005F5AF1" w:rsidRDefault="005F5AF1" w:rsidP="005F5AF1">
      <w:pPr>
        <w:pStyle w:val="EndNoteBibliography"/>
        <w:spacing w:after="240"/>
        <w:rPr>
          <w:noProof/>
        </w:rPr>
      </w:pPr>
      <w:bookmarkStart w:id="216" w:name="_ENREF_10"/>
      <w:r w:rsidRPr="005F5AF1">
        <w:rPr>
          <w:noProof/>
        </w:rPr>
        <w:t>10.</w:t>
      </w:r>
      <w:r w:rsidRPr="005F5AF1">
        <w:rPr>
          <w:noProof/>
        </w:rPr>
        <w:tab/>
        <w:t>Wasserstein RL, Lazar NA. The ASA's statement on p-values: context, process, and purpose. Am Stat. 2016;70(2):129-33.</w:t>
      </w:r>
      <w:bookmarkEnd w:id="216"/>
    </w:p>
    <w:p w14:paraId="4857956A" w14:textId="77777777" w:rsidR="005F5AF1" w:rsidRPr="005F5AF1" w:rsidRDefault="005F5AF1" w:rsidP="005F5AF1">
      <w:pPr>
        <w:pStyle w:val="EndNoteBibliography"/>
        <w:spacing w:after="240"/>
        <w:rPr>
          <w:noProof/>
        </w:rPr>
      </w:pPr>
      <w:bookmarkStart w:id="217" w:name="_ENREF_11"/>
      <w:r w:rsidRPr="005F5AF1">
        <w:rPr>
          <w:noProof/>
        </w:rPr>
        <w:t>11.</w:t>
      </w:r>
      <w:r w:rsidRPr="005F5AF1">
        <w:rPr>
          <w:noProof/>
        </w:rPr>
        <w:tab/>
        <w:t>Ioannidis JP. The Proposal to Lower P Value Thresholds to. 005. JAMA : the journal of the American Medical Association. 2018.</w:t>
      </w:r>
      <w:bookmarkEnd w:id="217"/>
    </w:p>
    <w:p w14:paraId="5EDAAB0E" w14:textId="77777777" w:rsidR="005F5AF1" w:rsidRPr="005F5AF1" w:rsidRDefault="005F5AF1" w:rsidP="005F5AF1">
      <w:pPr>
        <w:pStyle w:val="EndNoteBibliography"/>
        <w:spacing w:after="240"/>
        <w:rPr>
          <w:noProof/>
        </w:rPr>
      </w:pPr>
      <w:bookmarkStart w:id="218" w:name="_ENREF_12"/>
      <w:r w:rsidRPr="005F5AF1">
        <w:rPr>
          <w:noProof/>
        </w:rPr>
        <w:t>12.</w:t>
      </w:r>
      <w:r w:rsidRPr="005F5AF1">
        <w:rPr>
          <w:noProof/>
        </w:rPr>
        <w:tab/>
        <w:t>Blei DM, Smyth P. Science and data science. Proceedings of the National Academy of Sciences. 2017;114(33):8689-92.</w:t>
      </w:r>
      <w:bookmarkEnd w:id="218"/>
    </w:p>
    <w:p w14:paraId="2A873416" w14:textId="77777777" w:rsidR="005F5AF1" w:rsidRPr="005F5AF1" w:rsidRDefault="005F5AF1" w:rsidP="005F5AF1">
      <w:pPr>
        <w:pStyle w:val="EndNoteBibliography"/>
        <w:spacing w:after="240"/>
        <w:rPr>
          <w:noProof/>
        </w:rPr>
      </w:pPr>
      <w:bookmarkStart w:id="219" w:name="_ENREF_13"/>
      <w:r w:rsidRPr="005F5AF1">
        <w:rPr>
          <w:noProof/>
        </w:rPr>
        <w:t>13.</w:t>
      </w:r>
      <w:r w:rsidRPr="005F5AF1">
        <w:rPr>
          <w:noProof/>
        </w:rPr>
        <w:tab/>
        <w:t>Leonelli S. Data-centric biology: a philosophical study: University of Chicago Press; 2016.</w:t>
      </w:r>
      <w:bookmarkEnd w:id="219"/>
    </w:p>
    <w:p w14:paraId="403A0065" w14:textId="77777777" w:rsidR="005F5AF1" w:rsidRPr="005F5AF1" w:rsidRDefault="005F5AF1" w:rsidP="005F5AF1">
      <w:pPr>
        <w:pStyle w:val="EndNoteBibliography"/>
        <w:spacing w:after="240"/>
        <w:rPr>
          <w:noProof/>
        </w:rPr>
      </w:pPr>
      <w:bookmarkStart w:id="220" w:name="_ENREF_14"/>
      <w:r w:rsidRPr="005F5AF1">
        <w:rPr>
          <w:noProof/>
        </w:rPr>
        <w:t>14.</w:t>
      </w:r>
      <w:r w:rsidRPr="005F5AF1">
        <w:rPr>
          <w:noProof/>
        </w:rPr>
        <w:tab/>
        <w:t>Manyika J, Chui M, Brown B, Bughin J, Dobbs R, Roxburgh C, et al. Big data: The next frontier for innovation, competition, and productivity. Technical report, McKinsey Global Institute. 2011.</w:t>
      </w:r>
      <w:bookmarkEnd w:id="220"/>
    </w:p>
    <w:p w14:paraId="59C25026" w14:textId="77777777" w:rsidR="005F5AF1" w:rsidRPr="005F5AF1" w:rsidRDefault="005F5AF1" w:rsidP="005F5AF1">
      <w:pPr>
        <w:pStyle w:val="EndNoteBibliography"/>
        <w:spacing w:after="240"/>
        <w:rPr>
          <w:noProof/>
        </w:rPr>
      </w:pPr>
      <w:bookmarkStart w:id="221" w:name="_ENREF_15"/>
      <w:r w:rsidRPr="005F5AF1">
        <w:rPr>
          <w:noProof/>
        </w:rPr>
        <w:t>15.</w:t>
      </w:r>
      <w:r w:rsidRPr="005F5AF1">
        <w:rPr>
          <w:noProof/>
        </w:rPr>
        <w:tab/>
        <w:t>Goodfellow IJ, Bengio Y, Courville A. Deep learning. USA: MIT Press; 2016.</w:t>
      </w:r>
      <w:bookmarkEnd w:id="221"/>
    </w:p>
    <w:p w14:paraId="3C8B2506" w14:textId="77777777" w:rsidR="005F5AF1" w:rsidRPr="005F5AF1" w:rsidRDefault="005F5AF1" w:rsidP="005F5AF1">
      <w:pPr>
        <w:pStyle w:val="EndNoteBibliography"/>
        <w:spacing w:after="240"/>
        <w:rPr>
          <w:noProof/>
        </w:rPr>
      </w:pPr>
      <w:bookmarkStart w:id="222" w:name="_ENREF_16"/>
      <w:r w:rsidRPr="005F5AF1">
        <w:rPr>
          <w:noProof/>
        </w:rPr>
        <w:t>16.</w:t>
      </w:r>
      <w:r w:rsidRPr="005F5AF1">
        <w:rPr>
          <w:noProof/>
        </w:rPr>
        <w:tab/>
        <w:t>Shmueli G. To explain or to predict? Statistical science. 2010:289-310.</w:t>
      </w:r>
      <w:bookmarkEnd w:id="222"/>
    </w:p>
    <w:p w14:paraId="55741D23" w14:textId="77777777" w:rsidR="005F5AF1" w:rsidRPr="005F5AF1" w:rsidRDefault="005F5AF1" w:rsidP="005F5AF1">
      <w:pPr>
        <w:pStyle w:val="EndNoteBibliography"/>
        <w:spacing w:after="240"/>
        <w:rPr>
          <w:noProof/>
        </w:rPr>
      </w:pPr>
      <w:bookmarkStart w:id="223" w:name="_ENREF_17"/>
      <w:r w:rsidRPr="005F5AF1">
        <w:rPr>
          <w:noProof/>
        </w:rPr>
        <w:t>17.</w:t>
      </w:r>
      <w:r w:rsidRPr="005F5AF1">
        <w:rPr>
          <w:noProof/>
        </w:rPr>
        <w:tab/>
        <w:t>Hinton GE, Salakhutdinov RR. Reducing the dimensionality of data with neural networks. Science. 2006;313(5786):504-7.</w:t>
      </w:r>
      <w:bookmarkEnd w:id="223"/>
    </w:p>
    <w:p w14:paraId="7905F453" w14:textId="77777777" w:rsidR="005F5AF1" w:rsidRPr="005F5AF1" w:rsidRDefault="005F5AF1" w:rsidP="005F5AF1">
      <w:pPr>
        <w:pStyle w:val="EndNoteBibliography"/>
        <w:spacing w:after="240"/>
        <w:rPr>
          <w:noProof/>
        </w:rPr>
      </w:pPr>
      <w:bookmarkStart w:id="224" w:name="_ENREF_18"/>
      <w:r w:rsidRPr="005F5AF1">
        <w:rPr>
          <w:noProof/>
        </w:rPr>
        <w:t>18.</w:t>
      </w:r>
      <w:r w:rsidRPr="005F5AF1">
        <w:rPr>
          <w:noProof/>
        </w:rPr>
        <w:tab/>
        <w:t>Poplin R, Varadarajan AV, Blumer K, Liu Y, McConnell MV, Corrado GS, et al. Prediction of cardiovascular risk factors from retinal fundus photographs via deep learning. Nature Biomedical Engineering. 2018;2(3):158.</w:t>
      </w:r>
      <w:bookmarkEnd w:id="224"/>
    </w:p>
    <w:p w14:paraId="7A0C86FC" w14:textId="77777777" w:rsidR="005F5AF1" w:rsidRPr="005F5AF1" w:rsidRDefault="005F5AF1" w:rsidP="005F5AF1">
      <w:pPr>
        <w:pStyle w:val="EndNoteBibliography"/>
        <w:spacing w:after="240"/>
        <w:rPr>
          <w:noProof/>
        </w:rPr>
      </w:pPr>
      <w:bookmarkStart w:id="225" w:name="_ENREF_19"/>
      <w:r w:rsidRPr="005F5AF1">
        <w:rPr>
          <w:noProof/>
        </w:rPr>
        <w:t>19.</w:t>
      </w:r>
      <w:r w:rsidRPr="005F5AF1">
        <w:rPr>
          <w:noProof/>
        </w:rPr>
        <w:tab/>
        <w:t>Rajpurkar P, Hannun AY, Haghpanahi M, Bourn C, Ng AY. Cardiologist-level arrhythmia detection with convolutional neural networks. arXiv preprint arXiv:170701836. 2017.</w:t>
      </w:r>
      <w:bookmarkEnd w:id="225"/>
    </w:p>
    <w:p w14:paraId="0F16A98B" w14:textId="77777777" w:rsidR="005F5AF1" w:rsidRPr="005F5AF1" w:rsidRDefault="005F5AF1" w:rsidP="005F5AF1">
      <w:pPr>
        <w:pStyle w:val="EndNoteBibliography"/>
        <w:spacing w:after="240"/>
        <w:rPr>
          <w:noProof/>
        </w:rPr>
      </w:pPr>
      <w:bookmarkStart w:id="226" w:name="_ENREF_20"/>
      <w:r w:rsidRPr="005F5AF1">
        <w:rPr>
          <w:noProof/>
        </w:rPr>
        <w:t>20.</w:t>
      </w:r>
      <w:r w:rsidRPr="005F5AF1">
        <w:rPr>
          <w:noProof/>
        </w:rPr>
        <w:tab/>
        <w:t>Esteva A, Kuprel B, Novoa RA, Ko J, Swetter SM, Blau HM, et al. Dermatologist-level classification of skin cancer with deep neural networks. Nature. 2017;542(7639):115-8.</w:t>
      </w:r>
      <w:bookmarkEnd w:id="226"/>
    </w:p>
    <w:p w14:paraId="6F36F99E" w14:textId="77777777" w:rsidR="005F5AF1" w:rsidRPr="005F5AF1" w:rsidRDefault="005F5AF1" w:rsidP="005F5AF1">
      <w:pPr>
        <w:pStyle w:val="EndNoteBibliography"/>
        <w:spacing w:after="240"/>
        <w:rPr>
          <w:noProof/>
        </w:rPr>
      </w:pPr>
      <w:bookmarkStart w:id="227" w:name="_ENREF_21"/>
      <w:r w:rsidRPr="005F5AF1">
        <w:rPr>
          <w:noProof/>
        </w:rPr>
        <w:t>21.</w:t>
      </w:r>
      <w:r w:rsidRPr="005F5AF1">
        <w:rPr>
          <w:noProof/>
        </w:rPr>
        <w:tab/>
        <w:t>Casella G, Berger RL. Statistical inference: Duxbury Pacific Grove, CA; 2002.</w:t>
      </w:r>
      <w:bookmarkEnd w:id="227"/>
    </w:p>
    <w:p w14:paraId="17F8218F" w14:textId="77777777" w:rsidR="005F5AF1" w:rsidRPr="005F5AF1" w:rsidRDefault="005F5AF1" w:rsidP="005F5AF1">
      <w:pPr>
        <w:pStyle w:val="EndNoteBibliography"/>
        <w:spacing w:after="240"/>
        <w:rPr>
          <w:noProof/>
        </w:rPr>
      </w:pPr>
      <w:bookmarkStart w:id="228" w:name="_ENREF_22"/>
      <w:r w:rsidRPr="005F5AF1">
        <w:rPr>
          <w:noProof/>
        </w:rPr>
        <w:t>22.</w:t>
      </w:r>
      <w:r w:rsidRPr="005F5AF1">
        <w:rPr>
          <w:noProof/>
        </w:rPr>
        <w:tab/>
        <w:t>Hastie T, Tibshirani R, Friedman J. The Elements of Statistical Learning. Heidelberg, Germany: Springer Series in Statistics; 2001.</w:t>
      </w:r>
      <w:bookmarkEnd w:id="228"/>
    </w:p>
    <w:p w14:paraId="2AB2E5E4" w14:textId="77777777" w:rsidR="005F5AF1" w:rsidRPr="005F5AF1" w:rsidRDefault="005F5AF1" w:rsidP="005F5AF1">
      <w:pPr>
        <w:pStyle w:val="EndNoteBibliography"/>
        <w:spacing w:after="240"/>
        <w:rPr>
          <w:noProof/>
        </w:rPr>
      </w:pPr>
      <w:bookmarkStart w:id="229" w:name="_ENREF_23"/>
      <w:r w:rsidRPr="005F5AF1">
        <w:rPr>
          <w:noProof/>
        </w:rPr>
        <w:lastRenderedPageBreak/>
        <w:t>23.</w:t>
      </w:r>
      <w:r w:rsidRPr="005F5AF1">
        <w:rPr>
          <w:noProof/>
        </w:rPr>
        <w:tab/>
        <w:t>Jordan MI, Mitchell TM. Machine learning: Trends, perspectives, and prospects. Science. 2015;349(6245):255-60.</w:t>
      </w:r>
      <w:bookmarkEnd w:id="229"/>
    </w:p>
    <w:p w14:paraId="689946F7" w14:textId="77777777" w:rsidR="005F5AF1" w:rsidRPr="005F5AF1" w:rsidRDefault="005F5AF1" w:rsidP="005F5AF1">
      <w:pPr>
        <w:pStyle w:val="EndNoteBibliography"/>
        <w:spacing w:after="240"/>
        <w:rPr>
          <w:noProof/>
        </w:rPr>
      </w:pPr>
      <w:bookmarkStart w:id="230" w:name="_ENREF_24"/>
      <w:r w:rsidRPr="005F5AF1">
        <w:rPr>
          <w:noProof/>
        </w:rPr>
        <w:t>24.</w:t>
      </w:r>
      <w:r w:rsidRPr="005F5AF1">
        <w:rPr>
          <w:noProof/>
        </w:rPr>
        <w:tab/>
        <w:t>Bzdok D, Karrer T. Single-Subject Prediction: A Statistical Paradigm for Precision Psychiatry.  Brain Network Dysfunction in Neuropsychiatric Illness: Methods, Applications and Implications. New York: Springer; 2018.</w:t>
      </w:r>
      <w:bookmarkEnd w:id="230"/>
    </w:p>
    <w:p w14:paraId="333EAEBE" w14:textId="77777777" w:rsidR="005F5AF1" w:rsidRPr="005F5AF1" w:rsidRDefault="005F5AF1" w:rsidP="005F5AF1">
      <w:pPr>
        <w:pStyle w:val="EndNoteBibliography"/>
        <w:spacing w:after="240"/>
        <w:rPr>
          <w:noProof/>
        </w:rPr>
      </w:pPr>
      <w:bookmarkStart w:id="231" w:name="_ENREF_25"/>
      <w:r w:rsidRPr="005F5AF1">
        <w:rPr>
          <w:noProof/>
        </w:rPr>
        <w:t>25.</w:t>
      </w:r>
      <w:r w:rsidRPr="005F5AF1">
        <w:rPr>
          <w:noProof/>
        </w:rPr>
        <w:tab/>
        <w:t>Henke N, Bughin J, Chui M, Manyika J, Saleh T, Wiseman B, et al. The age of analytics: Competing in a data-driven world. Technical report, McKinsey Global Institute. 2016.</w:t>
      </w:r>
      <w:bookmarkEnd w:id="231"/>
    </w:p>
    <w:p w14:paraId="7AE8F96D" w14:textId="77777777" w:rsidR="005F5AF1" w:rsidRPr="005F5AF1" w:rsidRDefault="005F5AF1" w:rsidP="005F5AF1">
      <w:pPr>
        <w:pStyle w:val="EndNoteBibliography"/>
        <w:spacing w:after="240"/>
        <w:rPr>
          <w:noProof/>
        </w:rPr>
      </w:pPr>
      <w:bookmarkStart w:id="232" w:name="_ENREF_26"/>
      <w:r w:rsidRPr="005F5AF1">
        <w:rPr>
          <w:noProof/>
        </w:rPr>
        <w:t>26.</w:t>
      </w:r>
      <w:r w:rsidRPr="005F5AF1">
        <w:rPr>
          <w:noProof/>
        </w:rPr>
        <w:tab/>
        <w:t>Wu TT, Chen YF, Hastie T, Sobel E, Lange K. Genome-wide association analysis by lasso penalized logistic regression. Bioinformatics. 2009;25(6):714-21.</w:t>
      </w:r>
      <w:bookmarkEnd w:id="232"/>
    </w:p>
    <w:p w14:paraId="16407716" w14:textId="77777777" w:rsidR="005F5AF1" w:rsidRPr="005F5AF1" w:rsidRDefault="005F5AF1" w:rsidP="005F5AF1">
      <w:pPr>
        <w:pStyle w:val="EndNoteBibliography"/>
        <w:spacing w:after="240"/>
        <w:rPr>
          <w:noProof/>
        </w:rPr>
      </w:pPr>
      <w:bookmarkStart w:id="233" w:name="_ENREF_27"/>
      <w:r w:rsidRPr="005F5AF1">
        <w:rPr>
          <w:noProof/>
        </w:rPr>
        <w:t>27.</w:t>
      </w:r>
      <w:r w:rsidRPr="005F5AF1">
        <w:rPr>
          <w:noProof/>
        </w:rPr>
        <w:tab/>
        <w:t>Hastie T, Tibshirani R, Wainwright M. Statistical Learning with Sparsity: The Lasso and Generalizations: CRC Press; 2015.</w:t>
      </w:r>
      <w:bookmarkEnd w:id="233"/>
    </w:p>
    <w:p w14:paraId="5DFD0044" w14:textId="77777777" w:rsidR="005F5AF1" w:rsidRPr="005F5AF1" w:rsidRDefault="005F5AF1" w:rsidP="005F5AF1">
      <w:pPr>
        <w:pStyle w:val="EndNoteBibliography"/>
        <w:spacing w:after="240"/>
        <w:rPr>
          <w:noProof/>
        </w:rPr>
      </w:pPr>
      <w:bookmarkStart w:id="234" w:name="_ENREF_28"/>
      <w:r w:rsidRPr="005F5AF1">
        <w:rPr>
          <w:noProof/>
        </w:rPr>
        <w:t>28.</w:t>
      </w:r>
      <w:r w:rsidRPr="005F5AF1">
        <w:rPr>
          <w:noProof/>
        </w:rPr>
        <w:tab/>
        <w:t>Gelman A, Hill J. Data analysis using regression and multilevelhierarchical models: Cambridge University Press New York, NY, USA; 2007.</w:t>
      </w:r>
      <w:bookmarkEnd w:id="234"/>
    </w:p>
    <w:p w14:paraId="76729C32" w14:textId="77777777" w:rsidR="005F5AF1" w:rsidRPr="005F5AF1" w:rsidRDefault="005F5AF1" w:rsidP="005F5AF1">
      <w:pPr>
        <w:pStyle w:val="EndNoteBibliography"/>
        <w:spacing w:after="240"/>
        <w:rPr>
          <w:noProof/>
        </w:rPr>
      </w:pPr>
      <w:bookmarkStart w:id="235" w:name="_ENREF_29"/>
      <w:r w:rsidRPr="005F5AF1">
        <w:rPr>
          <w:noProof/>
        </w:rPr>
        <w:t>29.</w:t>
      </w:r>
      <w:r w:rsidRPr="005F5AF1">
        <w:rPr>
          <w:noProof/>
        </w:rPr>
        <w:tab/>
        <w:t>Tibshirani R. Regression shrinkage and selection via the lasso. Journal of the Royal Statistical Society Series B (Methodological). 1996:267-88.</w:t>
      </w:r>
      <w:bookmarkEnd w:id="235"/>
    </w:p>
    <w:p w14:paraId="3F1BC082" w14:textId="77777777" w:rsidR="005F5AF1" w:rsidRPr="005F5AF1" w:rsidRDefault="005F5AF1" w:rsidP="005F5AF1">
      <w:pPr>
        <w:pStyle w:val="EndNoteBibliography"/>
        <w:spacing w:after="240"/>
        <w:rPr>
          <w:noProof/>
        </w:rPr>
      </w:pPr>
      <w:bookmarkStart w:id="236" w:name="_ENREF_30"/>
      <w:r w:rsidRPr="005F5AF1">
        <w:rPr>
          <w:noProof/>
        </w:rPr>
        <w:t>30.</w:t>
      </w:r>
      <w:r w:rsidRPr="005F5AF1">
        <w:rPr>
          <w:noProof/>
        </w:rPr>
        <w:tab/>
        <w:t>Shalev-Shwartz S, Ben-David S. Understanding machine learning: From theory to algorithms: Cambridge University Press; 2014.</w:t>
      </w:r>
      <w:bookmarkEnd w:id="236"/>
    </w:p>
    <w:p w14:paraId="03247109" w14:textId="77777777" w:rsidR="005F5AF1" w:rsidRPr="005F5AF1" w:rsidRDefault="005F5AF1" w:rsidP="005F5AF1">
      <w:pPr>
        <w:pStyle w:val="EndNoteBibliography"/>
        <w:spacing w:after="240"/>
        <w:rPr>
          <w:noProof/>
        </w:rPr>
      </w:pPr>
      <w:bookmarkStart w:id="237" w:name="_ENREF_31"/>
      <w:r w:rsidRPr="005F5AF1">
        <w:rPr>
          <w:noProof/>
        </w:rPr>
        <w:t>31.</w:t>
      </w:r>
      <w:r w:rsidRPr="005F5AF1">
        <w:rPr>
          <w:noProof/>
        </w:rPr>
        <w:tab/>
        <w:t>Taylor J, Tibshirani RJ. Statistical learning and selective inference. Proceedings of the National Academy of Sciences of the United States of America. 2015;112(25):7629-34.</w:t>
      </w:r>
      <w:bookmarkEnd w:id="237"/>
    </w:p>
    <w:p w14:paraId="349F5458" w14:textId="77777777" w:rsidR="005F5AF1" w:rsidRPr="005F5AF1" w:rsidRDefault="005F5AF1" w:rsidP="005F5AF1">
      <w:pPr>
        <w:pStyle w:val="EndNoteBibliography"/>
        <w:spacing w:after="240"/>
        <w:rPr>
          <w:noProof/>
        </w:rPr>
      </w:pPr>
      <w:bookmarkStart w:id="238" w:name="_ENREF_32"/>
      <w:r w:rsidRPr="005F5AF1">
        <w:rPr>
          <w:noProof/>
        </w:rPr>
        <w:t>32.</w:t>
      </w:r>
      <w:r w:rsidRPr="005F5AF1">
        <w:rPr>
          <w:noProof/>
        </w:rPr>
        <w:tab/>
        <w:t>Loftus JR. Selective inference after cross-validation. arXiv preprint arXiv:151108866. 2015.</w:t>
      </w:r>
      <w:bookmarkEnd w:id="238"/>
    </w:p>
    <w:p w14:paraId="6E565867" w14:textId="77777777" w:rsidR="005F5AF1" w:rsidRPr="005F5AF1" w:rsidRDefault="005F5AF1" w:rsidP="005F5AF1">
      <w:pPr>
        <w:pStyle w:val="EndNoteBibliography"/>
        <w:spacing w:after="240"/>
        <w:rPr>
          <w:noProof/>
        </w:rPr>
      </w:pPr>
      <w:bookmarkStart w:id="239" w:name="_ENREF_33"/>
      <w:r w:rsidRPr="005F5AF1">
        <w:rPr>
          <w:noProof/>
        </w:rPr>
        <w:t>33.</w:t>
      </w:r>
      <w:r w:rsidRPr="005F5AF1">
        <w:rPr>
          <w:noProof/>
        </w:rPr>
        <w:tab/>
        <w:t>Berk R, Brown L, Buja A, Zhang K, Zhao L. Valid post-selection inference. The Annals of Statistics. 2013;41(2):802-37.</w:t>
      </w:r>
      <w:bookmarkEnd w:id="239"/>
    </w:p>
    <w:p w14:paraId="5FA4B736" w14:textId="77777777" w:rsidR="005F5AF1" w:rsidRPr="005F5AF1" w:rsidRDefault="005F5AF1" w:rsidP="005F5AF1">
      <w:pPr>
        <w:pStyle w:val="EndNoteBibliography"/>
        <w:spacing w:after="240"/>
        <w:rPr>
          <w:noProof/>
        </w:rPr>
      </w:pPr>
      <w:bookmarkStart w:id="240" w:name="_ENREF_34"/>
      <w:r w:rsidRPr="005F5AF1">
        <w:rPr>
          <w:noProof/>
        </w:rPr>
        <w:t>34.</w:t>
      </w:r>
      <w:r w:rsidRPr="005F5AF1">
        <w:rPr>
          <w:noProof/>
        </w:rPr>
        <w:tab/>
        <w:t>Collaboration OS. Estimating the reproducibility of psychological science. Science. 2015;349(6251):aac4716.</w:t>
      </w:r>
      <w:bookmarkEnd w:id="240"/>
    </w:p>
    <w:p w14:paraId="4B89A3AF" w14:textId="77777777" w:rsidR="005F5AF1" w:rsidRPr="005F5AF1" w:rsidRDefault="005F5AF1" w:rsidP="005F5AF1">
      <w:pPr>
        <w:pStyle w:val="EndNoteBibliography"/>
        <w:spacing w:after="240"/>
        <w:rPr>
          <w:noProof/>
        </w:rPr>
      </w:pPr>
      <w:bookmarkStart w:id="241" w:name="_ENREF_35"/>
      <w:r w:rsidRPr="005F5AF1">
        <w:rPr>
          <w:noProof/>
        </w:rPr>
        <w:t>35.</w:t>
      </w:r>
      <w:r w:rsidRPr="005F5AF1">
        <w:rPr>
          <w:noProof/>
        </w:rPr>
        <w:tab/>
        <w:t>Feynman RP. The Meaning of It All: Thoughts of a Citizen-Scientist. Reading: Addison-Wesley. 1998.</w:t>
      </w:r>
      <w:bookmarkEnd w:id="241"/>
    </w:p>
    <w:p w14:paraId="226D3B10" w14:textId="77777777" w:rsidR="005F5AF1" w:rsidRPr="005F5AF1" w:rsidRDefault="005F5AF1" w:rsidP="005F5AF1">
      <w:pPr>
        <w:pStyle w:val="EndNoteBibliography"/>
        <w:spacing w:after="240"/>
        <w:rPr>
          <w:noProof/>
        </w:rPr>
      </w:pPr>
      <w:bookmarkStart w:id="242" w:name="_ENREF_36"/>
      <w:r w:rsidRPr="005F5AF1">
        <w:rPr>
          <w:noProof/>
        </w:rPr>
        <w:t>36.</w:t>
      </w:r>
      <w:r w:rsidRPr="005F5AF1">
        <w:rPr>
          <w:noProof/>
        </w:rPr>
        <w:tab/>
        <w:t>Halsey LG, Curran-Everett D, Vowler SL, Drummond GB. The fickle P value generates irreproducible results. Nature methods. 2015;12(3):179.</w:t>
      </w:r>
      <w:bookmarkEnd w:id="242"/>
    </w:p>
    <w:p w14:paraId="5EB06FA6" w14:textId="77777777" w:rsidR="005F5AF1" w:rsidRPr="005F5AF1" w:rsidRDefault="005F5AF1" w:rsidP="005F5AF1">
      <w:pPr>
        <w:pStyle w:val="EndNoteBibliography"/>
        <w:spacing w:after="240"/>
        <w:rPr>
          <w:noProof/>
        </w:rPr>
      </w:pPr>
      <w:bookmarkStart w:id="243" w:name="_ENREF_37"/>
      <w:r w:rsidRPr="005F5AF1">
        <w:rPr>
          <w:noProof/>
        </w:rPr>
        <w:t>37.</w:t>
      </w:r>
      <w:r w:rsidRPr="005F5AF1">
        <w:rPr>
          <w:noProof/>
        </w:rPr>
        <w:tab/>
        <w:t>Ioannidis JP, Khoury MJ. Improving validation practices in “omics” research. Science. 2011;334(6060):1230-2.</w:t>
      </w:r>
      <w:bookmarkEnd w:id="243"/>
    </w:p>
    <w:p w14:paraId="67EE3CB1" w14:textId="77777777" w:rsidR="005F5AF1" w:rsidRPr="005F5AF1" w:rsidRDefault="005F5AF1" w:rsidP="005F5AF1">
      <w:pPr>
        <w:pStyle w:val="EndNoteBibliography"/>
        <w:spacing w:after="240"/>
        <w:rPr>
          <w:noProof/>
        </w:rPr>
      </w:pPr>
      <w:bookmarkStart w:id="244" w:name="_ENREF_38"/>
      <w:r w:rsidRPr="005F5AF1">
        <w:rPr>
          <w:noProof/>
        </w:rPr>
        <w:t>38.</w:t>
      </w:r>
      <w:r w:rsidRPr="005F5AF1">
        <w:rPr>
          <w:noProof/>
        </w:rPr>
        <w:tab/>
        <w:t>Donoho D. 50 Years of Data Science. Journal of Computational and Graphical Statistics. 2017;26(4):745-66.</w:t>
      </w:r>
      <w:bookmarkEnd w:id="244"/>
    </w:p>
    <w:p w14:paraId="160C784C" w14:textId="77777777" w:rsidR="005F5AF1" w:rsidRPr="005F5AF1" w:rsidRDefault="005F5AF1" w:rsidP="005F5AF1">
      <w:pPr>
        <w:pStyle w:val="EndNoteBibliography"/>
        <w:spacing w:after="240"/>
        <w:rPr>
          <w:noProof/>
        </w:rPr>
      </w:pPr>
      <w:bookmarkStart w:id="245" w:name="_ENREF_39"/>
      <w:r w:rsidRPr="005F5AF1">
        <w:rPr>
          <w:noProof/>
        </w:rPr>
        <w:t>39.</w:t>
      </w:r>
      <w:r w:rsidRPr="005F5AF1">
        <w:rPr>
          <w:noProof/>
        </w:rPr>
        <w:tab/>
        <w:t>Cohen J. Things I have learned (so far). American psychologist. 1990;45(12):1304.</w:t>
      </w:r>
      <w:bookmarkEnd w:id="245"/>
    </w:p>
    <w:p w14:paraId="151AD3F5" w14:textId="77777777" w:rsidR="005F5AF1" w:rsidRPr="005F5AF1" w:rsidRDefault="005F5AF1" w:rsidP="005F5AF1">
      <w:pPr>
        <w:pStyle w:val="EndNoteBibliography"/>
        <w:spacing w:after="240"/>
        <w:rPr>
          <w:noProof/>
        </w:rPr>
      </w:pPr>
      <w:bookmarkStart w:id="246" w:name="_ENREF_40"/>
      <w:r w:rsidRPr="005F5AF1">
        <w:rPr>
          <w:noProof/>
        </w:rPr>
        <w:t>40.</w:t>
      </w:r>
      <w:r w:rsidRPr="005F5AF1">
        <w:rPr>
          <w:noProof/>
        </w:rPr>
        <w:tab/>
        <w:t>Gigerenzer G, Murray DJ. Cognition as intuitive statistics. NJ: Erlbaum: Hillsdale; 1987.</w:t>
      </w:r>
      <w:bookmarkEnd w:id="246"/>
    </w:p>
    <w:p w14:paraId="4F2EDD93" w14:textId="77777777" w:rsidR="005F5AF1" w:rsidRPr="005F5AF1" w:rsidRDefault="005F5AF1" w:rsidP="005F5AF1">
      <w:pPr>
        <w:pStyle w:val="EndNoteBibliography"/>
        <w:spacing w:after="240"/>
        <w:rPr>
          <w:noProof/>
        </w:rPr>
      </w:pPr>
      <w:bookmarkStart w:id="247" w:name="_ENREF_41"/>
      <w:r w:rsidRPr="005F5AF1">
        <w:rPr>
          <w:noProof/>
        </w:rPr>
        <w:t>41.</w:t>
      </w:r>
      <w:r w:rsidRPr="005F5AF1">
        <w:rPr>
          <w:noProof/>
        </w:rPr>
        <w:tab/>
        <w:t>Szucs D, Ioannidis JPA. When Null Hypothesis Significance Testing Is Unsuitable for Research: A Reassessment. Frontiers in human neuroscience. 2017;11:390.</w:t>
      </w:r>
      <w:bookmarkEnd w:id="247"/>
    </w:p>
    <w:p w14:paraId="45B94924" w14:textId="77777777" w:rsidR="005F5AF1" w:rsidRPr="005F5AF1" w:rsidRDefault="005F5AF1" w:rsidP="005F5AF1">
      <w:pPr>
        <w:pStyle w:val="EndNoteBibliography"/>
        <w:spacing w:after="240"/>
        <w:rPr>
          <w:noProof/>
        </w:rPr>
      </w:pPr>
      <w:bookmarkStart w:id="248" w:name="_ENREF_42"/>
      <w:r w:rsidRPr="005F5AF1">
        <w:rPr>
          <w:noProof/>
        </w:rPr>
        <w:t>42.</w:t>
      </w:r>
      <w:r w:rsidRPr="005F5AF1">
        <w:rPr>
          <w:noProof/>
        </w:rPr>
        <w:tab/>
        <w:t>Friedman JH. The role of statistics in the data revolution? International Statistical Review/Revue Internationale de Statistique. 2001:5-10.</w:t>
      </w:r>
      <w:bookmarkEnd w:id="248"/>
    </w:p>
    <w:p w14:paraId="24A933F6" w14:textId="77777777" w:rsidR="005F5AF1" w:rsidRPr="005F5AF1" w:rsidRDefault="005F5AF1" w:rsidP="005F5AF1">
      <w:pPr>
        <w:pStyle w:val="EndNoteBibliography"/>
        <w:spacing w:after="240"/>
        <w:rPr>
          <w:noProof/>
        </w:rPr>
      </w:pPr>
      <w:bookmarkStart w:id="249" w:name="_ENREF_43"/>
      <w:r w:rsidRPr="005F5AF1">
        <w:rPr>
          <w:noProof/>
        </w:rPr>
        <w:t>43.</w:t>
      </w:r>
      <w:r w:rsidRPr="005F5AF1">
        <w:rPr>
          <w:noProof/>
        </w:rPr>
        <w:tab/>
        <w:t>Bzdok D. Classical Statistics and Statistical Learning in Imaging Neuroscience. Frontiers in neuroscience. 2017.</w:t>
      </w:r>
      <w:bookmarkEnd w:id="249"/>
    </w:p>
    <w:p w14:paraId="1B1C67F7" w14:textId="77777777" w:rsidR="005F5AF1" w:rsidRPr="005F5AF1" w:rsidRDefault="005F5AF1" w:rsidP="005F5AF1">
      <w:pPr>
        <w:pStyle w:val="EndNoteBibliography"/>
        <w:spacing w:after="240"/>
        <w:rPr>
          <w:noProof/>
        </w:rPr>
      </w:pPr>
      <w:bookmarkStart w:id="250" w:name="_ENREF_44"/>
      <w:r w:rsidRPr="005F5AF1">
        <w:rPr>
          <w:noProof/>
        </w:rPr>
        <w:lastRenderedPageBreak/>
        <w:t>44.</w:t>
      </w:r>
      <w:r w:rsidRPr="005F5AF1">
        <w:rPr>
          <w:noProof/>
        </w:rPr>
        <w:tab/>
        <w:t>Bernard C. An introduction to the study of experimental medicine: Courier Corporation; 1957.</w:t>
      </w:r>
      <w:bookmarkEnd w:id="250"/>
    </w:p>
    <w:p w14:paraId="730F8268" w14:textId="77777777" w:rsidR="005F5AF1" w:rsidRPr="005F5AF1" w:rsidRDefault="005F5AF1" w:rsidP="005F5AF1">
      <w:pPr>
        <w:pStyle w:val="EndNoteBibliography"/>
        <w:rPr>
          <w:noProof/>
        </w:rPr>
      </w:pPr>
      <w:bookmarkStart w:id="251" w:name="_ENREF_45"/>
      <w:r w:rsidRPr="005F5AF1">
        <w:rPr>
          <w:noProof/>
        </w:rPr>
        <w:t>45.</w:t>
      </w:r>
      <w:r w:rsidRPr="005F5AF1">
        <w:rPr>
          <w:noProof/>
        </w:rPr>
        <w:tab/>
        <w:t>Carr DB, Littlefield RJ, Nicholson W, Littlefield J. Scatterplot matrix techniques for large N. Journal of the American Statistical Association. 1987;82(398):424-36.</w:t>
      </w:r>
      <w:bookmarkEnd w:id="251"/>
    </w:p>
    <w:p w14:paraId="4FD7C1DC" w14:textId="7C12A9F8"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9"/>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Danilo Bzdok" w:date="2018-04-25T22:16:00Z" w:initials="DB">
    <w:p w14:paraId="323137A9" w14:textId="7B8218C4" w:rsidR="002302C5" w:rsidRDefault="002302C5">
      <w:pPr>
        <w:pStyle w:val="CommentText"/>
      </w:pPr>
      <w:r>
        <w:rPr>
          <w:rStyle w:val="CommentReference"/>
        </w:rPr>
        <w:annotationRef/>
      </w:r>
      <w:r>
        <w:t>Denis: Thought: predicting what next enables control, hence, is the necessary condition for translation of science into engineering.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23137A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23137A9" w16cid:durableId="1E8F70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208ABE" w14:textId="77777777" w:rsidR="00EE370B" w:rsidRDefault="00EE370B" w:rsidP="00B65FF7">
      <w:r>
        <w:separator/>
      </w:r>
    </w:p>
  </w:endnote>
  <w:endnote w:type="continuationSeparator" w:id="0">
    <w:p w14:paraId="61E8AC36" w14:textId="77777777" w:rsidR="00EE370B" w:rsidRDefault="00EE370B" w:rsidP="00B65FF7">
      <w:r>
        <w:continuationSeparator/>
      </w:r>
    </w:p>
  </w:endnote>
  <w:endnote w:type="continuationNotice" w:id="1">
    <w:p w14:paraId="0C49E3B7" w14:textId="77777777" w:rsidR="00EE370B" w:rsidRDefault="00EE37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 Pro W3">
    <w:altName w:val="Arial Unicode MS"/>
    <w:panose1 w:val="020B0604020202020204"/>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E00002FF" w:usb1="5000205A" w:usb2="00000000" w:usb3="00000000" w:csb0="0000019F" w:csb1="00000000"/>
  </w:font>
  <w:font w:name="Verdana">
    <w:panose1 w:val="020B0604030504040204"/>
    <w:charset w:val="00"/>
    <w:family w:val="swiss"/>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venir">
    <w:altName w:val="Calibri"/>
    <w:panose1 w:val="02000503020000020003"/>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5665634"/>
      <w:docPartObj>
        <w:docPartGallery w:val="Page Numbers (Bottom of Page)"/>
        <w:docPartUnique/>
      </w:docPartObj>
    </w:sdtPr>
    <w:sdtContent>
      <w:p w14:paraId="0B3BC929" w14:textId="2E041D5B" w:rsidR="002302C5" w:rsidRDefault="002302C5" w:rsidP="007113F4">
        <w:pPr>
          <w:pStyle w:val="Footer"/>
          <w:tabs>
            <w:tab w:val="clear" w:pos="4536"/>
            <w:tab w:val="left" w:pos="1480"/>
            <w:tab w:val="center" w:pos="4535"/>
          </w:tabs>
        </w:pPr>
        <w:r>
          <w:tab/>
        </w:r>
        <w:r>
          <w:tab/>
        </w:r>
        <w:r>
          <w:fldChar w:fldCharType="begin"/>
        </w:r>
        <w:r>
          <w:instrText xml:space="preserve"> PAGE   \* MERGEFORMAT </w:instrText>
        </w:r>
        <w:r>
          <w:fldChar w:fldCharType="separate"/>
        </w:r>
        <w:r>
          <w:rPr>
            <w:noProof/>
          </w:rPr>
          <w:t>1</w:t>
        </w:r>
        <w:r>
          <w:rPr>
            <w:noProof/>
          </w:rPr>
          <w:fldChar w:fldCharType="end"/>
        </w:r>
      </w:p>
    </w:sdtContent>
  </w:sdt>
  <w:p w14:paraId="0FA0E38E" w14:textId="77777777" w:rsidR="002302C5" w:rsidRDefault="002302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873288" w14:textId="77777777" w:rsidR="00EE370B" w:rsidRDefault="00EE370B" w:rsidP="00B65FF7">
      <w:r>
        <w:separator/>
      </w:r>
    </w:p>
  </w:footnote>
  <w:footnote w:type="continuationSeparator" w:id="0">
    <w:p w14:paraId="4E67AC1D" w14:textId="77777777" w:rsidR="00EE370B" w:rsidRDefault="00EE370B" w:rsidP="00B65FF7">
      <w:r>
        <w:continuationSeparator/>
      </w:r>
    </w:p>
  </w:footnote>
  <w:footnote w:type="continuationNotice" w:id="1">
    <w:p w14:paraId="6C72FBAC" w14:textId="77777777" w:rsidR="00EE370B" w:rsidRDefault="00EE370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FDA074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multilevel"/>
    <w:tmpl w:val="60FAC640"/>
    <w:lvl w:ilvl="0">
      <w:start w:val="1"/>
      <w:numFmt w:val="none"/>
      <w:pStyle w:val="Heading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15:restartNumberingAfterBreak="0">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15:restartNumberingAfterBreak="0">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15:restartNumberingAfterBreak="0">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15:restartNumberingAfterBreak="0">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15:restartNumberingAfterBreak="0">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15:restartNumberingAfterBreak="0">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39"/>
  </w:num>
  <w:num w:numId="11">
    <w:abstractNumId w:val="23"/>
  </w:num>
  <w:num w:numId="12">
    <w:abstractNumId w:val="12"/>
  </w:num>
  <w:num w:numId="13">
    <w:abstractNumId w:val="42"/>
  </w:num>
  <w:num w:numId="14">
    <w:abstractNumId w:val="30"/>
  </w:num>
  <w:num w:numId="15">
    <w:abstractNumId w:val="27"/>
  </w:num>
  <w:num w:numId="16">
    <w:abstractNumId w:val="17"/>
  </w:num>
  <w:num w:numId="17">
    <w:abstractNumId w:val="15"/>
  </w:num>
  <w:num w:numId="18">
    <w:abstractNumId w:val="38"/>
  </w:num>
  <w:num w:numId="19">
    <w:abstractNumId w:val="22"/>
  </w:num>
  <w:num w:numId="20">
    <w:abstractNumId w:val="34"/>
  </w:num>
  <w:num w:numId="21">
    <w:abstractNumId w:val="25"/>
  </w:num>
  <w:num w:numId="22">
    <w:abstractNumId w:val="4"/>
  </w:num>
  <w:num w:numId="23">
    <w:abstractNumId w:val="43"/>
  </w:num>
  <w:num w:numId="24">
    <w:abstractNumId w:val="7"/>
  </w:num>
  <w:num w:numId="25">
    <w:abstractNumId w:val="18"/>
  </w:num>
  <w:num w:numId="26">
    <w:abstractNumId w:val="31"/>
  </w:num>
  <w:num w:numId="27">
    <w:abstractNumId w:val="28"/>
  </w:num>
  <w:num w:numId="28">
    <w:abstractNumId w:val="29"/>
  </w:num>
  <w:num w:numId="29">
    <w:abstractNumId w:val="40"/>
  </w:num>
  <w:num w:numId="30">
    <w:abstractNumId w:val="3"/>
  </w:num>
  <w:num w:numId="31">
    <w:abstractNumId w:val="26"/>
  </w:num>
  <w:num w:numId="32">
    <w:abstractNumId w:val="10"/>
  </w:num>
  <w:num w:numId="33">
    <w:abstractNumId w:val="24"/>
  </w:num>
  <w:num w:numId="34">
    <w:abstractNumId w:val="41"/>
  </w:num>
  <w:num w:numId="35">
    <w:abstractNumId w:val="9"/>
  </w:num>
  <w:num w:numId="36">
    <w:abstractNumId w:val="13"/>
  </w:num>
  <w:num w:numId="37">
    <w:abstractNumId w:val="35"/>
  </w:num>
  <w:num w:numId="38">
    <w:abstractNumId w:val="20"/>
  </w:num>
  <w:num w:numId="39">
    <w:abstractNumId w:val="36"/>
  </w:num>
  <w:num w:numId="40">
    <w:abstractNumId w:val="37"/>
  </w:num>
  <w:num w:numId="41">
    <w:abstractNumId w:val="14"/>
  </w:num>
  <w:num w:numId="42">
    <w:abstractNumId w:val="5"/>
  </w:num>
  <w:num w:numId="43">
    <w:abstractNumId w:val="2"/>
  </w:num>
  <w:num w:numId="4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nilo Bzdok">
    <w15:presenceInfo w15:providerId="None" w15:userId="Danilo Bzdok"/>
  </w15:person>
  <w15:person w15:author="Denis Engemann">
    <w15:presenceInfo w15:providerId="Windows Live" w15:userId="105c0e1d58eedc6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98"/>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242"/>
    <w:rsid w:val="000133D0"/>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E59"/>
    <w:rsid w:val="000D63DB"/>
    <w:rsid w:val="000D653C"/>
    <w:rsid w:val="000D6967"/>
    <w:rsid w:val="000D6C70"/>
    <w:rsid w:val="000D6C7A"/>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12B"/>
    <w:rsid w:val="000F3350"/>
    <w:rsid w:val="000F34F6"/>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F4"/>
    <w:rsid w:val="00114B3B"/>
    <w:rsid w:val="00114D17"/>
    <w:rsid w:val="00115294"/>
    <w:rsid w:val="0011545D"/>
    <w:rsid w:val="00115BEC"/>
    <w:rsid w:val="00116049"/>
    <w:rsid w:val="0011624D"/>
    <w:rsid w:val="0011665F"/>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5AD"/>
    <w:rsid w:val="001806D7"/>
    <w:rsid w:val="00180784"/>
    <w:rsid w:val="0018086A"/>
    <w:rsid w:val="00180921"/>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217"/>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73B2"/>
    <w:rsid w:val="001A766F"/>
    <w:rsid w:val="001A768B"/>
    <w:rsid w:val="001A7A46"/>
    <w:rsid w:val="001A7BA4"/>
    <w:rsid w:val="001B04D9"/>
    <w:rsid w:val="001B0A05"/>
    <w:rsid w:val="001B0A17"/>
    <w:rsid w:val="001B0A61"/>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2C5"/>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09B"/>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DB9"/>
    <w:rsid w:val="00287E05"/>
    <w:rsid w:val="00290211"/>
    <w:rsid w:val="00290424"/>
    <w:rsid w:val="002904B8"/>
    <w:rsid w:val="002904C1"/>
    <w:rsid w:val="002908A1"/>
    <w:rsid w:val="0029095E"/>
    <w:rsid w:val="00290A56"/>
    <w:rsid w:val="00290C14"/>
    <w:rsid w:val="00290D52"/>
    <w:rsid w:val="00290DF7"/>
    <w:rsid w:val="0029113A"/>
    <w:rsid w:val="00291677"/>
    <w:rsid w:val="002916E8"/>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4F7C"/>
    <w:rsid w:val="00355348"/>
    <w:rsid w:val="00355408"/>
    <w:rsid w:val="003554D7"/>
    <w:rsid w:val="003558BF"/>
    <w:rsid w:val="00355954"/>
    <w:rsid w:val="00355BE0"/>
    <w:rsid w:val="00355DC2"/>
    <w:rsid w:val="00355F3D"/>
    <w:rsid w:val="00355F6B"/>
    <w:rsid w:val="00355FFA"/>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430"/>
    <w:rsid w:val="003676CE"/>
    <w:rsid w:val="003678E4"/>
    <w:rsid w:val="00367C21"/>
    <w:rsid w:val="00367E37"/>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4EF3"/>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14B"/>
    <w:rsid w:val="00407458"/>
    <w:rsid w:val="004074D8"/>
    <w:rsid w:val="004075BD"/>
    <w:rsid w:val="00407660"/>
    <w:rsid w:val="00407A22"/>
    <w:rsid w:val="00407A84"/>
    <w:rsid w:val="004100A0"/>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B4C"/>
    <w:rsid w:val="00463B93"/>
    <w:rsid w:val="00463BA8"/>
    <w:rsid w:val="00463F81"/>
    <w:rsid w:val="004645AD"/>
    <w:rsid w:val="004647DF"/>
    <w:rsid w:val="00464820"/>
    <w:rsid w:val="00464B98"/>
    <w:rsid w:val="0046520F"/>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4E69"/>
    <w:rsid w:val="004F505E"/>
    <w:rsid w:val="004F5210"/>
    <w:rsid w:val="004F53F7"/>
    <w:rsid w:val="004F5586"/>
    <w:rsid w:val="004F5607"/>
    <w:rsid w:val="004F5EF8"/>
    <w:rsid w:val="004F604C"/>
    <w:rsid w:val="004F613B"/>
    <w:rsid w:val="004F660F"/>
    <w:rsid w:val="004F67F2"/>
    <w:rsid w:val="004F72B9"/>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C47"/>
    <w:rsid w:val="0052702D"/>
    <w:rsid w:val="005278A9"/>
    <w:rsid w:val="005279D6"/>
    <w:rsid w:val="00527C08"/>
    <w:rsid w:val="00527DF6"/>
    <w:rsid w:val="00527F8C"/>
    <w:rsid w:val="00530056"/>
    <w:rsid w:val="0053036D"/>
    <w:rsid w:val="00530397"/>
    <w:rsid w:val="00530576"/>
    <w:rsid w:val="00530689"/>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4B87"/>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27F"/>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3E61"/>
    <w:rsid w:val="006A4000"/>
    <w:rsid w:val="006A4259"/>
    <w:rsid w:val="006A4538"/>
    <w:rsid w:val="006A47C6"/>
    <w:rsid w:val="006A4B5D"/>
    <w:rsid w:val="006A4E65"/>
    <w:rsid w:val="006A4E68"/>
    <w:rsid w:val="006A4F1E"/>
    <w:rsid w:val="006A50BF"/>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0A9"/>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2D5"/>
    <w:rsid w:val="007913A0"/>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1CD"/>
    <w:rsid w:val="007947E9"/>
    <w:rsid w:val="007950A4"/>
    <w:rsid w:val="007951FA"/>
    <w:rsid w:val="007951FF"/>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E95"/>
    <w:rsid w:val="007B3233"/>
    <w:rsid w:val="007B3248"/>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0A"/>
    <w:rsid w:val="00832FDF"/>
    <w:rsid w:val="0083308A"/>
    <w:rsid w:val="0083329E"/>
    <w:rsid w:val="00833482"/>
    <w:rsid w:val="00833500"/>
    <w:rsid w:val="00833E07"/>
    <w:rsid w:val="00833F8F"/>
    <w:rsid w:val="00834319"/>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09D4"/>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B83"/>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5C9"/>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1CE"/>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5FA2"/>
    <w:rsid w:val="00E861AD"/>
    <w:rsid w:val="00E8628E"/>
    <w:rsid w:val="00E86530"/>
    <w:rsid w:val="00E86644"/>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999"/>
    <w:rsid w:val="00EE2A0B"/>
    <w:rsid w:val="00EE2A31"/>
    <w:rsid w:val="00EE2E3A"/>
    <w:rsid w:val="00EE2F7A"/>
    <w:rsid w:val="00EE327A"/>
    <w:rsid w:val="00EE34BE"/>
    <w:rsid w:val="00EE364D"/>
    <w:rsid w:val="00EE370B"/>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527"/>
    <w:rsid w:val="00EF08C4"/>
    <w:rsid w:val="00EF0E62"/>
    <w:rsid w:val="00EF14F5"/>
    <w:rsid w:val="00EF1530"/>
    <w:rsid w:val="00EF1D7D"/>
    <w:rsid w:val="00EF265C"/>
    <w:rsid w:val="00EF2708"/>
    <w:rsid w:val="00EF27D8"/>
    <w:rsid w:val="00EF2AD3"/>
    <w:rsid w:val="00EF2DA1"/>
    <w:rsid w:val="00EF35DE"/>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131"/>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741A"/>
    <w:pPr>
      <w:spacing w:after="0" w:line="240" w:lineRule="auto"/>
    </w:pPr>
    <w:rPr>
      <w:rFonts w:ascii="Times New Roman" w:hAnsi="Times New Roman" w:cs="Times New Roman"/>
      <w:sz w:val="24"/>
      <w:szCs w:val="24"/>
      <w:lang w:val="de-DE" w:eastAsia="de-DE"/>
    </w:rPr>
  </w:style>
  <w:style w:type="paragraph" w:styleId="Heading1">
    <w:name w:val="heading 1"/>
    <w:basedOn w:val="Normal"/>
    <w:next w:val="Normal"/>
    <w:link w:val="Heading1Char"/>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Heading2">
    <w:name w:val="heading 2"/>
    <w:basedOn w:val="Normal"/>
    <w:next w:val="Normal"/>
    <w:link w:val="Heading2Char"/>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1"/>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45BDC"/>
    <w:rPr>
      <w:rFonts w:ascii="Cambria" w:eastAsia="Times New Roman" w:hAnsi="Cambria" w:cs="Calibri"/>
      <w:b/>
      <w:bCs/>
      <w:color w:val="365F91"/>
      <w:sz w:val="28"/>
      <w:szCs w:val="28"/>
      <w:lang w:eastAsia="ar-SA"/>
    </w:rPr>
  </w:style>
  <w:style w:type="character" w:styleId="CommentReference">
    <w:name w:val="annotation reference"/>
    <w:basedOn w:val="DefaultParagraphFont"/>
    <w:uiPriority w:val="99"/>
    <w:unhideWhenUsed/>
    <w:rsid w:val="00996A25"/>
    <w:rPr>
      <w:sz w:val="16"/>
      <w:szCs w:val="16"/>
    </w:rPr>
  </w:style>
  <w:style w:type="paragraph" w:styleId="CommentText">
    <w:name w:val="annotation text"/>
    <w:basedOn w:val="Normal"/>
    <w:link w:val="CommentTextChar"/>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CommentTextChar">
    <w:name w:val="Comment Text Char"/>
    <w:basedOn w:val="DefaultParagraphFont"/>
    <w:link w:val="CommentText"/>
    <w:uiPriority w:val="99"/>
    <w:semiHidden/>
    <w:rsid w:val="00996A25"/>
    <w:rPr>
      <w:sz w:val="20"/>
      <w:szCs w:val="20"/>
    </w:rPr>
  </w:style>
  <w:style w:type="paragraph" w:styleId="CommentSubject">
    <w:name w:val="annotation subject"/>
    <w:basedOn w:val="CommentText"/>
    <w:next w:val="CommentText"/>
    <w:link w:val="CommentSubjectChar"/>
    <w:uiPriority w:val="99"/>
    <w:semiHidden/>
    <w:unhideWhenUsed/>
    <w:rsid w:val="00996A25"/>
    <w:rPr>
      <w:b/>
      <w:bCs/>
    </w:rPr>
  </w:style>
  <w:style w:type="character" w:customStyle="1" w:styleId="CommentSubjectChar">
    <w:name w:val="Comment Subject Char"/>
    <w:basedOn w:val="CommentTextChar"/>
    <w:link w:val="CommentSubject"/>
    <w:uiPriority w:val="99"/>
    <w:semiHidden/>
    <w:rsid w:val="00996A25"/>
    <w:rPr>
      <w:b/>
      <w:bCs/>
      <w:sz w:val="20"/>
      <w:szCs w:val="20"/>
    </w:rPr>
  </w:style>
  <w:style w:type="paragraph" w:styleId="BalloonText">
    <w:name w:val="Balloon Text"/>
    <w:basedOn w:val="Normal"/>
    <w:link w:val="BalloonTextChar"/>
    <w:uiPriority w:val="99"/>
    <w:semiHidden/>
    <w:unhideWhenUsed/>
    <w:rsid w:val="00996A25"/>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996A25"/>
    <w:rPr>
      <w:rFonts w:ascii="Tahoma" w:hAnsi="Tahoma" w:cs="Tahoma"/>
      <w:sz w:val="16"/>
      <w:szCs w:val="16"/>
    </w:rPr>
  </w:style>
  <w:style w:type="character" w:styleId="Hyperlink">
    <w:name w:val="Hyperlink"/>
    <w:basedOn w:val="DefaultParagraphFont"/>
    <w:uiPriority w:val="99"/>
    <w:unhideWhenUsed/>
    <w:rsid w:val="0018134F"/>
    <w:rPr>
      <w:color w:val="0000FF" w:themeColor="hyperlink"/>
      <w:u w:val="single"/>
    </w:rPr>
  </w:style>
  <w:style w:type="paragraph" w:styleId="NormalWeb">
    <w:name w:val="Normal (Web)"/>
    <w:basedOn w:val="Normal"/>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DefaultParagraphFont"/>
    <w:rsid w:val="00661263"/>
  </w:style>
  <w:style w:type="character" w:customStyle="1" w:styleId="il">
    <w:name w:val="il"/>
    <w:basedOn w:val="DefaultParagraphFont"/>
    <w:rsid w:val="00661263"/>
  </w:style>
  <w:style w:type="paragraph" w:styleId="ListParagraph">
    <w:name w:val="List Paragraph"/>
    <w:basedOn w:val="Normal"/>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Header">
    <w:name w:val="header"/>
    <w:basedOn w:val="Normal"/>
    <w:link w:val="HeaderChar"/>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B65FF7"/>
  </w:style>
  <w:style w:type="paragraph" w:styleId="Footer">
    <w:name w:val="footer"/>
    <w:basedOn w:val="Normal"/>
    <w:link w:val="FooterChar"/>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B65FF7"/>
  </w:style>
  <w:style w:type="paragraph" w:styleId="ListBullet">
    <w:name w:val="List Bullet"/>
    <w:basedOn w:val="Normal"/>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Normal"/>
    <w:rsid w:val="00C35623"/>
    <w:pPr>
      <w:keepNext/>
      <w:spacing w:before="240"/>
      <w:outlineLvl w:val="0"/>
    </w:pPr>
    <w:rPr>
      <w:rFonts w:eastAsia="Times New Roman"/>
      <w:kern w:val="28"/>
      <w:lang w:val="en-US" w:eastAsia="en-US"/>
    </w:rPr>
  </w:style>
  <w:style w:type="paragraph" w:styleId="Revision">
    <w:name w:val="Revision"/>
    <w:hidden/>
    <w:uiPriority w:val="99"/>
    <w:semiHidden/>
    <w:rsid w:val="006F48F6"/>
    <w:pPr>
      <w:spacing w:after="0" w:line="240" w:lineRule="auto"/>
    </w:pPr>
  </w:style>
  <w:style w:type="table" w:styleId="TableGrid">
    <w:name w:val="Table Grid"/>
    <w:basedOn w:val="TableNormal"/>
    <w:uiPriority w:val="59"/>
    <w:rsid w:val="006D74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Normal"/>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Normal"/>
    <w:rsid w:val="00594F4B"/>
    <w:pPr>
      <w:spacing w:after="200"/>
    </w:pPr>
    <w:rPr>
      <w:rFonts w:ascii="Calibri" w:hAnsi="Calibri" w:cstheme="minorBidi"/>
      <w:sz w:val="20"/>
      <w:szCs w:val="22"/>
      <w:lang w:val="en-US" w:eastAsia="en-US"/>
    </w:rPr>
  </w:style>
  <w:style w:type="paragraph" w:styleId="NoSpacing">
    <w:name w:val="No Spacing"/>
    <w:uiPriority w:val="99"/>
    <w:qFormat/>
    <w:rsid w:val="003D2D1E"/>
    <w:pPr>
      <w:spacing w:after="0" w:line="240" w:lineRule="auto"/>
    </w:pPr>
    <w:rPr>
      <w:rFonts w:ascii="Calibri" w:eastAsia="Calibri" w:hAnsi="Calibri" w:cs="Times New Roman"/>
      <w:lang w:val="de-DE"/>
    </w:rPr>
  </w:style>
  <w:style w:type="character" w:styleId="FollowedHyperlink">
    <w:name w:val="FollowedHyperlink"/>
    <w:basedOn w:val="DefaultParagraphFont"/>
    <w:uiPriority w:val="99"/>
    <w:semiHidden/>
    <w:unhideWhenUsed/>
    <w:rsid w:val="00584C49"/>
    <w:rPr>
      <w:color w:val="800080" w:themeColor="followedHyperlink"/>
      <w:u w:val="single"/>
    </w:rPr>
  </w:style>
  <w:style w:type="character" w:customStyle="1" w:styleId="Heading3Char">
    <w:name w:val="Heading 3 Char"/>
    <w:basedOn w:val="DefaultParagraphFont"/>
    <w:rsid w:val="00C45BDC"/>
    <w:rPr>
      <w:rFonts w:ascii="Cambria" w:hAnsi="Cambria" w:cs="Times New Roman"/>
      <w:b/>
      <w:bCs/>
      <w:color w:val="4F81BD"/>
      <w:sz w:val="22"/>
      <w:szCs w:val="22"/>
    </w:rPr>
  </w:style>
  <w:style w:type="character" w:customStyle="1" w:styleId="SubtitleChar">
    <w:name w:val="Subtitle Char"/>
    <w:basedOn w:val="DefaultParagraphFont"/>
    <w:rsid w:val="00C45BDC"/>
    <w:rPr>
      <w:rFonts w:ascii="Cambria" w:hAnsi="Cambria" w:cs="Times New Roman"/>
      <w:i/>
      <w:iCs/>
      <w:color w:val="4F81BD"/>
      <w:spacing w:val="15"/>
      <w:sz w:val="24"/>
      <w:szCs w:val="24"/>
    </w:rPr>
  </w:style>
  <w:style w:type="character" w:customStyle="1" w:styleId="lg">
    <w:name w:val="lg"/>
    <w:basedOn w:val="DefaultParagraphFon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DefaultParagraphFont"/>
    <w:rsid w:val="00C74B04"/>
  </w:style>
  <w:style w:type="paragraph" w:customStyle="1" w:styleId="Titel1">
    <w:name w:val="Titel1"/>
    <w:basedOn w:val="Normal"/>
    <w:rsid w:val="001E7432"/>
    <w:pPr>
      <w:spacing w:before="100" w:beforeAutospacing="1" w:after="100" w:afterAutospacing="1"/>
    </w:pPr>
  </w:style>
  <w:style w:type="paragraph" w:customStyle="1" w:styleId="desc">
    <w:name w:val="desc"/>
    <w:basedOn w:val="Normal"/>
    <w:rsid w:val="001E7432"/>
    <w:pPr>
      <w:spacing w:before="100" w:beforeAutospacing="1" w:after="100" w:afterAutospacing="1"/>
    </w:pPr>
  </w:style>
  <w:style w:type="paragraph" w:customStyle="1" w:styleId="details">
    <w:name w:val="details"/>
    <w:basedOn w:val="Normal"/>
    <w:rsid w:val="001E7432"/>
    <w:pPr>
      <w:spacing w:before="100" w:beforeAutospacing="1" w:after="100" w:afterAutospacing="1"/>
    </w:pPr>
  </w:style>
  <w:style w:type="character" w:customStyle="1" w:styleId="jrnl">
    <w:name w:val="jrnl"/>
    <w:basedOn w:val="DefaultParagraphFont"/>
    <w:rsid w:val="001E7432"/>
  </w:style>
  <w:style w:type="paragraph" w:customStyle="1" w:styleId="p">
    <w:name w:val="p"/>
    <w:basedOn w:val="Normal"/>
    <w:rsid w:val="00B67AB0"/>
    <w:pPr>
      <w:spacing w:before="100" w:beforeAutospacing="1" w:after="100" w:afterAutospacing="1"/>
    </w:pPr>
  </w:style>
  <w:style w:type="character" w:customStyle="1" w:styleId="element-citation">
    <w:name w:val="element-citation"/>
    <w:basedOn w:val="DefaultParagraphFont"/>
    <w:rsid w:val="00853C4C"/>
  </w:style>
  <w:style w:type="character" w:customStyle="1" w:styleId="ref-journal">
    <w:name w:val="ref-journal"/>
    <w:basedOn w:val="DefaultParagraphFont"/>
    <w:rsid w:val="00853C4C"/>
  </w:style>
  <w:style w:type="character" w:customStyle="1" w:styleId="ref-vol">
    <w:name w:val="ref-vol"/>
    <w:basedOn w:val="DefaultParagraphFont"/>
    <w:rsid w:val="00853C4C"/>
  </w:style>
  <w:style w:type="character" w:customStyle="1" w:styleId="nowrap">
    <w:name w:val="nowrap"/>
    <w:basedOn w:val="DefaultParagraphFont"/>
    <w:rsid w:val="00853C4C"/>
  </w:style>
  <w:style w:type="character" w:customStyle="1" w:styleId="mixed-citation">
    <w:name w:val="mixed-citation"/>
    <w:basedOn w:val="DefaultParagraphFont"/>
    <w:rsid w:val="00E77490"/>
  </w:style>
  <w:style w:type="character" w:customStyle="1" w:styleId="ref-title">
    <w:name w:val="ref-title"/>
    <w:basedOn w:val="DefaultParagraphFont"/>
    <w:rsid w:val="00E77490"/>
  </w:style>
  <w:style w:type="character" w:customStyle="1" w:styleId="citation-publication-date">
    <w:name w:val="citation-publication-date"/>
    <w:basedOn w:val="DefaultParagraphFont"/>
    <w:rsid w:val="003A67E6"/>
  </w:style>
  <w:style w:type="character" w:styleId="Emphasis">
    <w:name w:val="Emphasis"/>
    <w:basedOn w:val="DefaultParagraphFont"/>
    <w:uiPriority w:val="20"/>
    <w:qFormat/>
    <w:rsid w:val="008C4E88"/>
    <w:rPr>
      <w:i/>
      <w:iCs/>
    </w:rPr>
  </w:style>
  <w:style w:type="character" w:customStyle="1" w:styleId="cit">
    <w:name w:val="cit"/>
    <w:basedOn w:val="DefaultParagraphFont"/>
    <w:rsid w:val="008A7E80"/>
  </w:style>
  <w:style w:type="character" w:customStyle="1" w:styleId="fm-vol-iss-date">
    <w:name w:val="fm-vol-iss-date"/>
    <w:basedOn w:val="DefaultParagraphFont"/>
    <w:rsid w:val="008A7E80"/>
  </w:style>
  <w:style w:type="character" w:customStyle="1" w:styleId="doi">
    <w:name w:val="doi"/>
    <w:basedOn w:val="DefaultParagraphFont"/>
    <w:rsid w:val="008A7E80"/>
  </w:style>
  <w:style w:type="character" w:customStyle="1" w:styleId="fm-citation-ids-label">
    <w:name w:val="fm-citation-ids-label"/>
    <w:basedOn w:val="DefaultParagraphFont"/>
    <w:rsid w:val="008A7E80"/>
  </w:style>
  <w:style w:type="paragraph" w:customStyle="1" w:styleId="p1">
    <w:name w:val="p1"/>
    <w:basedOn w:val="Normal"/>
    <w:rsid w:val="00494BE4"/>
    <w:rPr>
      <w:rFonts w:ascii="Helvetica" w:hAnsi="Helvetica"/>
      <w:sz w:val="18"/>
      <w:szCs w:val="18"/>
    </w:rPr>
  </w:style>
  <w:style w:type="character" w:styleId="Strong">
    <w:name w:val="Strong"/>
    <w:basedOn w:val="DefaultParagraphFont"/>
    <w:uiPriority w:val="22"/>
    <w:qFormat/>
    <w:rsid w:val="007F23E7"/>
    <w:rPr>
      <w:b/>
      <w:bCs/>
    </w:rPr>
  </w:style>
  <w:style w:type="paragraph" w:customStyle="1" w:styleId="p2">
    <w:name w:val="p2"/>
    <w:basedOn w:val="Normal"/>
    <w:rsid w:val="004A1027"/>
    <w:rPr>
      <w:rFonts w:ascii="Times" w:hAnsi="Times"/>
      <w:color w:val="0433FF"/>
      <w:sz w:val="12"/>
      <w:szCs w:val="12"/>
    </w:rPr>
  </w:style>
  <w:style w:type="character" w:customStyle="1" w:styleId="s1">
    <w:name w:val="s1"/>
    <w:basedOn w:val="DefaultParagraphFont"/>
    <w:rsid w:val="004A1027"/>
    <w:rPr>
      <w:color w:val="0433FF"/>
    </w:rPr>
  </w:style>
  <w:style w:type="character" w:customStyle="1" w:styleId="s2">
    <w:name w:val="s2"/>
    <w:basedOn w:val="DefaultParagraphFont"/>
    <w:rsid w:val="004A1027"/>
    <w:rPr>
      <w:color w:val="000000"/>
    </w:rPr>
  </w:style>
  <w:style w:type="paragraph" w:styleId="DocumentMap">
    <w:name w:val="Document Map"/>
    <w:basedOn w:val="Normal"/>
    <w:link w:val="DocumentMapChar"/>
    <w:uiPriority w:val="99"/>
    <w:semiHidden/>
    <w:unhideWhenUsed/>
    <w:rsid w:val="009F5447"/>
  </w:style>
  <w:style w:type="character" w:customStyle="1" w:styleId="DocumentMapChar">
    <w:name w:val="Document Map Char"/>
    <w:basedOn w:val="DefaultParagraphFont"/>
    <w:link w:val="DocumentMap"/>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DefaultParagraphFont"/>
    <w:uiPriority w:val="99"/>
    <w:rsid w:val="00560435"/>
    <w:rPr>
      <w:color w:val="808080"/>
      <w:shd w:val="clear" w:color="auto" w:fill="E6E6E6"/>
    </w:rPr>
  </w:style>
  <w:style w:type="paragraph" w:styleId="FootnoteText">
    <w:name w:val="footnote text"/>
    <w:basedOn w:val="Normal"/>
    <w:link w:val="FootnoteTextChar"/>
    <w:uiPriority w:val="99"/>
    <w:unhideWhenUsed/>
    <w:rsid w:val="00151E68"/>
    <w:rPr>
      <w:rFonts w:asciiTheme="minorHAnsi" w:eastAsiaTheme="minorHAnsi" w:hAnsiTheme="minorHAnsi" w:cstheme="minorBidi"/>
      <w:lang w:eastAsia="en-US"/>
    </w:rPr>
  </w:style>
  <w:style w:type="character" w:customStyle="1" w:styleId="FootnoteTextChar">
    <w:name w:val="Footnote Text Char"/>
    <w:basedOn w:val="DefaultParagraphFont"/>
    <w:link w:val="FootnoteText"/>
    <w:uiPriority w:val="99"/>
    <w:rsid w:val="00151E68"/>
    <w:rPr>
      <w:rFonts w:eastAsiaTheme="minorHAnsi"/>
      <w:sz w:val="24"/>
      <w:szCs w:val="24"/>
      <w:lang w:val="de-DE"/>
    </w:rPr>
  </w:style>
  <w:style w:type="character" w:styleId="FootnoteReference">
    <w:name w:val="footnote reference"/>
    <w:basedOn w:val="DefaultParagraphFont"/>
    <w:uiPriority w:val="99"/>
    <w:unhideWhenUsed/>
    <w:rsid w:val="00151E68"/>
    <w:rPr>
      <w:vertAlign w:val="superscript"/>
    </w:rPr>
  </w:style>
  <w:style w:type="character" w:customStyle="1" w:styleId="Heading2Char">
    <w:name w:val="Heading 2 Char"/>
    <w:basedOn w:val="DefaultParagraphFont"/>
    <w:link w:val="Heading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Heading3Char1">
    <w:name w:val="Heading 3 Char1"/>
    <w:basedOn w:val="DefaultParagraphFont"/>
    <w:link w:val="Heading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ceholderText">
    <w:name w:val="Placeholder Text"/>
    <w:basedOn w:val="DefaultParagraphFont"/>
    <w:uiPriority w:val="99"/>
    <w:semiHidden/>
    <w:rsid w:val="007D0C5F"/>
    <w:rPr>
      <w:color w:val="808080"/>
    </w:rPr>
  </w:style>
  <w:style w:type="paragraph" w:styleId="HTMLPreformatted">
    <w:name w:val="HTML Preformatted"/>
    <w:basedOn w:val="Normal"/>
    <w:link w:val="HTMLPreformattedChar"/>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4.png"/><Relationship Id="rId3" Type="http://schemas.openxmlformats.org/officeDocument/2006/relationships/customXml" Target="../customXml/item3.xml"/><Relationship Id="rId21" Type="http://schemas.microsoft.com/office/2011/relationships/people" Target="people.xml"/><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danilo.bzdok@rwth-aachen.de" TargetMode="Externa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 Pro W3">
    <w:altName w:val="Arial Unicode MS"/>
    <w:panose1 w:val="020B0604020202020204"/>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E00002FF" w:usb1="5000205A" w:usb2="00000000" w:usb3="00000000" w:csb0="0000019F" w:csb1="00000000"/>
  </w:font>
  <w:font w:name="Verdana">
    <w:panose1 w:val="020B0604030504040204"/>
    <w:charset w:val="00"/>
    <w:family w:val="swiss"/>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venir">
    <w:altName w:val="Calibri"/>
    <w:panose1 w:val="02000503020000020003"/>
    <w:charset w:val="00"/>
    <w:family w:val="auto"/>
    <w:pitch w:val="variable"/>
    <w:sig w:usb0="800000A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94A"/>
    <w:rsid w:val="003775FE"/>
    <w:rsid w:val="00AC59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C594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9C7DD5-2768-5848-8EA4-550F4DC664B3}">
  <ds:schemaRefs>
    <ds:schemaRef ds:uri="http://schemas.openxmlformats.org/officeDocument/2006/bibliography"/>
  </ds:schemaRefs>
</ds:datastoreItem>
</file>

<file path=customXml/itemProps2.xml><?xml version="1.0" encoding="utf-8"?>
<ds:datastoreItem xmlns:ds="http://schemas.openxmlformats.org/officeDocument/2006/customXml" ds:itemID="{3E740AC6-771A-F64B-8A38-7C31801BB6F0}">
  <ds:schemaRefs>
    <ds:schemaRef ds:uri="http://schemas.openxmlformats.org/officeDocument/2006/bibliography"/>
  </ds:schemaRefs>
</ds:datastoreItem>
</file>

<file path=customXml/itemProps3.xml><?xml version="1.0" encoding="utf-8"?>
<ds:datastoreItem xmlns:ds="http://schemas.openxmlformats.org/officeDocument/2006/customXml" ds:itemID="{C5DDA82D-76F1-C549-9A64-136539F4C0B2}">
  <ds:schemaRefs>
    <ds:schemaRef ds:uri="http://schemas.openxmlformats.org/officeDocument/2006/bibliography"/>
  </ds:schemaRefs>
</ds:datastoreItem>
</file>

<file path=customXml/itemProps4.xml><?xml version="1.0" encoding="utf-8"?>
<ds:datastoreItem xmlns:ds="http://schemas.openxmlformats.org/officeDocument/2006/customXml" ds:itemID="{2FC3F408-4538-D549-841E-2A41F69A8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22</Pages>
  <Words>14937</Words>
  <Characters>85143</Characters>
  <Application>Microsoft Office Word</Application>
  <DocSecurity>0</DocSecurity>
  <Lines>709</Lines>
  <Paragraphs>199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Firmenname</Company>
  <LinksUpToDate>false</LinksUpToDate>
  <CharactersWithSpaces>99881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Denis Engemann</cp:lastModifiedBy>
  <cp:revision>10</cp:revision>
  <cp:lastPrinted>2018-02-15T09:05:00Z</cp:lastPrinted>
  <dcterms:created xsi:type="dcterms:W3CDTF">2018-04-28T20:16:00Z</dcterms:created>
  <dcterms:modified xsi:type="dcterms:W3CDTF">2018-04-28T22:55:00Z</dcterms:modified>
</cp:coreProperties>
</file>