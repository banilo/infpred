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ins w:id="0" w:author="Danilo Bzdok" w:date="2018-05-07T23:12:00Z"/>
          <w:rFonts w:ascii="Calibri" w:hAnsi="Calibri"/>
          <w:b/>
          <w:color w:val="A6A6A6" w:themeColor="background1" w:themeShade="A6"/>
          <w:lang w:val="en-US"/>
        </w:rPr>
      </w:pPr>
      <w:ins w:id="1" w:author="Danilo Bzdok" w:date="2018-05-07T23:12:00Z">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ins>
    </w:p>
    <w:p w14:paraId="478660D3" w14:textId="77777777" w:rsidR="00853EFB" w:rsidRDefault="00853EFB" w:rsidP="00853EFB">
      <w:pPr>
        <w:jc w:val="center"/>
        <w:rPr>
          <w:ins w:id="2" w:author="Danilo Bzdok" w:date="2018-05-07T23:12:00Z"/>
          <w:rFonts w:ascii="Calibri" w:hAnsi="Calibri"/>
          <w:b/>
          <w:color w:val="000000" w:themeColor="text1"/>
          <w:sz w:val="32"/>
          <w:szCs w:val="32"/>
          <w:lang w:val="en-US"/>
        </w:rPr>
      </w:pPr>
    </w:p>
    <w:p w14:paraId="093D574C" w14:textId="77777777" w:rsidR="00853EFB" w:rsidRDefault="00853EFB" w:rsidP="00853EFB">
      <w:pPr>
        <w:jc w:val="center"/>
        <w:rPr>
          <w:ins w:id="3" w:author="Danilo Bzdok" w:date="2018-05-07T23:12:00Z"/>
          <w:rFonts w:ascii="Calibri" w:hAnsi="Calibri"/>
          <w:b/>
          <w:color w:val="000000" w:themeColor="text1"/>
          <w:sz w:val="32"/>
          <w:szCs w:val="32"/>
          <w:lang w:val="en-US"/>
        </w:rPr>
      </w:pPr>
    </w:p>
    <w:p w14:paraId="114AAD85" w14:textId="77777777" w:rsidR="00853EFB" w:rsidRDefault="00853EFB" w:rsidP="00853EFB">
      <w:pPr>
        <w:jc w:val="center"/>
        <w:rPr>
          <w:ins w:id="4" w:author="Danilo Bzdok" w:date="2018-05-07T23:12:00Z"/>
          <w:rFonts w:ascii="Calibri" w:hAnsi="Calibri"/>
          <w:b/>
          <w:color w:val="000000" w:themeColor="text1"/>
          <w:sz w:val="32"/>
          <w:szCs w:val="32"/>
          <w:lang w:val="en-US"/>
        </w:rPr>
      </w:pPr>
      <w:ins w:id="5" w:author="Danilo Bzdok" w:date="2018-05-07T23:12:00Z">
        <w:r>
          <w:rPr>
            <w:rFonts w:ascii="Calibri" w:hAnsi="Calibri"/>
            <w:b/>
            <w:color w:val="000000" w:themeColor="text1"/>
            <w:sz w:val="32"/>
            <w:szCs w:val="32"/>
            <w:lang w:val="en-US"/>
          </w:rPr>
          <w:t>Prediction and inference diverge in biomedicine:</w:t>
        </w:r>
      </w:ins>
    </w:p>
    <w:p w14:paraId="78EF6F8D" w14:textId="77777777" w:rsidR="00853EFB" w:rsidRPr="00051DC0" w:rsidRDefault="00853EFB" w:rsidP="00853EFB">
      <w:pPr>
        <w:jc w:val="center"/>
        <w:rPr>
          <w:ins w:id="6" w:author="Danilo Bzdok" w:date="2018-05-07T23:12:00Z"/>
          <w:rFonts w:ascii="Calibri" w:hAnsi="Calibri"/>
          <w:b/>
          <w:color w:val="000000" w:themeColor="text1"/>
          <w:sz w:val="32"/>
          <w:szCs w:val="32"/>
          <w:lang w:val="en-US"/>
        </w:rPr>
      </w:pPr>
      <w:ins w:id="7" w:author="Danilo Bzdok" w:date="2018-05-07T23:12:00Z">
        <w:r>
          <w:rPr>
            <w:rFonts w:ascii="Calibri" w:hAnsi="Calibri"/>
            <w:b/>
            <w:color w:val="000000" w:themeColor="text1"/>
            <w:sz w:val="32"/>
            <w:szCs w:val="32"/>
            <w:lang w:val="en-US"/>
          </w:rPr>
          <w:t>Simulations and real-world data</w:t>
        </w:r>
      </w:ins>
    </w:p>
    <w:p w14:paraId="149762D2" w14:textId="77777777" w:rsidR="00853EFB" w:rsidRDefault="00853EFB" w:rsidP="00853EFB">
      <w:pPr>
        <w:jc w:val="center"/>
        <w:rPr>
          <w:ins w:id="8" w:author="Danilo Bzdok" w:date="2018-05-07T23:12:00Z"/>
          <w:rFonts w:ascii="Calibri" w:hAnsi="Calibri"/>
          <w:b/>
          <w:color w:val="000000" w:themeColor="text1"/>
          <w:sz w:val="32"/>
          <w:szCs w:val="32"/>
          <w:lang w:val="en-US"/>
        </w:rPr>
      </w:pPr>
    </w:p>
    <w:p w14:paraId="0EB6C9AA" w14:textId="77777777" w:rsidR="00853EFB" w:rsidRDefault="00853EFB" w:rsidP="00853EFB">
      <w:pPr>
        <w:rPr>
          <w:ins w:id="9" w:author="Danilo Bzdok" w:date="2018-05-07T23:12:00Z"/>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670DA7" w:rsidRDefault="007E55C6" w:rsidP="002D2052">
      <w:pPr>
        <w:tabs>
          <w:tab w:val="left" w:pos="7513"/>
        </w:tabs>
        <w:jc w:val="center"/>
        <w:rPr>
          <w:rFonts w:ascii="Calibri" w:hAnsi="Calibri"/>
          <w:b/>
          <w:color w:val="000000" w:themeColor="text1"/>
          <w:lang w:val="en-US"/>
          <w:rPrChange w:id="10" w:author="Danilo Bzdok" w:date="2018-05-11T11:09:00Z">
            <w:rPr>
              <w:rFonts w:ascii="Calibri" w:hAnsi="Calibri"/>
              <w:b/>
              <w:color w:val="000000" w:themeColor="text1"/>
            </w:rPr>
          </w:rPrChange>
        </w:rPr>
      </w:pPr>
      <w:r w:rsidRPr="00670DA7">
        <w:rPr>
          <w:rFonts w:ascii="Calibri" w:hAnsi="Calibri"/>
          <w:color w:val="000000" w:themeColor="text1"/>
          <w:lang w:val="en-US"/>
          <w:rPrChange w:id="11" w:author="Danilo Bzdok" w:date="2018-05-11T11:09:00Z">
            <w:rPr>
              <w:rFonts w:ascii="Calibri" w:hAnsi="Calibri"/>
              <w:color w:val="000000" w:themeColor="text1"/>
            </w:rPr>
          </w:rPrChange>
        </w:rPr>
        <w:t>Danilo Bzdok</w:t>
      </w:r>
      <w:r w:rsidRPr="00670DA7">
        <w:rPr>
          <w:rFonts w:ascii="Calibri" w:hAnsi="Calibri"/>
          <w:color w:val="000000" w:themeColor="text1"/>
          <w:vertAlign w:val="superscript"/>
          <w:lang w:val="en-US"/>
          <w:rPrChange w:id="12" w:author="Danilo Bzdok" w:date="2018-05-11T11:09:00Z">
            <w:rPr>
              <w:rFonts w:ascii="Calibri" w:hAnsi="Calibri"/>
              <w:color w:val="000000" w:themeColor="text1"/>
              <w:vertAlign w:val="superscript"/>
            </w:rPr>
          </w:rPrChange>
        </w:rPr>
        <w:t>1,2,</w:t>
      </w:r>
      <w:proofErr w:type="gramStart"/>
      <w:r w:rsidRPr="00670DA7">
        <w:rPr>
          <w:rFonts w:ascii="Calibri" w:hAnsi="Calibri"/>
          <w:color w:val="000000" w:themeColor="text1"/>
          <w:vertAlign w:val="superscript"/>
          <w:lang w:val="en-US"/>
          <w:rPrChange w:id="13" w:author="Danilo Bzdok" w:date="2018-05-11T11:09:00Z">
            <w:rPr>
              <w:rFonts w:ascii="Calibri" w:hAnsi="Calibri"/>
              <w:color w:val="000000" w:themeColor="text1"/>
              <w:vertAlign w:val="superscript"/>
            </w:rPr>
          </w:rPrChange>
        </w:rPr>
        <w:t>3,*</w:t>
      </w:r>
      <w:proofErr w:type="gramEnd"/>
      <w:r w:rsidR="00785601" w:rsidRPr="00670DA7">
        <w:rPr>
          <w:rFonts w:ascii="Calibri" w:hAnsi="Calibri"/>
          <w:color w:val="000000" w:themeColor="text1"/>
          <w:lang w:val="en-US"/>
          <w:rPrChange w:id="14" w:author="Danilo Bzdok" w:date="2018-05-11T11:09:00Z">
            <w:rPr>
              <w:rFonts w:ascii="Calibri" w:hAnsi="Calibri"/>
              <w:color w:val="000000" w:themeColor="text1"/>
            </w:rPr>
          </w:rPrChange>
        </w:rPr>
        <w:t xml:space="preserve"> Denis Engemann</w:t>
      </w:r>
      <w:r w:rsidR="00785601" w:rsidRPr="00670DA7">
        <w:rPr>
          <w:rFonts w:ascii="Calibri" w:hAnsi="Calibri"/>
          <w:color w:val="000000" w:themeColor="text1"/>
          <w:vertAlign w:val="superscript"/>
          <w:lang w:val="en-US"/>
          <w:rPrChange w:id="15"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16" w:author="Danilo Bzdok" w:date="2018-05-11T11:09:00Z">
            <w:rPr>
              <w:rFonts w:ascii="Calibri" w:hAnsi="Calibri"/>
              <w:color w:val="000000" w:themeColor="text1"/>
            </w:rPr>
          </w:rPrChange>
        </w:rPr>
        <w:t xml:space="preserve">, Olivier </w:t>
      </w:r>
      <w:r w:rsidR="00406FE3" w:rsidRPr="00670DA7">
        <w:rPr>
          <w:rFonts w:ascii="Calibri" w:hAnsi="Calibri"/>
          <w:color w:val="000000" w:themeColor="text1"/>
          <w:lang w:val="en-US"/>
          <w:rPrChange w:id="17" w:author="Danilo Bzdok" w:date="2018-05-11T11:09:00Z">
            <w:rPr>
              <w:rFonts w:ascii="Calibri" w:hAnsi="Calibri"/>
              <w:color w:val="000000" w:themeColor="text1"/>
            </w:rPr>
          </w:rPrChange>
        </w:rPr>
        <w:t>Gri</w:t>
      </w:r>
      <w:r w:rsidR="00785601" w:rsidRPr="00670DA7">
        <w:rPr>
          <w:rFonts w:ascii="Calibri" w:hAnsi="Calibri"/>
          <w:color w:val="000000" w:themeColor="text1"/>
          <w:lang w:val="en-US"/>
          <w:rPrChange w:id="18" w:author="Danilo Bzdok" w:date="2018-05-11T11:09:00Z">
            <w:rPr>
              <w:rFonts w:ascii="Calibri" w:hAnsi="Calibri"/>
              <w:color w:val="000000" w:themeColor="text1"/>
            </w:rPr>
          </w:rPrChange>
        </w:rPr>
        <w:t>sel</w:t>
      </w:r>
      <w:r w:rsidR="00785601" w:rsidRPr="00670DA7">
        <w:rPr>
          <w:rFonts w:ascii="Calibri" w:hAnsi="Calibri"/>
          <w:color w:val="000000" w:themeColor="text1"/>
          <w:vertAlign w:val="superscript"/>
          <w:lang w:val="en-US"/>
          <w:rPrChange w:id="19"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20" w:author="Danilo Bzdok" w:date="2018-05-11T11:09:00Z">
            <w:rPr>
              <w:rFonts w:ascii="Calibri" w:hAnsi="Calibri"/>
              <w:color w:val="000000" w:themeColor="text1"/>
            </w:rPr>
          </w:rPrChange>
        </w:rPr>
        <w:t xml:space="preserve">, </w:t>
      </w:r>
      <w:proofErr w:type="spellStart"/>
      <w:r w:rsidR="00785601" w:rsidRPr="00670DA7">
        <w:rPr>
          <w:rFonts w:ascii="Calibri" w:hAnsi="Calibri"/>
          <w:color w:val="000000" w:themeColor="text1"/>
          <w:lang w:val="en-US"/>
          <w:rPrChange w:id="21" w:author="Danilo Bzdok" w:date="2018-05-11T11:09:00Z">
            <w:rPr>
              <w:rFonts w:ascii="Calibri" w:hAnsi="Calibri"/>
              <w:color w:val="000000" w:themeColor="text1"/>
            </w:rPr>
          </w:rPrChange>
        </w:rPr>
        <w:t>Gaël</w:t>
      </w:r>
      <w:proofErr w:type="spellEnd"/>
      <w:r w:rsidR="00785601" w:rsidRPr="00670DA7">
        <w:rPr>
          <w:rFonts w:ascii="Calibri" w:hAnsi="Calibri"/>
          <w:color w:val="000000" w:themeColor="text1"/>
          <w:lang w:val="en-US"/>
          <w:rPrChange w:id="22" w:author="Danilo Bzdok" w:date="2018-05-11T11:09:00Z">
            <w:rPr>
              <w:rFonts w:ascii="Calibri" w:hAnsi="Calibri"/>
              <w:color w:val="000000" w:themeColor="text1"/>
            </w:rPr>
          </w:rPrChange>
        </w:rPr>
        <w:t xml:space="preserve"> Varoquaux</w:t>
      </w:r>
      <w:r w:rsidR="00785601" w:rsidRPr="00670DA7">
        <w:rPr>
          <w:rFonts w:ascii="Calibri" w:hAnsi="Calibri"/>
          <w:color w:val="000000" w:themeColor="text1"/>
          <w:vertAlign w:val="superscript"/>
          <w:lang w:val="en-US"/>
          <w:rPrChange w:id="23"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24" w:author="Danilo Bzdok" w:date="2018-05-11T11:09:00Z">
            <w:rPr>
              <w:rFonts w:ascii="Calibri" w:hAnsi="Calibri"/>
              <w:color w:val="000000" w:themeColor="text1"/>
            </w:rPr>
          </w:rPrChange>
        </w:rPr>
        <w:t>, Bertrand Thirion</w:t>
      </w:r>
      <w:r w:rsidR="00785601" w:rsidRPr="00670DA7">
        <w:rPr>
          <w:rFonts w:ascii="Calibri" w:hAnsi="Calibri"/>
          <w:color w:val="000000" w:themeColor="text1"/>
          <w:vertAlign w:val="superscript"/>
          <w:lang w:val="en-US"/>
          <w:rPrChange w:id="25" w:author="Danilo Bzdok" w:date="2018-05-11T11:09:00Z">
            <w:rPr>
              <w:rFonts w:ascii="Calibri" w:hAnsi="Calibri"/>
              <w:color w:val="000000" w:themeColor="text1"/>
              <w:vertAlign w:val="superscript"/>
            </w:rPr>
          </w:rPrChange>
        </w:rPr>
        <w:t>3</w:t>
      </w:r>
    </w:p>
    <w:p w14:paraId="7858B946" w14:textId="77777777" w:rsidR="007E55C6" w:rsidRPr="00670DA7" w:rsidRDefault="007E55C6" w:rsidP="007E55C6">
      <w:pPr>
        <w:rPr>
          <w:rFonts w:ascii="Calibri" w:eastAsia="Times New Roman" w:hAnsi="Calibri" w:cs="Arial"/>
          <w:color w:val="000000" w:themeColor="text1"/>
          <w:sz w:val="16"/>
          <w:szCs w:val="16"/>
          <w:lang w:val="en-US"/>
          <w:rPrChange w:id="26" w:author="Danilo Bzdok" w:date="2018-05-11T11:09:00Z">
            <w:rPr>
              <w:rFonts w:ascii="Calibri" w:eastAsia="Times New Roman" w:hAnsi="Calibri" w:cs="Arial"/>
              <w:color w:val="000000" w:themeColor="text1"/>
              <w:sz w:val="16"/>
              <w:szCs w:val="16"/>
            </w:rPr>
          </w:rPrChange>
        </w:rPr>
      </w:pPr>
    </w:p>
    <w:p w14:paraId="7EC8B8C6" w14:textId="77777777" w:rsidR="007E55C6" w:rsidRPr="00670DA7" w:rsidRDefault="007E55C6" w:rsidP="007E55C6">
      <w:pPr>
        <w:rPr>
          <w:rFonts w:ascii="Calibri" w:eastAsia="Times New Roman" w:hAnsi="Calibri" w:cs="Arial"/>
          <w:color w:val="000000" w:themeColor="text1"/>
          <w:sz w:val="16"/>
          <w:szCs w:val="16"/>
          <w:lang w:val="en-US"/>
          <w:rPrChange w:id="27" w:author="Danilo Bzdok" w:date="2018-05-11T11:09:00Z">
            <w:rPr>
              <w:rFonts w:ascii="Calibri" w:eastAsia="Times New Roman" w:hAnsi="Calibri" w:cs="Arial"/>
              <w:color w:val="000000" w:themeColor="text1"/>
              <w:sz w:val="16"/>
              <w:szCs w:val="16"/>
            </w:rPr>
          </w:rPrChange>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853EFB">
        <w:fldChar w:fldCharType="begin"/>
      </w:r>
      <w:r w:rsidR="00853EFB" w:rsidRPr="00853EFB">
        <w:rPr>
          <w:lang w:val="en-US"/>
          <w:rPrChange w:id="28" w:author="Danilo Bzdok" w:date="2018-05-07T23:12:00Z">
            <w:rPr/>
          </w:rPrChange>
        </w:rPr>
        <w:instrText xml:space="preserve"> HYPERLINK "mailto:danilo.bzdok@rwth-aachen.de" </w:instrText>
      </w:r>
      <w:r w:rsidR="00853EFB">
        <w:fldChar w:fldCharType="separate"/>
      </w:r>
      <w:r w:rsidRPr="00051DC0">
        <w:rPr>
          <w:rStyle w:val="Link"/>
          <w:rFonts w:ascii="Calibri" w:hAnsi="Calibri"/>
          <w:color w:val="000000" w:themeColor="text1"/>
          <w:lang w:val="en-US"/>
        </w:rPr>
        <w:t>danilo.bzdok@rwth-aachen.de</w:t>
      </w:r>
      <w:r w:rsidR="00853EFB">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B13EE6" w:rsidRDefault="007E55C6" w:rsidP="007E55C6">
      <w:pPr>
        <w:ind w:left="2124"/>
        <w:rPr>
          <w:rFonts w:ascii="Calibri" w:hAnsi="Calibri"/>
          <w:color w:val="000000" w:themeColor="text1"/>
          <w:lang w:val="en-US"/>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B13EE6">
        <w:rPr>
          <w:rFonts w:ascii="Calibri" w:hAnsi="Calibri"/>
          <w:color w:val="000000" w:themeColor="text1"/>
          <w:lang w:val="en-US"/>
        </w:rPr>
        <w:t>52074 Aachen</w:t>
      </w:r>
    </w:p>
    <w:p w14:paraId="3932B480" w14:textId="33A6EEB7" w:rsidR="007E55C6" w:rsidRPr="00B13EE6" w:rsidRDefault="007E55C6" w:rsidP="007E55C6">
      <w:pPr>
        <w:ind w:left="2124"/>
        <w:rPr>
          <w:rFonts w:ascii="Calibri" w:hAnsi="Calibri"/>
          <w:color w:val="000000" w:themeColor="text1"/>
          <w:lang w:val="en-US"/>
        </w:rPr>
      </w:pPr>
      <w:r w:rsidRPr="00B13EE6">
        <w:rPr>
          <w:rFonts w:ascii="Calibri" w:hAnsi="Calibri"/>
          <w:color w:val="000000" w:themeColor="text1"/>
          <w:lang w:val="en-US"/>
        </w:rPr>
        <w:t xml:space="preserve">    </w:t>
      </w:r>
      <w:r w:rsidR="00BF3A44" w:rsidRPr="00B13EE6">
        <w:rPr>
          <w:rFonts w:ascii="Calibri" w:hAnsi="Calibri"/>
          <w:color w:val="000000" w:themeColor="text1"/>
          <w:lang w:val="en-US"/>
        </w:rPr>
        <w:t xml:space="preserve"> </w:t>
      </w:r>
      <w:r w:rsidRPr="00B13EE6">
        <w:rPr>
          <w:rFonts w:ascii="Calibri" w:hAnsi="Calibri"/>
          <w:color w:val="000000" w:themeColor="text1"/>
          <w:lang w:val="en-US"/>
        </w:rPr>
        <w:t>GERMANY</w:t>
      </w:r>
    </w:p>
    <w:p w14:paraId="694353AF" w14:textId="77777777" w:rsidR="007E55C6" w:rsidRPr="00B13EE6" w:rsidRDefault="007E55C6" w:rsidP="007E55C6">
      <w:pPr>
        <w:rPr>
          <w:rFonts w:ascii="Calibri" w:hAnsi="Calibri"/>
          <w:color w:val="000000" w:themeColor="text1"/>
          <w:lang w:val="en-US"/>
        </w:rPr>
      </w:pPr>
    </w:p>
    <w:p w14:paraId="69439021" w14:textId="77777777" w:rsidR="00500CCC" w:rsidRPr="00B13EE6" w:rsidRDefault="00500CCC" w:rsidP="007E55C6">
      <w:pPr>
        <w:rPr>
          <w:rFonts w:ascii="Calibri" w:hAnsi="Calibri"/>
          <w:color w:val="000000" w:themeColor="text1"/>
          <w:lang w:val="en-US"/>
        </w:rPr>
      </w:pPr>
    </w:p>
    <w:p w14:paraId="1159FAB3" w14:textId="77777777" w:rsidR="00500CCC" w:rsidRPr="00B13EE6" w:rsidRDefault="00500CCC" w:rsidP="007E55C6">
      <w:pPr>
        <w:rPr>
          <w:rFonts w:ascii="Calibri" w:hAnsi="Calibri"/>
          <w:color w:val="000000" w:themeColor="text1"/>
          <w:lang w:val="en-US"/>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DE4692">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0AEBE8CA"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del w:id="29" w:author="Danilo Bzdok" w:date="2018-05-11T10:34:00Z">
        <w:r w:rsidR="00BB5EA7" w:rsidDel="00BA5ED0">
          <w:rPr>
            <w:rFonts w:ascii="Calibri" w:hAnsi="Calibri"/>
            <w:color w:val="000000" w:themeColor="text1"/>
            <w:lang w:val="en-US"/>
          </w:rPr>
          <w:delText>grounded in</w:delText>
        </w:r>
      </w:del>
      <w:ins w:id="30" w:author="Danilo Bzdok" w:date="2018-05-11T10:34:00Z">
        <w:r w:rsidR="00BA5ED0">
          <w:rPr>
            <w:rFonts w:ascii="Calibri" w:hAnsi="Calibri"/>
            <w:color w:val="000000" w:themeColor="text1"/>
            <w:lang w:val="en-US"/>
          </w:rPr>
          <w:t>supported by</w:t>
        </w:r>
      </w:ins>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del w:id="31" w:author="Danilo Bzdok" w:date="2018-05-08T14:37:00Z">
        <w:r w:rsidR="00CC20B6" w:rsidDel="003E2895">
          <w:rPr>
            <w:rFonts w:ascii="Calibri" w:hAnsi="Calibri"/>
            <w:color w:val="000000" w:themeColor="text1"/>
            <w:lang w:val="en-US"/>
          </w:rPr>
          <w:delText xml:space="preserve">specific </w:delText>
        </w:r>
      </w:del>
      <w:ins w:id="32" w:author="Danilo Bzdok" w:date="2018-05-12T11:15:00Z">
        <w:r w:rsidR="00B13B33">
          <w:rPr>
            <w:rFonts w:ascii="Calibri" w:hAnsi="Calibri"/>
            <w:color w:val="000000" w:themeColor="text1"/>
            <w:lang w:val="en-US"/>
          </w:rPr>
          <w:t>single</w:t>
        </w:r>
      </w:ins>
      <w:ins w:id="33" w:author="Danilo Bzdok" w:date="2018-05-08T14:37:00Z">
        <w:r w:rsidR="003E2895">
          <w:rPr>
            <w:rFonts w:ascii="Calibri" w:hAnsi="Calibri"/>
            <w:color w:val="000000" w:themeColor="text1"/>
            <w:lang w:val="en-US"/>
          </w:rPr>
          <w:t xml:space="preserve"> </w:t>
        </w:r>
      </w:ins>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del w:id="34" w:author="Danilo Bzdok" w:date="2018-05-13T14:07:00Z">
        <w:r w:rsidR="00CC6A0C" w:rsidDel="00CB30C3">
          <w:rPr>
            <w:rFonts w:ascii="Calibri" w:hAnsi="Calibri"/>
            <w:color w:val="000000" w:themeColor="text1"/>
            <w:lang w:val="en-US"/>
          </w:rPr>
          <w:delText>established</w:delText>
        </w:r>
        <w:r w:rsidR="00A448F0" w:rsidDel="00CB30C3">
          <w:rPr>
            <w:rFonts w:ascii="Calibri" w:hAnsi="Calibri"/>
            <w:color w:val="000000" w:themeColor="text1"/>
            <w:lang w:val="en-US"/>
          </w:rPr>
          <w:delText xml:space="preserve"> </w:delText>
        </w:r>
      </w:del>
      <w:ins w:id="35" w:author="Danilo Bzdok" w:date="2018-05-13T14:07:00Z">
        <w:r w:rsidR="00CB30C3">
          <w:rPr>
            <w:rFonts w:ascii="Calibri" w:hAnsi="Calibri"/>
            <w:color w:val="000000" w:themeColor="text1"/>
            <w:lang w:val="en-US"/>
          </w:rPr>
          <w:t xml:space="preserve">traditional </w:t>
        </w:r>
      </w:ins>
      <w:del w:id="36" w:author="Danilo Bzdok" w:date="2018-05-07T12:16:00Z">
        <w:r w:rsidR="00021C5E" w:rsidDel="00824695">
          <w:rPr>
            <w:rFonts w:ascii="Calibri" w:hAnsi="Calibri"/>
            <w:color w:val="000000" w:themeColor="text1"/>
            <w:lang w:val="en-US"/>
          </w:rPr>
          <w:delText xml:space="preserve">tools </w:delText>
        </w:r>
      </w:del>
      <w:ins w:id="37" w:author="Danilo Bzdok" w:date="2018-05-07T12:16:00Z">
        <w:r w:rsidR="00824695">
          <w:rPr>
            <w:rFonts w:ascii="Calibri" w:hAnsi="Calibri"/>
            <w:color w:val="000000" w:themeColor="text1"/>
            <w:lang w:val="en-US"/>
          </w:rPr>
          <w:t xml:space="preserve">methods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38"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39" w:author="Danilo Bzdok" w:date="2018-05-11T10:36:00Z">
        <w:r w:rsidR="00776398">
          <w:rPr>
            <w:rFonts w:ascii="Calibri" w:hAnsi="Calibri"/>
            <w:color w:val="000000" w:themeColor="text1"/>
            <w:lang w:val="en-US"/>
          </w:rPr>
          <w:t>suited</w:t>
        </w:r>
      </w:ins>
      <w:ins w:id="40" w:author="Danilo Bzdok" w:date="2018-05-07T12:17:00Z">
        <w:r w:rsidR="00162566">
          <w:rPr>
            <w:rFonts w:ascii="Calibri" w:hAnsi="Calibri"/>
            <w:color w:val="000000" w:themeColor="text1"/>
            <w:lang w:val="en-US"/>
          </w:rPr>
          <w:t xml:space="preserve">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del w:id="41" w:author="Danilo Bzdok" w:date="2018-05-12T11:21:00Z">
        <w:r w:rsidR="00AC27EC" w:rsidDel="00B703E2">
          <w:rPr>
            <w:rFonts w:ascii="Calibri" w:hAnsi="Calibri"/>
            <w:color w:val="000000" w:themeColor="text1"/>
            <w:lang w:val="en-US"/>
          </w:rPr>
          <w:delText xml:space="preserve">offer </w:delText>
        </w:r>
        <w:r w:rsidR="00CC6A0C" w:rsidDel="00B703E2">
          <w:rPr>
            <w:rFonts w:ascii="Calibri" w:hAnsi="Calibri"/>
            <w:color w:val="000000" w:themeColor="text1"/>
            <w:lang w:val="en-US"/>
          </w:rPr>
          <w:delText xml:space="preserve">a </w:delText>
        </w:r>
      </w:del>
      <w:del w:id="42" w:author="Danilo Bzdok" w:date="2018-05-13T14:08:00Z">
        <w:r w:rsidR="005560A7" w:rsidDel="009E6137">
          <w:rPr>
            <w:rFonts w:ascii="Calibri" w:hAnsi="Calibri"/>
            <w:color w:val="000000" w:themeColor="text1"/>
            <w:lang w:val="en-US"/>
          </w:rPr>
          <w:delText>direct</w:delText>
        </w:r>
        <w:r w:rsidR="002E020E" w:rsidDel="009E6137">
          <w:rPr>
            <w:rFonts w:ascii="Calibri" w:hAnsi="Calibri"/>
            <w:color w:val="000000" w:themeColor="text1"/>
            <w:lang w:val="en-US"/>
          </w:rPr>
          <w:delText xml:space="preserve"> </w:delText>
        </w:r>
      </w:del>
      <w:r w:rsidR="00CE690A">
        <w:rPr>
          <w:rFonts w:ascii="Calibri" w:hAnsi="Calibri"/>
          <w:color w:val="000000" w:themeColor="text1"/>
          <w:lang w:val="en-US"/>
        </w:rPr>
        <w:t>compar</w:t>
      </w:r>
      <w:ins w:id="43" w:author="Danilo Bzdok" w:date="2018-05-12T11:21:00Z">
        <w:r w:rsidR="00B703E2">
          <w:rPr>
            <w:rFonts w:ascii="Calibri" w:hAnsi="Calibri"/>
            <w:color w:val="000000" w:themeColor="text1"/>
            <w:lang w:val="en-US"/>
          </w:rPr>
          <w:t>e</w:t>
        </w:r>
      </w:ins>
      <w:del w:id="44" w:author="Danilo Bzdok" w:date="2018-05-12T11:21:00Z">
        <w:r w:rsidR="00CE690A" w:rsidDel="00B703E2">
          <w:rPr>
            <w:rFonts w:ascii="Calibri" w:hAnsi="Calibri"/>
            <w:color w:val="000000" w:themeColor="text1"/>
            <w:lang w:val="en-US"/>
          </w:rPr>
          <w:delText xml:space="preserve">ison </w:delText>
        </w:r>
        <w:r w:rsidR="00167F49" w:rsidDel="00B703E2">
          <w:rPr>
            <w:rFonts w:ascii="Calibri" w:hAnsi="Calibri"/>
            <w:color w:val="000000" w:themeColor="text1"/>
            <w:lang w:val="en-US"/>
          </w:rPr>
          <w:delText>of</w:delText>
        </w:r>
      </w:del>
      <w:r w:rsidR="00167F49">
        <w:rPr>
          <w:rFonts w:ascii="Calibri" w:hAnsi="Calibri"/>
          <w:color w:val="000000" w:themeColor="text1"/>
          <w:lang w:val="en-US"/>
        </w:rPr>
        <w:t xml:space="preserve"> </w:t>
      </w:r>
      <w:ins w:id="45" w:author="Danilo Bzdok" w:date="2018-05-12T11:20:00Z">
        <w:r w:rsidR="00271C07">
          <w:rPr>
            <w:rFonts w:ascii="Calibri" w:hAnsi="Calibri"/>
            <w:color w:val="000000" w:themeColor="text1"/>
            <w:lang w:val="en-US"/>
          </w:rPr>
          <w:t xml:space="preserve">applying </w:t>
        </w:r>
      </w:ins>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271C07">
        <w:rPr>
          <w:rFonts w:ascii="Calibri" w:hAnsi="Calibri"/>
          <w:i/>
          <w:color w:val="000000" w:themeColor="text1"/>
          <w:lang w:val="en-US"/>
          <w:rPrChange w:id="46" w:author="Danilo Bzdok" w:date="2018-05-12T11:20:00Z">
            <w:rPr>
              <w:rFonts w:ascii="Calibri" w:hAnsi="Calibri"/>
              <w:color w:val="000000" w:themeColor="text1"/>
              <w:lang w:val="en-US"/>
            </w:rPr>
          </w:rPrChange>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del w:id="47" w:author="Danilo Bzdok" w:date="2018-05-08T14:46:00Z">
        <w:r w:rsidR="00CA16BA" w:rsidDel="00D722B4">
          <w:rPr>
            <w:rFonts w:ascii="Calibri" w:hAnsi="Calibri"/>
            <w:color w:val="000000" w:themeColor="text1"/>
            <w:lang w:val="en-US"/>
          </w:rPr>
          <w:delText xml:space="preserve">searching </w:delText>
        </w:r>
      </w:del>
      <w:ins w:id="48" w:author="Danilo Bzdok" w:date="2018-05-08T14:46:00Z">
        <w:r w:rsidR="00D722B4">
          <w:rPr>
            <w:rFonts w:ascii="Calibri" w:hAnsi="Calibri"/>
            <w:color w:val="000000" w:themeColor="text1"/>
            <w:lang w:val="en-US"/>
          </w:rPr>
          <w:t xml:space="preserve">finding </w:t>
        </w:r>
      </w:ins>
      <w:ins w:id="49" w:author="Danilo Bzdok" w:date="2018-05-13T14:08:00Z">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ins>
      <w:ins w:id="50" w:author="Danilo Bzdok" w:date="2018-05-11T10:38:00Z">
        <w:r w:rsidR="00834664">
          <w:rPr>
            <w:rFonts w:ascii="Calibri" w:hAnsi="Calibri"/>
            <w:color w:val="000000" w:themeColor="text1"/>
            <w:lang w:val="en-US"/>
          </w:rPr>
          <w:t>sets</w:t>
        </w:r>
      </w:ins>
      <w:del w:id="51" w:author="Danilo Bzdok" w:date="2018-05-13T14:08:00Z">
        <w:r w:rsidR="001916AC" w:rsidDel="009E6137">
          <w:rPr>
            <w:rFonts w:ascii="Calibri" w:hAnsi="Calibri"/>
            <w:color w:val="000000" w:themeColor="text1"/>
            <w:lang w:val="en-US"/>
          </w:rPr>
          <w:delText xml:space="preserve">the most </w:delText>
        </w:r>
        <w:r w:rsidR="0066475C" w:rsidRPr="00271C07" w:rsidDel="009E6137">
          <w:rPr>
            <w:rFonts w:ascii="Calibri" w:hAnsi="Calibri"/>
            <w:i/>
            <w:color w:val="000000" w:themeColor="text1"/>
            <w:lang w:val="en-US"/>
            <w:rPrChange w:id="52" w:author="Danilo Bzdok" w:date="2018-05-12T11:20:00Z">
              <w:rPr>
                <w:rFonts w:ascii="Calibri" w:hAnsi="Calibri"/>
                <w:color w:val="000000" w:themeColor="text1"/>
                <w:lang w:val="en-US"/>
              </w:rPr>
            </w:rPrChange>
          </w:rPr>
          <w:delText>predictive</w:delText>
        </w:r>
        <w:r w:rsidR="0066475C" w:rsidDel="009E6137">
          <w:rPr>
            <w:rFonts w:ascii="Calibri" w:hAnsi="Calibri"/>
            <w:color w:val="000000" w:themeColor="text1"/>
            <w:lang w:val="en-US"/>
          </w:rPr>
          <w:delText xml:space="preserve"> </w:delText>
        </w:r>
        <w:r w:rsidR="001916AC" w:rsidDel="009E6137">
          <w:rPr>
            <w:rFonts w:ascii="Calibri" w:hAnsi="Calibri"/>
            <w:color w:val="000000" w:themeColor="text1"/>
            <w:lang w:val="en-US"/>
          </w:rPr>
          <w:delText>one</w:delText>
        </w:r>
      </w:del>
      <w:del w:id="53" w:author="Danilo Bzdok" w:date="2018-05-13T14:09:00Z">
        <w:r w:rsidR="001916AC" w:rsidDel="009E6137">
          <w:rPr>
            <w:rFonts w:ascii="Calibri" w:hAnsi="Calibri"/>
            <w:color w:val="000000" w:themeColor="text1"/>
            <w:lang w:val="en-US"/>
          </w:rPr>
          <w:delText>s</w:delText>
        </w:r>
      </w:del>
      <w:r w:rsidR="0066475C">
        <w:rPr>
          <w:rFonts w:ascii="Calibri" w:hAnsi="Calibri"/>
          <w:color w:val="000000" w:themeColor="text1"/>
          <w:lang w:val="en-US"/>
        </w:rPr>
        <w:t xml:space="preserve">. In </w:t>
      </w:r>
      <w:del w:id="54" w:author="Danilo Bzdok" w:date="2018-05-12T11:23:00Z">
        <w:r w:rsidR="0066475C" w:rsidDel="00862F4B">
          <w:rPr>
            <w:rFonts w:ascii="Calibri" w:hAnsi="Calibri"/>
            <w:color w:val="000000" w:themeColor="text1"/>
            <w:lang w:val="en-US"/>
          </w:rPr>
          <w:delText>artific</w:delText>
        </w:r>
        <w:r w:rsidR="00C965F4" w:rsidDel="00862F4B">
          <w:rPr>
            <w:rFonts w:ascii="Calibri" w:hAnsi="Calibri"/>
            <w:color w:val="000000" w:themeColor="text1"/>
            <w:lang w:val="en-US"/>
          </w:rPr>
          <w:delText>i</w:delText>
        </w:r>
        <w:r w:rsidR="0066475C" w:rsidDel="00862F4B">
          <w:rPr>
            <w:rFonts w:ascii="Calibri" w:hAnsi="Calibri"/>
            <w:color w:val="000000" w:themeColor="text1"/>
            <w:lang w:val="en-US"/>
          </w:rPr>
          <w:delText xml:space="preserve">al </w:delText>
        </w:r>
      </w:del>
      <w:ins w:id="55" w:author="Danilo Bzdok" w:date="2018-05-12T11:23:00Z">
        <w:r w:rsidR="00862F4B">
          <w:rPr>
            <w:rFonts w:ascii="Calibri" w:hAnsi="Calibri"/>
            <w:color w:val="000000" w:themeColor="text1"/>
            <w:lang w:val="en-US"/>
          </w:rPr>
          <w:t xml:space="preserve">systematic </w:t>
        </w:r>
      </w:ins>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del w:id="56" w:author="Danilo Bzdok" w:date="2018-05-11T10:40:00Z">
        <w:r w:rsidR="00C85861" w:rsidDel="00F77A99">
          <w:rPr>
            <w:rFonts w:ascii="Calibri" w:hAnsi="Calibri"/>
            <w:color w:val="000000" w:themeColor="text1"/>
            <w:lang w:val="en-US"/>
          </w:rPr>
          <w:delText>concur</w:delText>
        </w:r>
        <w:r w:rsidR="00875ADF" w:rsidDel="00F77A99">
          <w:rPr>
            <w:rFonts w:ascii="Calibri" w:hAnsi="Calibri"/>
            <w:color w:val="000000" w:themeColor="text1"/>
            <w:lang w:val="en-US"/>
          </w:rPr>
          <w:delText xml:space="preserve"> </w:delText>
        </w:r>
      </w:del>
      <w:ins w:id="57" w:author="Danilo Bzdok" w:date="2018-05-11T10:40:00Z">
        <w:r w:rsidR="00F77A99">
          <w:rPr>
            <w:rFonts w:ascii="Calibri" w:hAnsi="Calibri"/>
            <w:color w:val="000000" w:themeColor="text1"/>
            <w:lang w:val="en-US"/>
          </w:rPr>
          <w:t xml:space="preserve">agree </w:t>
        </w:r>
      </w:ins>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58" w:author="Danilo Bzdok" w:date="2018-05-07T18:30:00Z">
        <w:r w:rsidR="00FE3F99">
          <w:rPr>
            <w:rFonts w:ascii="Calibri" w:hAnsi="Calibri"/>
            <w:color w:val="000000" w:themeColor="text1"/>
            <w:lang w:val="en-US"/>
          </w:rPr>
          <w:t xml:space="preserve">Across </w:t>
        </w:r>
      </w:ins>
      <w:ins w:id="59" w:author="Danilo Bzdok" w:date="2018-05-12T11:23:00Z">
        <w:r w:rsidR="001E4865">
          <w:rPr>
            <w:rFonts w:ascii="Calibri" w:hAnsi="Calibri"/>
            <w:color w:val="000000" w:themeColor="text1"/>
            <w:lang w:val="en-US"/>
          </w:rPr>
          <w:t xml:space="preserve">analysis </w:t>
        </w:r>
      </w:ins>
      <w:ins w:id="60" w:author="Danilo Bzdok" w:date="2018-05-08T14:49:00Z">
        <w:r w:rsidR="00236A3F">
          <w:rPr>
            <w:rFonts w:ascii="Calibri" w:hAnsi="Calibri"/>
            <w:color w:val="000000" w:themeColor="text1"/>
            <w:lang w:val="en-US"/>
          </w:rPr>
          <w:t>scenarios</w:t>
        </w:r>
      </w:ins>
      <w:ins w:id="61" w:author="Danilo Bzdok" w:date="2018-05-07T18:30:00Z">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ins>
      <w:ins w:id="62" w:author="Danilo Bzdok" w:date="2018-05-08T14:46:00Z">
        <w:r w:rsidR="00D722B4">
          <w:rPr>
            <w:rFonts w:ascii="Calibri" w:hAnsi="Calibri"/>
            <w:color w:val="000000" w:themeColor="text1"/>
            <w:lang w:val="en-US"/>
          </w:rPr>
          <w:t xml:space="preserve">little </w:t>
        </w:r>
      </w:ins>
      <w:ins w:id="63" w:author="Danilo Bzdok" w:date="2018-05-07T18:30:00Z">
        <w:r w:rsidR="00FE3F99" w:rsidRPr="00C76687">
          <w:rPr>
            <w:rFonts w:ascii="Calibri" w:hAnsi="Calibri"/>
            <w:color w:val="000000" w:themeColor="text1"/>
            <w:lang w:val="en-US"/>
          </w:rPr>
          <w:t xml:space="preserve">light on its value for </w:t>
        </w:r>
      </w:ins>
      <w:ins w:id="64" w:author="Danilo Bzdok" w:date="2018-05-11T10:43:00Z">
        <w:r w:rsidR="00AF5061">
          <w:rPr>
            <w:rFonts w:ascii="Calibri" w:hAnsi="Calibri"/>
            <w:color w:val="000000" w:themeColor="text1"/>
            <w:lang w:val="en-US"/>
          </w:rPr>
          <w:t xml:space="preserve">achieving accurate </w:t>
        </w:r>
      </w:ins>
      <w:ins w:id="65" w:author="Danilo Bzdok" w:date="2018-05-07T18:30:00Z">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66"/>
        </w:r>
      </w:ins>
      <w:del w:id="67"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ins w:id="68" w:author="Danilo Bzdok" w:date="2018-05-11T10:47:00Z">
        <w:r w:rsidR="00320C96">
          <w:rPr>
            <w:rFonts w:ascii="Calibri" w:hAnsi="Calibri"/>
            <w:color w:val="000000" w:themeColor="text1"/>
            <w:lang w:val="en-US"/>
          </w:rPr>
          <w:t>t</w:t>
        </w:r>
      </w:ins>
      <w:del w:id="69" w:author="Danilo Bzdok" w:date="2018-05-11T10:47:00Z">
        <w:r w:rsidR="0034346A" w:rsidDel="00320C96">
          <w:rPr>
            <w:rFonts w:ascii="Calibri" w:hAnsi="Calibri"/>
            <w:color w:val="000000" w:themeColor="text1"/>
            <w:lang w:val="en-US"/>
          </w:rPr>
          <w:delText>ce</w:delText>
        </w:r>
      </w:del>
      <w:r w:rsidR="00A3733C">
        <w:rPr>
          <w:rFonts w:ascii="Calibri" w:hAnsi="Calibri"/>
          <w:color w:val="000000" w:themeColor="text1"/>
          <w:lang w:val="en-US"/>
        </w:rPr>
        <w:t>’</w:t>
      </w:r>
      <w:ins w:id="70" w:author="Danilo Bzdok" w:date="2018-05-11T10:47:00Z">
        <w:r w:rsidR="00320C96">
          <w:rPr>
            <w:rFonts w:ascii="Calibri" w:hAnsi="Calibri"/>
            <w:color w:val="000000" w:themeColor="text1"/>
            <w:lang w:val="en-US"/>
          </w:rPr>
          <w:t xml:space="preserve"> associations</w:t>
        </w:r>
      </w:ins>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del w:id="71" w:author="Danilo Bzdok" w:date="2018-05-13T14:12:00Z">
        <w:r w:rsidR="00A53F7B" w:rsidDel="00617852">
          <w:rPr>
            <w:rFonts w:ascii="Calibri" w:hAnsi="Calibri"/>
            <w:color w:val="000000" w:themeColor="text1"/>
            <w:lang w:val="en-US"/>
          </w:rPr>
          <w:delText xml:space="preserve">be </w:delText>
        </w:r>
        <w:r w:rsidR="0063479B" w:rsidDel="00617852">
          <w:rPr>
            <w:rFonts w:ascii="Calibri" w:hAnsi="Calibri"/>
            <w:color w:val="000000" w:themeColor="text1"/>
            <w:lang w:val="en-US"/>
          </w:rPr>
          <w:delText>exploitable</w:delText>
        </w:r>
        <w:r w:rsidR="00CC445B" w:rsidDel="00617852">
          <w:rPr>
            <w:rFonts w:ascii="Calibri" w:hAnsi="Calibri"/>
            <w:color w:val="000000" w:themeColor="text1"/>
            <w:lang w:val="en-US"/>
          </w:rPr>
          <w:delText xml:space="preserve"> for</w:delText>
        </w:r>
      </w:del>
      <w:ins w:id="72" w:author="Danilo Bzdok" w:date="2018-05-13T14:12:00Z">
        <w:r w:rsidR="00617852">
          <w:rPr>
            <w:rFonts w:ascii="Calibri" w:hAnsi="Calibri"/>
            <w:color w:val="000000" w:themeColor="text1"/>
            <w:lang w:val="en-US"/>
          </w:rPr>
          <w:t>serve to</w:t>
        </w:r>
      </w:ins>
      <w:r w:rsidR="00CC445B">
        <w:rPr>
          <w:rFonts w:ascii="Calibri" w:hAnsi="Calibri"/>
          <w:color w:val="000000" w:themeColor="text1"/>
          <w:lang w:val="en-US"/>
        </w:rPr>
        <w:t xml:space="preserve"> personaliz</w:t>
      </w:r>
      <w:ins w:id="73" w:author="Danilo Bzdok" w:date="2018-05-13T14:12:00Z">
        <w:r w:rsidR="00617852">
          <w:rPr>
            <w:rFonts w:ascii="Calibri" w:hAnsi="Calibri"/>
            <w:color w:val="000000" w:themeColor="text1"/>
            <w:lang w:val="en-US"/>
          </w:rPr>
          <w:t>e</w:t>
        </w:r>
      </w:ins>
      <w:del w:id="74" w:author="Danilo Bzdok" w:date="2018-05-13T14:12:00Z">
        <w:r w:rsidR="00CC445B" w:rsidDel="00617852">
          <w:rPr>
            <w:rFonts w:ascii="Calibri" w:hAnsi="Calibri"/>
            <w:color w:val="000000" w:themeColor="text1"/>
            <w:lang w:val="en-US"/>
          </w:rPr>
          <w:delText>ing</w:delText>
        </w:r>
      </w:del>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4C73F23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del w:id="75" w:author="Danilo Bzdok" w:date="2018-05-08T14:38:00Z">
        <w:r w:rsidR="008478D1" w:rsidDel="000E4BFF">
          <w:rPr>
            <w:rFonts w:ascii="Calibri" w:hAnsi="Calibri"/>
            <w:color w:val="000000" w:themeColor="text1"/>
            <w:lang w:val="en-US"/>
          </w:rPr>
          <w:delText xml:space="preserve">artificial </w:delText>
        </w:r>
      </w:del>
      <w:r w:rsidR="008478D1">
        <w:rPr>
          <w:rFonts w:ascii="Calibri" w:hAnsi="Calibri"/>
          <w:color w:val="000000" w:themeColor="text1"/>
          <w:lang w:val="en-US"/>
        </w:rPr>
        <w:t>intelligen</w:t>
      </w:r>
      <w:ins w:id="76" w:author="Danilo Bzdok" w:date="2018-05-08T14:38:00Z">
        <w:r w:rsidR="000E4BFF">
          <w:rPr>
            <w:rFonts w:ascii="Calibri" w:hAnsi="Calibri"/>
            <w:color w:val="000000" w:themeColor="text1"/>
            <w:lang w:val="en-US"/>
          </w:rPr>
          <w:t>t algorithms</w:t>
        </w:r>
      </w:ins>
      <w:del w:id="77" w:author="Danilo Bzdok" w:date="2018-05-08T14:38:00Z">
        <w:r w:rsidR="008478D1" w:rsidDel="000E4BFF">
          <w:rPr>
            <w:rFonts w:ascii="Calibri" w:hAnsi="Calibri"/>
            <w:color w:val="000000" w:themeColor="text1"/>
            <w:lang w:val="en-US"/>
          </w:rPr>
          <w:delText>ce</w:delText>
        </w:r>
      </w:del>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1CAC491"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r w:rsidR="004C5902">
        <w:fldChar w:fldCharType="begin"/>
      </w:r>
      <w:r w:rsidR="004C5902" w:rsidRPr="00B13EE6">
        <w:rPr>
          <w:lang w:val="en-US"/>
          <w:rPrChange w:id="78" w:author="Danilo Bzdok" w:date="2018-05-13T15:48:00Z">
            <w:rPr/>
          </w:rPrChange>
        </w:rPr>
        <w:instrText xml:space="preserve"> HYPERLINK \l "_ENREF_1" \o "Bzdok, 2018 #7024" </w:instrText>
      </w:r>
      <w:r w:rsidR="004C5902">
        <w:fldChar w:fldCharType="separate"/>
      </w:r>
      <w:r w:rsidR="00DE4692" w:rsidRPr="00176A86">
        <w:rPr>
          <w:rFonts w:ascii="Calibri" w:hAnsi="Calibri"/>
          <w:noProof/>
          <w:color w:val="000000" w:themeColor="text1"/>
          <w:lang w:val="en-US"/>
        </w:rPr>
        <w:t>1-3</w:t>
      </w:r>
      <w:r w:rsidR="004C5902">
        <w:rPr>
          <w:rFonts w:ascii="Calibri" w:hAnsi="Calibri"/>
          <w:noProof/>
          <w:color w:val="000000" w:themeColor="text1"/>
          <w:lang w:val="en-US"/>
        </w:rPr>
        <w:fldChar w:fldCharType="end"/>
      </w:r>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del w:id="79" w:author="Danilo Bzdok" w:date="2018-05-11T10:48:00Z">
        <w:r w:rsidR="00F757B5" w:rsidDel="0048603B">
          <w:rPr>
            <w:rFonts w:ascii="Calibri" w:hAnsi="Calibri"/>
            <w:color w:val="000000" w:themeColor="text1"/>
            <w:lang w:val="en-US"/>
          </w:rPr>
          <w:delText>details</w:delText>
        </w:r>
        <w:r w:rsidR="002E7E7E" w:rsidDel="0048603B">
          <w:rPr>
            <w:rFonts w:ascii="Calibri" w:hAnsi="Calibri"/>
            <w:color w:val="000000" w:themeColor="text1"/>
            <w:lang w:val="en-US"/>
          </w:rPr>
          <w:delText xml:space="preserve"> </w:delText>
        </w:r>
      </w:del>
      <w:ins w:id="80" w:author="Danilo Bzdok" w:date="2018-05-11T10:48:00Z">
        <w:r w:rsidR="0048603B">
          <w:rPr>
            <w:rFonts w:ascii="Calibri" w:hAnsi="Calibri"/>
            <w:color w:val="000000" w:themeColor="text1"/>
            <w:lang w:val="en-US"/>
          </w:rPr>
          <w:t xml:space="preserve">effects </w:t>
        </w:r>
      </w:ins>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ins w:id="81" w:author="Danilo Bzdok" w:date="2018-05-11T10:48:00Z">
        <w:r w:rsidR="0048603B">
          <w:rPr>
            <w:rFonts w:ascii="Calibri" w:hAnsi="Calibri"/>
            <w:color w:val="000000" w:themeColor="text1"/>
            <w:lang w:val="en-US"/>
          </w:rPr>
          <w:t xml:space="preserve">some </w:t>
        </w:r>
      </w:ins>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del w:id="82" w:author="Danilo Bzdok" w:date="2018-05-11T10:48:00Z">
        <w:r w:rsidR="006A47C6" w:rsidRPr="00176A86" w:rsidDel="0048603B">
          <w:rPr>
            <w:rFonts w:ascii="Calibri" w:hAnsi="Calibri"/>
            <w:color w:val="000000" w:themeColor="text1"/>
            <w:lang w:val="en-US"/>
          </w:rPr>
          <w:delText xml:space="preserve"> (hyperglycemia)</w:delText>
        </w:r>
      </w:del>
      <w:r w:rsidR="006A47C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ins w:id="83" w:author="Danilo Bzdok" w:date="2018-05-11T10:53:00Z">
        <w:r w:rsidR="00B60D1B">
          <w:rPr>
            <w:rFonts w:ascii="Calibri" w:hAnsi="Calibri"/>
            <w:color w:val="000000" w:themeColor="text1"/>
            <w:lang w:val="en-US"/>
          </w:rPr>
          <w:t xml:space="preserve">in children </w:t>
        </w:r>
      </w:ins>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del w:id="84" w:author="Danilo Bzdok" w:date="2018-05-11T10:53:00Z">
        <w:r w:rsidR="00181C28" w:rsidRPr="00176A86" w:rsidDel="00B60D1B">
          <w:rPr>
            <w:rFonts w:ascii="Calibri" w:hAnsi="Calibri"/>
            <w:color w:val="000000" w:themeColor="text1"/>
            <w:lang w:val="en-US"/>
          </w:rPr>
          <w:delText>, onset mostly in children</w:delText>
        </w:r>
      </w:del>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ins w:id="85" w:author="Danilo Bzdok" w:date="2018-05-11T10:53:00Z">
        <w:r w:rsidR="00B60D1B">
          <w:rPr>
            <w:rFonts w:ascii="Calibri" w:hAnsi="Calibri"/>
            <w:color w:val="000000" w:themeColor="text1"/>
            <w:lang w:val="en-US"/>
          </w:rPr>
          <w:t xml:space="preserve">in adults </w:t>
        </w:r>
      </w:ins>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del w:id="86" w:author="Danilo Bzdok" w:date="2018-05-11T10:53:00Z">
        <w:r w:rsidR="00181C28" w:rsidRPr="00176A86" w:rsidDel="00B60D1B">
          <w:rPr>
            <w:rFonts w:ascii="Calibri" w:hAnsi="Calibri"/>
            <w:color w:val="000000" w:themeColor="text1"/>
            <w:lang w:val="en-US"/>
          </w:rPr>
          <w:delText xml:space="preserve">, onset </w:delText>
        </w:r>
        <w:r w:rsidR="00B86884" w:rsidDel="00B60D1B">
          <w:rPr>
            <w:rFonts w:ascii="Calibri" w:hAnsi="Calibri"/>
            <w:color w:val="000000" w:themeColor="text1"/>
            <w:lang w:val="en-US"/>
          </w:rPr>
          <w:delText xml:space="preserve">often </w:delText>
        </w:r>
        <w:r w:rsidR="00181C28" w:rsidRPr="00176A86" w:rsidDel="00B60D1B">
          <w:rPr>
            <w:rFonts w:ascii="Calibri" w:hAnsi="Calibri"/>
            <w:color w:val="000000" w:themeColor="text1"/>
            <w:lang w:val="en-US"/>
          </w:rPr>
          <w:delText>in adults</w:delText>
        </w:r>
      </w:del>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del w:id="87" w:author="Danilo Bzdok" w:date="2018-05-11T10:56:00Z">
        <w:r w:rsidR="00361925" w:rsidRPr="00176A86" w:rsidDel="00E414B8">
          <w:rPr>
            <w:rFonts w:ascii="Calibri" w:hAnsi="Calibri"/>
            <w:color w:val="000000" w:themeColor="text1"/>
            <w:lang w:val="en-US"/>
          </w:rPr>
          <w:delText>diabetes</w:delText>
        </w:r>
      </w:del>
      <w:ins w:id="88" w:author="Danilo Bzdok" w:date="2018-05-11T10:56:00Z">
        <w:r w:rsidR="00E414B8">
          <w:rPr>
            <w:rFonts w:ascii="Calibri" w:hAnsi="Calibri"/>
            <w:color w:val="000000" w:themeColor="text1"/>
            <w:lang w:val="en-US"/>
          </w:rPr>
          <w:t>type</w:t>
        </w:r>
      </w:ins>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del w:id="89" w:author="Danilo Bzdok" w:date="2018-05-13T14:33:00Z">
        <w:r w:rsidR="00EA3118" w:rsidRPr="00176A86" w:rsidDel="006F26CD">
          <w:rPr>
            <w:rFonts w:ascii="Calibri" w:hAnsi="Calibri"/>
            <w:color w:val="000000" w:themeColor="text1"/>
            <w:lang w:val="en-US"/>
          </w:rPr>
          <w:delText>glucose</w:delText>
        </w:r>
        <w:r w:rsidR="00736F87" w:rsidRPr="00176A86" w:rsidDel="006F26CD">
          <w:rPr>
            <w:rFonts w:ascii="Calibri" w:hAnsi="Calibri"/>
            <w:color w:val="000000" w:themeColor="text1"/>
            <w:lang w:val="en-US"/>
          </w:rPr>
          <w:delText xml:space="preserve"> </w:delText>
        </w:r>
      </w:del>
      <w:ins w:id="90" w:author="Danilo Bzdok" w:date="2018-05-13T14:33:00Z">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ins>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del w:id="91" w:author="Danilo Bzdok" w:date="2018-05-08T14:51:00Z">
        <w:r w:rsidR="001C39E7" w:rsidDel="00236A3F">
          <w:rPr>
            <w:rFonts w:ascii="Calibri" w:hAnsi="Calibri"/>
            <w:color w:val="000000" w:themeColor="text1"/>
            <w:lang w:val="en-US"/>
          </w:rPr>
          <w:delText xml:space="preserve">Especially </w:delText>
        </w:r>
      </w:del>
      <w:ins w:id="92" w:author="Danilo Bzdok" w:date="2018-05-08T14:51:00Z">
        <w:r w:rsidR="00236A3F">
          <w:rPr>
            <w:rFonts w:ascii="Calibri" w:hAnsi="Calibri"/>
            <w:color w:val="000000" w:themeColor="text1"/>
            <w:lang w:val="en-US"/>
          </w:rPr>
          <w:t xml:space="preserve">Classical inferential statistics can </w:t>
        </w:r>
      </w:ins>
      <w:ins w:id="93" w:author="Danilo Bzdok" w:date="2018-05-08T14:55:00Z">
        <w:r w:rsidR="0015020D">
          <w:rPr>
            <w:rFonts w:ascii="Calibri" w:hAnsi="Calibri"/>
            <w:color w:val="000000" w:themeColor="text1"/>
            <w:lang w:val="en-US"/>
          </w:rPr>
          <w:t xml:space="preserve">also </w:t>
        </w:r>
      </w:ins>
      <w:ins w:id="94" w:author="Danilo Bzdok" w:date="2018-05-08T14:58:00Z">
        <w:r w:rsidR="00B839C3">
          <w:rPr>
            <w:rFonts w:ascii="Calibri" w:hAnsi="Calibri"/>
            <w:color w:val="000000" w:themeColor="text1"/>
            <w:lang w:val="en-US"/>
          </w:rPr>
          <w:t>substantiate clinical observations</w:t>
        </w:r>
      </w:ins>
      <w:ins w:id="95" w:author="Danilo Bzdok" w:date="2018-05-08T14:54:00Z">
        <w:r w:rsidR="00236A3F">
          <w:rPr>
            <w:rFonts w:ascii="Calibri" w:hAnsi="Calibri"/>
            <w:color w:val="000000" w:themeColor="text1"/>
            <w:lang w:val="en-US"/>
          </w:rPr>
          <w:t xml:space="preserve"> </w:t>
        </w:r>
      </w:ins>
      <w:ins w:id="96" w:author="Danilo Bzdok" w:date="2018-05-08T14:51:00Z">
        <w:r w:rsidR="00236A3F">
          <w:rPr>
            <w:rFonts w:ascii="Calibri" w:hAnsi="Calibri"/>
            <w:color w:val="000000" w:themeColor="text1"/>
            <w:lang w:val="en-US"/>
          </w:rPr>
          <w:t xml:space="preserve">that </w:t>
        </w:r>
      </w:ins>
      <w:ins w:id="97" w:author="Danilo Bzdok" w:date="2018-05-08T14:53:00Z">
        <w:r w:rsidR="00236A3F">
          <w:rPr>
            <w:rFonts w:ascii="Calibri" w:hAnsi="Calibri"/>
            <w:color w:val="000000" w:themeColor="text1"/>
            <w:lang w:val="en-US"/>
          </w:rPr>
          <w:t xml:space="preserve">most </w:t>
        </w:r>
      </w:ins>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del w:id="98" w:author="Danilo Bzdok" w:date="2018-05-08T14:52:00Z">
        <w:r w:rsidR="00B7201C" w:rsidRPr="00176A86" w:rsidDel="00236A3F">
          <w:rPr>
            <w:rFonts w:ascii="Calibri" w:hAnsi="Calibri"/>
            <w:color w:val="000000" w:themeColor="text1"/>
            <w:lang w:val="en-US"/>
          </w:rPr>
          <w:delText xml:space="preserve">can </w:delText>
        </w:r>
      </w:del>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ins w:id="99" w:author="Danilo Bzdok" w:date="2018-05-08T14:53:00Z">
        <w:r w:rsidR="00236A3F">
          <w:rPr>
            <w:rFonts w:ascii="Calibri" w:hAnsi="Calibri"/>
            <w:color w:val="000000" w:themeColor="text1"/>
            <w:lang w:val="en-US"/>
          </w:rPr>
          <w:t xml:space="preserve">obese patients with </w:t>
        </w:r>
      </w:ins>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del w:id="100" w:author="Danilo Bzdok" w:date="2018-05-08T14:56:00Z">
        <w:r w:rsidR="00A35A5E" w:rsidRPr="00176A86" w:rsidDel="0015020D">
          <w:rPr>
            <w:rFonts w:ascii="Calibri" w:hAnsi="Calibri"/>
            <w:color w:val="000000" w:themeColor="text1"/>
            <w:lang w:val="en-US"/>
          </w:rPr>
          <w:delText xml:space="preserve">can </w:delText>
        </w:r>
      </w:del>
      <w:ins w:id="101" w:author="Danilo Bzdok" w:date="2018-05-08T14:56:00Z">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ins>
      <w:del w:id="102" w:author="Danilo Bzdok" w:date="2018-05-08T14:53:00Z">
        <w:r w:rsidR="006A50BF" w:rsidDel="00236A3F">
          <w:rPr>
            <w:rFonts w:ascii="Calibri" w:hAnsi="Calibri"/>
            <w:color w:val="000000" w:themeColor="text1"/>
            <w:lang w:val="en-US"/>
          </w:rPr>
          <w:delText xml:space="preserve">sometimes </w:delText>
        </w:r>
        <w:r w:rsidR="00A35A5E" w:rsidRPr="00176A86" w:rsidDel="00236A3F">
          <w:rPr>
            <w:rFonts w:ascii="Calibri" w:hAnsi="Calibri"/>
            <w:color w:val="000000" w:themeColor="text1"/>
            <w:lang w:val="en-US"/>
          </w:rPr>
          <w:delText>be</w:delText>
        </w:r>
        <w:r w:rsidR="00186EC5" w:rsidRPr="00176A86" w:rsidDel="00236A3F">
          <w:rPr>
            <w:rFonts w:ascii="Calibri" w:hAnsi="Calibri"/>
            <w:color w:val="000000" w:themeColor="text1"/>
            <w:lang w:val="en-US"/>
          </w:rPr>
          <w:delText xml:space="preserve"> </w:delText>
        </w:r>
        <w:r w:rsidR="006A50BF" w:rsidDel="00236A3F">
          <w:rPr>
            <w:rFonts w:ascii="Calibri" w:hAnsi="Calibri"/>
            <w:color w:val="000000" w:themeColor="text1"/>
            <w:lang w:val="en-US"/>
          </w:rPr>
          <w:delText>alleviated</w:delText>
        </w:r>
        <w:r w:rsidR="00186EC5" w:rsidRPr="00176A86" w:rsidDel="00236A3F">
          <w:rPr>
            <w:rFonts w:ascii="Calibri" w:hAnsi="Calibri"/>
            <w:color w:val="000000" w:themeColor="text1"/>
            <w:lang w:val="en-US"/>
          </w:rPr>
          <w:delText xml:space="preserve"> by</w:delText>
        </w:r>
      </w:del>
      <w:ins w:id="103" w:author="Danilo Bzdok" w:date="2018-05-08T14:53:00Z">
        <w:r w:rsidR="00236A3F">
          <w:rPr>
            <w:rFonts w:ascii="Calibri" w:hAnsi="Calibri"/>
            <w:color w:val="000000" w:themeColor="text1"/>
            <w:lang w:val="en-US"/>
          </w:rPr>
          <w:t>profit from</w:t>
        </w:r>
      </w:ins>
      <w:r w:rsidR="00186EC5" w:rsidRPr="00176A86">
        <w:rPr>
          <w:rFonts w:ascii="Calibri" w:hAnsi="Calibri"/>
          <w:color w:val="000000" w:themeColor="text1"/>
          <w:lang w:val="en-US"/>
        </w:rPr>
        <w:t xml:space="preserve"> surg</w:t>
      </w:r>
      <w:ins w:id="104" w:author="Danilo Bzdok" w:date="2018-05-08T14:57:00Z">
        <w:r w:rsidR="0015020D">
          <w:rPr>
            <w:rFonts w:ascii="Calibri" w:hAnsi="Calibri"/>
            <w:color w:val="000000" w:themeColor="text1"/>
            <w:lang w:val="en-US"/>
          </w:rPr>
          <w:t>ical</w:t>
        </w:r>
      </w:ins>
      <w:del w:id="105" w:author="Danilo Bzdok" w:date="2018-05-08T14:57:00Z">
        <w:r w:rsidR="00186EC5" w:rsidRPr="00176A86" w:rsidDel="0015020D">
          <w:rPr>
            <w:rFonts w:ascii="Calibri" w:hAnsi="Calibri"/>
            <w:color w:val="000000" w:themeColor="text1"/>
            <w:lang w:val="en-US"/>
          </w:rPr>
          <w:delText>ery</w:delText>
        </w:r>
      </w:del>
      <w:del w:id="106" w:author="Danilo Bzdok" w:date="2018-05-08T14:54:00Z">
        <w:r w:rsidR="008D3922" w:rsidRPr="00176A86" w:rsidDel="00236A3F">
          <w:rPr>
            <w:rFonts w:ascii="Calibri" w:hAnsi="Calibri"/>
            <w:color w:val="000000" w:themeColor="text1"/>
            <w:lang w:val="en-US"/>
          </w:rPr>
          <w:delText xml:space="preserve"> in obese patients</w:delText>
        </w:r>
      </w:del>
      <w:ins w:id="107" w:author="Danilo Bzdok" w:date="2018-05-08T14:56:00Z">
        <w:r w:rsidR="0015020D">
          <w:rPr>
            <w:rFonts w:ascii="Calibri" w:hAnsi="Calibri"/>
            <w:color w:val="000000" w:themeColor="text1"/>
            <w:lang w:val="en-US"/>
          </w:rPr>
          <w:t xml:space="preserve"> </w:t>
        </w:r>
      </w:ins>
      <w:ins w:id="108" w:author="Danilo Bzdok" w:date="2018-05-08T14:57:00Z">
        <w:r w:rsidR="0015020D">
          <w:rPr>
            <w:rFonts w:ascii="Calibri" w:hAnsi="Calibri"/>
            <w:color w:val="000000" w:themeColor="text1"/>
            <w:lang w:val="en-US"/>
          </w:rPr>
          <w:t xml:space="preserve">intervention </w:t>
        </w:r>
      </w:ins>
      <w:ins w:id="109" w:author="Danilo Bzdok" w:date="2018-05-08T14:56:00Z">
        <w:r w:rsidR="0015020D">
          <w:rPr>
            <w:rFonts w:ascii="Calibri" w:hAnsi="Calibri"/>
            <w:color w:val="000000" w:themeColor="text1"/>
            <w:lang w:val="en-US"/>
          </w:rPr>
          <w:t>and</w:t>
        </w:r>
      </w:ins>
      <w:del w:id="110" w:author="Danilo Bzdok" w:date="2018-05-08T14:56:00Z">
        <w:r w:rsidR="00186EC5" w:rsidRPr="00176A86" w:rsidDel="0015020D">
          <w:rPr>
            <w:rFonts w:ascii="Calibri" w:hAnsi="Calibri"/>
            <w:color w:val="000000" w:themeColor="text1"/>
            <w:lang w:val="en-US"/>
          </w:rPr>
          <w:delText>.</w:delText>
        </w:r>
      </w:del>
      <w:r w:rsidR="00186EC5" w:rsidRPr="00176A86">
        <w:rPr>
          <w:rFonts w:ascii="Calibri" w:hAnsi="Calibri"/>
          <w:color w:val="000000" w:themeColor="text1"/>
          <w:lang w:val="en-US"/>
        </w:rPr>
        <w:t xml:space="preserve"> </w:t>
      </w:r>
      <w:ins w:id="111" w:author="Danilo Bzdok" w:date="2018-05-08T14:57:00Z">
        <w:r w:rsidR="0015020D">
          <w:rPr>
            <w:rFonts w:ascii="Calibri" w:hAnsi="Calibri"/>
            <w:color w:val="000000" w:themeColor="text1"/>
            <w:lang w:val="en-US"/>
          </w:rPr>
          <w:t xml:space="preserve">symptoms in </w:t>
        </w:r>
      </w:ins>
      <w:del w:id="112" w:author="Danilo Bzdok" w:date="2018-05-08T14:56:00Z">
        <w:r w:rsidR="00EA3118" w:rsidRPr="00176A86" w:rsidDel="0015020D">
          <w:rPr>
            <w:rFonts w:ascii="Calibri" w:hAnsi="Calibri"/>
            <w:color w:val="000000" w:themeColor="text1"/>
            <w:lang w:val="en-US"/>
          </w:rPr>
          <w:delText>In turn, d</w:delText>
        </w:r>
        <w:r w:rsidR="00186EC5" w:rsidRPr="00176A86" w:rsidDel="0015020D">
          <w:rPr>
            <w:rFonts w:ascii="Calibri" w:hAnsi="Calibri"/>
            <w:color w:val="000000" w:themeColor="text1"/>
            <w:lang w:val="en-US"/>
          </w:rPr>
          <w:delText xml:space="preserve">iabetes </w:delText>
        </w:r>
        <w:r w:rsidR="00EA3118" w:rsidRPr="00176A86" w:rsidDel="0015020D">
          <w:rPr>
            <w:rFonts w:ascii="Calibri" w:hAnsi="Calibri"/>
            <w:color w:val="000000" w:themeColor="text1"/>
            <w:lang w:val="en-US"/>
          </w:rPr>
          <w:delText xml:space="preserve">developed </w:delText>
        </w:r>
        <w:r w:rsidR="008C616E" w:rsidDel="0015020D">
          <w:rPr>
            <w:rFonts w:ascii="Calibri" w:hAnsi="Calibri"/>
            <w:color w:val="000000" w:themeColor="text1"/>
            <w:lang w:val="en-US"/>
          </w:rPr>
          <w:delText xml:space="preserve">in </w:delText>
        </w:r>
      </w:del>
      <w:del w:id="113" w:author="Danilo Bzdok" w:date="2018-05-13T14:34:00Z">
        <w:r w:rsidR="008C616E" w:rsidDel="00CA66C2">
          <w:rPr>
            <w:rFonts w:ascii="Calibri" w:hAnsi="Calibri"/>
            <w:color w:val="000000" w:themeColor="text1"/>
            <w:lang w:val="en-US"/>
          </w:rPr>
          <w:delText xml:space="preserve">the </w:delText>
        </w:r>
      </w:del>
      <w:r w:rsidR="008C616E">
        <w:rPr>
          <w:rFonts w:ascii="Calibri" w:hAnsi="Calibri"/>
          <w:color w:val="000000" w:themeColor="text1"/>
          <w:lang w:val="en-US"/>
        </w:rPr>
        <w:t>pregnant patient</w:t>
      </w:r>
      <w:ins w:id="114" w:author="Danilo Bzdok" w:date="2018-05-13T14:34:00Z">
        <w:r w:rsidR="00CA66C2">
          <w:rPr>
            <w:rFonts w:ascii="Calibri" w:hAnsi="Calibri"/>
            <w:color w:val="000000" w:themeColor="text1"/>
            <w:lang w:val="en-US"/>
          </w:rPr>
          <w:t>s</w:t>
        </w:r>
      </w:ins>
      <w:r w:rsidR="008C616E">
        <w:rPr>
          <w:rFonts w:ascii="Calibri" w:hAnsi="Calibri"/>
          <w:color w:val="000000" w:themeColor="text1"/>
          <w:lang w:val="en-US"/>
        </w:rPr>
        <w:t xml:space="preserve"> </w:t>
      </w:r>
      <w:del w:id="115" w:author="Danilo Bzdok" w:date="2018-05-13T14:34:00Z">
        <w:r w:rsidR="008C616E" w:rsidDel="00CA66C2">
          <w:rPr>
            <w:rFonts w:ascii="Calibri" w:hAnsi="Calibri"/>
            <w:color w:val="000000" w:themeColor="text1"/>
            <w:lang w:val="en-US"/>
          </w:rPr>
          <w:delText>group</w:delText>
        </w:r>
        <w:r w:rsidR="00EA3118" w:rsidRPr="00176A86" w:rsidDel="00CA66C2">
          <w:rPr>
            <w:rFonts w:ascii="Calibri" w:hAnsi="Calibri"/>
            <w:color w:val="000000" w:themeColor="text1"/>
            <w:lang w:val="en-US"/>
          </w:rPr>
          <w:delText xml:space="preserve"> </w:delText>
        </w:r>
      </w:del>
      <w:r w:rsidR="00186EC5" w:rsidRPr="00176A86">
        <w:rPr>
          <w:rFonts w:ascii="Calibri" w:hAnsi="Calibri"/>
          <w:color w:val="000000" w:themeColor="text1"/>
          <w:lang w:val="en-US"/>
        </w:rPr>
        <w:t>usually resolve</w:t>
      </w:r>
      <w:del w:id="116" w:author="Danilo Bzdok" w:date="2018-05-08T14:57:00Z">
        <w:r w:rsidR="00186EC5" w:rsidRPr="00176A86" w:rsidDel="0015020D">
          <w:rPr>
            <w:rFonts w:ascii="Calibri" w:hAnsi="Calibri"/>
            <w:color w:val="000000" w:themeColor="text1"/>
            <w:lang w:val="en-US"/>
          </w:rPr>
          <w:delText>s</w:delText>
        </w:r>
      </w:del>
      <w:r w:rsidR="00186EC5" w:rsidRPr="00176A86">
        <w:rPr>
          <w:rFonts w:ascii="Calibri" w:hAnsi="Calibri"/>
          <w:color w:val="000000" w:themeColor="text1"/>
          <w:lang w:val="en-US"/>
        </w:rPr>
        <w:t xml:space="preserve"> </w:t>
      </w:r>
      <w:r w:rsidR="000D6C7A" w:rsidRPr="00176A86">
        <w:rPr>
          <w:rFonts w:ascii="Calibri" w:hAnsi="Calibri"/>
          <w:color w:val="000000" w:themeColor="text1"/>
          <w:lang w:val="en-US"/>
        </w:rPr>
        <w:t>after delivery</w:t>
      </w:r>
      <w:del w:id="117" w:author="Danilo Bzdok" w:date="2018-05-08T14:57:00Z">
        <w:r w:rsidR="000D6C7A" w:rsidRPr="00176A86" w:rsidDel="0015020D">
          <w:rPr>
            <w:rFonts w:ascii="Calibri" w:hAnsi="Calibri"/>
            <w:color w:val="000000" w:themeColor="text1"/>
            <w:lang w:val="en-US"/>
          </w:rPr>
          <w:delText xml:space="preserve"> </w:delText>
        </w:r>
        <w:r w:rsidR="00A35A5E" w:rsidRPr="00176A86" w:rsidDel="0015020D">
          <w:rPr>
            <w:rFonts w:ascii="Calibri" w:hAnsi="Calibri"/>
            <w:color w:val="000000" w:themeColor="text1"/>
            <w:lang w:val="en-US"/>
          </w:rPr>
          <w:delText>without treatment</w:delText>
        </w:r>
        <w:r w:rsidR="000D6C7A" w:rsidDel="0015020D">
          <w:rPr>
            <w:rFonts w:ascii="Calibri" w:hAnsi="Calibri"/>
            <w:color w:val="000000" w:themeColor="text1"/>
            <w:lang w:val="en-US"/>
          </w:rPr>
          <w:delText xml:space="preserve"> intervention</w:delText>
        </w:r>
      </w:del>
      <w:r w:rsidR="00186EC5" w:rsidRPr="00176A86">
        <w:rPr>
          <w:rFonts w:ascii="Calibri" w:hAnsi="Calibri"/>
          <w:color w:val="000000" w:themeColor="text1"/>
          <w:lang w:val="en-US"/>
        </w:rPr>
        <w:t>.</w:t>
      </w:r>
    </w:p>
    <w:p w14:paraId="61ECC9F2" w14:textId="6153E47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ins w:id="118" w:author="Danilo Bzdok" w:date="2018-05-08T15:00:00Z">
        <w:r w:rsidR="00B839C3">
          <w:rPr>
            <w:rFonts w:ascii="Calibri" w:hAnsi="Calibri"/>
            <w:color w:val="000000" w:themeColor="text1"/>
            <w:lang w:val="en-US"/>
          </w:rPr>
          <w:t>by pattern-</w:t>
        </w:r>
      </w:ins>
      <w:ins w:id="119" w:author="Danilo Bzdok" w:date="2018-05-11T10:58:00Z">
        <w:r w:rsidR="00E55CD8">
          <w:rPr>
            <w:rFonts w:ascii="Calibri" w:hAnsi="Calibri"/>
            <w:color w:val="000000" w:themeColor="text1"/>
            <w:lang w:val="en-US"/>
          </w:rPr>
          <w:t>recognition</w:t>
        </w:r>
      </w:ins>
      <w:ins w:id="120" w:author="Danilo Bzdok" w:date="2018-05-08T15:00:00Z">
        <w:r w:rsidR="00B839C3">
          <w:rPr>
            <w:rFonts w:ascii="Calibri" w:hAnsi="Calibri"/>
            <w:color w:val="000000" w:themeColor="text1"/>
            <w:lang w:val="en-US"/>
          </w:rPr>
          <w:t xml:space="preserve"> algorithms </w:t>
        </w:r>
      </w:ins>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del w:id="121" w:author="Danilo Bzdok" w:date="2018-05-11T10:58:00Z">
        <w:r w:rsidR="00525603" w:rsidDel="00E55CD8">
          <w:rPr>
            <w:rFonts w:ascii="Calibri" w:hAnsi="Calibri"/>
            <w:color w:val="000000" w:themeColor="text1"/>
            <w:lang w:val="en-US"/>
          </w:rPr>
          <w:delText>combinations</w:delText>
        </w:r>
        <w:r w:rsidR="0003399D" w:rsidRPr="00176A86" w:rsidDel="00E55CD8">
          <w:rPr>
            <w:rFonts w:ascii="Calibri" w:hAnsi="Calibri"/>
            <w:color w:val="000000" w:themeColor="text1"/>
            <w:lang w:val="en-US"/>
          </w:rPr>
          <w:delText xml:space="preserve"> </w:delText>
        </w:r>
      </w:del>
      <w:ins w:id="122" w:author="Danilo Bzdok" w:date="2018-05-11T10:58:00Z">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ins>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w:t>
      </w:r>
      <w:ins w:id="123" w:author="Danilo Bzdok" w:date="2018-05-13T14:36:00Z">
        <w:r w:rsidR="000D0E0C">
          <w:rPr>
            <w:rFonts w:ascii="Calibri" w:hAnsi="Calibri"/>
            <w:color w:val="000000" w:themeColor="text1"/>
            <w:lang w:val="en-US"/>
          </w:rPr>
          <w:t xml:space="preserve">predictive </w:t>
        </w:r>
      </w:ins>
      <w:r w:rsidR="00646DFA" w:rsidRPr="00176A86">
        <w:rPr>
          <w:rFonts w:ascii="Calibri" w:hAnsi="Calibri"/>
          <w:color w:val="000000" w:themeColor="text1"/>
          <w:lang w:val="en-US"/>
        </w:rPr>
        <w:t>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w:t>
      </w:r>
      <w:ins w:id="124" w:author="Danilo Bzdok" w:date="2018-05-08T15:02:00Z">
        <w:r w:rsidR="00B839C3">
          <w:rPr>
            <w:rFonts w:ascii="Calibri" w:hAnsi="Calibri"/>
            <w:color w:val="000000" w:themeColor="text1"/>
            <w:lang w:val="en-US"/>
          </w:rPr>
          <w:t xml:space="preserve">learning </w:t>
        </w:r>
      </w:ins>
      <w:r w:rsidR="008B09A9">
        <w:rPr>
          <w:rFonts w:ascii="Calibri" w:hAnsi="Calibri"/>
          <w:color w:val="000000" w:themeColor="text1"/>
          <w:lang w:val="en-US"/>
        </w:rPr>
        <w:t xml:space="preserve">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del w:id="125" w:author="Danilo Bzdok" w:date="2018-05-08T15:19:00Z">
        <w:r w:rsidR="0003399D" w:rsidRPr="00176A86" w:rsidDel="004C756D">
          <w:rPr>
            <w:rFonts w:ascii="Calibri" w:hAnsi="Calibri"/>
            <w:color w:val="000000" w:themeColor="text1"/>
            <w:lang w:val="en-US"/>
          </w:rPr>
          <w:delText>underpinnings</w:delText>
        </w:r>
      </w:del>
      <w:ins w:id="126" w:author="Danilo Bzdok" w:date="2018-05-08T15:19:00Z">
        <w:r w:rsidR="004C756D">
          <w:rPr>
            <w:rFonts w:ascii="Calibri" w:hAnsi="Calibri"/>
            <w:color w:val="000000" w:themeColor="text1"/>
            <w:lang w:val="en-US"/>
          </w:rPr>
          <w:t>pathways</w:t>
        </w:r>
      </w:ins>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del w:id="127" w:author="Danilo Bzdok" w:date="2018-05-08T15:20:00Z">
        <w:r w:rsidR="008E4469" w:rsidDel="00F421B9">
          <w:rPr>
            <w:rFonts w:ascii="Calibri" w:hAnsi="Calibri"/>
            <w:color w:val="000000" w:themeColor="text1"/>
            <w:lang w:val="en-US"/>
          </w:rPr>
          <w:delText>it can be</w:delText>
        </w:r>
      </w:del>
      <w:ins w:id="128" w:author="Danilo Bzdok" w:date="2018-05-08T15:20:00Z">
        <w:r w:rsidR="00F421B9">
          <w:rPr>
            <w:rFonts w:ascii="Calibri" w:hAnsi="Calibri"/>
            <w:color w:val="000000" w:themeColor="text1"/>
            <w:lang w:val="en-US"/>
          </w:rPr>
          <w:t xml:space="preserve">algorithmic prediction can </w:t>
        </w:r>
      </w:ins>
      <w:del w:id="129" w:author="Danilo Bzdok" w:date="2018-05-08T15:21:00Z">
        <w:r w:rsidR="008E4469" w:rsidDel="00F421B9">
          <w:rPr>
            <w:rFonts w:ascii="Calibri" w:hAnsi="Calibri"/>
            <w:color w:val="000000" w:themeColor="text1"/>
            <w:lang w:val="en-US"/>
          </w:rPr>
          <w:delText xml:space="preserve"> possible </w:delText>
        </w:r>
      </w:del>
      <w:ins w:id="130" w:author="Danilo Bzdok" w:date="2018-05-08T15:21:00Z">
        <w:r w:rsidR="00F421B9">
          <w:rPr>
            <w:rFonts w:ascii="Calibri" w:hAnsi="Calibri"/>
            <w:color w:val="000000" w:themeColor="text1"/>
            <w:lang w:val="en-US"/>
          </w:rPr>
          <w:t xml:space="preserve">make it possible </w:t>
        </w:r>
      </w:ins>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w:t>
      </w:r>
      <w:del w:id="131" w:author="Danilo Bzdok" w:date="2018-05-09T22:05:00Z">
        <w:r w:rsidR="005E6FA9" w:rsidRPr="00E70EAF" w:rsidDel="00E618C1">
          <w:rPr>
            <w:rFonts w:ascii="Calibri" w:hAnsi="Calibri"/>
            <w:color w:val="000000" w:themeColor="text1"/>
            <w:lang w:val="en-US"/>
          </w:rPr>
          <w:delText xml:space="preserve">achieves </w:delText>
        </w:r>
      </w:del>
      <w:ins w:id="132" w:author="Danilo Bzdok" w:date="2018-05-13T14:39:00Z">
        <w:r w:rsidR="005B6CD9">
          <w:rPr>
            <w:rFonts w:ascii="Calibri" w:hAnsi="Calibri"/>
            <w:color w:val="000000" w:themeColor="text1"/>
            <w:lang w:val="en-US"/>
          </w:rPr>
          <w:t>enables</w:t>
        </w:r>
      </w:ins>
      <w:ins w:id="133" w:author="Danilo Bzdok" w:date="2018-05-09T22:05:00Z">
        <w:r w:rsidR="00E618C1" w:rsidRPr="00E70EAF">
          <w:rPr>
            <w:rFonts w:ascii="Calibri" w:hAnsi="Calibri"/>
            <w:color w:val="000000" w:themeColor="text1"/>
            <w:lang w:val="en-US"/>
          </w:rPr>
          <w:t xml:space="preserve"> </w:t>
        </w:r>
      </w:ins>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ins w:id="134" w:author="Danilo Bzdok" w:date="2018-05-13T14:39:00Z">
        <w:r w:rsidR="005B6CD9">
          <w:rPr>
            <w:rFonts w:ascii="Calibri" w:hAnsi="Calibri"/>
            <w:color w:val="000000" w:themeColor="text1"/>
            <w:lang w:val="en-US"/>
          </w:rPr>
          <w:t>ing of</w:t>
        </w:r>
      </w:ins>
      <w:del w:id="135" w:author="Danilo Bzdok" w:date="2018-05-09T22:05:00Z">
        <w:r w:rsidR="005E6FA9" w:rsidRPr="00E70EAF" w:rsidDel="00E618C1">
          <w:rPr>
            <w:rFonts w:ascii="Calibri" w:hAnsi="Calibri"/>
            <w:color w:val="000000" w:themeColor="text1"/>
            <w:lang w:val="en-US"/>
          </w:rPr>
          <w:delText>ing</w:delText>
        </w:r>
      </w:del>
      <w:r w:rsidR="005E6FA9" w:rsidRPr="00E70EAF">
        <w:rPr>
          <w:rFonts w:ascii="Calibri" w:hAnsi="Calibri"/>
          <w:color w:val="000000" w:themeColor="text1"/>
          <w:lang w:val="en-US"/>
        </w:rPr>
        <w:t xml:space="preserve"> </w:t>
      </w:r>
      <w:ins w:id="136" w:author="Danilo Bzdok" w:date="2018-05-09T22:03:00Z">
        <w:r w:rsidR="00E618C1">
          <w:rPr>
            <w:rFonts w:ascii="Calibri" w:hAnsi="Calibri"/>
            <w:color w:val="000000" w:themeColor="text1"/>
            <w:lang w:val="en-US"/>
          </w:rPr>
          <w:t xml:space="preserve">the </w:t>
        </w:r>
      </w:ins>
      <w:del w:id="137" w:author="Danilo Bzdok" w:date="2018-05-13T14:39:00Z">
        <w:r w:rsidR="005E6FA9" w:rsidRPr="00E70EAF" w:rsidDel="005B6CD9">
          <w:rPr>
            <w:rFonts w:ascii="Calibri" w:hAnsi="Calibri"/>
            <w:color w:val="000000" w:themeColor="text1"/>
            <w:lang w:val="en-US"/>
          </w:rPr>
          <w:delText xml:space="preserve">of </w:delText>
        </w:r>
      </w:del>
      <w:del w:id="138" w:author="Danilo Bzdok" w:date="2018-05-09T22:03:00Z">
        <w:r w:rsidR="00025941" w:rsidRPr="00E70EAF" w:rsidDel="00E618C1">
          <w:rPr>
            <w:rFonts w:ascii="Calibri" w:hAnsi="Calibri"/>
            <w:color w:val="000000" w:themeColor="text1"/>
            <w:lang w:val="en-US"/>
          </w:rPr>
          <w:delText xml:space="preserve">nuanced </w:delText>
        </w:r>
      </w:del>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ins w:id="139" w:author="Danilo Bzdok" w:date="2018-05-13T14:39:00Z">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are </w:t>
        </w:r>
      </w:ins>
      <w:del w:id="140" w:author="Danilo Bzdok" w:date="2018-05-09T22:03:00Z">
        <w:r w:rsidR="0003399D" w:rsidRPr="00E70EAF" w:rsidDel="00E618C1">
          <w:rPr>
            <w:rFonts w:ascii="Calibri" w:hAnsi="Calibri"/>
            <w:color w:val="000000" w:themeColor="text1"/>
            <w:lang w:val="en-US"/>
          </w:rPr>
          <w:delText>regularities</w:delText>
        </w:r>
        <w:r w:rsidR="005E6FA9" w:rsidRPr="00E70EAF" w:rsidDel="00E618C1">
          <w:rPr>
            <w:rFonts w:ascii="Calibri" w:hAnsi="Calibri"/>
            <w:color w:val="000000" w:themeColor="text1"/>
            <w:lang w:val="en-US"/>
          </w:rPr>
          <w:delText xml:space="preserve"> </w:delText>
        </w:r>
      </w:del>
      <w:r w:rsidR="005E6FA9" w:rsidRPr="00E70EAF">
        <w:rPr>
          <w:rFonts w:ascii="Calibri" w:hAnsi="Calibri"/>
          <w:color w:val="000000" w:themeColor="text1"/>
          <w:lang w:val="en-US"/>
        </w:rPr>
        <w:t xml:space="preserve">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ins w:id="141" w:author="Danilo Bzdok" w:date="2018-05-11T11:01:00Z">
        <w:r w:rsidR="00E653B3">
          <w:rPr>
            <w:rFonts w:ascii="Calibri" w:hAnsi="Calibri"/>
            <w:color w:val="000000" w:themeColor="text1"/>
            <w:lang w:val="en-US"/>
          </w:rPr>
          <w:t xml:space="preserve">predictive </w:t>
        </w:r>
      </w:ins>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del w:id="142" w:author="Danilo Bzdok" w:date="2018-05-11T11:01:00Z">
        <w:r w:rsidR="00FB71D5" w:rsidDel="007060E3">
          <w:rPr>
            <w:rFonts w:ascii="Calibri" w:hAnsi="Calibri"/>
            <w:color w:val="000000" w:themeColor="text1"/>
            <w:lang w:val="en-US"/>
          </w:rPr>
          <w:delText xml:space="preserve">precise </w:delText>
        </w:r>
      </w:del>
      <w:r w:rsidR="000205E9">
        <w:rPr>
          <w:rFonts w:ascii="Calibri" w:hAnsi="Calibri"/>
          <w:color w:val="000000" w:themeColor="text1"/>
          <w:lang w:val="en-US"/>
        </w:rPr>
        <w:t xml:space="preserve">biological </w:t>
      </w:r>
      <w:del w:id="143" w:author="Danilo Bzdok" w:date="2018-05-08T15:24:00Z">
        <w:r w:rsidR="00522CD5" w:rsidRPr="00E70EAF" w:rsidDel="00024AB3">
          <w:rPr>
            <w:rFonts w:ascii="Calibri" w:hAnsi="Calibri"/>
            <w:color w:val="000000" w:themeColor="text1"/>
            <w:lang w:val="en-US"/>
          </w:rPr>
          <w:delText>pathway</w:delText>
        </w:r>
        <w:r w:rsidR="000205E9" w:rsidDel="00024AB3">
          <w:rPr>
            <w:rFonts w:ascii="Calibri" w:hAnsi="Calibri"/>
            <w:color w:val="000000" w:themeColor="text1"/>
            <w:lang w:val="en-US"/>
          </w:rPr>
          <w:delText xml:space="preserve">s </w:delText>
        </w:r>
      </w:del>
      <w:ins w:id="144" w:author="Danilo Bzdok" w:date="2018-05-08T15:24:00Z">
        <w:r w:rsidR="00024AB3">
          <w:rPr>
            <w:rFonts w:ascii="Calibri" w:hAnsi="Calibri"/>
            <w:color w:val="000000" w:themeColor="text1"/>
            <w:lang w:val="en-US"/>
          </w:rPr>
          <w:t xml:space="preserve">mechanisms </w:t>
        </w:r>
      </w:ins>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ins w:id="145" w:author="Danilo Bzdok" w:date="2018-05-11T11:02:00Z">
        <w:r w:rsidR="0050207A">
          <w:rPr>
            <w:rFonts w:ascii="Calibri" w:hAnsi="Calibri"/>
            <w:color w:val="000000" w:themeColor="text1"/>
            <w:lang w:val="en-US"/>
          </w:rPr>
          <w:t xml:space="preserve">: </w:t>
        </w:r>
      </w:ins>
      <w:del w:id="146" w:author="Danilo Bzdok" w:date="2018-05-11T11:02:00Z">
        <w:r w:rsidR="00F66AA2" w:rsidRPr="00E70EAF" w:rsidDel="0050207A">
          <w:rPr>
            <w:rFonts w:ascii="Calibri" w:hAnsi="Calibri"/>
            <w:color w:val="000000" w:themeColor="text1"/>
            <w:lang w:val="en-US"/>
          </w:rPr>
          <w:delText xml:space="preserve"> - </w:delText>
        </w:r>
      </w:del>
      <w:ins w:id="147" w:author="Danilo Bzdok" w:date="2018-05-11T11:02:00Z">
        <w:r w:rsidR="0050207A">
          <w:rPr>
            <w:rFonts w:ascii="Calibri" w:hAnsi="Calibri"/>
            <w:color w:val="000000" w:themeColor="text1"/>
            <w:lang w:val="en-US"/>
          </w:rPr>
          <w:t>W</w:t>
        </w:r>
      </w:ins>
      <w:del w:id="148" w:author="Danilo Bzdok" w:date="2018-05-11T11:02:00Z">
        <w:r w:rsidR="00F66AA2" w:rsidRPr="00E70EAF" w:rsidDel="0050207A">
          <w:rPr>
            <w:rFonts w:ascii="Calibri" w:hAnsi="Calibri"/>
            <w:color w:val="000000" w:themeColor="text1"/>
            <w:lang w:val="en-US"/>
          </w:rPr>
          <w:delText>w</w:delText>
        </w:r>
      </w:del>
      <w:r w:rsidR="00F66AA2" w:rsidRPr="00E70EAF">
        <w:rPr>
          <w:rFonts w:ascii="Calibri" w:hAnsi="Calibri"/>
          <w:color w:val="000000" w:themeColor="text1"/>
          <w:lang w:val="en-US"/>
        </w:rPr>
        <w:t xml:space="preserve">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B517DA2"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del w:id="149" w:author="Danilo Bzdok" w:date="2018-05-13T14:40:00Z">
        <w:r w:rsidR="00E47D61" w:rsidDel="005B6CD9">
          <w:rPr>
            <w:rFonts w:ascii="Calibri" w:hAnsi="Calibri"/>
            <w:lang w:val="en-US"/>
          </w:rPr>
          <w:delText>using</w:delText>
        </w:r>
        <w:r w:rsidR="00360BA5" w:rsidDel="005B6CD9">
          <w:rPr>
            <w:rFonts w:ascii="Calibri" w:hAnsi="Calibri"/>
            <w:lang w:val="en-US"/>
          </w:rPr>
          <w:delText xml:space="preserve"> </w:delText>
        </w:r>
      </w:del>
      <w:ins w:id="150" w:author="Danilo Bzdok" w:date="2018-05-13T14:40:00Z">
        <w:r w:rsidR="005B6CD9">
          <w:rPr>
            <w:rFonts w:ascii="Calibri" w:hAnsi="Calibri"/>
            <w:lang w:val="en-US"/>
          </w:rPr>
          <w:t xml:space="preserve">guided by </w:t>
        </w:r>
      </w:ins>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r w:rsidR="004C5902">
        <w:fldChar w:fldCharType="begin"/>
      </w:r>
      <w:r w:rsidR="004C5902" w:rsidRPr="00B13EE6">
        <w:rPr>
          <w:lang w:val="en-US"/>
          <w:rPrChange w:id="151" w:author="Danilo Bzdok" w:date="2018-05-13T15:48:00Z">
            <w:rPr/>
          </w:rPrChange>
        </w:rPr>
        <w:instrText xml:space="preserve"> HYPERLINK \l "_ENREF_4" \o "Cowles, 1982 #4363" </w:instrText>
      </w:r>
      <w:r w:rsidR="004C5902">
        <w:fldChar w:fldCharType="separate"/>
      </w:r>
      <w:r w:rsidR="00DE4692">
        <w:rPr>
          <w:rFonts w:ascii="Calibri" w:hAnsi="Calibri"/>
          <w:noProof/>
          <w:lang w:val="en-US"/>
        </w:rPr>
        <w:t>4</w:t>
      </w:r>
      <w:r w:rsidR="004C5902">
        <w:rPr>
          <w:rFonts w:ascii="Calibri" w:hAnsi="Calibri"/>
          <w:noProof/>
          <w:lang w:val="en-US"/>
        </w:rPr>
        <w:fldChar w:fldCharType="end"/>
      </w:r>
      <w:r w:rsidR="00451457">
        <w:rPr>
          <w:rFonts w:ascii="Calibri" w:hAnsi="Calibri"/>
          <w:noProof/>
          <w:lang w:val="en-US"/>
        </w:rPr>
        <w:t xml:space="preserve">, </w:t>
      </w:r>
      <w:r w:rsidR="004C5902">
        <w:fldChar w:fldCharType="begin"/>
      </w:r>
      <w:r w:rsidR="004C5902" w:rsidRPr="00B13EE6">
        <w:rPr>
          <w:lang w:val="en-US"/>
          <w:rPrChange w:id="152" w:author="Danilo Bzdok" w:date="2018-05-13T15:48:00Z">
            <w:rPr/>
          </w:rPrChange>
        </w:rPr>
        <w:instrText xml:space="preserve"> HYPERLINK \l "_ENREF_5" \o "Cox, 2006 #7037" </w:instrText>
      </w:r>
      <w:r w:rsidR="004C5902">
        <w:fldChar w:fldCharType="separate"/>
      </w:r>
      <w:r w:rsidR="00DE4692">
        <w:rPr>
          <w:rFonts w:ascii="Calibri" w:hAnsi="Calibri"/>
          <w:noProof/>
          <w:lang w:val="en-US"/>
        </w:rPr>
        <w:t>5</w:t>
      </w:r>
      <w:r w:rsidR="004C5902">
        <w:rPr>
          <w:rFonts w:ascii="Calibri" w:hAnsi="Calibri"/>
          <w:noProof/>
          <w:lang w:val="en-US"/>
        </w:rPr>
        <w:fldChar w:fldCharType="end"/>
      </w:r>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r w:rsidR="004C5902">
        <w:fldChar w:fldCharType="begin"/>
      </w:r>
      <w:r w:rsidR="004C5902" w:rsidRPr="00B13EE6">
        <w:rPr>
          <w:lang w:val="en-US"/>
          <w:rPrChange w:id="153" w:author="Danilo Bzdok" w:date="2018-05-13T15:50:00Z">
            <w:rPr/>
          </w:rPrChange>
        </w:rPr>
        <w:instrText xml:space="preserve"> HYPERLINK \l "_ENREF_6" \o "Gigerenzer, 1993 #5945" </w:instrText>
      </w:r>
      <w:r w:rsidR="004C5902">
        <w:fldChar w:fldCharType="separate"/>
      </w:r>
      <w:r w:rsidR="00DE4692">
        <w:rPr>
          <w:rFonts w:ascii="Calibri" w:hAnsi="Calibri" w:cs="Verdana"/>
          <w:noProof/>
          <w:color w:val="000000" w:themeColor="text1"/>
          <w:lang w:val="en-US"/>
        </w:rPr>
        <w:t>6</w:t>
      </w:r>
      <w:r w:rsidR="004C5902">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 xml:space="preserve">, </w:t>
      </w:r>
      <w:r w:rsidR="004C5902">
        <w:fldChar w:fldCharType="begin"/>
      </w:r>
      <w:r w:rsidR="004C5902" w:rsidRPr="00B13EE6">
        <w:rPr>
          <w:lang w:val="en-US"/>
          <w:rPrChange w:id="154" w:author="Danilo Bzdok" w:date="2018-05-13T15:50:00Z">
            <w:rPr/>
          </w:rPrChange>
        </w:rPr>
        <w:instrText xml:space="preserve"> HYPERLINK \l "_ENREF_7" \o "Efron, 1991 #4942" </w:instrText>
      </w:r>
      <w:r w:rsidR="004C5902">
        <w:fldChar w:fldCharType="separate"/>
      </w:r>
      <w:r w:rsidR="00DE4692">
        <w:rPr>
          <w:rFonts w:ascii="Calibri" w:hAnsi="Calibri" w:cs="Verdana"/>
          <w:noProof/>
          <w:color w:val="000000" w:themeColor="text1"/>
          <w:lang w:val="en-US"/>
        </w:rPr>
        <w:t>7</w:t>
      </w:r>
      <w:r w:rsidR="004C5902">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r w:rsidR="004C5902">
        <w:fldChar w:fldCharType="begin"/>
      </w:r>
      <w:r w:rsidR="004C5902" w:rsidRPr="00B13EE6">
        <w:rPr>
          <w:lang w:val="en-US"/>
          <w:rPrChange w:id="155" w:author="Danilo Bzdok" w:date="2018-05-13T15:50:00Z">
            <w:rPr/>
          </w:rPrChange>
        </w:rPr>
        <w:instrText xml:space="preserve"> HYPERLINK \l "_ENREF_6" \o "Gigerenzer, 1993 #5945" </w:instrText>
      </w:r>
      <w:r w:rsidR="004C5902">
        <w:fldChar w:fldCharType="separate"/>
      </w:r>
      <w:r w:rsidR="00DE4692">
        <w:rPr>
          <w:rFonts w:ascii="Calibri" w:hAnsi="Calibri"/>
          <w:noProof/>
          <w:lang w:val="en-US"/>
        </w:rPr>
        <w:t>6</w:t>
      </w:r>
      <w:r w:rsidR="004C5902">
        <w:rPr>
          <w:rFonts w:ascii="Calibri" w:hAnsi="Calibri"/>
          <w:noProof/>
          <w:lang w:val="en-US"/>
        </w:rPr>
        <w:fldChar w:fldCharType="end"/>
      </w:r>
      <w:r w:rsidR="00451457">
        <w:rPr>
          <w:rFonts w:ascii="Calibri" w:hAnsi="Calibri"/>
          <w:noProof/>
          <w:lang w:val="en-US"/>
        </w:rPr>
        <w:t xml:space="preserve">, </w:t>
      </w:r>
      <w:r w:rsidR="004C5902">
        <w:fldChar w:fldCharType="begin"/>
      </w:r>
      <w:r w:rsidR="004C5902" w:rsidRPr="00B13EE6">
        <w:rPr>
          <w:lang w:val="en-US"/>
          <w:rPrChange w:id="156" w:author="Danilo Bzdok" w:date="2018-05-13T15:50:00Z">
            <w:rPr/>
          </w:rPrChange>
        </w:rPr>
        <w:instrText xml:space="preserve"> HYPERLINK \l "_ENREF_8" \o "Efron, 2016 #6362" </w:instrText>
      </w:r>
      <w:r w:rsidR="004C5902">
        <w:fldChar w:fldCharType="separate"/>
      </w:r>
      <w:r w:rsidR="00DE4692">
        <w:rPr>
          <w:rFonts w:ascii="Calibri" w:hAnsi="Calibri"/>
          <w:noProof/>
          <w:lang w:val="en-US"/>
        </w:rPr>
        <w:t>8</w:t>
      </w:r>
      <w:r w:rsidR="004C5902">
        <w:rPr>
          <w:rFonts w:ascii="Calibri" w:hAnsi="Calibri"/>
          <w:noProof/>
          <w:lang w:val="en-US"/>
        </w:rPr>
        <w:fldChar w:fldCharType="end"/>
      </w:r>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r w:rsidR="004C5902">
        <w:fldChar w:fldCharType="begin"/>
      </w:r>
      <w:r w:rsidR="004C5902" w:rsidRPr="00B13EE6">
        <w:rPr>
          <w:lang w:val="en-US"/>
          <w:rPrChange w:id="157" w:author="Danilo Bzdok" w:date="2018-05-13T15:48:00Z">
            <w:rPr/>
          </w:rPrChange>
        </w:rPr>
        <w:instrText xml:space="preserve"> HYPERLINK \l "_ENR</w:instrText>
      </w:r>
      <w:r w:rsidR="004C5902" w:rsidRPr="00B13EE6">
        <w:rPr>
          <w:lang w:val="en-US"/>
          <w:rPrChange w:id="158" w:author="Danilo Bzdok" w:date="2018-05-13T15:50:00Z">
            <w:rPr/>
          </w:rPrChange>
        </w:rPr>
        <w:instrText xml:space="preserve">EF_8" \o "Efron, 2016 #6362" </w:instrText>
      </w:r>
      <w:r w:rsidR="004C5902">
        <w:fldChar w:fldCharType="separate"/>
      </w:r>
      <w:r w:rsidR="00DE4692">
        <w:rPr>
          <w:rFonts w:ascii="Calibri" w:hAnsi="Calibri" w:cs="Helvetica"/>
          <w:noProof/>
          <w:color w:val="000000" w:themeColor="text1"/>
          <w:lang w:val="en-US"/>
        </w:rPr>
        <w:t>8</w:t>
      </w:r>
      <w:r w:rsidR="004C5902">
        <w:rPr>
          <w:rFonts w:ascii="Calibri" w:hAnsi="Calibri" w:cs="Helvetica"/>
          <w:noProof/>
          <w:color w:val="000000" w:themeColor="text1"/>
          <w:lang w:val="en-US"/>
        </w:rPr>
        <w:fldChar w:fldCharType="end"/>
      </w:r>
      <w:r w:rsidR="00670DA7">
        <w:rPr>
          <w:rFonts w:ascii="Calibri" w:hAnsi="Calibri" w:cs="Helvetica"/>
          <w:noProof/>
          <w:color w:val="000000" w:themeColor="text1"/>
          <w:lang w:val="en-US"/>
        </w:rPr>
        <w:t xml:space="preserve">, </w:t>
      </w:r>
      <w:r w:rsidR="004C5902">
        <w:fldChar w:fldCharType="begin"/>
      </w:r>
      <w:r w:rsidR="004C5902" w:rsidRPr="00B13EE6">
        <w:rPr>
          <w:lang w:val="en-US"/>
          <w:rPrChange w:id="159" w:author="Danilo Bzdok" w:date="2018-05-13T15:50:00Z">
            <w:rPr/>
          </w:rPrChange>
        </w:rPr>
        <w:instrText xml:space="preserve"> HYPERLINK \l "_ENREF_9" \o "Efron, 2012 #6910" </w:instrText>
      </w:r>
      <w:r w:rsidR="004C5902">
        <w:fldChar w:fldCharType="separate"/>
      </w:r>
      <w:r w:rsidR="00DE4692">
        <w:rPr>
          <w:rFonts w:ascii="Calibri" w:hAnsi="Calibri" w:cs="Helvetica"/>
          <w:noProof/>
          <w:color w:val="000000" w:themeColor="text1"/>
          <w:lang w:val="en-US"/>
        </w:rPr>
        <w:t>9</w:t>
      </w:r>
      <w:r w:rsidR="004C5902">
        <w:rPr>
          <w:rFonts w:ascii="Calibri" w:hAnsi="Calibri" w:cs="Helvetica"/>
          <w:noProof/>
          <w:color w:val="000000" w:themeColor="text1"/>
          <w:lang w:val="en-US"/>
        </w:rPr>
        <w:fldChar w:fldCharType="end"/>
      </w:r>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del w:id="160" w:author="Danilo Bzdok" w:date="2018-05-08T15:31:00Z">
        <w:r w:rsidR="00796786" w:rsidRPr="00E70EAF" w:rsidDel="00F41E22">
          <w:rPr>
            <w:rFonts w:ascii="Calibri" w:hAnsi="Calibri"/>
            <w:lang w:val="en-US"/>
          </w:rPr>
          <w:delText xml:space="preserve">especially </w:delText>
        </w:r>
        <w:r w:rsidR="005728F6" w:rsidDel="00F41E22">
          <w:rPr>
            <w:rFonts w:ascii="Calibri" w:hAnsi="Calibri"/>
            <w:lang w:val="en-US"/>
          </w:rPr>
          <w:delText>tuned</w:delText>
        </w:r>
      </w:del>
      <w:ins w:id="161" w:author="Danilo Bzdok" w:date="2018-05-08T15:31:00Z">
        <w:r w:rsidR="00F41E22">
          <w:rPr>
            <w:rFonts w:ascii="Calibri" w:hAnsi="Calibri"/>
            <w:lang w:val="en-US"/>
          </w:rPr>
          <w:t>intended</w:t>
        </w:r>
      </w:ins>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del w:id="162" w:author="Danilo Bzdok" w:date="2018-05-11T16:16:00Z">
        <w:r w:rsidR="009D45DF" w:rsidRPr="00E70EAF" w:rsidDel="00CA4716">
          <w:rPr>
            <w:rFonts w:ascii="Calibri" w:hAnsi="Calibri" w:cs="Helvetica"/>
            <w:color w:val="000000" w:themeColor="text1"/>
            <w:lang w:val="en-US"/>
          </w:rPr>
          <w:delText xml:space="preserve">handpicked </w:delText>
        </w:r>
      </w:del>
      <w:r w:rsidR="0024261F">
        <w:rPr>
          <w:rFonts w:ascii="Calibri" w:hAnsi="Calibri"/>
          <w:lang w:val="en-US"/>
        </w:rPr>
        <w:t xml:space="preserve">candidate </w:t>
      </w:r>
      <w:r w:rsidR="00A1474F">
        <w:rPr>
          <w:rFonts w:ascii="Calibri" w:hAnsi="Calibri"/>
          <w:lang w:val="en-US"/>
        </w:rPr>
        <w:t>measures</w:t>
      </w:r>
      <w:ins w:id="163" w:author="Danilo Bzdok" w:date="2018-05-11T16:16:00Z">
        <w:r w:rsidR="00014CD4">
          <w:rPr>
            <w:rFonts w:ascii="Calibri" w:hAnsi="Calibri"/>
            <w:lang w:val="en-US"/>
          </w:rPr>
          <w:t xml:space="preserve"> that were handpicked guided by </w:t>
        </w:r>
      </w:ins>
      <w:ins w:id="164" w:author="Danilo Bzdok" w:date="2018-05-11T16:17:00Z">
        <w:r w:rsidR="00014CD4">
          <w:rPr>
            <w:rFonts w:ascii="Calibri" w:hAnsi="Calibri"/>
            <w:lang w:val="en-US"/>
          </w:rPr>
          <w:t>the scientific question and prior research</w:t>
        </w:r>
      </w:ins>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del w:id="165" w:author="Danilo Bzdok" w:date="2018-05-11T11:09:00Z">
        <w:r w:rsidR="00B2471C" w:rsidRPr="00E70EAF" w:rsidDel="00670DA7">
          <w:rPr>
            <w:rFonts w:ascii="Calibri" w:hAnsi="Calibri" w:cs="Helvetica Neue"/>
            <w:bCs/>
            <w:color w:val="101214"/>
            <w:lang w:val="en-US" w:eastAsia="en-US"/>
          </w:rPr>
          <w:delText>research</w:delText>
        </w:r>
        <w:r w:rsidR="00A1474F" w:rsidDel="00670DA7">
          <w:rPr>
            <w:rFonts w:ascii="Calibri" w:hAnsi="Calibri" w:cs="Helvetica Neue"/>
            <w:bCs/>
            <w:color w:val="101214"/>
            <w:lang w:val="en-US" w:eastAsia="en-US"/>
          </w:rPr>
          <w:delText>ers</w:delText>
        </w:r>
        <w:r w:rsidR="00B2471C" w:rsidRPr="00E70EAF" w:rsidDel="00670DA7">
          <w:rPr>
            <w:rFonts w:ascii="Calibri" w:hAnsi="Calibri" w:cs="Helvetica Neue"/>
            <w:bCs/>
            <w:color w:val="101214"/>
            <w:lang w:val="en-US" w:eastAsia="en-US"/>
          </w:rPr>
          <w:delText xml:space="preserve"> </w:delText>
        </w:r>
      </w:del>
      <w:ins w:id="166" w:author="Danilo Bzdok" w:date="2018-05-11T11:09:00Z">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ins>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 xml:space="preserve">the gold standard </w:t>
      </w:r>
      <w:r w:rsidR="00B2471C" w:rsidRPr="00E70EAF">
        <w:rPr>
          <w:rFonts w:ascii="Calibri" w:hAnsi="Calibri"/>
          <w:color w:val="000000" w:themeColor="text1"/>
          <w:lang w:val="en-US"/>
        </w:rPr>
        <w:lastRenderedPageBreak/>
        <w:t>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r w:rsidR="004C5902">
        <w:fldChar w:fldCharType="begin"/>
      </w:r>
      <w:r w:rsidR="004C5902" w:rsidRPr="00B13EE6">
        <w:rPr>
          <w:lang w:val="en-US"/>
          <w:rPrChange w:id="167" w:author="Danilo Bzdok" w:date="2018-05-13T15:48:00Z">
            <w:rPr/>
          </w:rPrChange>
        </w:rPr>
        <w:instrText xml:space="preserve"> HYPERLINK \l "_ENREF_10" \o "Wasserstein, 2016 #6823" </w:instrText>
      </w:r>
      <w:r w:rsidR="004C5902">
        <w:fldChar w:fldCharType="separate"/>
      </w:r>
      <w:r w:rsidR="00DE4692">
        <w:rPr>
          <w:rFonts w:ascii="Calibri" w:hAnsi="Calibri"/>
          <w:noProof/>
          <w:color w:val="000000" w:themeColor="text1"/>
          <w:lang w:val="en-US"/>
        </w:rPr>
        <w:t>10</w:t>
      </w:r>
      <w:r w:rsidR="004C5902">
        <w:rPr>
          <w:rFonts w:ascii="Calibri" w:hAnsi="Calibri"/>
          <w:noProof/>
          <w:color w:val="000000" w:themeColor="text1"/>
          <w:lang w:val="en-US"/>
        </w:rPr>
        <w:fldChar w:fldCharType="end"/>
      </w:r>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del w:id="168" w:author="Danilo Bzdok" w:date="2018-05-11T11:10:00Z">
        <w:r w:rsidR="00694B12" w:rsidRPr="00E70EAF" w:rsidDel="003546BF">
          <w:rPr>
            <w:rFonts w:ascii="Calibri" w:eastAsia="Times New Roman" w:hAnsi="Calibri" w:cs="Arial"/>
            <w:color w:val="222222"/>
            <w:shd w:val="clear" w:color="auto" w:fill="FFFFFF"/>
            <w:lang w:val="en-US"/>
          </w:rPr>
          <w:delText>investigators</w:delText>
        </w:r>
      </w:del>
      <w:ins w:id="169" w:author="Danilo Bzdok" w:date="2018-05-11T11:10:00Z">
        <w:r w:rsidR="003546BF">
          <w:rPr>
            <w:rFonts w:ascii="Calibri" w:eastAsia="Times New Roman" w:hAnsi="Calibri" w:cs="Arial"/>
            <w:color w:val="222222"/>
            <w:shd w:val="clear" w:color="auto" w:fill="FFFFFF"/>
            <w:lang w:val="en-US"/>
          </w:rPr>
          <w:t>authors</w:t>
        </w:r>
      </w:ins>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170"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r w:rsidR="004C5902">
        <w:fldChar w:fldCharType="begin"/>
      </w:r>
      <w:r w:rsidR="004C5902" w:rsidRPr="00B13EE6">
        <w:rPr>
          <w:lang w:val="en-US"/>
          <w:rPrChange w:id="171" w:author="Danilo Bzdok" w:date="2018-05-13T15:48:00Z">
            <w:rPr/>
          </w:rPrChange>
        </w:rPr>
        <w:instrText xml:space="preserve"> HYPERLINK \l "_ENREF_11" \o "Ioannidis, 2018 #7023" </w:instrText>
      </w:r>
      <w:r w:rsidR="004C5902">
        <w:fldChar w:fldCharType="separate"/>
      </w:r>
      <w:r w:rsidR="00DE4692">
        <w:rPr>
          <w:rFonts w:ascii="Calibri" w:eastAsia="Times New Roman" w:hAnsi="Calibri"/>
          <w:noProof/>
          <w:color w:val="14171A"/>
          <w:shd w:val="clear" w:color="auto" w:fill="F5F8FA"/>
          <w:lang w:val="en-US"/>
        </w:rPr>
        <w:t>11</w:t>
      </w:r>
      <w:r w:rsidR="004C5902">
        <w:rPr>
          <w:rFonts w:ascii="Calibri" w:eastAsia="Times New Roman" w:hAnsi="Calibri"/>
          <w:noProof/>
          <w:color w:val="14171A"/>
          <w:shd w:val="clear" w:color="auto" w:fill="F5F8FA"/>
          <w:lang w:val="en-US"/>
        </w:rPr>
        <w:fldChar w:fldCharType="end"/>
      </w:r>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increasingly mean very little because extremely low </w:t>
      </w:r>
      <w:ins w:id="172" w:author="Danilo Bzdok" w:date="2018-05-11T16:17:00Z">
        <w:r w:rsidR="00014CD4">
          <w:rPr>
            <w:rFonts w:ascii="Calibri" w:eastAsia="Times New Roman" w:hAnsi="Calibri"/>
            <w:color w:val="14171A"/>
            <w:shd w:val="clear" w:color="auto" w:fill="F5F8FA"/>
            <w:lang w:val="en-US"/>
          </w:rPr>
          <w:t>p</w:t>
        </w:r>
      </w:ins>
      <w:del w:id="173" w:author="Danilo Bzdok" w:date="2018-05-11T16:17:00Z">
        <w:r w:rsidR="00694B12" w:rsidRPr="00E70EAF" w:rsidDel="00014CD4">
          <w:rPr>
            <w:rFonts w:ascii="Calibri" w:eastAsia="Times New Roman" w:hAnsi="Calibri"/>
            <w:color w:val="14171A"/>
            <w:shd w:val="clear" w:color="auto" w:fill="F5F8FA"/>
            <w:lang w:val="en-US"/>
          </w:rPr>
          <w:delText>P</w:delText>
        </w:r>
      </w:del>
      <w:ins w:id="174" w:author="Danilo Bzdok" w:date="2018-05-11T16:17:00Z">
        <w:r w:rsidR="00014CD4">
          <w:rPr>
            <w:rFonts w:ascii="Calibri" w:eastAsia="Times New Roman" w:hAnsi="Calibri"/>
            <w:color w:val="14171A"/>
            <w:shd w:val="clear" w:color="auto" w:fill="F5F8FA"/>
            <w:lang w:val="en-US"/>
          </w:rPr>
          <w:t>-</w:t>
        </w:r>
      </w:ins>
      <w:del w:id="175" w:author="Danilo Bzdok" w:date="2018-05-11T16:17:00Z">
        <w:r w:rsidR="00694B12" w:rsidRPr="00E70EAF" w:rsidDel="00014CD4">
          <w:rPr>
            <w:rFonts w:ascii="Calibri" w:eastAsia="Times New Roman" w:hAnsi="Calibri"/>
            <w:color w:val="14171A"/>
            <w:shd w:val="clear" w:color="auto" w:fill="F5F8FA"/>
            <w:lang w:val="en-US"/>
          </w:rPr>
          <w:delText xml:space="preserve"> </w:delText>
        </w:r>
      </w:del>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0F2C842D"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r w:rsidR="004C5902">
        <w:fldChar w:fldCharType="begin"/>
      </w:r>
      <w:r w:rsidR="004C5902" w:rsidRPr="00B13EE6">
        <w:rPr>
          <w:lang w:val="en-US"/>
          <w:rPrChange w:id="176" w:author="Danilo Bzdok" w:date="2018-05-13T15:48:00Z">
            <w:rPr/>
          </w:rPrChange>
        </w:rPr>
        <w:instrText xml:space="preserve"> HYPERLINK \l "_ENREF_9" \o "Efron, 2012 #6910" </w:instrText>
      </w:r>
      <w:r w:rsidR="004C5902">
        <w:fldChar w:fldCharType="separate"/>
      </w:r>
      <w:r w:rsidR="00DE4692">
        <w:rPr>
          <w:rFonts w:ascii="Calibri" w:hAnsi="Calibri"/>
          <w:noProof/>
          <w:lang w:val="en-US"/>
        </w:rPr>
        <w:t>9</w:t>
      </w:r>
      <w:r w:rsidR="004C5902">
        <w:rPr>
          <w:rFonts w:ascii="Calibri" w:hAnsi="Calibri"/>
          <w:noProof/>
          <w:lang w:val="en-US"/>
        </w:rPr>
        <w:fldChar w:fldCharType="end"/>
      </w:r>
      <w:r w:rsidR="008D542A">
        <w:rPr>
          <w:rFonts w:ascii="Calibri" w:hAnsi="Calibri"/>
          <w:noProof/>
          <w:lang w:val="en-US"/>
        </w:rPr>
        <w:t xml:space="preserve">, </w:t>
      </w:r>
      <w:r w:rsidR="004C5902">
        <w:fldChar w:fldCharType="begin"/>
      </w:r>
      <w:r w:rsidR="004C5902" w:rsidRPr="00B13EE6">
        <w:rPr>
          <w:lang w:val="en-US"/>
          <w:rPrChange w:id="177" w:author="Danilo Bzdok" w:date="2018-05-13T15:48:00Z">
            <w:rPr/>
          </w:rPrChange>
        </w:rPr>
        <w:instrText xml:space="preserve"> HYPERLINK \l "_ENREF_12" \o "Blei, 2017 #7035" </w:instrText>
      </w:r>
      <w:r w:rsidR="004C5902">
        <w:fldChar w:fldCharType="separate"/>
      </w:r>
      <w:r w:rsidR="00DE4692">
        <w:rPr>
          <w:rFonts w:ascii="Calibri" w:hAnsi="Calibri"/>
          <w:noProof/>
          <w:lang w:val="en-US"/>
        </w:rPr>
        <w:t>12</w:t>
      </w:r>
      <w:r w:rsidR="004C5902">
        <w:rPr>
          <w:rFonts w:ascii="Calibri" w:hAnsi="Calibri"/>
          <w:noProof/>
          <w:lang w:val="en-US"/>
        </w:rPr>
        <w:fldChar w:fldCharType="end"/>
      </w:r>
      <w:r w:rsidR="008D542A">
        <w:rPr>
          <w:rFonts w:ascii="Calibri" w:hAnsi="Calibri"/>
          <w:noProof/>
          <w:lang w:val="en-US"/>
        </w:rPr>
        <w:t xml:space="preserve">, </w:t>
      </w:r>
      <w:r w:rsidR="004C5902">
        <w:fldChar w:fldCharType="begin"/>
      </w:r>
      <w:r w:rsidR="004C5902" w:rsidRPr="00B13EE6">
        <w:rPr>
          <w:lang w:val="en-US"/>
          <w:rPrChange w:id="178" w:author="Danilo Bzdok" w:date="2018-05-13T15:48:00Z">
            <w:rPr/>
          </w:rPrChange>
        </w:rPr>
        <w:instrText xml:space="preserve"> HYPERLINK \l "_ENREF_13" \o "Leonelli, 2016 #6996" </w:instrText>
      </w:r>
      <w:r w:rsidR="004C5902">
        <w:fldChar w:fldCharType="separate"/>
      </w:r>
      <w:r w:rsidR="00DE4692">
        <w:rPr>
          <w:rFonts w:ascii="Calibri" w:hAnsi="Calibri"/>
          <w:noProof/>
          <w:lang w:val="en-US"/>
        </w:rPr>
        <w:t>13</w:t>
      </w:r>
      <w:r w:rsidR="004C5902">
        <w:rPr>
          <w:rFonts w:ascii="Calibri" w:hAnsi="Calibri"/>
          <w:noProof/>
          <w:lang w:val="en-US"/>
        </w:rPr>
        <w:fldChar w:fldCharType="end"/>
      </w:r>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 xml:space="preserve">the creation, curation, and collaboration of </w:t>
      </w:r>
      <w:del w:id="179" w:author="Danilo Bzdok" w:date="2018-05-13T14:42:00Z">
        <w:r w:rsidR="001474B8" w:rsidRPr="00E70EAF" w:rsidDel="00557E64">
          <w:rPr>
            <w:rFonts w:ascii="Calibri" w:hAnsi="Calibri"/>
            <w:highlight w:val="white"/>
            <w:lang w:val="en-US"/>
          </w:rPr>
          <w:delText>extensive</w:delText>
        </w:r>
        <w:r w:rsidR="001474B8" w:rsidRPr="00E70EAF" w:rsidDel="00557E64">
          <w:rPr>
            <w:rFonts w:ascii="Calibri" w:hAnsi="Calibri"/>
            <w:noProof/>
            <w:color w:val="000000" w:themeColor="text1"/>
            <w:lang w:val="en-US"/>
          </w:rPr>
          <w:delText xml:space="preserve"> </w:delText>
        </w:r>
      </w:del>
      <w:ins w:id="180" w:author="Danilo Bzdok" w:date="2018-05-13T14:42:00Z">
        <w:r w:rsidR="00557E64">
          <w:rPr>
            <w:rFonts w:ascii="Calibri" w:hAnsi="Calibri"/>
            <w:lang w:val="en-US"/>
          </w:rPr>
          <w:t>massive</w:t>
        </w:r>
        <w:r w:rsidR="00557E64" w:rsidRPr="00E70EAF">
          <w:rPr>
            <w:rFonts w:ascii="Calibri" w:hAnsi="Calibri"/>
            <w:noProof/>
            <w:color w:val="000000" w:themeColor="text1"/>
            <w:lang w:val="en-US"/>
          </w:rPr>
          <w:t xml:space="preserve"> </w:t>
        </w:r>
      </w:ins>
      <w:del w:id="181" w:author="Danilo Bzdok" w:date="2018-05-11T11:12:00Z">
        <w:r w:rsidR="00C619BA" w:rsidDel="00E42D1D">
          <w:rPr>
            <w:rFonts w:ascii="Calibri" w:hAnsi="Calibri"/>
            <w:noProof/>
            <w:color w:val="000000" w:themeColor="text1"/>
            <w:lang w:val="en-US"/>
          </w:rPr>
          <w:delText xml:space="preserve">medical </w:delText>
        </w:r>
      </w:del>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ins w:id="182" w:author="Danilo Bzdok" w:date="2018-05-11T11:12:00Z">
        <w:r w:rsidR="00E42D1D">
          <w:rPr>
            <w:rFonts w:ascii="Calibri" w:hAnsi="Calibri"/>
            <w:lang w:val="en-US"/>
          </w:rPr>
          <w:t>, behavioral,</w:t>
        </w:r>
      </w:ins>
      <w:r w:rsidR="0096500D" w:rsidRPr="00E70EAF">
        <w:rPr>
          <w:rFonts w:ascii="Calibri" w:hAnsi="Calibri"/>
          <w:lang w:val="en-US"/>
        </w:rPr>
        <w:t xml:space="preserve"> </w:t>
      </w:r>
      <w:del w:id="183" w:author="Danilo Bzdok" w:date="2018-05-13T14:43:00Z">
        <w:r w:rsidR="0096500D" w:rsidRPr="00E70EAF" w:rsidDel="00557E64">
          <w:rPr>
            <w:rFonts w:ascii="Calibri" w:hAnsi="Calibri"/>
            <w:lang w:val="en-US"/>
          </w:rPr>
          <w:delText xml:space="preserve">and </w:delText>
        </w:r>
      </w:del>
      <w:r w:rsidR="0096500D" w:rsidRPr="00E70EAF">
        <w:rPr>
          <w:rFonts w:ascii="Calibri" w:hAnsi="Calibri"/>
          <w:lang w:val="en-US"/>
        </w:rPr>
        <w:t>environmental</w:t>
      </w:r>
      <w:ins w:id="184" w:author="Danilo Bzdok" w:date="2018-05-13T14:43:00Z">
        <w:r w:rsidR="00557E64">
          <w:rPr>
            <w:rFonts w:ascii="Calibri" w:hAnsi="Calibri"/>
            <w:lang w:val="en-US"/>
          </w:rPr>
          <w:t>, and</w:t>
        </w:r>
      </w:ins>
      <w:r w:rsidR="0096500D" w:rsidRPr="00E70EAF">
        <w:rPr>
          <w:rFonts w:ascii="Calibri" w:hAnsi="Calibri"/>
          <w:lang w:val="en-US"/>
        </w:rPr>
        <w:t xml:space="preserve"> </w:t>
      </w:r>
      <w:del w:id="185" w:author="Danilo Bzdok" w:date="2018-05-13T14:43:00Z">
        <w:r w:rsidR="005615BE" w:rsidDel="00557E64">
          <w:rPr>
            <w:rFonts w:ascii="Calibri" w:hAnsi="Calibri"/>
            <w:lang w:val="en-US"/>
          </w:rPr>
          <w:delText xml:space="preserve">data </w:delText>
        </w:r>
        <w:r w:rsidR="0096500D" w:rsidRPr="00E70EAF" w:rsidDel="00557E64">
          <w:rPr>
            <w:rFonts w:ascii="Calibri" w:hAnsi="Calibri"/>
            <w:lang w:val="en-US"/>
          </w:rPr>
          <w:delText>(</w:delText>
        </w:r>
        <w:r w:rsidR="0096500D" w:rsidRPr="00E70EAF" w:rsidDel="00557E64">
          <w:rPr>
            <w:rFonts w:ascii="Calibri" w:hAnsi="Calibri"/>
            <w:highlight w:val="white"/>
            <w:lang w:val="en-US"/>
          </w:rPr>
          <w:delText>e</w:delText>
        </w:r>
        <w:r w:rsidR="0096500D" w:rsidRPr="00E70EAF" w:rsidDel="00557E64">
          <w:rPr>
            <w:rFonts w:ascii="Calibri" w:hAnsi="Calibri"/>
            <w:lang w:val="en-US"/>
          </w:rPr>
          <w:delText>.</w:delText>
        </w:r>
        <w:r w:rsidR="0096500D" w:rsidRPr="00E70EAF" w:rsidDel="00557E64">
          <w:rPr>
            <w:rFonts w:ascii="Calibri" w:hAnsi="Calibri"/>
            <w:highlight w:val="white"/>
            <w:lang w:val="en-US"/>
          </w:rPr>
          <w:delText>g</w:delText>
        </w:r>
        <w:r w:rsidR="0096500D" w:rsidRPr="00E70EAF" w:rsidDel="00557E64">
          <w:rPr>
            <w:rFonts w:ascii="Calibri" w:hAnsi="Calibri"/>
            <w:lang w:val="en-US"/>
          </w:rPr>
          <w:delText xml:space="preserve">., nutrition, </w:delText>
        </w:r>
      </w:del>
      <w:r w:rsidR="0096500D" w:rsidRPr="00E70EAF">
        <w:rPr>
          <w:rFonts w:ascii="Calibri" w:hAnsi="Calibri"/>
          <w:lang w:val="en-US"/>
        </w:rPr>
        <w:t>lifestyle</w:t>
      </w:r>
      <w:del w:id="186" w:author="Danilo Bzdok" w:date="2018-05-13T14:43:00Z">
        <w:r w:rsidR="0096500D" w:rsidRPr="00E70EAF" w:rsidDel="00557E64">
          <w:rPr>
            <w:rFonts w:ascii="Calibri" w:hAnsi="Calibri"/>
            <w:lang w:val="en-US"/>
          </w:rPr>
          <w:delText>, medications)</w:delText>
        </w:r>
      </w:del>
      <w:ins w:id="187" w:author="Danilo Bzdok" w:date="2018-05-13T14:43:00Z">
        <w:r w:rsidR="00557E64">
          <w:rPr>
            <w:rFonts w:ascii="Calibri" w:hAnsi="Calibri"/>
            <w:lang w:val="en-US"/>
          </w:rPr>
          <w:t xml:space="preserve"> data</w:t>
        </w:r>
      </w:ins>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del w:id="188" w:author="Danilo Bzdok" w:date="2018-05-08T15:43:00Z">
        <w:r w:rsidR="00A816C7" w:rsidDel="00F35658">
          <w:rPr>
            <w:rStyle w:val="s1"/>
            <w:rFonts w:ascii="Calibri" w:hAnsi="Calibri"/>
            <w:color w:val="000000" w:themeColor="text1"/>
            <w:lang w:val="en-US"/>
          </w:rPr>
          <w:delText xml:space="preserve">rise </w:delText>
        </w:r>
      </w:del>
      <w:ins w:id="189" w:author="Danilo Bzdok" w:date="2018-05-08T15:43:00Z">
        <w:r w:rsidR="00F35658">
          <w:rPr>
            <w:rStyle w:val="s1"/>
            <w:rFonts w:ascii="Calibri" w:hAnsi="Calibri"/>
            <w:color w:val="000000" w:themeColor="text1"/>
            <w:lang w:val="en-US"/>
          </w:rPr>
          <w:t xml:space="preserve">improvements </w:t>
        </w:r>
      </w:ins>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del w:id="190" w:author="Danilo Bzdok" w:date="2018-05-08T15:43:00Z">
        <w:r w:rsidR="00470D4D" w:rsidDel="00F35658">
          <w:rPr>
            <w:rStyle w:val="s2"/>
            <w:rFonts w:ascii="Calibri" w:hAnsi="Calibri"/>
            <w:color w:val="000000" w:themeColor="text1"/>
            <w:lang w:val="en-US"/>
          </w:rPr>
          <w:delText>cheap</w:delText>
        </w:r>
        <w:r w:rsidR="00F9342E" w:rsidRPr="00E70EAF" w:rsidDel="00F35658">
          <w:rPr>
            <w:rStyle w:val="s2"/>
            <w:rFonts w:ascii="Calibri" w:hAnsi="Calibri"/>
            <w:color w:val="000000" w:themeColor="text1"/>
            <w:lang w:val="en-US"/>
          </w:rPr>
          <w:delText xml:space="preserve"> </w:delText>
        </w:r>
      </w:del>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r w:rsidR="004C5902">
        <w:fldChar w:fldCharType="begin"/>
      </w:r>
      <w:r w:rsidR="004C5902" w:rsidRPr="00B13EE6">
        <w:rPr>
          <w:lang w:val="en-US"/>
          <w:rPrChange w:id="191" w:author="Danilo Bzdok" w:date="2018-05-13T15:50:00Z">
            <w:rPr/>
          </w:rPrChange>
        </w:rPr>
        <w:instrText xml:space="preserve"> HYPERLINK \l "_ENREF_14" \o "Manyika, 2011 #4150" </w:instrText>
      </w:r>
      <w:r w:rsidR="004C5902">
        <w:fldChar w:fldCharType="separate"/>
      </w:r>
      <w:r w:rsidR="00DE4692">
        <w:rPr>
          <w:rStyle w:val="s2"/>
          <w:rFonts w:ascii="Calibri" w:hAnsi="Calibri"/>
          <w:noProof/>
          <w:color w:val="000000" w:themeColor="text1"/>
          <w:lang w:val="en-US"/>
        </w:rPr>
        <w:t>14</w:t>
      </w:r>
      <w:r w:rsidR="004C5902">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 xml:space="preserve">, </w:t>
      </w:r>
      <w:r w:rsidR="004C5902">
        <w:fldChar w:fldCharType="begin"/>
      </w:r>
      <w:r w:rsidR="004C5902" w:rsidRPr="00B13EE6">
        <w:rPr>
          <w:lang w:val="en-US"/>
          <w:rPrChange w:id="192" w:author="Danilo Bzdok" w:date="2018-05-13T15:50:00Z">
            <w:rPr/>
          </w:rPrChange>
        </w:rPr>
        <w:instrText xml:space="preserve"> HYPERLINK \l "_ENREF_15" \o "Goodfellow, 2016 #6717" </w:instrText>
      </w:r>
      <w:r w:rsidR="004C5902">
        <w:fldChar w:fldCharType="separate"/>
      </w:r>
      <w:r w:rsidR="00DE4692">
        <w:rPr>
          <w:rStyle w:val="s2"/>
          <w:rFonts w:ascii="Calibri" w:hAnsi="Calibri"/>
          <w:noProof/>
          <w:color w:val="000000" w:themeColor="text1"/>
          <w:lang w:val="en-US"/>
        </w:rPr>
        <w:t>15</w:t>
      </w:r>
      <w:r w:rsidR="004C5902">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ins w:id="193" w:author="Danilo Bzdok" w:date="2018-05-08T15:46:00Z">
        <w:r w:rsidR="00E22200">
          <w:rPr>
            <w:rFonts w:ascii="Calibri" w:eastAsia="Times New Roman" w:hAnsi="Calibri" w:cs="Arial"/>
            <w:color w:val="222222"/>
            <w:shd w:val="clear" w:color="auto" w:fill="FFFFFF"/>
            <w:lang w:val="en-US"/>
          </w:rPr>
          <w:t xml:space="preserve">potentially </w:t>
        </w:r>
      </w:ins>
      <w:r w:rsidR="00E70EAF" w:rsidRPr="00E70EAF">
        <w:rPr>
          <w:rFonts w:ascii="Calibri" w:eastAsia="Times New Roman" w:hAnsi="Calibri" w:cs="Arial"/>
          <w:color w:val="222222"/>
          <w:shd w:val="clear" w:color="auto" w:fill="FFFFFF"/>
          <w:lang w:val="en-US"/>
        </w:rPr>
        <w:t xml:space="preserve">expanded </w:t>
      </w:r>
      <w:del w:id="194" w:author="Danilo Bzdok" w:date="2018-05-08T15:46:00Z">
        <w:r w:rsidR="00E70EAF" w:rsidRPr="00E70EAF" w:rsidDel="00E22200">
          <w:rPr>
            <w:rFonts w:ascii="Calibri" w:eastAsia="Times New Roman" w:hAnsi="Calibri" w:cs="Arial"/>
            <w:color w:val="222222"/>
            <w:shd w:val="clear" w:color="auto" w:fill="FFFFFF"/>
            <w:lang w:val="en-US"/>
          </w:rPr>
          <w:delText xml:space="preserve">more </w:delText>
        </w:r>
        <w:r w:rsidR="00DF26AF" w:rsidDel="00E22200">
          <w:rPr>
            <w:rFonts w:ascii="Calibri" w:eastAsia="Times New Roman" w:hAnsi="Calibri" w:cs="Arial"/>
            <w:color w:val="222222"/>
            <w:shd w:val="clear" w:color="auto" w:fill="FFFFFF"/>
            <w:lang w:val="en-US"/>
          </w:rPr>
          <w:delText xml:space="preserve">rapidly </w:delText>
        </w:r>
      </w:del>
      <w:ins w:id="195" w:author="Danilo Bzdok" w:date="2018-05-08T15:46:00Z">
        <w:r w:rsidR="00E22200">
          <w:rPr>
            <w:rFonts w:ascii="Calibri" w:eastAsia="Times New Roman" w:hAnsi="Calibri" w:cs="Arial"/>
            <w:color w:val="222222"/>
            <w:shd w:val="clear" w:color="auto" w:fill="FFFFFF"/>
            <w:lang w:val="en-US"/>
          </w:rPr>
          <w:t xml:space="preserve">faster </w:t>
        </w:r>
      </w:ins>
      <w:r w:rsidR="00E70EAF" w:rsidRPr="00E70EAF">
        <w:rPr>
          <w:rFonts w:ascii="Calibri" w:eastAsia="Times New Roman" w:hAnsi="Calibri" w:cs="Arial"/>
          <w:color w:val="222222"/>
          <w:shd w:val="clear" w:color="auto" w:fill="FFFFFF"/>
          <w:lang w:val="en-US"/>
        </w:rPr>
        <w:t xml:space="preserve">in the last two decades than </w:t>
      </w:r>
      <w:del w:id="196" w:author="Danilo Bzdok" w:date="2018-05-08T15:46:00Z">
        <w:r w:rsidR="00DF26AF" w:rsidDel="00E22200">
          <w:rPr>
            <w:rFonts w:ascii="Calibri" w:eastAsia="Times New Roman" w:hAnsi="Calibri" w:cs="Arial"/>
            <w:color w:val="222222"/>
            <w:shd w:val="clear" w:color="auto" w:fill="FFFFFF"/>
            <w:lang w:val="en-US"/>
          </w:rPr>
          <w:delText>perhaps</w:delText>
        </w:r>
        <w:r w:rsidR="00E70EAF" w:rsidRPr="00E70EAF" w:rsidDel="00E22200">
          <w:rPr>
            <w:rFonts w:ascii="Calibri" w:eastAsia="Times New Roman" w:hAnsi="Calibri" w:cs="Arial"/>
            <w:color w:val="222222"/>
            <w:shd w:val="clear" w:color="auto" w:fill="FFFFFF"/>
            <w:lang w:val="en-US"/>
          </w:rPr>
          <w:delText xml:space="preserve"> </w:delText>
        </w:r>
      </w:del>
      <w:r w:rsidR="00E70EAF" w:rsidRPr="00E70EAF">
        <w:rPr>
          <w:rFonts w:ascii="Calibri" w:eastAsia="Times New Roman" w:hAnsi="Calibri" w:cs="Arial"/>
          <w:color w:val="222222"/>
          <w:shd w:val="clear" w:color="auto" w:fill="FFFFFF"/>
          <w:lang w:val="en-US"/>
        </w:rPr>
        <w:t xml:space="preserve">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r w:rsidR="00530698">
        <w:fldChar w:fldCharType="begin"/>
      </w:r>
      <w:r w:rsidR="00530698" w:rsidRPr="00307174">
        <w:rPr>
          <w:lang w:val="en-US"/>
          <w:rPrChange w:id="197" w:author="Danilo Bzdok" w:date="2018-05-14T09:40:00Z">
            <w:rPr/>
          </w:rPrChange>
        </w:rPr>
        <w:instrText xml:space="preserve"> HYPERLINK \l "_ENREF_9" \o "Efron, 2012 #6910" </w:instrText>
      </w:r>
      <w:r w:rsidR="00530698">
        <w:fldChar w:fldCharType="separate"/>
      </w:r>
      <w:r w:rsidR="00DE4692">
        <w:rPr>
          <w:rFonts w:ascii="Calibri" w:eastAsia="Times New Roman" w:hAnsi="Calibri" w:cs="Arial"/>
          <w:noProof/>
          <w:color w:val="222222"/>
          <w:shd w:val="clear" w:color="auto" w:fill="FFFFFF"/>
          <w:lang w:val="en-US"/>
        </w:rPr>
        <w:t>9</w:t>
      </w:r>
      <w:r w:rsidR="00530698">
        <w:rPr>
          <w:rFonts w:ascii="Calibri" w:eastAsia="Times New Roman" w:hAnsi="Calibri" w:cs="Arial"/>
          <w:noProof/>
          <w:color w:val="222222"/>
          <w:shd w:val="clear" w:color="auto" w:fill="FFFFFF"/>
          <w:lang w:val="en-US"/>
        </w:rPr>
        <w:fldChar w:fldCharType="end"/>
      </w:r>
      <w:r w:rsidR="00E45DB8">
        <w:rPr>
          <w:rFonts w:ascii="Calibri" w:eastAsia="Times New Roman" w:hAnsi="Calibri" w:cs="Arial"/>
          <w:noProof/>
          <w:color w:val="222222"/>
          <w:shd w:val="clear" w:color="auto" w:fill="FFFFFF"/>
          <w:lang w:val="en-US"/>
        </w:rPr>
        <w:t xml:space="preserve">, </w:t>
      </w:r>
      <w:r w:rsidR="00530698">
        <w:fldChar w:fldCharType="begin"/>
      </w:r>
      <w:r w:rsidR="00530698" w:rsidRPr="00307174">
        <w:rPr>
          <w:lang w:val="en-US"/>
          <w:rPrChange w:id="198" w:author="Danilo Bzdok" w:date="2018-05-14T09:40:00Z">
            <w:rPr/>
          </w:rPrChange>
        </w:rPr>
        <w:instrText xml:space="preserve"> HYPERLINK \l "_ENREF_12" \o "Blei, 2017 #7035" </w:instrText>
      </w:r>
      <w:r w:rsidR="00530698">
        <w:fldChar w:fldCharType="separate"/>
      </w:r>
      <w:r w:rsidR="00DE4692">
        <w:rPr>
          <w:rFonts w:ascii="Calibri" w:eastAsia="Times New Roman" w:hAnsi="Calibri" w:cs="Arial"/>
          <w:noProof/>
          <w:color w:val="222222"/>
          <w:shd w:val="clear" w:color="auto" w:fill="FFFFFF"/>
          <w:lang w:val="en-US"/>
        </w:rPr>
        <w:t>12</w:t>
      </w:r>
      <w:r w:rsidR="00530698">
        <w:rPr>
          <w:rFonts w:ascii="Calibri" w:eastAsia="Times New Roman" w:hAnsi="Calibri" w:cs="Arial"/>
          <w:noProof/>
          <w:color w:val="222222"/>
          <w:shd w:val="clear" w:color="auto" w:fill="FFFFFF"/>
          <w:lang w:val="en-US"/>
        </w:rPr>
        <w:fldChar w:fldCharType="end"/>
      </w:r>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w:t>
      </w:r>
      <w:ins w:id="199" w:author="Danilo Bzdok" w:date="2018-05-11T11:15:00Z">
        <w:r w:rsidR="001C50BF">
          <w:rPr>
            <w:rFonts w:ascii="Calibri" w:hAnsi="Calibri"/>
            <w:color w:val="000000" w:themeColor="text1"/>
            <w:lang w:val="en-US"/>
          </w:rPr>
          <w:t xml:space="preserve">well </w:t>
        </w:r>
      </w:ins>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del w:id="200" w:author="Danilo Bzdok" w:date="2018-05-13T14:44:00Z">
        <w:r w:rsidR="00C619BA" w:rsidDel="00FB5C37">
          <w:rPr>
            <w:rFonts w:ascii="Calibri" w:hAnsi="Calibri"/>
            <w:color w:val="000000" w:themeColor="text1"/>
            <w:lang w:val="en-US"/>
          </w:rPr>
          <w:delText xml:space="preserve">massive </w:delText>
        </w:r>
      </w:del>
      <w:ins w:id="201" w:author="Danilo Bzdok" w:date="2018-05-13T14:44:00Z">
        <w:r w:rsidR="00FB5C37">
          <w:rPr>
            <w:rFonts w:ascii="Calibri" w:hAnsi="Calibri"/>
            <w:color w:val="000000" w:themeColor="text1"/>
            <w:lang w:val="en-US"/>
          </w:rPr>
          <w:t xml:space="preserve">rich </w:t>
        </w:r>
      </w:ins>
      <w:r w:rsidR="00C619BA">
        <w:rPr>
          <w:rFonts w:ascii="Calibri" w:hAnsi="Calibri"/>
          <w:color w:val="000000" w:themeColor="text1"/>
          <w:lang w:val="en-US"/>
        </w:rPr>
        <w:t xml:space="preserve">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r w:rsidR="004C5902">
        <w:fldChar w:fldCharType="begin"/>
      </w:r>
      <w:r w:rsidR="004C5902" w:rsidRPr="00B13EE6">
        <w:rPr>
          <w:lang w:val="en-US"/>
          <w:rPrChange w:id="202" w:author="Danilo Bzdok" w:date="2018-05-13T15:48:00Z">
            <w:rPr/>
          </w:rPrChange>
        </w:rPr>
        <w:instrText xml:space="preserve"> HYPERLINK \l "_ENREF_8" \o "Efron, 2016 #6362" </w:instrText>
      </w:r>
      <w:r w:rsidR="004C5902">
        <w:fldChar w:fldCharType="separate"/>
      </w:r>
      <w:r w:rsidR="00DE4692">
        <w:rPr>
          <w:rFonts w:ascii="Calibri" w:hAnsi="Calibri"/>
          <w:noProof/>
          <w:color w:val="000000" w:themeColor="text1"/>
          <w:lang w:val="en-US"/>
        </w:rPr>
        <w:t>8</w:t>
      </w:r>
      <w:r w:rsidR="004C5902">
        <w:rPr>
          <w:rFonts w:ascii="Calibri" w:hAnsi="Calibri"/>
          <w:noProof/>
          <w:color w:val="000000" w:themeColor="text1"/>
          <w:lang w:val="en-US"/>
        </w:rPr>
        <w:fldChar w:fldCharType="end"/>
      </w:r>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ins w:id="203" w:author="Danilo Bzdok" w:date="2018-05-08T10:39:00Z">
        <w:r w:rsidR="00526B2F">
          <w:rPr>
            <w:rFonts w:ascii="Calibri" w:hAnsi="Calibri"/>
            <w:lang w:val="en-US"/>
          </w:rPr>
          <w:t xml:space="preserve">can be less transparent but </w:t>
        </w:r>
      </w:ins>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ins w:id="204" w:author="Danilo Bzdok" w:date="2018-05-08T10:40:00Z">
        <w:r w:rsidR="00526B2F">
          <w:rPr>
            <w:rFonts w:ascii="Calibri" w:hAnsi="Calibri"/>
            <w:highlight w:val="white"/>
            <w:lang w:val="en-US"/>
          </w:rPr>
          <w:t>is</w:t>
        </w:r>
      </w:ins>
      <w:del w:id="205" w:author="Danilo Bzdok" w:date="2018-05-08T10:40:00Z">
        <w:r w:rsidR="00CD0647" w:rsidDel="00526B2F">
          <w:rPr>
            <w:rFonts w:ascii="Calibri" w:hAnsi="Calibri"/>
            <w:highlight w:val="white"/>
            <w:lang w:val="en-US"/>
          </w:rPr>
          <w:delText>e</w:delText>
        </w:r>
      </w:del>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r w:rsidR="004C5902">
        <w:fldChar w:fldCharType="begin"/>
      </w:r>
      <w:r w:rsidR="004C5902" w:rsidRPr="00B13EE6">
        <w:rPr>
          <w:lang w:val="en-US"/>
          <w:rPrChange w:id="206" w:author="Danilo Bzdok" w:date="2018-05-13T15:48:00Z">
            <w:rPr/>
          </w:rPrChange>
        </w:rPr>
        <w:instrText xml:space="preserve"> HYPERLINK \l "_ENREF_16" \o "Shmueli, 2010 #5944" </w:instrText>
      </w:r>
      <w:r w:rsidR="004C5902">
        <w:fldChar w:fldCharType="separate"/>
      </w:r>
      <w:r w:rsidR="00DE4692">
        <w:rPr>
          <w:rFonts w:ascii="Calibri" w:hAnsi="Calibri"/>
          <w:noProof/>
          <w:highlight w:val="white"/>
          <w:lang w:val="en-US"/>
        </w:rPr>
        <w:t>16</w:t>
      </w:r>
      <w:r w:rsidR="004C5902">
        <w:rPr>
          <w:rFonts w:ascii="Calibri" w:hAnsi="Calibri"/>
          <w:noProof/>
          <w:highlight w:val="white"/>
          <w:lang w:val="en-US"/>
        </w:rPr>
        <w:fldChar w:fldCharType="end"/>
      </w:r>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ins w:id="207" w:author="Danilo Bzdok" w:date="2018-05-09T22:11:00Z">
        <w:r w:rsidR="00586D50">
          <w:rPr>
            <w:rFonts w:ascii="Calibri" w:hAnsi="Calibri" w:cs="Helvetica"/>
            <w:color w:val="000000" w:themeColor="text1"/>
            <w:lang w:val="en-US"/>
          </w:rPr>
          <w:t xml:space="preserve">studies have now demonstrated the potential of </w:t>
        </w:r>
      </w:ins>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ins w:id="208" w:author="Danilo Bzdok" w:date="2018-05-11T11:16:00Z">
        <w:r w:rsidR="00CD43E7">
          <w:rPr>
            <w:rFonts w:ascii="Calibri" w:hAnsi="Calibri" w:cs="Arial"/>
            <w:color w:val="000000" w:themeColor="text1"/>
            <w:lang w:val="en-US"/>
          </w:rPr>
          <w:t xml:space="preserve">algorithms </w:t>
        </w:r>
      </w:ins>
      <w:ins w:id="209" w:author="Danilo Bzdok" w:date="2018-05-09T22:11:00Z">
        <w:r w:rsidR="00586D50">
          <w:rPr>
            <w:rFonts w:ascii="Calibri" w:hAnsi="Calibri" w:cs="Arial"/>
            <w:color w:val="000000" w:themeColor="text1"/>
            <w:lang w:val="en-US"/>
          </w:rPr>
          <w:t xml:space="preserve">in medicine </w:t>
        </w:r>
      </w:ins>
      <w:del w:id="210" w:author="Danilo Bzdok" w:date="2018-05-09T22:11:00Z">
        <w:r w:rsidR="002B5A81" w:rsidDel="00586D50">
          <w:rPr>
            <w:rFonts w:ascii="Calibri" w:hAnsi="Calibri" w:cs="Helvetica"/>
            <w:color w:val="000000" w:themeColor="text1"/>
            <w:lang w:val="en-US"/>
          </w:rPr>
          <w:delText xml:space="preserve">studies </w:delText>
        </w:r>
      </w:del>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r w:rsidR="004C5902">
        <w:fldChar w:fldCharType="begin"/>
      </w:r>
      <w:r w:rsidR="004C5902" w:rsidRPr="00B13EE6">
        <w:rPr>
          <w:lang w:val="en-US"/>
          <w:rPrChange w:id="211" w:author="Danilo Bzdok" w:date="2018-05-13T15:48:00Z">
            <w:rPr/>
          </w:rPrChange>
        </w:rPr>
        <w:instrText xml:space="preserve"> HYPERLINK \l "_ENREF_17" \o "Hinton, 2006 #5956" </w:instrText>
      </w:r>
      <w:r w:rsidR="004C5902">
        <w:fldChar w:fldCharType="separate"/>
      </w:r>
      <w:r w:rsidR="00DE4692">
        <w:rPr>
          <w:rFonts w:ascii="Calibri" w:hAnsi="Calibri" w:cs="Arial"/>
          <w:noProof/>
          <w:color w:val="000000" w:themeColor="text1"/>
          <w:lang w:val="en-US"/>
        </w:rPr>
        <w:t>17</w:t>
      </w:r>
      <w:r w:rsidR="004C5902">
        <w:rPr>
          <w:rFonts w:ascii="Calibri" w:hAnsi="Calibri" w:cs="Arial"/>
          <w:noProof/>
          <w:color w:val="000000" w:themeColor="text1"/>
          <w:lang w:val="en-US"/>
        </w:rPr>
        <w:fldChar w:fldCharType="end"/>
      </w:r>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del w:id="212" w:author="Danilo Bzdok" w:date="2018-05-09T22:11:00Z">
        <w:r w:rsidR="002B5A81" w:rsidDel="00586D50">
          <w:rPr>
            <w:rFonts w:ascii="Calibri" w:hAnsi="Calibri" w:cs="Helvetica"/>
            <w:color w:val="000000" w:themeColor="text1"/>
            <w:lang w:val="en-US"/>
          </w:rPr>
          <w:delText xml:space="preserve">have </w:delText>
        </w:r>
      </w:del>
      <w:del w:id="213" w:author="Danilo Bzdok" w:date="2018-05-08T15:49:00Z">
        <w:r w:rsidR="009E477F" w:rsidDel="0023647A">
          <w:rPr>
            <w:rFonts w:ascii="Calibri" w:hAnsi="Calibri" w:cs="Helvetica"/>
            <w:color w:val="000000" w:themeColor="text1"/>
            <w:lang w:val="en-US"/>
          </w:rPr>
          <w:delText xml:space="preserve">recently </w:delText>
        </w:r>
      </w:del>
      <w:del w:id="214" w:author="Danilo Bzdok" w:date="2018-05-09T22:11:00Z">
        <w:r w:rsidR="009B0885" w:rsidDel="00586D50">
          <w:rPr>
            <w:rFonts w:ascii="Calibri" w:hAnsi="Calibri" w:cs="Helvetica"/>
            <w:color w:val="000000" w:themeColor="text1"/>
            <w:lang w:val="en-US"/>
          </w:rPr>
          <w:delText xml:space="preserve">demonstrated the potential </w:delText>
        </w:r>
      </w:del>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r w:rsidR="00530698">
        <w:fldChar w:fldCharType="begin"/>
      </w:r>
      <w:r w:rsidR="00530698" w:rsidRPr="00F97890">
        <w:rPr>
          <w:lang w:val="en-US"/>
          <w:rPrChange w:id="215" w:author="Danilo Bzdok" w:date="2018-05-14T09:38:00Z">
            <w:rPr/>
          </w:rPrChange>
        </w:rPr>
        <w:instrText xml:space="preserve"> HYPERLINK \l "_ENREF_18" \o "Poplin, 2018 #7026" </w:instrText>
      </w:r>
      <w:r w:rsidR="00530698">
        <w:fldChar w:fldCharType="separate"/>
      </w:r>
      <w:r w:rsidR="00DE4692">
        <w:rPr>
          <w:rFonts w:ascii="Calibri" w:hAnsi="Calibri" w:cs="Arial"/>
          <w:noProof/>
          <w:color w:val="000000" w:themeColor="text1"/>
          <w:lang w:val="en-US"/>
        </w:rPr>
        <w:t>18</w:t>
      </w:r>
      <w:r w:rsidR="00530698">
        <w:rPr>
          <w:rFonts w:ascii="Calibri" w:hAnsi="Calibri" w:cs="Arial"/>
          <w:noProof/>
          <w:color w:val="000000" w:themeColor="text1"/>
          <w:lang w:val="en-US"/>
        </w:rPr>
        <w:fldChar w:fldCharType="end"/>
      </w:r>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r w:rsidR="00530698">
        <w:fldChar w:fldCharType="begin"/>
      </w:r>
      <w:r w:rsidR="00530698" w:rsidRPr="00F97890">
        <w:rPr>
          <w:lang w:val="en-US"/>
          <w:rPrChange w:id="216" w:author="Danilo Bzdok" w:date="2018-05-14T09:38:00Z">
            <w:rPr/>
          </w:rPrChange>
        </w:rPr>
        <w:instrText xml:space="preserve"> HYPERLINK \l "_ENREF_19" \o "Rajpurkar, 2017 #7027" </w:instrText>
      </w:r>
      <w:r w:rsidR="00530698">
        <w:fldChar w:fldCharType="separate"/>
      </w:r>
      <w:r w:rsidR="00DE4692">
        <w:rPr>
          <w:rFonts w:ascii="Calibri" w:hAnsi="Calibri" w:cs="Arial"/>
          <w:noProof/>
          <w:color w:val="000000" w:themeColor="text1"/>
          <w:lang w:val="en-US"/>
        </w:rPr>
        <w:t>19</w:t>
      </w:r>
      <w:r w:rsidR="00530698">
        <w:rPr>
          <w:rFonts w:ascii="Calibri" w:hAnsi="Calibri" w:cs="Arial"/>
          <w:noProof/>
          <w:color w:val="000000" w:themeColor="text1"/>
          <w:lang w:val="en-US"/>
        </w:rPr>
        <w:fldChar w:fldCharType="end"/>
      </w:r>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r w:rsidR="00530698">
        <w:fldChar w:fldCharType="begin"/>
      </w:r>
      <w:r w:rsidR="00530698" w:rsidRPr="00F97890">
        <w:rPr>
          <w:lang w:val="en-US"/>
          <w:rPrChange w:id="217" w:author="Danilo Bzdok" w:date="2018-05-14T09:38:00Z">
            <w:rPr/>
          </w:rPrChange>
        </w:rPr>
        <w:instrText xml:space="preserve"> HYPERLINK \l "_ENREF_20" \o "Esteva, 2017 #6829" </w:instrText>
      </w:r>
      <w:r w:rsidR="00530698">
        <w:fldChar w:fldCharType="separate"/>
      </w:r>
      <w:r w:rsidR="00DE4692">
        <w:rPr>
          <w:rFonts w:ascii="Calibri" w:hAnsi="Calibri"/>
          <w:noProof/>
          <w:lang w:val="en-US"/>
        </w:rPr>
        <w:t>20</w:t>
      </w:r>
      <w:r w:rsidR="00530698">
        <w:rPr>
          <w:rFonts w:ascii="Calibri" w:hAnsi="Calibri"/>
          <w:noProof/>
          <w:lang w:val="en-US"/>
        </w:rPr>
        <w:fldChar w:fldCharType="end"/>
      </w:r>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77006C9B" w:rsidR="005E5064" w:rsidRPr="00E70EAF" w:rsidRDefault="00CD0647" w:rsidP="00E70EAF">
      <w:pPr>
        <w:ind w:firstLine="708"/>
        <w:jc w:val="both"/>
        <w:rPr>
          <w:rStyle w:val="s2"/>
          <w:rFonts w:ascii="Calibri" w:hAnsi="Calibri"/>
          <w:color w:val="000000" w:themeColor="text1"/>
          <w:lang w:val="en-US"/>
        </w:rPr>
      </w:pPr>
      <w:del w:id="218" w:author="Danilo Bzdok" w:date="2018-05-11T11:17:00Z">
        <w:r w:rsidDel="00B5012E">
          <w:rPr>
            <w:rStyle w:val="s2"/>
            <w:rFonts w:ascii="Calibri" w:hAnsi="Calibri"/>
            <w:color w:val="000000" w:themeColor="text1"/>
            <w:lang w:val="en-US"/>
          </w:rPr>
          <w:delText>I</w:delText>
        </w:r>
        <w:r w:rsidR="005E5064" w:rsidRPr="00E70EAF" w:rsidDel="00B5012E">
          <w:rPr>
            <w:rStyle w:val="s2"/>
            <w:rFonts w:ascii="Calibri" w:hAnsi="Calibri"/>
            <w:color w:val="000000" w:themeColor="text1"/>
            <w:lang w:val="en-US"/>
          </w:rPr>
          <w:delText>t is important to appreciate that</w:delText>
        </w:r>
      </w:del>
      <w:r w:rsidR="005E5064" w:rsidRPr="00E70EAF">
        <w:rPr>
          <w:rStyle w:val="s2"/>
          <w:rFonts w:ascii="Calibri" w:hAnsi="Calibri"/>
          <w:color w:val="000000" w:themeColor="text1"/>
          <w:lang w:val="en-US"/>
        </w:rPr>
        <w:t xml:space="preserve"> </w:t>
      </w:r>
      <w:ins w:id="219" w:author="Danilo Bzdok" w:date="2018-05-11T11:23:00Z">
        <w:r w:rsidR="00FB0BD6">
          <w:rPr>
            <w:rStyle w:val="s2"/>
            <w:rFonts w:ascii="Calibri" w:hAnsi="Calibri"/>
            <w:color w:val="000000" w:themeColor="text1"/>
            <w:lang w:val="en-US"/>
          </w:rPr>
          <w:t>T</w:t>
        </w:r>
      </w:ins>
      <w:del w:id="220" w:author="Danilo Bzdok" w:date="2018-05-11T11:23:00Z">
        <w:r w:rsidR="005E5064" w:rsidRPr="00E70EAF" w:rsidDel="00FB0BD6">
          <w:rPr>
            <w:rStyle w:val="s2"/>
            <w:rFonts w:ascii="Calibri" w:hAnsi="Calibri"/>
            <w:color w:val="000000" w:themeColor="text1"/>
            <w:lang w:val="en-US"/>
          </w:rPr>
          <w:delText>t</w:delText>
        </w:r>
      </w:del>
      <w:r w:rsidR="005E5064" w:rsidRPr="00E70EAF">
        <w:rPr>
          <w:rStyle w:val="s2"/>
          <w:rFonts w:ascii="Calibri" w:hAnsi="Calibri"/>
          <w:color w:val="000000" w:themeColor="text1"/>
          <w:lang w:val="en-US"/>
        </w:rPr>
        <w:t>he</w:t>
      </w:r>
      <w:ins w:id="221" w:author="Danilo Bzdok" w:date="2018-05-11T11:23:00Z">
        <w:r w:rsidR="00FB0BD6">
          <w:rPr>
            <w:rStyle w:val="s2"/>
            <w:rFonts w:ascii="Calibri" w:hAnsi="Calibri"/>
            <w:color w:val="000000" w:themeColor="text1"/>
            <w:lang w:val="en-US"/>
          </w:rPr>
          <w:t>re is tremendous</w:t>
        </w:r>
      </w:ins>
      <w:r w:rsidR="005E5064" w:rsidRPr="00E70EAF">
        <w:rPr>
          <w:rStyle w:val="s2"/>
          <w:rFonts w:ascii="Calibri" w:hAnsi="Calibri"/>
          <w:color w:val="000000" w:themeColor="text1"/>
          <w:lang w:val="en-US"/>
        </w:rPr>
        <w:t xml:space="preserve"> potential </w:t>
      </w:r>
      <w:del w:id="222" w:author="Danilo Bzdok" w:date="2018-05-11T11:23:00Z">
        <w:r w:rsidR="005E5064" w:rsidRPr="00E70EAF" w:rsidDel="00FB0BD6">
          <w:rPr>
            <w:rStyle w:val="s2"/>
            <w:rFonts w:ascii="Calibri" w:hAnsi="Calibri"/>
            <w:color w:val="000000" w:themeColor="text1"/>
            <w:lang w:val="en-US"/>
          </w:rPr>
          <w:delText>immediate gains of</w:delText>
        </w:r>
      </w:del>
      <w:ins w:id="223" w:author="Danilo Bzdok" w:date="2018-05-11T11:23:00Z">
        <w:r w:rsidR="00FB0BD6">
          <w:rPr>
            <w:rStyle w:val="s2"/>
            <w:rFonts w:ascii="Calibri" w:hAnsi="Calibri"/>
            <w:color w:val="000000" w:themeColor="text1"/>
            <w:lang w:val="en-US"/>
          </w:rPr>
          <w:t>in</w:t>
        </w:r>
      </w:ins>
      <w:r w:rsidR="005E5064" w:rsidRPr="00E70EAF">
        <w:rPr>
          <w:rStyle w:val="s2"/>
          <w:rFonts w:ascii="Calibri" w:hAnsi="Calibri"/>
          <w:color w:val="000000" w:themeColor="text1"/>
          <w:lang w:val="en-US"/>
        </w:rPr>
        <w:t xml:space="preserve"> the </w:t>
      </w:r>
      <w:del w:id="224" w:author="Danilo Bzdok" w:date="2018-05-11T11:18:00Z">
        <w:r w:rsidR="005E5064" w:rsidRPr="00E70EAF" w:rsidDel="00B5012E">
          <w:rPr>
            <w:rStyle w:val="s2"/>
            <w:rFonts w:ascii="Calibri" w:hAnsi="Calibri"/>
            <w:color w:val="000000" w:themeColor="text1"/>
            <w:lang w:val="en-US"/>
          </w:rPr>
          <w:delText xml:space="preserve">pragmatic </w:delText>
        </w:r>
      </w:del>
      <w:ins w:id="225" w:author="Danilo Bzdok" w:date="2018-05-11T11:18:00Z">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ins w:id="226" w:author="Danilo Bzdok" w:date="2018-05-11T11:27:00Z">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ins>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del w:id="227" w:author="Danilo Bzdok" w:date="2018-05-11T11:27:00Z">
        <w:r w:rsidR="0040714B" w:rsidRPr="00E70EAF" w:rsidDel="007A1DDA">
          <w:rPr>
            <w:rStyle w:val="s2"/>
            <w:rFonts w:ascii="Calibri" w:hAnsi="Calibri"/>
            <w:color w:val="000000" w:themeColor="text1"/>
            <w:lang w:val="en-US"/>
          </w:rPr>
          <w:delText>predict</w:delText>
        </w:r>
        <w:r w:rsidR="0040714B" w:rsidDel="007A1DDA">
          <w:rPr>
            <w:rStyle w:val="s2"/>
            <w:rFonts w:ascii="Calibri" w:hAnsi="Calibri"/>
            <w:color w:val="000000" w:themeColor="text1"/>
            <w:lang w:val="en-US"/>
          </w:rPr>
          <w:delText>ive</w:delText>
        </w:r>
        <w:r w:rsidR="0040714B" w:rsidRPr="00E70EAF" w:rsidDel="007A1DDA">
          <w:rPr>
            <w:rStyle w:val="s2"/>
            <w:rFonts w:ascii="Calibri" w:hAnsi="Calibri"/>
            <w:color w:val="000000" w:themeColor="text1"/>
            <w:lang w:val="en-US"/>
          </w:rPr>
          <w:delText xml:space="preserve"> </w:delText>
        </w:r>
      </w:del>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data</w:t>
      </w:r>
      <w:ins w:id="228" w:author="Danilo Bzdok" w:date="2018-05-11T11:23:00Z">
        <w:r w:rsidR="00FB0BD6">
          <w:rPr>
            <w:rStyle w:val="s2"/>
            <w:rFonts w:ascii="Calibri" w:hAnsi="Calibri"/>
            <w:color w:val="000000" w:themeColor="text1"/>
            <w:lang w:val="en-US"/>
          </w:rPr>
          <w:t xml:space="preserve">. </w:t>
        </w:r>
        <w:proofErr w:type="gramStart"/>
        <w:r w:rsidR="00FB0BD6">
          <w:rPr>
            <w:rStyle w:val="s2"/>
            <w:rFonts w:ascii="Calibri" w:hAnsi="Calibri"/>
            <w:color w:val="000000" w:themeColor="text1"/>
            <w:lang w:val="en-US"/>
          </w:rPr>
          <w:t>Needless to say,</w:t>
        </w:r>
      </w:ins>
      <w:r w:rsidR="005E5064" w:rsidRPr="00E70EAF">
        <w:rPr>
          <w:rStyle w:val="s2"/>
          <w:rFonts w:ascii="Calibri" w:hAnsi="Calibri"/>
          <w:color w:val="000000" w:themeColor="text1"/>
          <w:lang w:val="en-US"/>
        </w:rPr>
        <w:t xml:space="preserve"> </w:t>
      </w:r>
      <w:ins w:id="229" w:author="Danilo Bzdok" w:date="2018-05-11T11:23:00Z">
        <w:r w:rsidR="00FB0BD6">
          <w:rPr>
            <w:rStyle w:val="s2"/>
            <w:rFonts w:ascii="Calibri" w:hAnsi="Calibri"/>
            <w:color w:val="000000" w:themeColor="text1"/>
            <w:lang w:val="en-US"/>
          </w:rPr>
          <w:t>such</w:t>
        </w:r>
        <w:proofErr w:type="gramEnd"/>
        <w:r w:rsidR="00FB0BD6">
          <w:rPr>
            <w:rStyle w:val="s2"/>
            <w:rFonts w:ascii="Calibri" w:hAnsi="Calibri"/>
            <w:color w:val="000000" w:themeColor="text1"/>
            <w:lang w:val="en-US"/>
          </w:rPr>
          <w:t xml:space="preserve"> empirical success </w:t>
        </w:r>
      </w:ins>
      <w:r w:rsidR="005E5064" w:rsidRPr="00E70EAF">
        <w:rPr>
          <w:rStyle w:val="s2"/>
          <w:rFonts w:ascii="Calibri" w:hAnsi="Calibri"/>
          <w:color w:val="000000" w:themeColor="text1"/>
          <w:lang w:val="en-US"/>
        </w:rPr>
        <w:t xml:space="preserve">does not </w:t>
      </w:r>
      <w:ins w:id="230" w:author="Danilo Bzdok" w:date="2018-05-11T11:26:00Z">
        <w:r w:rsidR="004E6084">
          <w:rPr>
            <w:rStyle w:val="s2"/>
            <w:rFonts w:ascii="Calibri" w:hAnsi="Calibri"/>
            <w:color w:val="000000" w:themeColor="text1"/>
            <w:lang w:val="en-US"/>
          </w:rPr>
          <w:t xml:space="preserve">fully </w:t>
        </w:r>
      </w:ins>
      <w:del w:id="231" w:author="Danilo Bzdok" w:date="2018-05-11T11:26:00Z">
        <w:r w:rsidR="005E5064" w:rsidRPr="00E70EAF" w:rsidDel="004E6084">
          <w:rPr>
            <w:rStyle w:val="s2"/>
            <w:rFonts w:ascii="Calibri" w:hAnsi="Calibri"/>
            <w:color w:val="000000" w:themeColor="text1"/>
            <w:lang w:val="en-US"/>
          </w:rPr>
          <w:delText xml:space="preserve">preclude </w:delText>
        </w:r>
      </w:del>
      <w:ins w:id="232" w:author="Danilo Bzdok" w:date="2018-05-11T11:26:00Z">
        <w:r w:rsidR="004E6084">
          <w:rPr>
            <w:rStyle w:val="s2"/>
            <w:rFonts w:ascii="Calibri" w:hAnsi="Calibri"/>
            <w:color w:val="000000" w:themeColor="text1"/>
            <w:lang w:val="en-US"/>
          </w:rPr>
          <w:t>satisfy</w:t>
        </w:r>
        <w:r w:rsidR="004E6084"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del w:id="233" w:author="Danilo Bzdok" w:date="2018-05-11T11:27:00Z">
        <w:r w:rsidR="004B0A0A" w:rsidDel="007A1DDA">
          <w:rPr>
            <w:rStyle w:val="s2"/>
            <w:rFonts w:ascii="Calibri" w:hAnsi="Calibri"/>
            <w:color w:val="000000" w:themeColor="text1"/>
            <w:lang w:val="en-US"/>
          </w:rPr>
          <w:delText xml:space="preserve">better </w:delText>
        </w:r>
      </w:del>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w:t>
      </w:r>
      <w:del w:id="234" w:author="Danilo Bzdok" w:date="2018-05-11T11:28:00Z">
        <w:r w:rsidR="005E5064" w:rsidRPr="00E70EAF" w:rsidDel="007A1DDA">
          <w:rPr>
            <w:rStyle w:val="s2"/>
            <w:rFonts w:ascii="Calibri" w:hAnsi="Calibri"/>
            <w:color w:val="000000" w:themeColor="text1"/>
            <w:lang w:val="en-US"/>
          </w:rPr>
          <w:delText xml:space="preserve">probably </w:delText>
        </w:r>
      </w:del>
      <w:ins w:id="235" w:author="Danilo Bzdok" w:date="2018-05-11T11:28:00Z">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ins w:id="236" w:author="Danilo Bzdok" w:date="2018-05-11T11:28:00Z">
        <w:r w:rsidR="007A1DDA">
          <w:rPr>
            <w:rStyle w:val="s2"/>
            <w:rFonts w:ascii="Calibri" w:hAnsi="Calibri"/>
            <w:color w:val="000000" w:themeColor="text1"/>
            <w:lang w:val="en-US"/>
          </w:rPr>
          <w:t xml:space="preserve">therefore </w:t>
        </w:r>
      </w:ins>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237" w:author="Danilo Bzdok" w:date="2018-05-12T11:35:00Z">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ins>
      <w:ins w:id="238" w:author="Danilo Bzdok" w:date="2018-05-07T12:22:00Z">
        <w:r w:rsidR="007D03F3">
          <w:rPr>
            <w:rStyle w:val="s2"/>
            <w:rFonts w:ascii="Calibri" w:hAnsi="Calibri"/>
            <w:color w:val="000000" w:themeColor="text1"/>
            <w:lang w:val="en-US"/>
          </w:rPr>
          <w:t xml:space="preserve">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67726D35"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ins w:id="239" w:author="Danilo Bzdok" w:date="2018-05-12T11:44:00Z">
        <w:r w:rsidR="008A7ADA">
          <w:rPr>
            <w:rFonts w:ascii="Calibri" w:eastAsia="Times New Roman" w:hAnsi="Calibri" w:cs="Arial"/>
            <w:color w:val="222222"/>
            <w:lang w:val="en-US"/>
          </w:rPr>
          <w:t>, sometimes conflicting</w:t>
        </w:r>
      </w:ins>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r w:rsidR="004C5902">
        <w:fldChar w:fldCharType="begin"/>
      </w:r>
      <w:r w:rsidR="004C5902" w:rsidRPr="00B13EE6">
        <w:rPr>
          <w:lang w:val="en-US"/>
          <w:rPrChange w:id="240" w:author="Danilo Bzdok" w:date="2018-05-13T15:48:00Z">
            <w:rPr/>
          </w:rPrChange>
        </w:rPr>
        <w:instrText xml:space="preserve"> HYPERLINK \l "_ENREF_8" \o "Efron, 2016 #6362" </w:instrText>
      </w:r>
      <w:r w:rsidR="004C5902">
        <w:fldChar w:fldCharType="separate"/>
      </w:r>
      <w:r w:rsidR="00DE4692" w:rsidRPr="00BC60D6">
        <w:rPr>
          <w:rFonts w:ascii="Calibri" w:eastAsia="Times New Roman" w:hAnsi="Calibri" w:cs="Arial"/>
          <w:noProof/>
          <w:color w:val="222222"/>
          <w:lang w:val="en-US"/>
        </w:rPr>
        <w:t>8</w:t>
      </w:r>
      <w:r w:rsidR="004C5902">
        <w:rPr>
          <w:rFonts w:ascii="Calibri" w:eastAsia="Times New Roman" w:hAnsi="Calibri" w:cs="Arial"/>
          <w:noProof/>
          <w:color w:val="222222"/>
          <w:lang w:val="en-US"/>
        </w:rPr>
        <w:fldChar w:fldCharType="end"/>
      </w:r>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ins w:id="241" w:author="Danilo Bzdok" w:date="2018-05-08T15:51:00Z">
        <w:r w:rsidR="00BD63BD">
          <w:rPr>
            <w:rFonts w:ascii="Calibri" w:eastAsia="Times New Roman" w:hAnsi="Calibri" w:cs="Arial"/>
            <w:color w:val="222222"/>
            <w:lang w:val="en-US"/>
          </w:rPr>
          <w:t xml:space="preserve">the </w:t>
        </w:r>
      </w:ins>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ins w:id="242" w:author="Danilo Bzdok" w:date="2018-05-11T15:39:00Z">
        <w:r w:rsidR="001E1E30">
          <w:rPr>
            <w:rFonts w:ascii="Calibri" w:eastAsia="Times New Roman" w:hAnsi="Calibri" w:cs="Arial"/>
            <w:color w:val="222222"/>
            <w:lang w:val="en-US"/>
          </w:rPr>
          <w:t xml:space="preserve">context </w:t>
        </w:r>
      </w:ins>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r w:rsidR="004C5902">
        <w:fldChar w:fldCharType="begin"/>
      </w:r>
      <w:r w:rsidR="004C5902" w:rsidRPr="00B13EE6">
        <w:rPr>
          <w:lang w:val="en-US"/>
          <w:rPrChange w:id="243" w:author="Danilo Bzdok" w:date="2018-05-13T15:48:00Z">
            <w:rPr/>
          </w:rPrChange>
        </w:rPr>
        <w:instrText xml:space="preserve"> HYPERLINK \l "_ENREF_21" \o "Casella, 2002 #6913" </w:instrText>
      </w:r>
      <w:r w:rsidR="004C5902">
        <w:fldChar w:fldCharType="separate"/>
      </w:r>
      <w:r w:rsidR="00DE4692" w:rsidRPr="00BC60D6">
        <w:rPr>
          <w:rFonts w:ascii="Calibri" w:eastAsia="Times New Roman" w:hAnsi="Calibri" w:cs="Arial"/>
          <w:noProof/>
          <w:color w:val="222222"/>
          <w:lang w:val="en-US"/>
        </w:rPr>
        <w:t>21</w:t>
      </w:r>
      <w:r w:rsidR="004C5902">
        <w:rPr>
          <w:rFonts w:ascii="Calibri" w:eastAsia="Times New Roman" w:hAnsi="Calibri" w:cs="Arial"/>
          <w:noProof/>
          <w:color w:val="222222"/>
          <w:lang w:val="en-US"/>
        </w:rPr>
        <w:fldChar w:fldCharType="end"/>
      </w:r>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del w:id="244" w:author="Danilo Bzdok" w:date="2018-05-08T15:52:00Z">
        <w:r w:rsidR="00A37F4A" w:rsidRPr="00BC60D6" w:rsidDel="00C118A4">
          <w:rPr>
            <w:rFonts w:ascii="Calibri" w:hAnsi="Calibri" w:cs="Helvetica"/>
            <w:bCs/>
            <w:color w:val="000000"/>
            <w:lang w:val="en-US" w:eastAsia="en-US"/>
          </w:rPr>
          <w:delText>uncover</w:delText>
        </w:r>
        <w:r w:rsidR="00331017" w:rsidRPr="00BC60D6" w:rsidDel="00C118A4">
          <w:rPr>
            <w:rFonts w:ascii="Calibri" w:hAnsi="Calibri" w:cs="Helvetica"/>
            <w:bCs/>
            <w:color w:val="000000"/>
            <w:lang w:val="en-US" w:eastAsia="en-US"/>
          </w:rPr>
          <w:delText xml:space="preserve"> </w:delText>
        </w:r>
      </w:del>
      <w:ins w:id="245" w:author="Danilo Bzdok" w:date="2018-05-08T15:52:00Z">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ins>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246" w:author="Danilo Bzdok" w:date="2018-05-09T22:21:00Z">
        <w:r w:rsidR="0027261D" w:rsidRPr="00BC60D6" w:rsidDel="005077B6">
          <w:rPr>
            <w:rStyle w:val="s2"/>
            <w:rFonts w:ascii="Calibri" w:hAnsi="Calibri"/>
            <w:color w:val="000000" w:themeColor="text1"/>
            <w:lang w:val="en-US"/>
          </w:rPr>
          <w:delText xml:space="preserve">Which </w:delText>
        </w:r>
      </w:del>
      <w:ins w:id="247" w:author="Danilo Bzdok" w:date="2018-05-09T22:21:00Z">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ins>
      <w:r w:rsidR="0027261D" w:rsidRPr="00BC60D6">
        <w:rPr>
          <w:rStyle w:val="s2"/>
          <w:rFonts w:ascii="Calibri" w:hAnsi="Calibri"/>
          <w:color w:val="000000" w:themeColor="text1"/>
          <w:lang w:val="en-US"/>
        </w:rPr>
        <w:t>gene</w:t>
      </w:r>
      <w:ins w:id="248" w:author="Danilo Bzdok" w:date="2018-05-08T10:35:00Z">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ins>
      <w:del w:id="249" w:author="Danilo Bzdok" w:date="2018-05-08T10:35:00Z">
        <w:r w:rsidR="0027261D" w:rsidRPr="00BC60D6" w:rsidDel="007914BE">
          <w:rPr>
            <w:rStyle w:val="s2"/>
            <w:rFonts w:ascii="Calibri" w:hAnsi="Calibri"/>
            <w:color w:val="000000" w:themeColor="text1"/>
            <w:lang w:val="en-US"/>
          </w:rPr>
          <w:delText xml:space="preserve"> locations </w:delText>
        </w:r>
      </w:del>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del w:id="250" w:author="Danilo Bzdok" w:date="2018-05-09T22:21:00Z">
        <w:r w:rsidR="0027261D" w:rsidRPr="00BC60D6" w:rsidDel="005077B6">
          <w:rPr>
            <w:rStyle w:val="s2"/>
            <w:rFonts w:ascii="Calibri" w:hAnsi="Calibri"/>
            <w:i/>
            <w:color w:val="000000" w:themeColor="text1"/>
            <w:lang w:val="en-US"/>
          </w:rPr>
          <w:delText>are associated</w:delText>
        </w:r>
        <w:r w:rsidR="0027261D" w:rsidRPr="00BC60D6" w:rsidDel="005077B6">
          <w:rPr>
            <w:rStyle w:val="s2"/>
            <w:rFonts w:ascii="Calibri" w:hAnsi="Calibri"/>
            <w:color w:val="000000" w:themeColor="text1"/>
            <w:lang w:val="en-US"/>
          </w:rPr>
          <w:delText xml:space="preserve"> </w:delText>
        </w:r>
      </w:del>
      <w:proofErr w:type="gramStart"/>
      <w:ins w:id="251" w:author="Danilo Bzdok" w:date="2018-05-09T22:21:00Z">
        <w:r w:rsidR="005077B6">
          <w:rPr>
            <w:rStyle w:val="s2"/>
            <w:rFonts w:ascii="Calibri" w:hAnsi="Calibri"/>
            <w:i/>
            <w:color w:val="000000" w:themeColor="text1"/>
            <w:lang w:val="en-US"/>
          </w:rPr>
          <w:t>have an effect on</w:t>
        </w:r>
        <w:proofErr w:type="gramEnd"/>
        <w:r w:rsidR="005077B6">
          <w:rPr>
            <w:rStyle w:val="s2"/>
            <w:rFonts w:ascii="Calibri" w:hAnsi="Calibri"/>
            <w:i/>
            <w:color w:val="000000" w:themeColor="text1"/>
            <w:lang w:val="en-US"/>
          </w:rPr>
          <w:t xml:space="preserve"> </w:t>
        </w:r>
      </w:ins>
      <w:del w:id="252" w:author="Danilo Bzdok" w:date="2018-05-09T22:21:00Z">
        <w:r w:rsidR="0027261D" w:rsidRPr="00BC60D6" w:rsidDel="005077B6">
          <w:rPr>
            <w:rStyle w:val="s2"/>
            <w:rFonts w:ascii="Calibri" w:hAnsi="Calibri"/>
            <w:color w:val="000000" w:themeColor="text1"/>
            <w:lang w:val="en-US"/>
          </w:rPr>
          <w:delText xml:space="preserve">with </w:delText>
        </w:r>
      </w:del>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del w:id="253" w:author="Danilo Bzdok" w:date="2018-05-11T15:41:00Z">
        <w:r w:rsidR="00F83534" w:rsidRPr="00BC60D6" w:rsidDel="00B363A0">
          <w:rPr>
            <w:rFonts w:ascii="Calibri" w:hAnsi="Calibri" w:cs="Arial"/>
            <w:color w:val="000000"/>
            <w:lang w:val="en-US" w:eastAsia="en-US"/>
          </w:rPr>
          <w:delText xml:space="preserve">derived </w:delText>
        </w:r>
      </w:del>
      <w:ins w:id="254" w:author="Danilo Bzdok" w:date="2018-05-11T15:41:00Z">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ins>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ins w:id="255" w:author="Danilo Bzdok" w:date="2018-05-11T15:41:00Z">
        <w:r w:rsidR="00B363A0">
          <w:rPr>
            <w:rFonts w:ascii="Calibri" w:eastAsia="Times New Roman" w:hAnsi="Calibri" w:cs="Arial"/>
            <w:bCs/>
            <w:color w:val="222222"/>
            <w:lang w:val="en-US"/>
          </w:rPr>
          <w:t xml:space="preserve">trying to </w:t>
        </w:r>
      </w:ins>
      <w:proofErr w:type="gramStart"/>
      <w:r w:rsidR="00F83534" w:rsidRPr="00BC60D6">
        <w:rPr>
          <w:rFonts w:ascii="Calibri" w:eastAsia="Times New Roman" w:hAnsi="Calibri" w:cs="Arial"/>
          <w:bCs/>
          <w:color w:val="222222"/>
          <w:lang w:val="en-US"/>
        </w:rPr>
        <w:t>und</w:t>
      </w:r>
      <w:r w:rsidR="00BF45AF" w:rsidRPr="00BC60D6">
        <w:rPr>
          <w:rFonts w:ascii="Calibri" w:eastAsia="Times New Roman" w:hAnsi="Calibri" w:cs="Arial"/>
          <w:bCs/>
          <w:color w:val="222222"/>
          <w:lang w:val="en-US"/>
        </w:rPr>
        <w:t>erstanding</w:t>
      </w:r>
      <w:proofErr w:type="gramEnd"/>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del w:id="256" w:author="Danilo Bzdok" w:date="2018-05-11T15:42:00Z">
        <w:r w:rsidR="00AB27D3" w:rsidRPr="00BC60D6" w:rsidDel="00B363A0">
          <w:rPr>
            <w:rFonts w:ascii="Calibri" w:eastAsia="Times New Roman" w:hAnsi="Calibri" w:cs="Arial"/>
            <w:color w:val="222222"/>
            <w:lang w:val="en-US"/>
          </w:rPr>
          <w:delText>In particular, t</w:delText>
        </w:r>
      </w:del>
      <w:ins w:id="257" w:author="Danilo Bzdok" w:date="2018-05-11T15:42:00Z">
        <w:r w:rsidR="00B363A0">
          <w:rPr>
            <w:rFonts w:ascii="Calibri" w:eastAsia="Times New Roman" w:hAnsi="Calibri" w:cs="Arial"/>
            <w:color w:val="222222"/>
            <w:lang w:val="en-US"/>
          </w:rPr>
          <w:t>T</w:t>
        </w:r>
      </w:ins>
      <w:r w:rsidR="00AB27D3" w:rsidRPr="00BC60D6">
        <w:rPr>
          <w:rFonts w:ascii="Calibri" w:eastAsia="Times New Roman" w:hAnsi="Calibri" w:cs="Arial"/>
          <w:color w:val="222222"/>
          <w:lang w:val="en-US"/>
        </w:rPr>
        <w:t>he investigator</w:t>
      </w:r>
      <w:del w:id="258" w:author="Danilo Bzdok" w:date="2018-05-12T12:05:00Z">
        <w:r w:rsidR="00AB27D3" w:rsidRPr="00BC60D6" w:rsidDel="00BA5870">
          <w:rPr>
            <w:rFonts w:ascii="Calibri" w:eastAsia="Times New Roman" w:hAnsi="Calibri" w:cs="Arial"/>
            <w:color w:val="222222"/>
            <w:lang w:val="en-US"/>
          </w:rPr>
          <w:delText xml:space="preserve"> </w:delText>
        </w:r>
      </w:del>
      <w:del w:id="259" w:author="Danilo Bzdok" w:date="2018-05-11T15:43:00Z">
        <w:r w:rsidR="00AB27D3" w:rsidRPr="00BC60D6" w:rsidDel="00B363A0">
          <w:rPr>
            <w:rFonts w:ascii="Calibri" w:eastAsia="Times New Roman" w:hAnsi="Calibri" w:cs="Arial"/>
            <w:color w:val="222222"/>
            <w:lang w:val="en-US"/>
          </w:rPr>
          <w:delText>wants</w:delText>
        </w:r>
        <w:r w:rsidR="009865F2" w:rsidRPr="00BC60D6" w:rsidDel="00B363A0">
          <w:rPr>
            <w:rFonts w:ascii="Calibri" w:eastAsia="Times New Roman" w:hAnsi="Calibri" w:cs="Arial"/>
            <w:color w:val="222222"/>
            <w:lang w:val="en-US"/>
          </w:rPr>
          <w:delText xml:space="preserve"> </w:delText>
        </w:r>
      </w:del>
      <w:ins w:id="260" w:author="Danilo Bzdok" w:date="2018-05-11T15:43:00Z">
        <w:r w:rsidR="00B363A0" w:rsidRPr="00BC60D6">
          <w:rPr>
            <w:rFonts w:ascii="Calibri" w:eastAsia="Times New Roman" w:hAnsi="Calibri" w:cs="Arial"/>
            <w:color w:val="222222"/>
            <w:lang w:val="en-US"/>
          </w:rPr>
          <w:t xml:space="preserve"> </w:t>
        </w:r>
      </w:ins>
      <w:ins w:id="261" w:author="Danilo Bzdok" w:date="2018-05-12T12:05:00Z">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ins>
      <w:ins w:id="262" w:author="Danilo Bzdok" w:date="2018-05-12T12:06:00Z">
        <w:r w:rsidR="00143B83">
          <w:rPr>
            <w:rFonts w:ascii="Calibri" w:eastAsia="Times New Roman" w:hAnsi="Calibri" w:cs="Arial"/>
            <w:color w:val="222222"/>
            <w:lang w:val="en-US"/>
          </w:rPr>
          <w:t xml:space="preserve">by </w:t>
        </w:r>
      </w:ins>
      <w:del w:id="263" w:author="Danilo Bzdok" w:date="2018-05-12T12:06:00Z">
        <w:r w:rsidR="009865F2" w:rsidRPr="00BC60D6" w:rsidDel="00143B83">
          <w:rPr>
            <w:rFonts w:ascii="Calibri" w:eastAsia="Times New Roman" w:hAnsi="Calibri" w:cs="Arial"/>
            <w:color w:val="222222"/>
            <w:lang w:val="en-US"/>
          </w:rPr>
          <w:delText xml:space="preserve">to </w:delText>
        </w:r>
      </w:del>
      <w:r w:rsidR="00B32C4F" w:rsidRPr="00BC60D6">
        <w:rPr>
          <w:rFonts w:ascii="Calibri" w:eastAsia="Times New Roman" w:hAnsi="Calibri" w:cs="Arial"/>
          <w:bCs/>
          <w:color w:val="222222"/>
          <w:lang w:val="en-US"/>
        </w:rPr>
        <w:t>quant</w:t>
      </w:r>
      <w:ins w:id="264" w:author="Danilo Bzdok" w:date="2018-05-07T12:36:00Z">
        <w:r w:rsidR="004C3E2D">
          <w:rPr>
            <w:rFonts w:ascii="Calibri" w:eastAsia="Times New Roman" w:hAnsi="Calibri" w:cs="Arial"/>
            <w:bCs/>
            <w:color w:val="222222"/>
            <w:lang w:val="en-US"/>
          </w:rPr>
          <w:t>it</w:t>
        </w:r>
      </w:ins>
      <w:ins w:id="265"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266" w:author="Danilo Bzdok" w:date="2018-05-07T12:29:00Z">
        <w:r w:rsidR="00463839">
          <w:rPr>
            <w:rFonts w:ascii="Calibri" w:eastAsia="Times New Roman" w:hAnsi="Calibri" w:cs="Arial"/>
            <w:bCs/>
            <w:color w:val="222222"/>
            <w:lang w:val="en-US"/>
          </w:rPr>
          <w:t xml:space="preserve">vely </w:t>
        </w:r>
      </w:ins>
      <w:ins w:id="267" w:author="Danilo Bzdok" w:date="2018-05-07T12:31:00Z">
        <w:r w:rsidR="00143B83">
          <w:rPr>
            <w:rFonts w:ascii="Calibri" w:eastAsia="Times New Roman" w:hAnsi="Calibri" w:cs="Arial"/>
            <w:bCs/>
            <w:color w:val="222222"/>
            <w:lang w:val="en-US"/>
          </w:rPr>
          <w:t>isolating</w:t>
        </w:r>
      </w:ins>
      <w:del w:id="268"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269"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del w:id="270" w:author="Danilo Bzdok" w:date="2018-05-08T15:54:00Z">
        <w:r w:rsidR="00AB27D3" w:rsidRPr="00BC60D6" w:rsidDel="007E11E3">
          <w:rPr>
            <w:rFonts w:ascii="Calibri" w:eastAsia="Times New Roman" w:hAnsi="Calibri" w:cs="Arial"/>
            <w:bCs/>
            <w:color w:val="222222"/>
            <w:lang w:val="en-US"/>
          </w:rPr>
          <w:delText xml:space="preserve">predictors </w:delText>
        </w:r>
      </w:del>
      <w:ins w:id="271" w:author="Danilo Bzdok" w:date="2018-05-08T15:54:00Z">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ins>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272" w:author="Danilo Bzdok" w:date="2018-05-07T12:31:00Z">
        <w:r w:rsidR="00C4033E">
          <w:rPr>
            <w:rFonts w:ascii="Calibri" w:eastAsia="Times New Roman" w:hAnsi="Calibri" w:cs="Arial"/>
            <w:bCs/>
            <w:color w:val="222222"/>
            <w:lang w:val="en-US"/>
          </w:rPr>
          <w:t xml:space="preserve">, which were </w:t>
        </w:r>
      </w:ins>
      <w:del w:id="273"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w:t>
      </w:r>
      <w:del w:id="274" w:author="Danilo Bzdok" w:date="2018-05-12T12:09:00Z">
        <w:r w:rsidR="00823F39" w:rsidRPr="00BC60D6" w:rsidDel="00534A93">
          <w:rPr>
            <w:rFonts w:ascii="Calibri" w:eastAsia="Times New Roman" w:hAnsi="Calibri" w:cs="Arial"/>
            <w:bCs/>
            <w:color w:val="222222"/>
            <w:lang w:val="en-US"/>
          </w:rPr>
          <w:delText xml:space="preserve">selected </w:delText>
        </w:r>
      </w:del>
      <w:ins w:id="275" w:author="Danilo Bzdok" w:date="2018-05-12T12:09:00Z">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ins>
      <w:r w:rsidR="00823F39" w:rsidRPr="00BC60D6">
        <w:rPr>
          <w:rFonts w:ascii="Calibri" w:eastAsia="Times New Roman" w:hAnsi="Calibri" w:cs="Arial"/>
          <w:bCs/>
          <w:color w:val="222222"/>
          <w:lang w:val="en-US"/>
        </w:rPr>
        <w:t xml:space="preserve">based on </w:t>
      </w:r>
      <w:del w:id="276" w:author="Danilo Bzdok" w:date="2018-05-13T14:50:00Z">
        <w:r w:rsidR="00823F39" w:rsidRPr="00BC60D6" w:rsidDel="000C019F">
          <w:rPr>
            <w:rFonts w:ascii="Calibri" w:eastAsia="Times New Roman" w:hAnsi="Calibri" w:cs="Arial"/>
            <w:bCs/>
            <w:color w:val="222222"/>
            <w:lang w:val="en-US"/>
          </w:rPr>
          <w:delText>previous research</w:delText>
        </w:r>
      </w:del>
      <w:ins w:id="277" w:author="Danilo Bzdok" w:date="2018-05-13T14:50:00Z">
        <w:r w:rsidR="000C019F">
          <w:rPr>
            <w:rFonts w:ascii="Calibri" w:eastAsia="Times New Roman" w:hAnsi="Calibri" w:cs="Arial"/>
            <w:bCs/>
            <w:color w:val="222222"/>
            <w:lang w:val="en-US"/>
          </w:rPr>
          <w:t>existing knowledge</w:t>
        </w:r>
      </w:ins>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ins w:id="278" w:author="Danilo Bzdok" w:date="2018-05-12T12:01:00Z">
        <w:r w:rsidR="008C6A41">
          <w:rPr>
            <w:rFonts w:ascii="Calibri" w:eastAsia="Times New Roman" w:hAnsi="Calibri" w:cs="Arial"/>
            <w:bCs/>
            <w:color w:val="222222"/>
            <w:lang w:val="en-US"/>
          </w:rPr>
          <w:t>,</w:t>
        </w:r>
      </w:ins>
      <w:r w:rsidR="00F83534" w:rsidRPr="00BC60D6">
        <w:rPr>
          <w:rFonts w:ascii="Calibri" w:eastAsia="Times New Roman" w:hAnsi="Calibri" w:cs="Arial"/>
          <w:bCs/>
          <w:color w:val="222222"/>
          <w:lang w:val="en-US"/>
        </w:rPr>
        <w:t xml:space="preserve"> historically</w:t>
      </w:r>
      <w:ins w:id="279" w:author="Danilo Bzdok" w:date="2018-05-12T12:01:00Z">
        <w:r w:rsidR="008C6A41">
          <w:rPr>
            <w:rFonts w:ascii="Calibri" w:eastAsia="Times New Roman" w:hAnsi="Calibri" w:cs="Arial"/>
            <w:bCs/>
            <w:color w:val="222222"/>
            <w:lang w:val="en-US"/>
          </w:rPr>
          <w:t>,</w:t>
        </w:r>
      </w:ins>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del w:id="280" w:author="Danilo Bzdok" w:date="2018-05-08T15:54:00Z">
        <w:r w:rsidR="00F83534" w:rsidRPr="00BC60D6" w:rsidDel="007E11E3">
          <w:rPr>
            <w:rFonts w:ascii="Calibri" w:eastAsia="Times New Roman" w:hAnsi="Calibri" w:cs="Arial"/>
            <w:bCs/>
            <w:color w:val="222222"/>
            <w:lang w:val="en-US"/>
          </w:rPr>
          <w:delText>may</w:delText>
        </w:r>
        <w:r w:rsidR="009865F2" w:rsidRPr="00BC60D6" w:rsidDel="007E11E3">
          <w:rPr>
            <w:rFonts w:ascii="Calibri" w:eastAsia="Times New Roman" w:hAnsi="Calibri" w:cs="Arial"/>
            <w:bCs/>
            <w:color w:val="222222"/>
            <w:lang w:val="en-US"/>
          </w:rPr>
          <w:delText xml:space="preserve"> </w:delText>
        </w:r>
        <w:r w:rsidR="00F83534" w:rsidRPr="00BC60D6" w:rsidDel="007E11E3">
          <w:rPr>
            <w:rFonts w:ascii="Calibri" w:eastAsia="Times New Roman" w:hAnsi="Calibri" w:cs="Arial"/>
            <w:bCs/>
            <w:color w:val="222222"/>
            <w:lang w:val="en-US"/>
          </w:rPr>
          <w:delText>be</w:delText>
        </w:r>
      </w:del>
      <w:ins w:id="281" w:author="Danilo Bzdok" w:date="2018-05-08T15:54:00Z">
        <w:r w:rsidR="007E11E3">
          <w:rPr>
            <w:rFonts w:ascii="Calibri" w:eastAsia="Times New Roman" w:hAnsi="Calibri" w:cs="Arial"/>
            <w:bCs/>
            <w:color w:val="222222"/>
            <w:lang w:val="en-US"/>
          </w:rPr>
          <w:t xml:space="preserve">is </w:t>
        </w:r>
      </w:ins>
      <w:ins w:id="282" w:author="Danilo Bzdok" w:date="2018-05-08T15:55:00Z">
        <w:r w:rsidR="007E11E3">
          <w:rPr>
            <w:rFonts w:ascii="Calibri" w:eastAsia="Times New Roman" w:hAnsi="Calibri" w:cs="Arial"/>
            <w:bCs/>
            <w:color w:val="222222"/>
            <w:lang w:val="en-US"/>
          </w:rPr>
          <w:t>thought</w:t>
        </w:r>
      </w:ins>
      <w:ins w:id="283" w:author="Danilo Bzdok" w:date="2018-05-08T15:54:00Z">
        <w:r w:rsidR="007E11E3">
          <w:rPr>
            <w:rFonts w:ascii="Calibri" w:eastAsia="Times New Roman" w:hAnsi="Calibri" w:cs="Arial"/>
            <w:bCs/>
            <w:color w:val="222222"/>
            <w:lang w:val="en-US"/>
          </w:rPr>
          <w:t xml:space="preserve"> to be</w:t>
        </w:r>
      </w:ins>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r w:rsidR="004C5902">
        <w:fldChar w:fldCharType="begin"/>
      </w:r>
      <w:r w:rsidR="004C5902" w:rsidRPr="00B13EE6">
        <w:rPr>
          <w:lang w:val="en-US"/>
          <w:rPrChange w:id="284" w:author="Danilo Bzdok" w:date="2018-05-13T15:48:00Z">
            <w:rPr/>
          </w:rPrChange>
        </w:rPr>
        <w:instrText xml:space="preserve"> HYPERLINK \l "_ENREF_21" \o "Casella, 2002 #6913" </w:instrText>
      </w:r>
      <w:r w:rsidR="004C5902">
        <w:fldChar w:fldCharType="separate"/>
      </w:r>
      <w:r w:rsidR="00DE4692" w:rsidRPr="00BC60D6">
        <w:rPr>
          <w:rFonts w:ascii="Calibri" w:eastAsia="Times New Roman" w:hAnsi="Calibri" w:cs="Arial"/>
          <w:noProof/>
          <w:color w:val="222222"/>
          <w:lang w:val="en-US"/>
        </w:rPr>
        <w:t>21</w:t>
      </w:r>
      <w:r w:rsidR="004C5902">
        <w:rPr>
          <w:rFonts w:ascii="Calibri" w:eastAsia="Times New Roman" w:hAnsi="Calibri" w:cs="Arial"/>
          <w:noProof/>
          <w:color w:val="222222"/>
          <w:lang w:val="en-US"/>
        </w:rPr>
        <w:fldChar w:fldCharType="end"/>
      </w:r>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ins w:id="285" w:author="Danilo Bzdok" w:date="2018-05-08T15:55:00Z">
        <w:r w:rsidR="007E11E3">
          <w:rPr>
            <w:rFonts w:ascii="Calibri" w:eastAsia="Times New Roman" w:hAnsi="Calibri" w:cs="Arial"/>
            <w:bCs/>
            <w:color w:val="222222"/>
            <w:shd w:val="clear" w:color="auto" w:fill="FFFFFF"/>
            <w:lang w:val="en-US"/>
          </w:rPr>
          <w:t xml:space="preserve">specified </w:t>
        </w:r>
      </w:ins>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sufficient</w:t>
      </w:r>
      <w:del w:id="286" w:author="Danilo Bzdok" w:date="2018-05-08T15:55:00Z">
        <w:r w:rsidR="00F078A1" w:rsidRPr="00BC60D6" w:rsidDel="007E11E3">
          <w:rPr>
            <w:rFonts w:ascii="Calibri" w:hAnsi="Calibri" w:cs="Arial"/>
            <w:color w:val="000000"/>
            <w:lang w:val="en-US" w:eastAsia="en-US"/>
          </w:rPr>
          <w:delText>, fully specified</w:delText>
        </w:r>
      </w:del>
      <w:r w:rsidR="00F078A1" w:rsidRPr="00BC60D6">
        <w:rPr>
          <w:rFonts w:ascii="Calibri" w:hAnsi="Calibri" w:cs="Arial"/>
          <w:color w:val="000000"/>
          <w:lang w:val="en-US" w:eastAsia="en-US"/>
        </w:rPr>
        <w:t xml:space="preserve">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del w:id="287" w:author="Danilo Bzdok" w:date="2018-05-08T15:55:00Z">
        <w:r w:rsidR="007B2E00" w:rsidDel="007E11E3">
          <w:rPr>
            <w:rFonts w:ascii="Calibri" w:hAnsi="Calibri" w:cs="Arial"/>
            <w:color w:val="000000"/>
            <w:lang w:val="en-US" w:eastAsia="en-US"/>
          </w:rPr>
          <w:delText xml:space="preserve">with </w:delText>
        </w:r>
      </w:del>
      <w:ins w:id="288" w:author="Danilo Bzdok" w:date="2018-05-08T15:55:00Z">
        <w:r w:rsidR="007E11E3">
          <w:rPr>
            <w:rFonts w:ascii="Calibri" w:hAnsi="Calibri" w:cs="Arial"/>
            <w:color w:val="000000"/>
            <w:lang w:val="en-US" w:eastAsia="en-US"/>
          </w:rPr>
          <w:t xml:space="preserve">where </w:t>
        </w:r>
      </w:ins>
      <w:r w:rsidR="007B2E00">
        <w:rPr>
          <w:rFonts w:ascii="Calibri" w:hAnsi="Calibri" w:cs="Arial"/>
          <w:color w:val="000000"/>
          <w:lang w:val="en-US" w:eastAsia="en-US"/>
        </w:rPr>
        <w:t xml:space="preserve">each variable </w:t>
      </w:r>
      <w:ins w:id="289" w:author="Danilo Bzdok" w:date="2018-05-11T15:44:00Z">
        <w:r w:rsidR="009F6478">
          <w:rPr>
            <w:rFonts w:ascii="Calibri" w:hAnsi="Calibri" w:cs="Arial"/>
            <w:color w:val="000000"/>
            <w:lang w:val="en-US" w:eastAsia="en-US"/>
          </w:rPr>
          <w:t xml:space="preserve">and its units </w:t>
        </w:r>
      </w:ins>
      <w:del w:id="290" w:author="Danilo Bzdok" w:date="2018-05-08T15:55:00Z">
        <w:r w:rsidR="007B2E00" w:rsidDel="007E11E3">
          <w:rPr>
            <w:rFonts w:ascii="Calibri" w:hAnsi="Calibri" w:cs="Arial"/>
            <w:color w:val="000000"/>
            <w:lang w:val="en-US" w:eastAsia="en-US"/>
          </w:rPr>
          <w:delText xml:space="preserve">have </w:delText>
        </w:r>
      </w:del>
      <w:ins w:id="291" w:author="Danilo Bzdok" w:date="2018-05-08T15:55:00Z">
        <w:r w:rsidR="009F6478">
          <w:rPr>
            <w:rFonts w:ascii="Calibri" w:hAnsi="Calibri" w:cs="Arial"/>
            <w:color w:val="000000"/>
            <w:lang w:val="en-US" w:eastAsia="en-US"/>
          </w:rPr>
          <w:t>have</w:t>
        </w:r>
        <w:r w:rsidR="007E11E3">
          <w:rPr>
            <w:rFonts w:ascii="Calibri" w:hAnsi="Calibri" w:cs="Arial"/>
            <w:color w:val="000000"/>
            <w:lang w:val="en-US" w:eastAsia="en-US"/>
          </w:rPr>
          <w:t xml:space="preserve"> </w:t>
        </w:r>
      </w:ins>
      <w:r w:rsidR="007B2E00">
        <w:rPr>
          <w:rFonts w:ascii="Calibri" w:hAnsi="Calibri" w:cs="Arial"/>
          <w:color w:val="000000"/>
          <w:lang w:val="en-US" w:eastAsia="en-US"/>
        </w:rPr>
        <w:t>a</w:t>
      </w:r>
      <w:ins w:id="292" w:author="Danilo Bzdok" w:date="2018-05-13T14:51:00Z">
        <w:r w:rsidR="00F327FB">
          <w:rPr>
            <w:rFonts w:ascii="Calibri" w:hAnsi="Calibri" w:cs="Arial"/>
            <w:color w:val="000000"/>
            <w:lang w:val="en-US" w:eastAsia="en-US"/>
          </w:rPr>
          <w:t>n</w:t>
        </w:r>
      </w:ins>
      <w:r w:rsidR="007B2E00">
        <w:rPr>
          <w:rFonts w:ascii="Calibri" w:hAnsi="Calibri" w:cs="Arial"/>
          <w:color w:val="000000"/>
          <w:lang w:val="en-US" w:eastAsia="en-US"/>
        </w:rPr>
        <w:t xml:space="preserve"> </w:t>
      </w:r>
      <w:del w:id="293" w:author="Danilo Bzdok" w:date="2018-05-13T14:51:00Z">
        <w:r w:rsidR="007B2E00" w:rsidDel="00F327FB">
          <w:rPr>
            <w:rFonts w:ascii="Calibri" w:hAnsi="Calibri" w:cs="Arial"/>
            <w:color w:val="000000"/>
            <w:lang w:val="en-US" w:eastAsia="en-US"/>
          </w:rPr>
          <w:delText xml:space="preserve">clear </w:delText>
        </w:r>
      </w:del>
      <w:ins w:id="294" w:author="Danilo Bzdok" w:date="2018-05-13T14:51:00Z">
        <w:r w:rsidR="00F327FB">
          <w:rPr>
            <w:rFonts w:ascii="Calibri" w:hAnsi="Calibri" w:cs="Arial"/>
            <w:color w:val="000000"/>
            <w:lang w:val="en-US" w:eastAsia="en-US"/>
          </w:rPr>
          <w:t xml:space="preserve">immediate </w:t>
        </w:r>
      </w:ins>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ins w:id="295" w:author="Danilo Bzdok" w:date="2018-05-11T15:45:00Z">
        <w:r w:rsidR="009F6478">
          <w:rPr>
            <w:rFonts w:ascii="Calibri" w:hAnsi="Calibri" w:cs="Arial"/>
            <w:color w:val="000000"/>
            <w:lang w:val="en-US" w:eastAsia="en-US"/>
          </w:rPr>
          <w:t xml:space="preserve">formally </w:t>
        </w:r>
      </w:ins>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del w:id="296" w:author="Danilo Bzdok" w:date="2018-05-11T15:45:00Z">
        <w:r w:rsidR="00527DF6" w:rsidRPr="00BC60D6" w:rsidDel="009F6478">
          <w:rPr>
            <w:rFonts w:ascii="Calibri" w:eastAsia="Times New Roman" w:hAnsi="Calibri" w:cs="Arial"/>
            <w:color w:val="222222"/>
            <w:lang w:val="en-US"/>
          </w:rPr>
          <w:delText xml:space="preserve">formal </w:delText>
        </w:r>
      </w:del>
      <w:ins w:id="297" w:author="Danilo Bzdok" w:date="2018-05-11T15:45:00Z">
        <w:r w:rsidR="009F6478">
          <w:rPr>
            <w:rFonts w:ascii="Calibri" w:eastAsia="Times New Roman" w:hAnsi="Calibri" w:cs="Arial"/>
            <w:color w:val="222222"/>
            <w:lang w:val="en-US"/>
          </w:rPr>
          <w:t xml:space="preserve">mathematical </w:t>
        </w:r>
      </w:ins>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del w:id="298" w:author="Danilo Bzdok" w:date="2018-05-08T15:56:00Z">
        <w:r w:rsidR="00854505" w:rsidRPr="00BC60D6" w:rsidDel="007E11E3">
          <w:rPr>
            <w:rFonts w:ascii="Calibri" w:eastAsia="Times New Roman" w:hAnsi="Calibri" w:cs="Arial"/>
            <w:color w:val="222222"/>
            <w:lang w:val="en-US"/>
          </w:rPr>
          <w:delText>this modeling</w:delText>
        </w:r>
      </w:del>
      <w:ins w:id="299" w:author="Danilo Bzdok" w:date="2018-05-08T15:56:00Z">
        <w:r w:rsidR="007E11E3">
          <w:rPr>
            <w:rFonts w:ascii="Calibri" w:eastAsia="Times New Roman" w:hAnsi="Calibri" w:cs="Arial"/>
            <w:color w:val="222222"/>
            <w:lang w:val="en-US"/>
          </w:rPr>
          <w:t>the inference</w:t>
        </w:r>
      </w:ins>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ins w:id="300" w:author="Danilo Bzdok" w:date="2018-05-12T12:10:00Z">
        <w:r w:rsidR="00F56E67">
          <w:rPr>
            <w:rFonts w:ascii="Calibri" w:hAnsi="Calibri"/>
            <w:lang w:val="en-US"/>
          </w:rPr>
          <w:t>sets</w:t>
        </w:r>
      </w:ins>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ins w:id="301" w:author="Danilo Bzdok" w:date="2018-05-11T15:44:00Z">
        <w:r w:rsidR="009F6478">
          <w:rPr>
            <w:rFonts w:ascii="Calibri" w:hAnsi="Calibri"/>
            <w:lang w:val="en-US"/>
          </w:rPr>
          <w:t xml:space="preserve"> </w:t>
        </w:r>
      </w:ins>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r w:rsidR="004C5902">
        <w:fldChar w:fldCharType="begin"/>
      </w:r>
      <w:r w:rsidR="004C5902" w:rsidRPr="00B13EE6">
        <w:rPr>
          <w:lang w:val="en-US"/>
          <w:rPrChange w:id="302" w:author="Danilo Bzdok" w:date="2018-05-13T15:48:00Z">
            <w:rPr/>
          </w:rPrChange>
        </w:rPr>
        <w:instrText xml:space="preserve"> HYPERLINK \l "_ENREF_8" \o "Efron, 2016 #6362" </w:instrText>
      </w:r>
      <w:r w:rsidR="004C5902">
        <w:fldChar w:fldCharType="separate"/>
      </w:r>
      <w:r w:rsidR="00DE4692">
        <w:rPr>
          <w:rFonts w:ascii="Calibri" w:hAnsi="Calibri"/>
          <w:noProof/>
          <w:lang w:val="en-US"/>
        </w:rPr>
        <w:t>8</w:t>
      </w:r>
      <w:r w:rsidR="004C5902">
        <w:rPr>
          <w:rFonts w:ascii="Calibri" w:hAnsi="Calibri"/>
          <w:noProof/>
          <w:lang w:val="en-US"/>
        </w:rPr>
        <w:fldChar w:fldCharType="end"/>
      </w:r>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15D13F80" w:rsidR="00AD7870" w:rsidRPr="00204A45" w:rsidRDefault="00993106" w:rsidP="00360BA5">
      <w:pPr>
        <w:ind w:firstLine="708"/>
        <w:jc w:val="both"/>
        <w:rPr>
          <w:rFonts w:ascii="Calibri" w:hAnsi="Calibri" w:cs="Arial"/>
          <w:color w:val="000000"/>
          <w:lang w:val="en-US" w:eastAsia="en-US"/>
        </w:rPr>
      </w:pPr>
      <w:del w:id="303" w:author="Danilo Bzdok" w:date="2018-05-08T15:57:00Z">
        <w:r w:rsidDel="007E11E3">
          <w:rPr>
            <w:rFonts w:ascii="Calibri" w:hAnsi="Calibri"/>
            <w:lang w:val="en-US"/>
          </w:rPr>
          <w:delText>Seeking</w:delText>
        </w:r>
        <w:r w:rsidRPr="00204A45" w:rsidDel="007E11E3">
          <w:rPr>
            <w:rFonts w:ascii="Calibri" w:hAnsi="Calibri"/>
            <w:lang w:val="en-US"/>
          </w:rPr>
          <w:delText xml:space="preserve"> </w:delText>
        </w:r>
      </w:del>
      <w:ins w:id="304" w:author="Danilo Bzdok" w:date="2018-05-08T15:57:00Z">
        <w:r w:rsidR="007E11E3">
          <w:rPr>
            <w:rFonts w:ascii="Calibri" w:hAnsi="Calibri"/>
            <w:lang w:val="en-US"/>
          </w:rPr>
          <w:t>Describing</w:t>
        </w:r>
        <w:r w:rsidR="007E11E3" w:rsidRPr="00204A45">
          <w:rPr>
            <w:rFonts w:ascii="Calibri" w:hAnsi="Calibri"/>
            <w:lang w:val="en-US"/>
          </w:rPr>
          <w:t xml:space="preserve"> </w:t>
        </w:r>
      </w:ins>
      <w:del w:id="305" w:author="Danilo Bzdok" w:date="2018-05-12T12:11:00Z">
        <w:r w:rsidR="00E92C81" w:rsidRPr="00204A45" w:rsidDel="00AB2A9E">
          <w:rPr>
            <w:rFonts w:ascii="Calibri" w:hAnsi="Calibri"/>
            <w:lang w:val="en-US"/>
          </w:rPr>
          <w:delText xml:space="preserve">properties </w:delText>
        </w:r>
      </w:del>
      <w:ins w:id="306" w:author="Danilo Bzdok" w:date="2018-05-12T12:11:00Z">
        <w:r w:rsidR="00AB2A9E">
          <w:rPr>
            <w:rFonts w:ascii="Calibri" w:hAnsi="Calibri"/>
            <w:lang w:val="en-US"/>
          </w:rPr>
          <w:t>aspects</w:t>
        </w:r>
        <w:r w:rsidR="00AB2A9E" w:rsidRPr="00204A45">
          <w:rPr>
            <w:rFonts w:ascii="Calibri" w:hAnsi="Calibri"/>
            <w:lang w:val="en-US"/>
          </w:rPr>
          <w:t xml:space="preserve"> </w:t>
        </w:r>
      </w:ins>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del w:id="307" w:author="Danilo Bzdok" w:date="2018-05-12T12:17:00Z">
        <w:r w:rsidR="00835962" w:rsidDel="00F85B58">
          <w:rPr>
            <w:rFonts w:ascii="Calibri" w:hAnsi="Calibri"/>
            <w:lang w:val="en-US"/>
          </w:rPr>
          <w:delText>can depart</w:delText>
        </w:r>
      </w:del>
      <w:ins w:id="308" w:author="Danilo Bzdok" w:date="2018-05-12T12:17:00Z">
        <w:r w:rsidR="00F85B58">
          <w:rPr>
            <w:rFonts w:ascii="Calibri" w:hAnsi="Calibri"/>
            <w:lang w:val="en-US"/>
          </w:rPr>
          <w:t>is conceptually distinct</w:t>
        </w:r>
      </w:ins>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309"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ins>
      <w:ins w:id="310" w:author="Danilo Bzdok" w:date="2018-05-12T12:25:00Z">
        <w:r w:rsidR="00956AE3">
          <w:rPr>
            <w:rFonts w:ascii="Calibri" w:hAnsi="Calibri" w:cs="Arial"/>
            <w:color w:val="000000"/>
            <w:lang w:val="en-US" w:eastAsia="en-US"/>
          </w:rPr>
          <w:t>wants</w:t>
        </w:r>
      </w:ins>
      <w:ins w:id="311" w:author="Danilo Bzdok" w:date="2018-05-07T12:35:00Z">
        <w:r w:rsidR="004C3E2D" w:rsidRPr="00204A45">
          <w:rPr>
            <w:rFonts w:ascii="Calibri" w:hAnsi="Calibri" w:cs="Arial"/>
            <w:color w:val="000000"/>
            <w:lang w:val="en-US" w:eastAsia="en-US"/>
          </w:rPr>
          <w:t xml:space="preserve"> to automatically extract knowledge of regularities searching through possibly meaningful </w:t>
        </w:r>
      </w:ins>
      <w:ins w:id="312" w:author="Danilo Bzdok" w:date="2018-05-12T12:14:00Z">
        <w:r w:rsidR="00D573DC">
          <w:rPr>
            <w:rFonts w:ascii="Calibri" w:hAnsi="Calibri" w:cs="Arial"/>
            <w:color w:val="000000"/>
            <w:lang w:val="en-US" w:eastAsia="en-US"/>
          </w:rPr>
          <w:t xml:space="preserve">candidate </w:t>
        </w:r>
      </w:ins>
      <w:ins w:id="313" w:author="Danilo Bzdok" w:date="2018-05-07T12:35:00Z">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ins>
      <w:r w:rsidR="00DE4692">
        <w:rPr>
          <w:rFonts w:ascii="Calibri" w:hAnsi="Calibri" w:cs="Arial"/>
          <w:noProof/>
          <w:color w:val="000000"/>
          <w:lang w:val="en-US" w:eastAsia="en-US"/>
        </w:rPr>
        <w:fldChar w:fldCharType="begin"/>
      </w:r>
      <w:r w:rsidR="00DE4692">
        <w:rPr>
          <w:rFonts w:ascii="Calibri" w:hAnsi="Calibri" w:cs="Arial"/>
          <w:noProof/>
          <w:color w:val="000000"/>
          <w:lang w:val="en-US" w:eastAsia="en-US"/>
        </w:rPr>
        <w:instrText xml:space="preserve"> HYPERLINK \l "_ENREF_22" \o "Hastie, 2001 #3957" </w:instrText>
      </w:r>
      <w:r w:rsidR="00DE4692">
        <w:rPr>
          <w:rFonts w:ascii="Calibri" w:hAnsi="Calibri" w:cs="Arial"/>
          <w:noProof/>
          <w:color w:val="000000"/>
          <w:lang w:val="en-US" w:eastAsia="en-US"/>
        </w:rPr>
        <w:fldChar w:fldCharType="separate"/>
      </w:r>
      <w:ins w:id="314" w:author="Danilo Bzdok" w:date="2018-05-07T12:35:00Z">
        <w:r w:rsidR="00DE4692">
          <w:rPr>
            <w:rFonts w:ascii="Calibri" w:hAnsi="Calibri" w:cs="Arial"/>
            <w:noProof/>
            <w:color w:val="000000"/>
            <w:lang w:val="en-US" w:eastAsia="en-US"/>
          </w:rPr>
          <w:t>22</w:t>
        </w:r>
      </w:ins>
      <w:r w:rsidR="00DE4692">
        <w:rPr>
          <w:rFonts w:ascii="Calibri" w:hAnsi="Calibri" w:cs="Arial"/>
          <w:noProof/>
          <w:color w:val="000000"/>
          <w:lang w:val="en-US" w:eastAsia="en-US"/>
        </w:rPr>
        <w:fldChar w:fldCharType="end"/>
      </w:r>
      <w:ins w:id="315" w:author="Danilo Bzdok" w:date="2018-05-07T12:35:00Z">
        <w:r w:rsidR="004C3E2D">
          <w:rPr>
            <w:rFonts w:ascii="Calibri" w:hAnsi="Calibri" w:cs="Arial"/>
            <w:noProof/>
            <w:color w:val="000000"/>
            <w:lang w:val="en-US" w:eastAsia="en-US"/>
          </w:rPr>
          <w:t xml:space="preserve">, </w:t>
        </w:r>
      </w:ins>
      <w:r w:rsidR="00DE4692">
        <w:rPr>
          <w:rFonts w:ascii="Calibri" w:hAnsi="Calibri" w:cs="Arial"/>
          <w:noProof/>
          <w:color w:val="000000"/>
          <w:lang w:val="en-US" w:eastAsia="en-US"/>
        </w:rPr>
        <w:fldChar w:fldCharType="begin"/>
      </w:r>
      <w:r w:rsidR="00DE4692">
        <w:rPr>
          <w:rFonts w:ascii="Calibri" w:hAnsi="Calibri" w:cs="Arial"/>
          <w:noProof/>
          <w:color w:val="000000"/>
          <w:lang w:val="en-US" w:eastAsia="en-US"/>
        </w:rPr>
        <w:instrText xml:space="preserve"> HYPERLINK \l "_ENREF_23" \o "Jordan, 2015 #5958" </w:instrText>
      </w:r>
      <w:r w:rsidR="00DE4692">
        <w:rPr>
          <w:rFonts w:ascii="Calibri" w:hAnsi="Calibri" w:cs="Arial"/>
          <w:noProof/>
          <w:color w:val="000000"/>
          <w:lang w:val="en-US" w:eastAsia="en-US"/>
        </w:rPr>
        <w:fldChar w:fldCharType="separate"/>
      </w:r>
      <w:ins w:id="316" w:author="Danilo Bzdok" w:date="2018-05-07T12:35:00Z">
        <w:r w:rsidR="00DE4692">
          <w:rPr>
            <w:rFonts w:ascii="Calibri" w:hAnsi="Calibri" w:cs="Arial"/>
            <w:noProof/>
            <w:color w:val="000000"/>
            <w:lang w:val="en-US" w:eastAsia="en-US"/>
          </w:rPr>
          <w:t>23</w:t>
        </w:r>
      </w:ins>
      <w:r w:rsidR="00DE4692">
        <w:rPr>
          <w:rFonts w:ascii="Calibri" w:hAnsi="Calibri" w:cs="Arial"/>
          <w:noProof/>
          <w:color w:val="000000"/>
          <w:lang w:val="en-US" w:eastAsia="en-US"/>
        </w:rPr>
        <w:fldChar w:fldCharType="end"/>
      </w:r>
      <w:ins w:id="317" w:author="Danilo Bzdok" w:date="2018-05-07T12:35:00Z">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318"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This modeling goal is for instance especially suited to ask</w:t>
      </w:r>
      <w:del w:id="319" w:author="Danilo Bzdok" w:date="2018-05-09T22:51:00Z">
        <w:r w:rsidR="00575454" w:rsidRPr="00204A45" w:rsidDel="0039508A">
          <w:rPr>
            <w:rStyle w:val="s2"/>
            <w:rFonts w:ascii="Calibri" w:hAnsi="Calibri"/>
            <w:color w:val="000000" w:themeColor="text1"/>
            <w:lang w:val="en-US"/>
          </w:rPr>
          <w:delText>,</w:delText>
        </w:r>
      </w:del>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320" w:author="Danilo Bzdok" w:date="2018-05-09T22:35:00Z">
        <w:r w:rsidR="00575454" w:rsidRPr="00204A45" w:rsidDel="00956F72">
          <w:rPr>
            <w:rStyle w:val="s2"/>
            <w:rFonts w:ascii="Calibri" w:hAnsi="Calibri"/>
            <w:color w:val="000000" w:themeColor="text1"/>
            <w:lang w:val="en-US"/>
          </w:rPr>
          <w:delText xml:space="preserve">Which </w:delText>
        </w:r>
      </w:del>
      <w:ins w:id="321" w:author="Danilo Bzdok" w:date="2018-05-09T22:38:00Z">
        <w:r w:rsidR="00AD5070">
          <w:rPr>
            <w:rStyle w:val="s2"/>
            <w:rFonts w:ascii="Calibri" w:hAnsi="Calibri"/>
            <w:color w:val="000000" w:themeColor="text1"/>
            <w:lang w:val="en-US"/>
          </w:rPr>
          <w:t>Is</w:t>
        </w:r>
      </w:ins>
      <w:ins w:id="322" w:author="Danilo Bzdok" w:date="2018-05-09T22:35:00Z">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ins>
      <w:ins w:id="323" w:author="Danilo Bzdok" w:date="2018-05-09T22:38:00Z">
        <w:r w:rsidR="00AD5070">
          <w:rPr>
            <w:rStyle w:val="s2"/>
            <w:rFonts w:ascii="Calibri" w:hAnsi="Calibri"/>
            <w:color w:val="000000" w:themeColor="text1"/>
            <w:lang w:val="en-US"/>
          </w:rPr>
          <w:t xml:space="preserve">a </w:t>
        </w:r>
      </w:ins>
      <w:ins w:id="324" w:author="Danilo Bzdok" w:date="2018-05-09T22:36:00Z">
        <w:r w:rsidR="00AD5070">
          <w:rPr>
            <w:rStyle w:val="s2"/>
            <w:rFonts w:ascii="Calibri" w:hAnsi="Calibri"/>
            <w:color w:val="000000" w:themeColor="text1"/>
            <w:lang w:val="en-US"/>
          </w:rPr>
          <w:t>set</w:t>
        </w:r>
        <w:r w:rsidR="002A17A9">
          <w:rPr>
            <w:rStyle w:val="s2"/>
            <w:rFonts w:ascii="Calibri" w:hAnsi="Calibri"/>
            <w:color w:val="000000" w:themeColor="text1"/>
            <w:lang w:val="en-US"/>
          </w:rPr>
          <w:t xml:space="preserve"> of </w:t>
        </w:r>
      </w:ins>
      <w:ins w:id="325" w:author="Danilo Bzdok" w:date="2018-05-08T10:36:00Z">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ins>
      <w:del w:id="326" w:author="Danilo Bzdok" w:date="2018-05-08T10:36:00Z">
        <w:r w:rsidR="00575454" w:rsidRPr="00204A45" w:rsidDel="007914BE">
          <w:rPr>
            <w:rStyle w:val="s2"/>
            <w:rFonts w:ascii="Calibri" w:hAnsi="Calibri"/>
            <w:color w:val="000000" w:themeColor="text1"/>
            <w:lang w:val="en-US"/>
          </w:rPr>
          <w:delText>gene locations</w:delText>
        </w:r>
      </w:del>
      <w:r w:rsidR="00575454" w:rsidRPr="00204A45">
        <w:rPr>
          <w:rStyle w:val="s2"/>
          <w:rFonts w:ascii="Calibri" w:hAnsi="Calibri"/>
          <w:color w:val="000000" w:themeColor="text1"/>
          <w:lang w:val="en-US"/>
        </w:rPr>
        <w:t xml:space="preserve"> </w:t>
      </w:r>
      <w:del w:id="327" w:author="Danilo Bzdok" w:date="2018-05-09T22:36:00Z">
        <w:r w:rsidR="00575454" w:rsidRPr="00204A45" w:rsidDel="002A17A9">
          <w:rPr>
            <w:rStyle w:val="s2"/>
            <w:rFonts w:ascii="Calibri" w:hAnsi="Calibri"/>
            <w:color w:val="000000" w:themeColor="text1"/>
            <w:lang w:val="en-US"/>
          </w:rPr>
          <w:delText xml:space="preserve">are </w:delText>
        </w:r>
      </w:del>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328"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329"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ins w:id="330" w:author="Danilo Bzdok" w:date="2018-05-12T11:43:00Z">
        <w:r w:rsidR="002A0C3C">
          <w:rPr>
            <w:rFonts w:ascii="Calibri" w:hAnsi="Calibri"/>
            <w:color w:val="000000" w:themeColor="text1"/>
            <w:lang w:val="en-US"/>
          </w:rPr>
          <w:t>Compared to modeling for infere</w:t>
        </w:r>
      </w:ins>
      <w:ins w:id="331" w:author="Danilo Bzdok" w:date="2018-05-12T12:20:00Z">
        <w:r w:rsidR="002A0C3C">
          <w:rPr>
            <w:rFonts w:ascii="Calibri" w:hAnsi="Calibri"/>
            <w:color w:val="000000" w:themeColor="text1"/>
            <w:lang w:val="en-US"/>
          </w:rPr>
          <w:t>n</w:t>
        </w:r>
      </w:ins>
      <w:ins w:id="332" w:author="Danilo Bzdok" w:date="2018-05-12T11:43:00Z">
        <w:r w:rsidR="002A0C3C">
          <w:rPr>
            <w:rFonts w:ascii="Calibri" w:hAnsi="Calibri"/>
            <w:color w:val="000000" w:themeColor="text1"/>
            <w:lang w:val="en-US"/>
          </w:rPr>
          <w:t>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ins>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del w:id="333" w:author="Danilo Bzdok" w:date="2018-05-12T12:21:00Z">
        <w:r w:rsidR="00002D98" w:rsidDel="00711BF4">
          <w:rPr>
            <w:rFonts w:ascii="Calibri" w:hAnsi="Calibri" w:cs="Arial"/>
            <w:color w:val="000000"/>
            <w:lang w:val="en-US" w:eastAsia="en-US"/>
          </w:rPr>
          <w:delText>a</w:delText>
        </w:r>
        <w:r w:rsidR="008A70CC" w:rsidDel="00711BF4">
          <w:rPr>
            <w:rFonts w:ascii="Calibri" w:hAnsi="Calibri" w:cs="Arial"/>
            <w:color w:val="000000"/>
            <w:lang w:val="en-US" w:eastAsia="en-US"/>
          </w:rPr>
          <w:delText>n established</w:delText>
        </w:r>
        <w:r w:rsidR="00002D98" w:rsidDel="00711BF4">
          <w:rPr>
            <w:rFonts w:ascii="Calibri" w:hAnsi="Calibri" w:cs="Arial"/>
            <w:color w:val="000000"/>
            <w:lang w:val="en-US" w:eastAsia="en-US"/>
          </w:rPr>
          <w:delText xml:space="preserve"> </w:delText>
        </w:r>
      </w:del>
      <w:ins w:id="334" w:author="Danilo Bzdok" w:date="2018-05-12T12:21:00Z">
        <w:r w:rsidR="00711BF4">
          <w:rPr>
            <w:rFonts w:ascii="Calibri" w:hAnsi="Calibri" w:cs="Arial"/>
            <w:color w:val="000000"/>
            <w:lang w:val="en-US" w:eastAsia="en-US"/>
          </w:rPr>
          <w:t xml:space="preserve">the core </w:t>
        </w:r>
      </w:ins>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335" w:author="Danilo Bzdok" w:date="2018-05-07T12:39:00Z">
        <w:r w:rsidR="00F66D5F" w:rsidRPr="00204A45" w:rsidDel="00AB422E">
          <w:rPr>
            <w:rFonts w:ascii="Calibri" w:hAnsi="Calibri" w:cs="Arial"/>
            <w:color w:val="000000"/>
            <w:lang w:val="en-US" w:eastAsia="en-US"/>
          </w:rPr>
          <w:delText xml:space="preserve">whose </w:delText>
        </w:r>
      </w:del>
      <w:ins w:id="336"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337"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del w:id="338" w:author="Danilo Bzdok" w:date="2018-05-12T12:27:00Z">
        <w:r w:rsidR="00380B89" w:rsidRPr="00204A45" w:rsidDel="00A37413">
          <w:rPr>
            <w:rFonts w:ascii="Calibri" w:hAnsi="Calibri" w:cs="Arial"/>
            <w:color w:val="000000"/>
            <w:lang w:val="en-US" w:eastAsia="en-US"/>
          </w:rPr>
          <w:delText>achieve</w:delText>
        </w:r>
        <w:r w:rsidR="003626FA" w:rsidRPr="00204A45" w:rsidDel="00A37413">
          <w:rPr>
            <w:rFonts w:ascii="Calibri" w:hAnsi="Calibri" w:cs="Arial"/>
            <w:color w:val="000000"/>
            <w:lang w:val="en-US" w:eastAsia="en-US"/>
          </w:rPr>
          <w:delText>s</w:delText>
        </w:r>
        <w:r w:rsidR="00380B89" w:rsidRPr="00204A45" w:rsidDel="00A37413">
          <w:rPr>
            <w:rFonts w:ascii="Calibri" w:hAnsi="Calibri" w:cs="Arial"/>
            <w:color w:val="000000"/>
            <w:lang w:val="en-US" w:eastAsia="en-US"/>
          </w:rPr>
          <w:delText xml:space="preserve"> </w:delText>
        </w:r>
      </w:del>
      <w:ins w:id="339" w:author="Danilo Bzdok" w:date="2018-05-12T12:27:00Z">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ins>
      <w:r w:rsidR="00380B89" w:rsidRPr="00204A45">
        <w:rPr>
          <w:rFonts w:ascii="Calibri" w:hAnsi="Calibri" w:cs="Arial"/>
          <w:color w:val="000000"/>
          <w:lang w:val="en-US" w:eastAsia="en-US"/>
        </w:rPr>
        <w:t xml:space="preserve">guesses with high accuracy as </w:t>
      </w:r>
      <w:ins w:id="340" w:author="Danilo Bzdok" w:date="2018-05-12T11:42:00Z">
        <w:r w:rsidR="008A7ADA">
          <w:rPr>
            <w:rFonts w:ascii="Calibri" w:hAnsi="Calibri" w:cs="Arial"/>
            <w:color w:val="000000"/>
            <w:lang w:val="en-US" w:eastAsia="en-US"/>
          </w:rPr>
          <w:t xml:space="preserve">fitted </w:t>
        </w:r>
      </w:ins>
      <w:del w:id="341" w:author="Danilo Bzdok" w:date="2018-05-12T11:42:00Z">
        <w:r w:rsidR="00380B89" w:rsidRPr="00204A45" w:rsidDel="008A7ADA">
          <w:rPr>
            <w:rFonts w:ascii="Calibri" w:hAnsi="Calibri" w:cs="Arial"/>
            <w:color w:val="000000"/>
            <w:lang w:val="en-US" w:eastAsia="en-US"/>
          </w:rPr>
          <w:delText xml:space="preserve">those </w:delText>
        </w:r>
      </w:del>
      <w:r w:rsidR="00380B89" w:rsidRPr="00204A45">
        <w:rPr>
          <w:rFonts w:ascii="Calibri" w:eastAsia="Times New Roman" w:hAnsi="Calibri" w:cs="Arial"/>
          <w:bCs/>
          <w:color w:val="222222"/>
          <w:shd w:val="clear" w:color="auto" w:fill="FFFFFF"/>
          <w:lang w:val="en-US"/>
        </w:rPr>
        <w:t xml:space="preserve">models are </w:t>
      </w:r>
      <w:del w:id="342" w:author="Danilo Bzdok" w:date="2018-05-12T11:40:00Z">
        <w:r w:rsidR="00380B89" w:rsidRPr="00204A45" w:rsidDel="00934419">
          <w:rPr>
            <w:rFonts w:ascii="Calibri" w:eastAsia="Times New Roman" w:hAnsi="Calibri" w:cs="Arial"/>
            <w:bCs/>
            <w:color w:val="222222"/>
            <w:shd w:val="clear" w:color="auto" w:fill="FFFFFF"/>
            <w:lang w:val="en-US"/>
          </w:rPr>
          <w:delText>expected to generalize extracted patterns onto tomorrow’s data</w:delText>
        </w:r>
      </w:del>
      <w:ins w:id="343" w:author="Danilo Bzdok" w:date="2018-05-12T11:40:00Z">
        <w:r w:rsidR="00934419">
          <w:rPr>
            <w:rFonts w:ascii="Calibri" w:eastAsia="Times New Roman" w:hAnsi="Calibri" w:cs="Arial"/>
            <w:bCs/>
            <w:color w:val="222222"/>
            <w:shd w:val="clear" w:color="auto" w:fill="FFFFFF"/>
            <w:lang w:val="en-US"/>
          </w:rPr>
          <w:t>explicitly checked by approximating external validation using the available data</w:t>
        </w:r>
      </w:ins>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del w:id="344" w:author="Danilo Bzdok" w:date="2018-05-12T11:43:00Z">
        <w:r w:rsidR="005A6C3D" w:rsidRPr="00204A45" w:rsidDel="008A7ADA">
          <w:rPr>
            <w:rFonts w:ascii="Calibri" w:hAnsi="Calibri"/>
            <w:color w:val="000000" w:themeColor="text1"/>
            <w:lang w:val="en-US"/>
          </w:rPr>
          <w:delText xml:space="preserve">There </w:delText>
        </w:r>
      </w:del>
      <w:del w:id="345" w:author="Danilo Bzdok" w:date="2018-05-09T22:42:00Z">
        <w:r w:rsidR="005A6C3D" w:rsidRPr="00204A45" w:rsidDel="009F5BB5">
          <w:rPr>
            <w:rFonts w:ascii="Calibri" w:hAnsi="Calibri"/>
            <w:color w:val="000000" w:themeColor="text1"/>
            <w:lang w:val="en-US"/>
          </w:rPr>
          <w:delText>is</w:delText>
        </w:r>
      </w:del>
      <w:del w:id="346" w:author="Danilo Bzdok" w:date="2018-05-09T22:43:00Z">
        <w:r w:rsidR="00AE6394" w:rsidRPr="00204A45" w:rsidDel="009F5BB5">
          <w:rPr>
            <w:rFonts w:ascii="Calibri" w:hAnsi="Calibri"/>
            <w:color w:val="000000" w:themeColor="text1"/>
            <w:lang w:val="en-US"/>
          </w:rPr>
          <w:delText xml:space="preserve"> </w:delText>
        </w:r>
      </w:del>
      <w:del w:id="347" w:author="Danilo Bzdok" w:date="2018-05-12T11:43:00Z">
        <w:r w:rsidR="00AE6394" w:rsidRPr="00204A45" w:rsidDel="008A7ADA">
          <w:rPr>
            <w:rFonts w:ascii="Calibri" w:hAnsi="Calibri"/>
            <w:color w:val="000000" w:themeColor="text1"/>
            <w:lang w:val="en-US"/>
          </w:rPr>
          <w:delText xml:space="preserve">smaller concern for </w:delText>
        </w:r>
      </w:del>
      <w:del w:id="348" w:author="Danilo Bzdok" w:date="2018-05-09T22:42:00Z">
        <w:r w:rsidR="00AE6394" w:rsidRPr="00204A45" w:rsidDel="009F5BB5">
          <w:rPr>
            <w:rFonts w:ascii="Calibri" w:hAnsi="Calibri"/>
            <w:color w:val="000000" w:themeColor="text1"/>
            <w:lang w:val="en-US"/>
          </w:rPr>
          <w:delText xml:space="preserve">what the achieved prediction means for </w:delText>
        </w:r>
        <w:r w:rsidR="000421B6" w:rsidDel="009F5BB5">
          <w:rPr>
            <w:rFonts w:ascii="Calibri" w:hAnsi="Calibri"/>
            <w:color w:val="000000" w:themeColor="text1"/>
            <w:lang w:val="en-US"/>
          </w:rPr>
          <w:delText>how the data</w:delText>
        </w:r>
        <w:r w:rsidR="00AE6394" w:rsidRPr="00204A45" w:rsidDel="009F5BB5">
          <w:rPr>
            <w:rFonts w:ascii="Calibri" w:hAnsi="Calibri"/>
            <w:color w:val="000000" w:themeColor="text1"/>
            <w:lang w:val="en-US"/>
          </w:rPr>
          <w:delText xml:space="preserve"> sample </w:delText>
        </w:r>
        <w:r w:rsidR="000421B6" w:rsidDel="009F5BB5">
          <w:rPr>
            <w:rFonts w:ascii="Calibri" w:hAnsi="Calibri"/>
            <w:color w:val="000000" w:themeColor="text1"/>
            <w:lang w:val="en-US"/>
          </w:rPr>
          <w:delText>arose from the general population</w:delText>
        </w:r>
      </w:del>
      <w:del w:id="349" w:author="Danilo Bzdok" w:date="2018-05-12T11:43:00Z">
        <w:r w:rsidR="005A6C3D" w:rsidRPr="00204A45" w:rsidDel="008A7ADA">
          <w:rPr>
            <w:rFonts w:ascii="Calibri" w:hAnsi="Calibri"/>
            <w:color w:val="000000" w:themeColor="text1"/>
            <w:lang w:val="en-US"/>
          </w:rPr>
          <w:delText xml:space="preserve">. </w:delText>
        </w:r>
      </w:del>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ins w:id="350" w:author="Danilo Bzdok" w:date="2018-05-12T11:39:00Z">
        <w:r w:rsidR="00A82CC9">
          <w:rPr>
            <w:rFonts w:ascii="Calibri" w:eastAsia="Times New Roman" w:hAnsi="Calibri" w:cs="Arial"/>
            <w:bCs/>
            <w:color w:val="222222"/>
            <w:shd w:val="clear" w:color="auto" w:fill="FFFFFF"/>
            <w:lang w:val="en-US"/>
          </w:rPr>
          <w:t>is built</w:t>
        </w:r>
      </w:ins>
      <w:del w:id="351" w:author="Danilo Bzdok" w:date="2018-05-08T17:10:00Z">
        <w:r w:rsidR="00031CB1" w:rsidRPr="00204A45" w:rsidDel="00AE4E4F">
          <w:rPr>
            <w:rFonts w:ascii="Calibri" w:eastAsia="Times New Roman" w:hAnsi="Calibri" w:cs="Arial"/>
            <w:bCs/>
            <w:color w:val="222222"/>
            <w:shd w:val="clear" w:color="auto" w:fill="FFFFFF"/>
            <w:lang w:val="en-US"/>
          </w:rPr>
          <w:delText>is</w:delText>
        </w:r>
      </w:del>
      <w:del w:id="352" w:author="Danilo Bzdok" w:date="2018-05-12T11:39:00Z">
        <w:r w:rsidR="00031CB1" w:rsidRPr="00204A45" w:rsidDel="00A82CC9">
          <w:rPr>
            <w:rFonts w:ascii="Calibri" w:eastAsia="Times New Roman" w:hAnsi="Calibri" w:cs="Arial"/>
            <w:bCs/>
            <w:color w:val="222222"/>
            <w:shd w:val="clear" w:color="auto" w:fill="FFFFFF"/>
            <w:lang w:val="en-US"/>
          </w:rPr>
          <w:delText xml:space="preserve"> used</w:delText>
        </w:r>
      </w:del>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del w:id="353" w:author="Danilo Bzdok" w:date="2018-05-12T12:28:00Z">
        <w:r w:rsidR="00031CB1" w:rsidRPr="00204A45" w:rsidDel="00E10F60">
          <w:rPr>
            <w:rFonts w:ascii="Calibri" w:eastAsia="Times New Roman" w:hAnsi="Calibri" w:cs="Arial"/>
            <w:bCs/>
            <w:color w:val="222222"/>
            <w:shd w:val="clear" w:color="auto" w:fill="FFFFFF"/>
            <w:lang w:val="en-US"/>
          </w:rPr>
          <w:delText>do not yet have</w:delText>
        </w:r>
      </w:del>
      <w:ins w:id="354" w:author="Danilo Bzdok" w:date="2018-05-12T12:28:00Z">
        <w:r w:rsidR="00E10F60">
          <w:rPr>
            <w:rFonts w:ascii="Calibri" w:eastAsia="Times New Roman" w:hAnsi="Calibri" w:cs="Arial"/>
            <w:bCs/>
            <w:color w:val="222222"/>
            <w:shd w:val="clear" w:color="auto" w:fill="FFFFFF"/>
            <w:lang w:val="en-US"/>
          </w:rPr>
          <w:t>would only obtain in the future</w:t>
        </w:r>
      </w:ins>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ins w:id="355" w:author="Danilo Bzdok" w:date="2018-05-12T12:30:00Z">
        <w:r w:rsidR="00922169">
          <w:rPr>
            <w:rFonts w:ascii="Calibri" w:eastAsia="Times New Roman" w:hAnsi="Calibri" w:cs="Arial"/>
            <w:bCs/>
            <w:color w:val="222222"/>
            <w:lang w:val="en-US"/>
          </w:rPr>
          <w:t xml:space="preserve"> </w:t>
        </w:r>
      </w:ins>
      <w:r w:rsidR="00922169">
        <w:rPr>
          <w:rFonts w:ascii="Calibri" w:eastAsia="Times New Roman" w:hAnsi="Calibri" w:cs="Arial"/>
          <w:bCs/>
          <w:color w:val="222222"/>
          <w:lang w:val="en-US"/>
        </w:rPr>
        <w:fldChar w:fldCharType="begin"/>
      </w:r>
      <w:r w:rsidR="00922169">
        <w:rPr>
          <w:rFonts w:ascii="Calibri" w:eastAsia="Times New Roman" w:hAnsi="Calibri" w:cs="Arial"/>
          <w:bCs/>
          <w:color w:val="222222"/>
          <w:lang w:val="en-US"/>
        </w:rPr>
        <w:instrText xml:space="preserve"> ADDIN EN.CITE &lt;EndNote&gt;&lt;Cite&gt;&lt;Author&gt;James&lt;/Author&gt;&lt;Year&gt;2013&lt;/Year&gt;&lt;RecNum&gt;6370&lt;/RecNum&gt;&lt;DisplayText&gt;(24)&lt;/DisplayText&gt;&lt;record&gt;&lt;rec-number&gt;6370&lt;/rec-number&gt;&lt;foreign-keys&gt;&lt;key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922169">
        <w:rPr>
          <w:rFonts w:ascii="Calibri" w:eastAsia="Times New Roman" w:hAnsi="Calibri" w:cs="Arial"/>
          <w:bCs/>
          <w:color w:val="222222"/>
          <w:lang w:val="en-US"/>
        </w:rPr>
        <w:fldChar w:fldCharType="separate"/>
      </w:r>
      <w:r w:rsidR="00922169">
        <w:rPr>
          <w:rFonts w:ascii="Calibri" w:eastAsia="Times New Roman" w:hAnsi="Calibri" w:cs="Arial"/>
          <w:bCs/>
          <w:noProof/>
          <w:color w:val="222222"/>
          <w:lang w:val="en-US"/>
        </w:rPr>
        <w:t>(</w:t>
      </w:r>
      <w:r w:rsidR="004C5902">
        <w:fldChar w:fldCharType="begin"/>
      </w:r>
      <w:r w:rsidR="004C5902" w:rsidRPr="00B13EE6">
        <w:rPr>
          <w:lang w:val="en-US"/>
          <w:rPrChange w:id="356" w:author="Danilo Bzdok" w:date="2018-05-13T15:48:00Z">
            <w:rPr/>
          </w:rPrChange>
        </w:rPr>
        <w:instrText xml:space="preserve"> HYPERLINK \l "_ENREF_24" \o "James, 2013 #6370" </w:instrText>
      </w:r>
      <w:r w:rsidR="004C5902">
        <w:fldChar w:fldCharType="separate"/>
      </w:r>
      <w:r w:rsidR="00DE4692">
        <w:rPr>
          <w:rFonts w:ascii="Calibri" w:eastAsia="Times New Roman" w:hAnsi="Calibri" w:cs="Arial"/>
          <w:bCs/>
          <w:noProof/>
          <w:color w:val="222222"/>
          <w:lang w:val="en-US"/>
        </w:rPr>
        <w:t>24</w:t>
      </w:r>
      <w:r w:rsidR="004C5902">
        <w:rPr>
          <w:rFonts w:ascii="Calibri" w:eastAsia="Times New Roman" w:hAnsi="Calibri" w:cs="Arial"/>
          <w:bCs/>
          <w:noProof/>
          <w:color w:val="222222"/>
          <w:lang w:val="en-US"/>
        </w:rPr>
        <w:fldChar w:fldCharType="end"/>
      </w:r>
      <w:r w:rsidR="00922169">
        <w:rPr>
          <w:rFonts w:ascii="Calibri" w:eastAsia="Times New Roman" w:hAnsi="Calibri" w:cs="Arial"/>
          <w:bCs/>
          <w:noProof/>
          <w:color w:val="222222"/>
          <w:lang w:val="en-US"/>
        </w:rPr>
        <w:t>)</w:t>
      </w:r>
      <w:r w:rsidR="00922169">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ins w:id="357" w:author="Danilo Bzdok" w:date="2018-05-12T11:37:00Z">
        <w:r w:rsidR="00CE3CF4">
          <w:rPr>
            <w:rFonts w:ascii="Calibri" w:hAnsi="Calibri" w:cs="Arial"/>
            <w:color w:val="000000"/>
            <w:lang w:val="en-US" w:eastAsia="en-US"/>
          </w:rPr>
          <w:t>represent</w:t>
        </w:r>
      </w:ins>
      <w:del w:id="358" w:author="Danilo Bzdok" w:date="2018-05-12T11:37:00Z">
        <w:r w:rsidR="00171A12" w:rsidRPr="00204A45" w:rsidDel="00CE3CF4">
          <w:rPr>
            <w:rFonts w:ascii="Calibri" w:hAnsi="Calibri" w:cs="Arial"/>
            <w:color w:val="000000"/>
            <w:lang w:val="en-US" w:eastAsia="en-US"/>
          </w:rPr>
          <w:delText>be</w:delText>
        </w:r>
      </w:del>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w:t>
      </w:r>
      <w:del w:id="359" w:author="Danilo Bzdok" w:date="2018-05-08T17:12:00Z">
        <w:r w:rsidR="001F3BFB" w:rsidRPr="00204A45" w:rsidDel="004C460D">
          <w:rPr>
            <w:rFonts w:ascii="Calibri" w:hAnsi="Calibri" w:cs="Arial"/>
            <w:color w:val="000000"/>
            <w:lang w:val="en-US" w:eastAsia="en-US"/>
          </w:rPr>
          <w:delText xml:space="preserve">future, </w:delText>
        </w:r>
      </w:del>
      <w:r w:rsidR="001F3BFB" w:rsidRPr="00204A45">
        <w:rPr>
          <w:rFonts w:ascii="Calibri" w:hAnsi="Calibri" w:cs="Arial"/>
          <w:color w:val="000000"/>
          <w:lang w:val="en-US" w:eastAsia="en-US"/>
        </w:rPr>
        <w:t xml:space="preserve">yet-to-be measured observations </w:t>
      </w:r>
      <w:r w:rsidR="00655343" w:rsidRPr="00204A45">
        <w:rPr>
          <w:rFonts w:ascii="Calibri" w:hAnsi="Calibri" w:cs="Arial"/>
          <w:color w:val="000000"/>
          <w:lang w:val="en-US" w:eastAsia="en-US"/>
        </w:rPr>
        <w:fldChar w:fldCharType="begin"/>
      </w:r>
      <w:r w:rsidR="00922169">
        <w:rPr>
          <w:rFonts w:ascii="Calibri" w:hAnsi="Calibri" w:cs="Arial"/>
          <w:color w:val="000000"/>
          <w:lang w:val="en-US" w:eastAsia="en-US"/>
        </w:rPr>
        <w:instrText xml:space="preserve"> ADDIN EN.CITE &lt;EndNote&gt;&lt;Cite&gt;&lt;Author&gt;Bzdok&lt;/Author&gt;&lt;Year&gt;2018&lt;/Year&gt;&lt;RecNum&gt;7022&lt;/RecNum&gt;&lt;DisplayText&gt;(25)&lt;/DisplayText&gt;&lt;record&gt;&lt;rec-number&gt;7022&lt;/rec-number&gt;&lt;foreign-keys&gt;&lt;key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22169">
        <w:rPr>
          <w:rFonts w:ascii="Calibri" w:hAnsi="Calibri" w:cs="Arial"/>
          <w:noProof/>
          <w:color w:val="000000"/>
          <w:lang w:val="en-US" w:eastAsia="en-US"/>
        </w:rPr>
        <w:t>(</w:t>
      </w:r>
      <w:r w:rsidR="004C5902">
        <w:fldChar w:fldCharType="begin"/>
      </w:r>
      <w:r w:rsidR="004C5902" w:rsidRPr="00B13EE6">
        <w:rPr>
          <w:lang w:val="en-US"/>
          <w:rPrChange w:id="360" w:author="Danilo Bzdok" w:date="2018-05-13T15:48:00Z">
            <w:rPr/>
          </w:rPrChange>
        </w:rPr>
        <w:instrText xml:space="preserve"> HYPERLINK \l "_ENREF_25" \o "Bzdok, 2018 #7022" </w:instrText>
      </w:r>
      <w:r w:rsidR="004C5902">
        <w:fldChar w:fldCharType="separate"/>
      </w:r>
      <w:r w:rsidR="00DE4692">
        <w:rPr>
          <w:rFonts w:ascii="Calibri" w:hAnsi="Calibri" w:cs="Arial"/>
          <w:noProof/>
          <w:color w:val="000000"/>
          <w:lang w:val="en-US" w:eastAsia="en-US"/>
        </w:rPr>
        <w:t>25</w:t>
      </w:r>
      <w:r w:rsidR="004C5902">
        <w:rPr>
          <w:rFonts w:ascii="Calibri" w:hAnsi="Calibri" w:cs="Arial"/>
          <w:noProof/>
          <w:color w:val="000000"/>
          <w:lang w:val="en-US" w:eastAsia="en-US"/>
        </w:rPr>
        <w:fldChar w:fldCharType="end"/>
      </w:r>
      <w:r w:rsidR="00922169">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ins w:id="361" w:author="Danilo Bzdok" w:date="2018-05-08T17:14:00Z">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ins>
      <w:del w:id="362" w:author="Danilo Bzdok" w:date="2018-05-08T17:14:00Z">
        <w:r w:rsidR="00F0237E" w:rsidRPr="00204A45" w:rsidDel="00E926D2">
          <w:rPr>
            <w:rFonts w:ascii="Calibri" w:hAnsi="Calibri"/>
            <w:color w:val="000000" w:themeColor="text1"/>
            <w:lang w:val="en-US"/>
          </w:rPr>
          <w:delText>P</w:delText>
        </w:r>
      </w:del>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r w:rsidR="004C5902">
        <w:fldChar w:fldCharType="begin"/>
      </w:r>
      <w:r w:rsidR="004C5902" w:rsidRPr="00B13EE6">
        <w:rPr>
          <w:lang w:val="en-US"/>
          <w:rPrChange w:id="363" w:author="Danilo Bzdok" w:date="2018-05-13T15:48:00Z">
            <w:rPr/>
          </w:rPrChange>
        </w:rPr>
        <w:instrText xml:space="preserve"> HYPERLINK \l "_ENREF_2" \o "Breiman, 2001 #4148" </w:instrText>
      </w:r>
      <w:r w:rsidR="004C5902">
        <w:fldChar w:fldCharType="separate"/>
      </w:r>
      <w:r w:rsidR="00DE4692" w:rsidRPr="00204A45">
        <w:rPr>
          <w:rFonts w:ascii="Calibri" w:hAnsi="Calibri"/>
          <w:noProof/>
          <w:color w:val="000000" w:themeColor="text1"/>
          <w:lang w:val="en-US"/>
        </w:rPr>
        <w:t>2</w:t>
      </w:r>
      <w:r w:rsidR="004C5902">
        <w:rPr>
          <w:rFonts w:ascii="Calibri" w:hAnsi="Calibri"/>
          <w:noProof/>
          <w:color w:val="000000" w:themeColor="text1"/>
          <w:lang w:val="en-US"/>
        </w:rPr>
        <w:fldChar w:fldCharType="end"/>
      </w:r>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del w:id="364" w:author="Danilo Bzdok" w:date="2018-05-13T14:53:00Z">
        <w:r w:rsidR="00AD7870" w:rsidRPr="00204A45" w:rsidDel="00833631">
          <w:rPr>
            <w:rFonts w:ascii="Calibri" w:hAnsi="Calibri"/>
            <w:color w:val="000000" w:themeColor="text1"/>
            <w:lang w:val="en-US"/>
          </w:rPr>
          <w:delText xml:space="preserve">often </w:delText>
        </w:r>
      </w:del>
      <w:r w:rsidR="00AD7870" w:rsidRPr="00204A45">
        <w:rPr>
          <w:rFonts w:ascii="Calibri" w:hAnsi="Calibri"/>
          <w:color w:val="000000" w:themeColor="text1"/>
          <w:lang w:val="en-US"/>
        </w:rPr>
        <w:t xml:space="preserve">practiced in </w:t>
      </w:r>
      <w:ins w:id="365" w:author="Danilo Bzdok" w:date="2018-05-13T14:53:00Z">
        <w:r w:rsidR="00833631">
          <w:rPr>
            <w:rFonts w:ascii="Calibri" w:hAnsi="Calibri"/>
            <w:color w:val="000000" w:themeColor="text1"/>
            <w:lang w:val="en-US"/>
          </w:rPr>
          <w:t xml:space="preserve">many </w:t>
        </w:r>
      </w:ins>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&lt;EndNote&gt;&lt;Cite&gt;&lt;Author&gt;Henke&lt;/Author&gt;&lt;Year&gt;2016&lt;/Year&gt;&lt;RecNum&gt;6718&lt;/RecNum&gt;&lt;DisplayText&gt;(26)&lt;/DisplayText&gt;&lt;record&gt;&lt;rec-number&gt;6718&lt;/rec-number&gt;&lt;foreign-keys&gt;&lt;key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22169">
        <w:rPr>
          <w:rFonts w:ascii="Calibri" w:hAnsi="Calibri"/>
          <w:noProof/>
          <w:color w:val="000000" w:themeColor="text1"/>
          <w:lang w:val="en-US"/>
        </w:rPr>
        <w:t>(</w:t>
      </w:r>
      <w:r w:rsidR="00530698">
        <w:fldChar w:fldCharType="begin"/>
      </w:r>
      <w:r w:rsidR="00530698" w:rsidRPr="00F97890">
        <w:rPr>
          <w:lang w:val="en-US"/>
          <w:rPrChange w:id="366" w:author="Danilo Bzdok" w:date="2018-05-14T09:38:00Z">
            <w:rPr/>
          </w:rPrChange>
        </w:rPr>
        <w:instrText xml:space="preserve"> HYPERLINK \l "_ENREF_26" \o "Henke, 2016 #6718" </w:instrText>
      </w:r>
      <w:r w:rsidR="00530698">
        <w:fldChar w:fldCharType="separate"/>
      </w:r>
      <w:r w:rsidR="00DE4692">
        <w:rPr>
          <w:rFonts w:ascii="Calibri" w:hAnsi="Calibri"/>
          <w:noProof/>
          <w:color w:val="000000" w:themeColor="text1"/>
          <w:lang w:val="en-US"/>
        </w:rPr>
        <w:t>26</w:t>
      </w:r>
      <w:r w:rsidR="00530698">
        <w:rPr>
          <w:rFonts w:ascii="Calibri" w:hAnsi="Calibri"/>
          <w:noProof/>
          <w:color w:val="000000" w:themeColor="text1"/>
          <w:lang w:val="en-US"/>
        </w:rPr>
        <w:fldChar w:fldCharType="end"/>
      </w:r>
      <w:r w:rsidR="00922169">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A0C64F2"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del w:id="367" w:author="Danilo Bzdok" w:date="2018-05-09T22:54:00Z">
        <w:r w:rsidR="008D4B8A" w:rsidDel="004061D0">
          <w:rPr>
            <w:rFonts w:ascii="Calibri" w:eastAsia="Times New Roman" w:hAnsi="Calibri" w:cs="Arial"/>
            <w:color w:val="222222"/>
            <w:lang w:val="en-US"/>
          </w:rPr>
          <w:delText xml:space="preserve">several </w:delText>
        </w:r>
      </w:del>
      <w:ins w:id="368" w:author="Danilo Bzdok" w:date="2018-05-09T22:54:00Z">
        <w:r w:rsidR="004061D0">
          <w:rPr>
            <w:rFonts w:ascii="Calibri" w:eastAsia="Times New Roman" w:hAnsi="Calibri" w:cs="Arial"/>
            <w:color w:val="222222"/>
            <w:lang w:val="en-US"/>
          </w:rPr>
          <w:t xml:space="preserve">all candidate </w:t>
        </w:r>
      </w:ins>
      <w:r w:rsidR="008D4B8A">
        <w:rPr>
          <w:rFonts w:ascii="Calibri" w:eastAsia="Times New Roman" w:hAnsi="Calibri" w:cs="Arial"/>
          <w:color w:val="222222"/>
          <w:lang w:val="en-US"/>
        </w:rPr>
        <w:t>measures in the same model</w:t>
      </w:r>
      <w:ins w:id="369" w:author="Danilo Bzdok" w:date="2018-05-08T17:16:00Z">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ins>
      <w:r w:rsidR="0092216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27,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ins w:id="370" w:author="Danilo Bzdok" w:date="2018-05-08T17:16:00Z">
        <w:r w:rsidR="00AB2AFE">
          <w:rPr>
            <w:rFonts w:ascii="Calibri" w:eastAsia="Times New Roman" w:hAnsi="Calibri" w:cs="Arial"/>
            <w:color w:val="222222"/>
            <w:lang w:val="en-US"/>
          </w:rPr>
          <w:fldChar w:fldCharType="separate"/>
        </w:r>
      </w:ins>
      <w:r w:rsidR="00922169">
        <w:rPr>
          <w:rFonts w:ascii="Calibri" w:eastAsia="Times New Roman" w:hAnsi="Calibri" w:cs="Arial"/>
          <w:noProof/>
          <w:color w:val="222222"/>
          <w:lang w:val="en-US"/>
        </w:rPr>
        <w:t xml:space="preserve">(cf. </w:t>
      </w:r>
      <w:r w:rsidR="004C5902">
        <w:fldChar w:fldCharType="begin"/>
      </w:r>
      <w:r w:rsidR="004C5902" w:rsidRPr="00B13EE6">
        <w:rPr>
          <w:lang w:val="en-US"/>
          <w:rPrChange w:id="371" w:author="Danilo Bzdok" w:date="2018-05-13T15:48:00Z">
            <w:rPr/>
          </w:rPrChange>
        </w:rPr>
        <w:instrText xml:space="preserve"> HYPERLINK \l "_ENREF_27" \o "Wu, 2009 #5997" </w:instrText>
      </w:r>
      <w:r w:rsidR="004C5902">
        <w:fldChar w:fldCharType="separate"/>
      </w:r>
      <w:r w:rsidR="00DE4692">
        <w:rPr>
          <w:rFonts w:ascii="Calibri" w:eastAsia="Times New Roman" w:hAnsi="Calibri" w:cs="Arial"/>
          <w:noProof/>
          <w:color w:val="222222"/>
          <w:lang w:val="en-US"/>
        </w:rPr>
        <w:t>27</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 xml:space="preserve">, </w:t>
      </w:r>
      <w:r w:rsidR="004C5902">
        <w:fldChar w:fldCharType="begin"/>
      </w:r>
      <w:r w:rsidR="004C5902" w:rsidRPr="00B13EE6">
        <w:rPr>
          <w:lang w:val="en-US"/>
          <w:rPrChange w:id="372" w:author="Danilo Bzdok" w:date="2018-05-13T15:48:00Z">
            <w:rPr/>
          </w:rPrChange>
        </w:rPr>
        <w:instrText xml:space="preserve"> HYPERLINK \l "_ENREF_28" \o "Freedman, 1983 #6539" </w:instrText>
      </w:r>
      <w:r w:rsidR="004C5902">
        <w:fldChar w:fldCharType="separate"/>
      </w:r>
      <w:r w:rsidR="00DE4692">
        <w:rPr>
          <w:rFonts w:ascii="Calibri" w:eastAsia="Times New Roman" w:hAnsi="Calibri" w:cs="Arial"/>
          <w:noProof/>
          <w:color w:val="222222"/>
          <w:lang w:val="en-US"/>
        </w:rPr>
        <w:t>28</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ins w:id="373" w:author="Danilo Bzdok" w:date="2018-05-08T17:16:00Z">
        <w:r w:rsidR="00AB2AFE">
          <w:rPr>
            <w:rFonts w:ascii="Calibri" w:eastAsia="Times New Roman" w:hAnsi="Calibri" w:cs="Arial"/>
            <w:color w:val="222222"/>
            <w:lang w:val="en-US"/>
          </w:rPr>
          <w:fldChar w:fldCharType="end"/>
        </w:r>
      </w:ins>
      <w:r w:rsidR="008D4B8A">
        <w:rPr>
          <w:rFonts w:ascii="Calibri" w:eastAsia="Times New Roman" w:hAnsi="Calibri" w:cs="Arial"/>
          <w:color w:val="222222"/>
          <w:lang w:val="en-US"/>
        </w:rPr>
        <w:t xml:space="preserve">, rather than carrying out simple linear regression </w:t>
      </w:r>
      <w:del w:id="374" w:author="Danilo Bzdok" w:date="2018-05-08T17:15:00Z">
        <w:r w:rsidR="008D4B8A" w:rsidDel="00AB2AFE">
          <w:rPr>
            <w:rFonts w:ascii="Calibri" w:eastAsia="Times New Roman" w:hAnsi="Calibri" w:cs="Arial"/>
            <w:color w:val="222222"/>
            <w:lang w:val="en-US"/>
          </w:rPr>
          <w:delText xml:space="preserve">based </w:delText>
        </w:r>
      </w:del>
      <w:r w:rsidR="008D4B8A">
        <w:rPr>
          <w:rFonts w:ascii="Calibri" w:eastAsia="Times New Roman" w:hAnsi="Calibri" w:cs="Arial"/>
          <w:color w:val="222222"/>
          <w:lang w:val="en-US"/>
        </w:rPr>
        <w:t xml:space="preserve">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del w:id="375" w:author="Danilo Bzdok" w:date="2018-05-08T17:16:00Z">
        <w:r w:rsidR="008D4B8A" w:rsidDel="00AB2AFE">
          <w:rPr>
            <w:rFonts w:ascii="Calibri" w:eastAsia="Times New Roman" w:hAnsi="Calibri" w:cs="Arial"/>
            <w:color w:val="222222"/>
            <w:lang w:val="en-US"/>
          </w:rPr>
          <w:delText xml:space="preserve"> </w:delText>
        </w:r>
        <w:r w:rsidR="00856DA8" w:rsidDel="00AB2AFE">
          <w:rPr>
            <w:rFonts w:ascii="Calibri" w:eastAsia="Times New Roman" w:hAnsi="Calibri" w:cs="Arial"/>
            <w:color w:val="222222"/>
            <w:lang w:val="en-US"/>
          </w:rPr>
          <w:fldChar w:fldCharType="begin"/>
        </w:r>
        <w:r w:rsidR="00F974E9" w:rsidDel="00AB2AFE">
          <w:rPr>
            <w:rFonts w:ascii="Calibri" w:eastAsia="Times New Roman" w:hAnsi="Calibri" w:cs="Arial"/>
            <w:color w:val="222222"/>
            <w:lang w:val="en-US"/>
          </w:rPr>
          <w:del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delInstrText>
        </w:r>
        <w:r w:rsidR="00856DA8" w:rsidDel="00AB2AFE">
          <w:rPr>
            <w:rFonts w:ascii="Calibri" w:eastAsia="Times New Roman" w:hAnsi="Calibri" w:cs="Arial"/>
            <w:color w:val="222222"/>
            <w:lang w:val="en-US"/>
          </w:rPr>
          <w:fldChar w:fldCharType="separate"/>
        </w:r>
        <w:r w:rsidR="00F974E9" w:rsidDel="00AB2AFE">
          <w:rPr>
            <w:rFonts w:ascii="Calibri" w:eastAsia="Times New Roman" w:hAnsi="Calibri" w:cs="Arial"/>
            <w:noProof/>
            <w:color w:val="222222"/>
            <w:lang w:val="en-US"/>
          </w:rPr>
          <w:delText xml:space="preserve">(cf.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"_ENREF_26" \o "Wu, 2009 #5997"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26</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 xml:space="preserve">,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"_ENREF_27" \o "Freedman, 1983 #6539"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27</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w:delText>
        </w:r>
        <w:r w:rsidR="00856DA8" w:rsidDel="00AB2AFE">
          <w:rPr>
            <w:rFonts w:ascii="Calibri" w:eastAsia="Times New Roman" w:hAnsi="Calibri" w:cs="Arial"/>
            <w:color w:val="222222"/>
            <w:lang w:val="en-US"/>
          </w:rPr>
          <w:fldChar w:fldCharType="end"/>
        </w:r>
      </w:del>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r w:rsidR="004C5902">
        <w:fldChar w:fldCharType="begin"/>
      </w:r>
      <w:r w:rsidR="004C5902" w:rsidRPr="00B13EE6">
        <w:rPr>
          <w:lang w:val="en-US"/>
          <w:rPrChange w:id="376" w:author="Danilo Bzdok" w:date="2018-05-13T15:48:00Z">
            <w:rPr/>
          </w:rPrChange>
        </w:rPr>
        <w:instrText xml:space="preserve"> HYPERLINK \l "_ENREF_29" \o "Hastie, 2015 #5915" </w:instrText>
      </w:r>
      <w:r w:rsidR="004C5902">
        <w:fldChar w:fldCharType="separate"/>
      </w:r>
      <w:r w:rsidR="00DE4692">
        <w:rPr>
          <w:rFonts w:ascii="Calibri" w:eastAsia="Times New Roman" w:hAnsi="Calibri" w:cs="Arial"/>
          <w:noProof/>
          <w:color w:val="222222"/>
          <w:lang w:val="en-US"/>
        </w:rPr>
        <w:t>29</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del w:id="377" w:author="Danilo Bzdok" w:date="2018-05-13T14:54:00Z">
        <w:r w:rsidR="00A40812" w:rsidRPr="00204A45" w:rsidDel="00B17AD2">
          <w:rPr>
            <w:rFonts w:ascii="Calibri" w:eastAsia="Times New Roman" w:hAnsi="Calibri" w:cs="Arial"/>
            <w:color w:val="222222"/>
            <w:lang w:val="en-US"/>
          </w:rPr>
          <w:delText xml:space="preserve">This </w:delText>
        </w:r>
      </w:del>
      <w:ins w:id="378" w:author="Danilo Bzdok" w:date="2018-05-13T14:54:00Z">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ins>
      <w:del w:id="379" w:author="Danilo Bzdok" w:date="2018-05-08T17:19:00Z">
        <w:r w:rsidR="00B10BCB" w:rsidDel="00863514">
          <w:rPr>
            <w:rFonts w:ascii="Calibri" w:eastAsia="Times New Roman" w:hAnsi="Calibri" w:cs="Arial"/>
            <w:color w:val="222222"/>
            <w:lang w:val="en-US"/>
          </w:rPr>
          <w:delText xml:space="preserve">probably most </w:delText>
        </w:r>
      </w:del>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380"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381" w:author="Danilo Bzdok" w:date="2018-05-07T18:14:00Z">
        <w:r w:rsidR="004D3C5B">
          <w:rPr>
            <w:rFonts w:ascii="Calibri" w:eastAsia="Times New Roman" w:hAnsi="Calibri" w:cs="Arial"/>
            <w:color w:val="222222"/>
            <w:lang w:val="en-US"/>
          </w:rPr>
          <w:t>s</w:t>
        </w:r>
      </w:ins>
      <w:del w:id="382"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530698"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5582D2D2"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383" w:author="Danilo Bzdok" w:date="2018-05-07T18:15:00Z">
                <w:rPr>
                  <w:rFonts w:ascii="Cambria Math" w:eastAsia="Times New Roman" w:hAnsi="Cambria Math" w:cs="Arial"/>
                  <w:i/>
                  <w:color w:val="222222"/>
                  <w:lang w:val="en-US"/>
                </w:rPr>
              </w:ins>
            </m:ctrlPr>
          </m:sSubPr>
          <m:e>
            <w:ins w:id="384" w:author="Danilo Bzdok" w:date="2018-05-07T18:15:00Z">
              <m:r>
                <w:rPr>
                  <w:rFonts w:ascii="Cambria Math" w:eastAsia="Times New Roman" w:hAnsi="Cambria Math" w:cs="Arial"/>
                  <w:color w:val="222222"/>
                  <w:lang w:val="en-US"/>
                </w:rPr>
                <m:t>x</m:t>
              </m:r>
            </w:ins>
          </m:e>
          <m:sub/>
        </m:sSub>
      </m:oMath>
      <w:ins w:id="385"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is estimated by fitting the</w:t>
      </w:r>
      <w:del w:id="386" w:author="Danilo Bzdok" w:date="2018-05-09T22:55:00Z">
        <w:r w:rsidR="00BD4730" w:rsidRPr="00204A45" w:rsidDel="0051368A">
          <w:rPr>
            <w:rFonts w:ascii="Calibri" w:eastAsia="Times New Roman" w:hAnsi="Calibri" w:cs="Arial"/>
            <w:color w:val="222222"/>
            <w:lang w:val="en-US"/>
          </w:rPr>
          <w:delText xml:space="preserve"> </w:delText>
        </w:r>
        <w:r w:rsidR="008B2A70" w:rsidDel="0051368A">
          <w:rPr>
            <w:rFonts w:ascii="Calibri" w:eastAsia="Times New Roman" w:hAnsi="Calibri" w:cs="Arial"/>
            <w:color w:val="222222"/>
            <w:lang w:val="en-US"/>
          </w:rPr>
          <w:delText>(</w:delText>
        </w:r>
        <w:r w:rsidR="00BD4730" w:rsidRPr="00204A45" w:rsidDel="0051368A">
          <w:rPr>
            <w:rFonts w:ascii="Calibri" w:eastAsia="Times New Roman" w:hAnsi="Calibri" w:cs="Arial"/>
            <w:color w:val="222222"/>
            <w:lang w:val="en-US"/>
          </w:rPr>
          <w:delText>randomly initialized</w:delText>
        </w:r>
        <w:r w:rsidR="008B2A70" w:rsidDel="0051368A">
          <w:rPr>
            <w:rFonts w:ascii="Calibri" w:eastAsia="Times New Roman" w:hAnsi="Calibri" w:cs="Arial"/>
            <w:color w:val="222222"/>
            <w:lang w:val="en-US"/>
          </w:rPr>
          <w:delText>)</w:delText>
        </w:r>
      </w:del>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387"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388"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del w:id="389" w:author="Danilo Bzdok" w:date="2018-05-09T22:56:00Z">
        <w:r w:rsidR="00766769" w:rsidRPr="00204A45" w:rsidDel="00833A94">
          <w:rPr>
            <w:rFonts w:ascii="Calibri" w:eastAsia="Times New Roman" w:hAnsi="Calibri" w:cs="Arial"/>
            <w:color w:val="222222"/>
            <w:lang w:val="en-US"/>
          </w:rPr>
          <w:delText xml:space="preserve">Mechanisms </w:delText>
        </w:r>
      </w:del>
      <w:ins w:id="390" w:author="Danilo Bzdok" w:date="2018-05-09T22:56:00Z">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ins>
      <w:del w:id="391" w:author="Danilo Bzdok" w:date="2018-05-09T22:56:00Z">
        <w:r w:rsidR="00766769" w:rsidRPr="00204A45" w:rsidDel="00833A94">
          <w:rPr>
            <w:rFonts w:ascii="Calibri" w:eastAsia="Times New Roman" w:hAnsi="Calibri" w:cs="Arial"/>
            <w:color w:val="222222"/>
            <w:lang w:val="en-US"/>
          </w:rPr>
          <w:delText xml:space="preserve">in the data are </w:delText>
        </w:r>
      </w:del>
      <w:r w:rsidR="00766769" w:rsidRPr="00204A45">
        <w:rPr>
          <w:rFonts w:ascii="Calibri" w:eastAsia="Times New Roman" w:hAnsi="Calibri" w:cs="Arial"/>
          <w:color w:val="222222"/>
          <w:lang w:val="en-US"/>
        </w:rPr>
        <w:t xml:space="preserve">assumed </w:t>
      </w:r>
      <w:del w:id="392" w:author="Danilo Bzdok" w:date="2018-05-09T22:56:00Z">
        <w:r w:rsidR="00766769" w:rsidRPr="00204A45" w:rsidDel="00833A94">
          <w:rPr>
            <w:rFonts w:ascii="Calibri" w:eastAsia="Times New Roman" w:hAnsi="Calibri" w:cs="Arial"/>
            <w:color w:val="222222"/>
            <w:lang w:val="en-US"/>
          </w:rPr>
          <w:delText xml:space="preserve">to be </w:delText>
        </w:r>
      </w:del>
      <w:ins w:id="393" w:author="Danilo Bzdok" w:date="2018-05-09T22:56:00Z">
        <w:r w:rsidR="00833A94">
          <w:rPr>
            <w:rFonts w:ascii="Calibri" w:eastAsia="Times New Roman" w:hAnsi="Calibri" w:cs="Arial"/>
            <w:color w:val="222222"/>
            <w:lang w:val="en-US"/>
          </w:rPr>
          <w:t xml:space="preserve">that the data are </w:t>
        </w:r>
      </w:ins>
      <w:r w:rsidR="00766769" w:rsidRPr="00204A45">
        <w:rPr>
          <w:rFonts w:ascii="Calibri" w:eastAsia="Times New Roman" w:hAnsi="Calibri" w:cs="Arial"/>
          <w:color w:val="222222"/>
          <w:lang w:val="en-US"/>
        </w:rPr>
        <w:t xml:space="preserve">sufficiently described by means and variances </w:t>
      </w:r>
      <w:del w:id="394" w:author="Danilo Bzdok" w:date="2018-05-09T22:57:00Z">
        <w:r w:rsidR="00766769" w:rsidRPr="00204A45" w:rsidDel="00833A94">
          <w:rPr>
            <w:rFonts w:ascii="Calibri" w:eastAsia="Times New Roman" w:hAnsi="Calibri" w:cs="Arial"/>
            <w:color w:val="222222"/>
            <w:lang w:val="en-US"/>
          </w:rPr>
          <w:delText xml:space="preserve">as parts of the probability model </w:delText>
        </w:r>
      </w:del>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r w:rsidR="00530698">
        <w:fldChar w:fldCharType="begin"/>
      </w:r>
      <w:r w:rsidR="00530698" w:rsidRPr="00F97890">
        <w:rPr>
          <w:lang w:val="en-US"/>
          <w:rPrChange w:id="395" w:author="Danilo Bzdok" w:date="2018-05-14T09:38:00Z">
            <w:rPr/>
          </w:rPrChange>
        </w:rPr>
        <w:instrText xml:space="preserve"> HYPERLINK \l "_ENREF_21" \o "Casella, 2002 #6913" </w:instrText>
      </w:r>
      <w:r w:rsidR="00530698">
        <w:fldChar w:fldCharType="separate"/>
      </w:r>
      <w:r w:rsidR="00DE4692">
        <w:rPr>
          <w:rFonts w:ascii="Calibri" w:eastAsia="Times New Roman" w:hAnsi="Calibri" w:cs="Arial"/>
          <w:noProof/>
          <w:color w:val="222222"/>
          <w:lang w:val="en-US"/>
        </w:rPr>
        <w:t>21</w:t>
      </w:r>
      <w:r w:rsidR="00530698">
        <w:rPr>
          <w:rFonts w:ascii="Calibri" w:eastAsia="Times New Roman" w:hAnsi="Calibri" w:cs="Arial"/>
          <w:noProof/>
          <w:color w:val="222222"/>
          <w:lang w:val="en-US"/>
        </w:rPr>
        <w:fldChar w:fldCharType="end"/>
      </w:r>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2993B894"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r w:rsidR="004C5902">
        <w:fldChar w:fldCharType="begin"/>
      </w:r>
      <w:r w:rsidR="004C5902" w:rsidRPr="00B13EE6">
        <w:rPr>
          <w:lang w:val="en-US"/>
          <w:rPrChange w:id="396" w:author="Danilo Bzdok" w:date="2018-05-13T15:48:00Z">
            <w:rPr/>
          </w:rPrChange>
        </w:rPr>
        <w:instrText xml:space="preserve"> HYPERLINK \l "_ENREF_30" \o "Gelman, 2007 #7004" </w:instrText>
      </w:r>
      <w:r w:rsidR="004C5902">
        <w:fldChar w:fldCharType="separate"/>
      </w:r>
      <w:r w:rsidR="00DE4692">
        <w:rPr>
          <w:rFonts w:ascii="Calibri" w:eastAsia="Times New Roman" w:hAnsi="Calibri" w:cs="Arial"/>
          <w:noProof/>
          <w:color w:val="222222"/>
          <w:lang w:val="en-US"/>
        </w:rPr>
        <w:t>30</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397" w:author="Danilo Bzdok" w:date="2018-05-07T18:16:00Z">
        <w:r w:rsidR="00D740C2" w:rsidRPr="00204A45" w:rsidDel="00D17FBF">
          <w:rPr>
            <w:rStyle w:val="s2"/>
            <w:rFonts w:ascii="Calibri" w:hAnsi="Calibri"/>
            <w:color w:val="000000" w:themeColor="text1"/>
            <w:lang w:val="en-US"/>
          </w:rPr>
          <w:delText xml:space="preserve">under </w:delText>
        </w:r>
      </w:del>
      <w:ins w:id="398"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399" w:author="Danilo Bzdok" w:date="2018-05-07T18:16:00Z">
        <w:r w:rsidR="00D740C2" w:rsidRPr="00204A45" w:rsidDel="00D17FBF">
          <w:rPr>
            <w:rStyle w:val="s2"/>
            <w:rFonts w:ascii="Calibri" w:hAnsi="Calibri"/>
            <w:color w:val="000000" w:themeColor="text1"/>
            <w:lang w:val="en-US"/>
          </w:rPr>
          <w:delText>in opposition to</w:delText>
        </w:r>
      </w:del>
      <w:ins w:id="400"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401"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402" w:author="Danilo Bzdok" w:date="2018-05-07T17:51:00Z">
        <w:r w:rsidR="00127EAD" w:rsidDel="006B546D">
          <w:rPr>
            <w:rStyle w:val="s2"/>
            <w:rFonts w:ascii="Calibri" w:hAnsi="Calibri"/>
            <w:color w:val="000000" w:themeColor="text1"/>
            <w:lang w:val="en-US"/>
          </w:rPr>
          <w:delText xml:space="preserve">each </w:delText>
        </w:r>
      </w:del>
      <w:ins w:id="403" w:author="Danilo Bzdok" w:date="2018-05-07T17:51:00Z">
        <w:r w:rsidR="006B546D">
          <w:rPr>
            <w:rStyle w:val="s2"/>
            <w:rFonts w:ascii="Calibri" w:hAnsi="Calibri"/>
            <w:color w:val="000000" w:themeColor="text1"/>
            <w:lang w:val="en-US"/>
          </w:rPr>
          <w:t xml:space="preserve">the </w:t>
        </w:r>
      </w:ins>
      <w:r w:rsidR="00127EAD">
        <w:rPr>
          <w:rStyle w:val="s2"/>
          <w:rFonts w:ascii="Calibri" w:hAnsi="Calibri"/>
          <w:color w:val="000000" w:themeColor="text1"/>
          <w:lang w:val="en-US"/>
        </w:rPr>
        <w:t>input variable</w:t>
      </w:r>
      <w:ins w:id="404"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405"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406"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407"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408" w:author="Danilo Bzdok" w:date="2018-05-07T17:54:00Z">
        <w:r w:rsidR="00A337E6">
          <w:rPr>
            <w:rStyle w:val="s2"/>
            <w:rFonts w:ascii="Calibri" w:hAnsi="Calibri"/>
            <w:color w:val="000000" w:themeColor="text1"/>
            <w:lang w:val="en-US"/>
          </w:rPr>
          <w:t>provides</w:t>
        </w:r>
        <w:r w:rsidR="00EE2793">
          <w:rPr>
            <w:rStyle w:val="s2"/>
            <w:rFonts w:ascii="Calibri" w:hAnsi="Calibri"/>
            <w:color w:val="000000" w:themeColor="text1"/>
            <w:lang w:val="en-US"/>
          </w:rPr>
          <w:t xml:space="preserve">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409" w:author="Danilo Bzdok" w:date="2018-05-07T17:48:00Z">
        <w:r w:rsidR="00CA3ADE">
          <w:rPr>
            <w:rStyle w:val="s2"/>
            <w:rFonts w:ascii="Calibri" w:hAnsi="Calibri"/>
            <w:color w:val="000000" w:themeColor="text1"/>
            <w:lang w:val="en-US"/>
          </w:rPr>
          <w:t>t relationship</w:t>
        </w:r>
      </w:ins>
      <w:del w:id="410"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411"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412"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 xml:space="preserve">approach </w:t>
      </w:r>
      <w:proofErr w:type="spellStart"/>
      <w:r w:rsidR="009262E3">
        <w:rPr>
          <w:rFonts w:ascii="Calibri" w:eastAsia="Times New Roman" w:hAnsi="Calibri" w:cs="Arial"/>
          <w:color w:val="222222"/>
          <w:lang w:val="en-US"/>
        </w:rPr>
        <w:t>attempt</w:t>
      </w:r>
      <w:ins w:id="413" w:author="Danilo Bzdok" w:date="2018-05-07T17:55:00Z">
        <w:r w:rsidR="00A337E6">
          <w:rPr>
            <w:rFonts w:ascii="Calibri" w:eastAsia="Times New Roman" w:hAnsi="Calibri" w:cs="Arial"/>
            <w:color w:val="222222"/>
            <w:lang w:val="en-US"/>
          </w:rPr>
          <w:t>es</w:t>
        </w:r>
      </w:ins>
      <w:proofErr w:type="spellEnd"/>
      <w:del w:id="414"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A5052">
        <w:rPr>
          <w:rFonts w:ascii="Calibri" w:eastAsia="Times New Roman" w:hAnsi="Calibri" w:cs="Arial"/>
          <w:color w:val="FF0000"/>
          <w:lang w:val="en-US"/>
        </w:rPr>
        <w:t>reject the</w:t>
      </w:r>
      <w:r w:rsidR="009262E3" w:rsidRPr="00012AEE">
        <w:rPr>
          <w:rFonts w:ascii="Calibri" w:eastAsia="Times New Roman" w:hAnsi="Calibri" w:cs="Arial"/>
          <w:color w:val="FF0000"/>
          <w:lang w:val="en-US"/>
        </w:rPr>
        <w:t xml:space="preserve"> </w:t>
      </w:r>
      <w:r w:rsidR="00D740C2" w:rsidRPr="00CF7022">
        <w:rPr>
          <w:rFonts w:ascii="Calibri" w:eastAsia="Times New Roman" w:hAnsi="Calibri" w:cs="Arial"/>
          <w:color w:val="FF0000"/>
          <w:lang w:val="en-US"/>
        </w:rPr>
        <w:t xml:space="preserve">null hypothesis that the </w:t>
      </w:r>
      <w:del w:id="415" w:author="Danilo Bzdok" w:date="2018-05-07T17:20:00Z">
        <w:r w:rsidR="005B70FD" w:rsidRPr="006A5052" w:rsidDel="002D0742">
          <w:rPr>
            <w:rFonts w:ascii="Calibri" w:eastAsia="Times New Roman" w:hAnsi="Calibri" w:cs="Arial"/>
            <w:color w:val="FF0000"/>
            <w:lang w:val="en-US"/>
          </w:rPr>
          <w:delText xml:space="preserve">corresponding </w:delText>
        </w:r>
      </w:del>
      <w:r w:rsidR="00D740C2" w:rsidRPr="006A5052">
        <w:rPr>
          <w:rFonts w:ascii="Calibri" w:eastAsia="Times New Roman" w:hAnsi="Calibri" w:cs="Arial"/>
          <w:color w:val="FF0000"/>
          <w:lang w:val="en-US"/>
        </w:rPr>
        <w:t xml:space="preserve">beta </w:t>
      </w:r>
      <w:r w:rsidR="004657AE" w:rsidRPr="006A5052">
        <w:rPr>
          <w:rFonts w:ascii="Calibri" w:eastAsia="Times New Roman" w:hAnsi="Calibri" w:cs="Arial"/>
          <w:color w:val="FF0000"/>
          <w:lang w:val="en-US"/>
        </w:rPr>
        <w:t>coefficient</w:t>
      </w:r>
      <w:ins w:id="416" w:author="Danilo Bzdok" w:date="2018-05-07T17:51:00Z">
        <w:r w:rsidR="006B546D" w:rsidRPr="006A5052">
          <w:rPr>
            <w:rFonts w:ascii="Calibri" w:eastAsia="Times New Roman" w:hAnsi="Calibri" w:cs="Arial"/>
            <w:color w:val="FF0000"/>
            <w:lang w:val="en-US"/>
          </w:rPr>
          <w:t>s</w:t>
        </w:r>
      </w:ins>
      <w:r w:rsidR="004657AE" w:rsidRPr="006A5052">
        <w:rPr>
          <w:rFonts w:ascii="Calibri" w:eastAsia="Times New Roman" w:hAnsi="Calibri" w:cs="Arial"/>
          <w:color w:val="FF0000"/>
          <w:lang w:val="en-US"/>
        </w:rPr>
        <w:t xml:space="preserve"> </w:t>
      </w:r>
      <w:del w:id="417" w:author="Danilo Bzdok" w:date="2018-05-07T17:20:00Z">
        <w:r w:rsidR="00D740C2" w:rsidRPr="006A5052" w:rsidDel="002D0742">
          <w:rPr>
            <w:rFonts w:ascii="Calibri" w:eastAsia="Times New Roman" w:hAnsi="Calibri" w:cs="Arial"/>
            <w:color w:val="FF0000"/>
            <w:lang w:val="en-US"/>
          </w:rPr>
          <w:delText xml:space="preserve">at hand deviates from </w:delText>
        </w:r>
        <w:r w:rsidR="005B70FD" w:rsidRPr="006A5052" w:rsidDel="002D0742">
          <w:rPr>
            <w:rFonts w:ascii="Calibri" w:eastAsia="Times New Roman" w:hAnsi="Calibri" w:cs="Arial"/>
            <w:color w:val="FF0000"/>
            <w:lang w:val="en-US"/>
          </w:rPr>
          <w:delText>chance</w:delText>
        </w:r>
      </w:del>
      <w:ins w:id="418" w:author="Danilo Bzdok" w:date="2018-05-07T18:05:00Z">
        <w:r w:rsidR="00AD358C" w:rsidRPr="006A5052">
          <w:rPr>
            <w:rFonts w:ascii="Calibri" w:eastAsia="Times New Roman" w:hAnsi="Calibri" w:cs="Arial"/>
            <w:color w:val="FF0000"/>
            <w:lang w:val="en-US"/>
          </w:rPr>
          <w:t>are tru</w:t>
        </w:r>
        <w:r w:rsidR="00326888" w:rsidRPr="006A5052">
          <w:rPr>
            <w:rFonts w:ascii="Calibri" w:eastAsia="Times New Roman" w:hAnsi="Calibri" w:cs="Arial"/>
            <w:color w:val="FF0000"/>
            <w:lang w:val="en-US"/>
          </w:rPr>
          <w:t>ly</w:t>
        </w:r>
      </w:ins>
      <w:ins w:id="419" w:author="Danilo Bzdok" w:date="2018-05-07T17:20:00Z">
        <w:r w:rsidR="002D0742" w:rsidRPr="006A5052">
          <w:rPr>
            <w:rFonts w:ascii="Calibri" w:eastAsia="Times New Roman" w:hAnsi="Calibri" w:cs="Arial"/>
            <w:color w:val="FF0000"/>
            <w:lang w:val="en-US"/>
          </w:rPr>
          <w:t xml:space="preserve"> zero</w:t>
        </w:r>
      </w:ins>
      <w:ins w:id="420" w:author="Danilo Bzdok" w:date="2018-05-07T17:23:00Z">
        <w:r w:rsidR="00316BE4" w:rsidRPr="006A5052">
          <w:rPr>
            <w:rFonts w:ascii="Calibri" w:eastAsia="Times New Roman" w:hAnsi="Calibri" w:cs="Arial"/>
            <w:color w:val="FF0000"/>
            <w:lang w:val="en-US"/>
          </w:rPr>
          <w:t xml:space="preserve">, </w:t>
        </w:r>
      </w:ins>
      <w:ins w:id="421" w:author="Danilo Bzdok" w:date="2018-05-11T16:19:00Z">
        <w:r w:rsidR="006A5052" w:rsidRPr="006A5052">
          <w:rPr>
            <w:rFonts w:ascii="Calibri" w:eastAsia="Times New Roman" w:hAnsi="Calibri" w:cs="Arial"/>
            <w:color w:val="FF0000"/>
            <w:lang w:val="en-US"/>
          </w:rPr>
          <w:t xml:space="preserve">that is, </w:t>
        </w:r>
      </w:ins>
      <w:ins w:id="422" w:author="Danilo Bzdok" w:date="2018-05-07T17:23:00Z">
        <w:r w:rsidR="006A5052" w:rsidRPr="006A5052">
          <w:rPr>
            <w:rFonts w:ascii="Calibri" w:eastAsia="Times New Roman" w:hAnsi="Calibri" w:cs="Arial"/>
            <w:color w:val="FF0000"/>
            <w:lang w:val="en-US"/>
          </w:rPr>
          <w:t>bear</w:t>
        </w:r>
      </w:ins>
      <w:ins w:id="423" w:author="Danilo Bzdok" w:date="2018-05-07T17:21:00Z">
        <w:r w:rsidR="00316BE4" w:rsidRPr="006A5052">
          <w:rPr>
            <w:rFonts w:ascii="Calibri" w:eastAsia="Times New Roman" w:hAnsi="Calibri" w:cs="Arial"/>
            <w:color w:val="FF0000"/>
            <w:lang w:val="en-US"/>
          </w:rPr>
          <w:t xml:space="preserve"> </w:t>
        </w:r>
      </w:ins>
      <w:ins w:id="424" w:author="Danilo Bzdok" w:date="2018-05-07T17:22:00Z">
        <w:r w:rsidR="00316BE4" w:rsidRPr="006A5052">
          <w:rPr>
            <w:rFonts w:ascii="Calibri" w:eastAsia="Times New Roman" w:hAnsi="Calibri" w:cs="Arial"/>
            <w:color w:val="FF0000"/>
            <w:lang w:val="en-US"/>
          </w:rPr>
          <w:t>n</w:t>
        </w:r>
      </w:ins>
      <w:ins w:id="425" w:author="Danilo Bzdok" w:date="2018-05-07T17:21:00Z">
        <w:r w:rsidR="00316BE4" w:rsidRPr="006A5052">
          <w:rPr>
            <w:rFonts w:ascii="Calibri" w:eastAsia="Times New Roman" w:hAnsi="Calibri" w:cs="Arial"/>
            <w:color w:val="FF0000"/>
            <w:lang w:val="en-US"/>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ins w:id="426" w:author="Danilo Bzdok" w:date="2018-05-13T15:00:00Z">
        <w:r w:rsidR="007A5D62">
          <w:rPr>
            <w:rFonts w:ascii="Calibri" w:eastAsia="Times New Roman" w:hAnsi="Calibri" w:cs="Arial"/>
            <w:color w:val="222222"/>
            <w:lang w:val="en-US"/>
          </w:rPr>
          <w:t xml:space="preserve">, which is however not </w:t>
        </w:r>
      </w:ins>
      <w:ins w:id="427" w:author="Danilo Bzdok" w:date="2018-05-13T15:01:00Z">
        <w:r w:rsidR="007A5D62">
          <w:rPr>
            <w:rFonts w:ascii="Calibri" w:eastAsia="Times New Roman" w:hAnsi="Calibri" w:cs="Arial"/>
            <w:color w:val="222222"/>
            <w:lang w:val="en-US"/>
          </w:rPr>
          <w:t>explicitly</w:t>
        </w:r>
      </w:ins>
      <w:ins w:id="428" w:author="Danilo Bzdok" w:date="2018-05-13T15:00:00Z">
        <w:r w:rsidR="007A5D62">
          <w:rPr>
            <w:rFonts w:ascii="Calibri" w:eastAsia="Times New Roman" w:hAnsi="Calibri" w:cs="Arial"/>
            <w:color w:val="222222"/>
            <w:lang w:val="en-US"/>
          </w:rPr>
          <w:t xml:space="preserve"> evaluated</w:t>
        </w:r>
      </w:ins>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del w:id="429" w:author="Danilo Bzdok" w:date="2018-05-08T18:15:00Z">
        <w:r w:rsidR="00F30778" w:rsidRPr="00204A45" w:rsidDel="00AB36FE">
          <w:rPr>
            <w:rStyle w:val="s2"/>
            <w:rFonts w:ascii="Calibri" w:hAnsi="Calibri"/>
            <w:color w:val="000000" w:themeColor="text1"/>
            <w:lang w:val="en-US"/>
          </w:rPr>
          <w:delText>subjects</w:delText>
        </w:r>
      </w:del>
      <w:ins w:id="430" w:author="Danilo Bzdok" w:date="2018-05-08T18:15:00Z">
        <w:r w:rsidR="00AB36FE">
          <w:rPr>
            <w:rStyle w:val="s2"/>
            <w:rFonts w:ascii="Calibri" w:hAnsi="Calibri"/>
            <w:color w:val="000000" w:themeColor="text1"/>
            <w:lang w:val="en-US"/>
          </w:rPr>
          <w:t>individuals</w:t>
        </w:r>
      </w:ins>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3B888E3F"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del w:id="431" w:author="Danilo Bzdok" w:date="2018-05-08T17:30:00Z">
        <w:r w:rsidR="004657AE" w:rsidDel="00280A66">
          <w:rPr>
            <w:rFonts w:ascii="Calibri" w:eastAsia="Times New Roman" w:hAnsi="Calibri" w:cs="Arial"/>
            <w:color w:val="222222"/>
            <w:lang w:val="en-US"/>
          </w:rPr>
          <w:delText>classical</w:delText>
        </w:r>
        <w:r w:rsidRPr="00204A45" w:rsidDel="00280A66">
          <w:rPr>
            <w:rFonts w:ascii="Calibri" w:eastAsia="Times New Roman" w:hAnsi="Calibri" w:cs="Arial"/>
            <w:color w:val="222222"/>
            <w:lang w:val="en-US"/>
          </w:rPr>
          <w:delText xml:space="preserve"> </w:delText>
        </w:r>
      </w:del>
      <w:ins w:id="432" w:author="Danilo Bzdok" w:date="2018-05-08T17:30:00Z">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ins>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del w:id="433" w:author="Danilo Bzdok" w:date="2018-05-08T17:31:00Z">
        <w:r w:rsidR="008E6019" w:rsidDel="00280A66">
          <w:rPr>
            <w:rFonts w:ascii="Calibri" w:eastAsia="Times New Roman" w:hAnsi="Calibri" w:cs="Arial"/>
            <w:color w:val="222222"/>
            <w:lang w:val="en-US"/>
          </w:rPr>
          <w:delText xml:space="preserve">variant of </w:delText>
        </w:r>
        <w:r w:rsidR="004657AE" w:rsidDel="00280A66">
          <w:rPr>
            <w:rFonts w:ascii="Calibri" w:eastAsia="Times New Roman" w:hAnsi="Calibri" w:cs="Arial"/>
            <w:color w:val="222222"/>
            <w:lang w:val="en-US"/>
          </w:rPr>
          <w:delText>linear regression</w:delText>
        </w:r>
        <w:r w:rsidR="009011AA" w:rsidRPr="00204A45" w:rsidDel="00280A66">
          <w:rPr>
            <w:rFonts w:ascii="Calibri" w:eastAsia="Times New Roman" w:hAnsi="Calibri" w:cs="Arial"/>
            <w:color w:val="222222"/>
            <w:lang w:val="en-US"/>
          </w:rPr>
          <w:delText xml:space="preserve"> as </w:delText>
        </w:r>
      </w:del>
      <w:del w:id="434" w:author="Danilo Bzdok" w:date="2018-05-13T15:01:00Z">
        <w:r w:rsidR="009011AA" w:rsidRPr="00204A45" w:rsidDel="007A5D62">
          <w:rPr>
            <w:rFonts w:ascii="Calibri" w:eastAsia="Times New Roman" w:hAnsi="Calibri" w:cs="Arial"/>
            <w:color w:val="222222"/>
            <w:lang w:val="en-US"/>
          </w:rPr>
          <w:delText xml:space="preserve">a </w:delText>
        </w:r>
      </w:del>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&lt;EndNote&gt;&lt;Cite&gt;&lt;Author&gt;Tibshirani&lt;/Author&gt;&lt;Year&gt;1996&lt;/Year&gt;&lt;RecNum&gt;5961&lt;/RecNum&gt;&lt;DisplayText&gt;(31)&lt;/DisplayText&gt;&lt;record&gt;&lt;rec-number&gt;5961&lt;/rec-number&gt;&lt;foreign-keys&gt;&lt;key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r w:rsidR="004C5902">
        <w:fldChar w:fldCharType="begin"/>
      </w:r>
      <w:r w:rsidR="004C5902" w:rsidRPr="00B13EE6">
        <w:rPr>
          <w:lang w:val="en-US"/>
          <w:rPrChange w:id="435" w:author="Danilo Bzdok" w:date="2018-05-13T15:48:00Z">
            <w:rPr/>
          </w:rPrChange>
        </w:rPr>
        <w:instrText xml:space="preserve"> HYPERLINK \l "_ENREF_31" \o "Tibshirani, 1996 #5961" </w:instrText>
      </w:r>
      <w:r w:rsidR="004C5902">
        <w:fldChar w:fldCharType="separate"/>
      </w:r>
      <w:r w:rsidR="00DE4692">
        <w:rPr>
          <w:rFonts w:ascii="Calibri" w:eastAsia="Times New Roman" w:hAnsi="Calibri" w:cs="Arial"/>
          <w:noProof/>
          <w:color w:val="222222"/>
          <w:lang w:val="en-US"/>
        </w:rPr>
        <w:t>31</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del w:id="436" w:author="Danilo Bzdok" w:date="2018-05-13T15:06:00Z">
        <w:r w:rsidR="00AD75AF" w:rsidDel="00920F1D">
          <w:rPr>
            <w:rFonts w:ascii="Calibri" w:hAnsi="Calibri" w:cs="Helvetica"/>
            <w:bCs/>
            <w:color w:val="000000"/>
            <w:lang w:val="en-US" w:eastAsia="en-US"/>
          </w:rPr>
          <w:delText>model</w:delText>
        </w:r>
      </w:del>
      <w:ins w:id="437" w:author="Danilo Bzdok" w:date="2018-05-13T15:06:00Z">
        <w:r w:rsidR="00920F1D">
          <w:rPr>
            <w:rFonts w:ascii="Calibri" w:hAnsi="Calibri" w:cs="Helvetica"/>
            <w:bCs/>
            <w:color w:val="000000"/>
            <w:lang w:val="en-US" w:eastAsia="en-US"/>
          </w:rPr>
          <w:t>combination of the input variables</w:t>
        </w:r>
      </w:ins>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ins w:id="438" w:author="Danilo Bzdok" w:date="2018-05-09T23:06:00Z">
        <w:r w:rsidR="00030B50">
          <w:rPr>
            <w:rFonts w:ascii="Calibri" w:hAnsi="Calibri" w:cs="Helvetica"/>
            <w:bCs/>
            <w:color w:val="000000"/>
            <w:lang w:val="en-US" w:eastAsia="en-US"/>
          </w:rPr>
          <w:t>It is arguably the simplest method</w:t>
        </w:r>
      </w:ins>
      <w:ins w:id="439" w:author="Danilo Bzdok" w:date="2018-05-09T23:08:00Z">
        <w:r w:rsidR="0035582A">
          <w:rPr>
            <w:rFonts w:ascii="Calibri" w:hAnsi="Calibri" w:cs="Helvetica"/>
            <w:bCs/>
            <w:color w:val="000000"/>
            <w:lang w:val="en-US" w:eastAsia="en-US"/>
          </w:rPr>
          <w:t xml:space="preserve"> </w:t>
        </w:r>
      </w:ins>
      <w:ins w:id="440" w:author="Danilo Bzdok" w:date="2018-05-09T23:06:00Z">
        <w:r w:rsidR="0035582A">
          <w:rPr>
            <w:rFonts w:ascii="Calibri" w:hAnsi="Calibri" w:cs="Helvetica"/>
            <w:bCs/>
            <w:color w:val="000000"/>
            <w:lang w:val="en-US" w:eastAsia="en-US"/>
          </w:rPr>
          <w:t>with</w:t>
        </w:r>
      </w:ins>
      <w:del w:id="441" w:author="Danilo Bzdok" w:date="2018-05-09T23:08:00Z">
        <w:r w:rsidR="00EF480C" w:rsidDel="0035582A">
          <w:rPr>
            <w:rFonts w:ascii="Calibri" w:hAnsi="Calibri" w:cs="Helvetica"/>
            <w:bCs/>
            <w:color w:val="000000"/>
            <w:lang w:val="en-US" w:eastAsia="en-US"/>
          </w:rPr>
          <w:delText>Its</w:delText>
        </w:r>
      </w:del>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ins w:id="442" w:author="Danilo Bzdok" w:date="2018-05-09T23:13:00Z">
        <w:r w:rsidR="00C9047E">
          <w:rPr>
            <w:rFonts w:ascii="Calibri" w:hAnsi="Calibri" w:cs="Helvetica"/>
            <w:bCs/>
            <w:color w:val="000000"/>
            <w:lang w:val="en-US" w:eastAsia="en-US"/>
          </w:rPr>
          <w:t>, which</w:t>
        </w:r>
      </w:ins>
      <w:r w:rsidR="00264269">
        <w:rPr>
          <w:rFonts w:ascii="Calibri" w:hAnsi="Calibri" w:cs="Helvetica"/>
          <w:bCs/>
          <w:color w:val="000000"/>
          <w:lang w:val="en-US" w:eastAsia="en-US"/>
        </w:rPr>
        <w:t xml:space="preserve"> </w:t>
      </w:r>
      <w:del w:id="443" w:author="Danilo Bzdok" w:date="2018-05-09T23:06:00Z">
        <w:r w:rsidR="00264269" w:rsidDel="00030B50">
          <w:rPr>
            <w:rFonts w:ascii="Calibri" w:hAnsi="Calibri" w:cs="Helvetica"/>
            <w:bCs/>
            <w:color w:val="000000"/>
            <w:lang w:val="en-US" w:eastAsia="en-US"/>
          </w:rPr>
          <w:delText xml:space="preserve">is </w:delText>
        </w:r>
        <w:r w:rsidR="00A84447" w:rsidDel="00030B50">
          <w:rPr>
            <w:rFonts w:ascii="Calibri" w:hAnsi="Calibri" w:cs="Helvetica"/>
            <w:bCs/>
            <w:color w:val="000000"/>
            <w:lang w:val="en-US" w:eastAsia="en-US"/>
          </w:rPr>
          <w:delText xml:space="preserve">arguably </w:delText>
        </w:r>
        <w:r w:rsidR="00264269" w:rsidDel="00030B50">
          <w:rPr>
            <w:rFonts w:ascii="Calibri" w:hAnsi="Calibri" w:cs="Helvetica"/>
            <w:bCs/>
            <w:color w:val="000000"/>
            <w:lang w:val="en-US" w:eastAsia="en-US"/>
          </w:rPr>
          <w:delText xml:space="preserve">the </w:delText>
        </w:r>
        <w:r w:rsidR="006B4DB2" w:rsidDel="00030B50">
          <w:rPr>
            <w:rFonts w:ascii="Calibri" w:hAnsi="Calibri" w:cs="Helvetica"/>
            <w:bCs/>
            <w:color w:val="000000"/>
            <w:lang w:val="en-US" w:eastAsia="en-US"/>
          </w:rPr>
          <w:delText>simplest method</w:delText>
        </w:r>
        <w:r w:rsidR="00264269" w:rsidDel="00030B50">
          <w:rPr>
            <w:rFonts w:ascii="Calibri" w:hAnsi="Calibri" w:cs="Helvetica"/>
            <w:bCs/>
            <w:color w:val="000000"/>
            <w:lang w:val="en-US" w:eastAsia="en-US"/>
          </w:rPr>
          <w:delText xml:space="preserve"> </w:delText>
        </w:r>
      </w:del>
      <w:del w:id="444" w:author="Danilo Bzdok" w:date="2018-05-09T23:13:00Z">
        <w:r w:rsidR="00264269" w:rsidDel="00C9047E">
          <w:rPr>
            <w:rFonts w:ascii="Calibri" w:hAnsi="Calibri" w:cs="Helvetica"/>
            <w:bCs/>
            <w:color w:val="000000"/>
            <w:lang w:val="en-US" w:eastAsia="en-US"/>
          </w:rPr>
          <w:delText xml:space="preserve">to </w:delText>
        </w:r>
      </w:del>
      <w:r w:rsidR="00264269">
        <w:rPr>
          <w:rFonts w:ascii="Calibri" w:hAnsi="Calibri" w:cs="Helvetica"/>
          <w:bCs/>
          <w:color w:val="000000"/>
          <w:lang w:val="en-US" w:eastAsia="en-US"/>
        </w:rPr>
        <w:t>enforce</w:t>
      </w:r>
      <w:ins w:id="445" w:author="Danilo Bzdok" w:date="2018-05-09T23:13:00Z">
        <w:r w:rsidR="00C9047E">
          <w:rPr>
            <w:rFonts w:ascii="Calibri" w:hAnsi="Calibri" w:cs="Helvetica"/>
            <w:bCs/>
            <w:color w:val="000000"/>
            <w:lang w:val="en-US" w:eastAsia="en-US"/>
          </w:rPr>
          <w:t>s</w:t>
        </w:r>
      </w:ins>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ins w:id="446" w:author="Danilo Bzdok" w:date="2018-05-09T23:17:00Z">
        <w:r w:rsidR="000C79F1">
          <w:rPr>
            <w:rFonts w:ascii="Calibri" w:hAnsi="Calibri" w:cs="Helvetica"/>
            <w:bCs/>
            <w:color w:val="000000"/>
            <w:lang w:val="en-US" w:eastAsia="en-US"/>
          </w:rPr>
          <w:t>.</w:t>
        </w:r>
      </w:ins>
      <w:r w:rsidR="00264269">
        <w:rPr>
          <w:rFonts w:ascii="Calibri" w:hAnsi="Calibri" w:cs="Helvetica"/>
          <w:bCs/>
          <w:color w:val="000000"/>
          <w:lang w:val="en-US" w:eastAsia="en-US"/>
        </w:rPr>
        <w:t xml:space="preserve"> </w:t>
      </w:r>
      <w:del w:id="447" w:author="Danilo Bzdok" w:date="2018-05-09T23:18:00Z">
        <w:r w:rsidR="00264269" w:rsidDel="000C79F1">
          <w:rPr>
            <w:rFonts w:ascii="Calibri" w:hAnsi="Calibri" w:cs="Helvetica"/>
            <w:bCs/>
            <w:color w:val="000000"/>
            <w:lang w:val="en-US" w:eastAsia="en-US"/>
          </w:rPr>
          <w:delText xml:space="preserve">and </w:delText>
        </w:r>
      </w:del>
      <w:ins w:id="448" w:author="Danilo Bzdok" w:date="2018-05-13T15:08:00Z">
        <w:r w:rsidR="00940251">
          <w:rPr>
            <w:rFonts w:ascii="Calibri" w:hAnsi="Calibri" w:cs="Helvetica"/>
            <w:bCs/>
            <w:color w:val="000000"/>
            <w:lang w:val="en-US" w:eastAsia="en-US"/>
          </w:rPr>
          <w:t>E</w:t>
        </w:r>
      </w:ins>
      <w:del w:id="449" w:author="Danilo Bzdok" w:date="2018-05-13T15:08:00Z">
        <w:r w:rsidR="0078188A" w:rsidDel="00940251">
          <w:rPr>
            <w:rFonts w:ascii="Calibri" w:hAnsi="Calibri" w:cs="Helvetica"/>
            <w:bCs/>
            <w:color w:val="000000"/>
            <w:lang w:val="en-US" w:eastAsia="en-US"/>
          </w:rPr>
          <w:delText>e</w:delText>
        </w:r>
      </w:del>
      <w:r w:rsidR="0078188A">
        <w:rPr>
          <w:rFonts w:ascii="Calibri" w:hAnsi="Calibri" w:cs="Helvetica"/>
          <w:bCs/>
          <w:color w:val="000000"/>
          <w:lang w:val="en-US" w:eastAsia="en-US"/>
        </w:rPr>
        <w:t xml:space="preserve">ach </w:t>
      </w:r>
      <w:ins w:id="450" w:author="Danilo Bzdok" w:date="2018-05-09T23:18:00Z">
        <w:r w:rsidR="000C79F1">
          <w:rPr>
            <w:rFonts w:ascii="Calibri" w:hAnsi="Calibri" w:cs="Helvetica"/>
            <w:bCs/>
            <w:color w:val="000000"/>
            <w:lang w:val="en-US" w:eastAsia="en-US"/>
          </w:rPr>
          <w:t xml:space="preserve">variable </w:t>
        </w:r>
      </w:ins>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del w:id="451" w:author="Danilo Bzdok" w:date="2018-05-09T23:18:00Z">
        <w:r w:rsidR="006B4DB2" w:rsidDel="000C79F1">
          <w:rPr>
            <w:rFonts w:ascii="Calibri" w:hAnsi="Calibri" w:cs="Helvetica"/>
            <w:bCs/>
            <w:color w:val="000000"/>
            <w:lang w:val="en-US" w:eastAsia="en-US"/>
          </w:rPr>
          <w:delText>t</w:delText>
        </w:r>
      </w:del>
      <w:ins w:id="452" w:author="Danilo Bzdok" w:date="2018-05-09T23:18:00Z">
        <w:r w:rsidR="000C79F1">
          <w:rPr>
            <w:rFonts w:ascii="Calibri" w:hAnsi="Calibri" w:cs="Helvetica"/>
            <w:bCs/>
            <w:color w:val="000000"/>
            <w:lang w:val="en-US" w:eastAsia="en-US"/>
          </w:rPr>
          <w:t>tuned for</w:t>
        </w:r>
      </w:ins>
      <w:del w:id="453" w:author="Danilo Bzdok" w:date="2018-05-09T23:18:00Z">
        <w:r w:rsidR="006B4DB2" w:rsidDel="000C79F1">
          <w:rPr>
            <w:rFonts w:ascii="Calibri" w:hAnsi="Calibri" w:cs="Helvetica"/>
            <w:bCs/>
            <w:color w:val="000000"/>
            <w:lang w:val="en-US" w:eastAsia="en-US"/>
          </w:rPr>
          <w:delText>o</w:delText>
        </w:r>
      </w:del>
      <w:r w:rsidR="006B4DB2">
        <w:rPr>
          <w:rFonts w:ascii="Calibri" w:hAnsi="Calibri" w:cs="Helvetica"/>
          <w:bCs/>
          <w:color w:val="000000"/>
          <w:lang w:val="en-US" w:eastAsia="en-US"/>
        </w:rPr>
        <w:t xml:space="preserve"> predict</w:t>
      </w:r>
      <w:ins w:id="454" w:author="Danilo Bzdok" w:date="2018-05-09T23:19:00Z">
        <w:r w:rsidR="000C79F1">
          <w:rPr>
            <w:rFonts w:ascii="Calibri" w:hAnsi="Calibri" w:cs="Helvetica"/>
            <w:bCs/>
            <w:color w:val="000000"/>
            <w:lang w:val="en-US" w:eastAsia="en-US"/>
          </w:rPr>
          <w:t>ion</w:t>
        </w:r>
      </w:ins>
      <w:r w:rsidR="006B4DB2">
        <w:rPr>
          <w:rFonts w:ascii="Calibri" w:hAnsi="Calibri" w:cs="Helvetica"/>
          <w:bCs/>
          <w:color w:val="000000"/>
          <w:lang w:val="en-US" w:eastAsia="en-US"/>
        </w:rPr>
        <w:t xml:space="preserve"> </w:t>
      </w:r>
      <w:del w:id="455" w:author="Danilo Bzdok" w:date="2018-05-09T23:19:00Z">
        <w:r w:rsidR="006B4DB2" w:rsidDel="000C79F1">
          <w:rPr>
            <w:rFonts w:ascii="Calibri" w:hAnsi="Calibri" w:cs="Helvetica"/>
            <w:bCs/>
            <w:color w:val="000000"/>
            <w:lang w:val="en-US" w:eastAsia="en-US"/>
          </w:rPr>
          <w:delText xml:space="preserve">based on </w:delText>
        </w:r>
      </w:del>
      <w:ins w:id="456" w:author="Danilo Bzdok" w:date="2018-05-09T23:19:00Z">
        <w:r w:rsidR="000C79F1">
          <w:rPr>
            <w:rFonts w:ascii="Calibri" w:hAnsi="Calibri" w:cs="Helvetica"/>
            <w:bCs/>
            <w:color w:val="000000"/>
            <w:lang w:val="en-US" w:eastAsia="en-US"/>
          </w:rPr>
          <w:t xml:space="preserve">in </w:t>
        </w:r>
      </w:ins>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922169">
        <w:rPr>
          <w:rFonts w:ascii="Calibri" w:hAnsi="Calibri" w:cs="Helvetica"/>
          <w:bCs/>
          <w:color w:val="000000"/>
          <w:lang w:val="en-US" w:eastAsia="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22169">
        <w:rPr>
          <w:rFonts w:ascii="Calibri" w:hAnsi="Calibri" w:cs="Helvetica"/>
          <w:bCs/>
          <w:noProof/>
          <w:color w:val="000000"/>
          <w:lang w:val="en-US" w:eastAsia="en-US"/>
        </w:rPr>
        <w:t>(</w:t>
      </w:r>
      <w:r w:rsidR="004C5902">
        <w:fldChar w:fldCharType="begin"/>
      </w:r>
      <w:r w:rsidR="004C5902" w:rsidRPr="00B13EE6">
        <w:rPr>
          <w:lang w:val="en-US"/>
          <w:rPrChange w:id="457" w:author="Danilo Bzdok" w:date="2018-05-13T15:48:00Z">
            <w:rPr/>
          </w:rPrChange>
        </w:rPr>
        <w:instrText xml:space="preserve"> HYPERLINK \l "_ENREF_29" \o "Hastie, 2015 #5915" </w:instrText>
      </w:r>
      <w:r w:rsidR="004C5902">
        <w:fldChar w:fldCharType="separate"/>
      </w:r>
      <w:r w:rsidR="00DE4692">
        <w:rPr>
          <w:rFonts w:ascii="Calibri" w:hAnsi="Calibri" w:cs="Helvetica"/>
          <w:bCs/>
          <w:noProof/>
          <w:color w:val="000000"/>
          <w:lang w:val="en-US" w:eastAsia="en-US"/>
        </w:rPr>
        <w:t>29</w:t>
      </w:r>
      <w:r w:rsidR="004C5902">
        <w:rPr>
          <w:rFonts w:ascii="Calibri" w:hAnsi="Calibri" w:cs="Helvetica"/>
          <w:bCs/>
          <w:noProof/>
          <w:color w:val="000000"/>
          <w:lang w:val="en-US" w:eastAsia="en-US"/>
        </w:rPr>
        <w:fldChar w:fldCharType="end"/>
      </w:r>
      <w:r w:rsidR="0092216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t>
      </w:r>
      <w:del w:id="458" w:author="Danilo Bzdok" w:date="2018-05-09T23:22:00Z">
        <w:r w:rsidR="00264073" w:rsidDel="005D059A">
          <w:rPr>
            <w:rFonts w:ascii="Calibri" w:hAnsi="Calibri" w:cs="Helvetica"/>
            <w:bCs/>
            <w:color w:val="000000"/>
            <w:lang w:val="en-US" w:eastAsia="en-US"/>
          </w:rPr>
          <w:delText xml:space="preserve">with </w:delText>
        </w:r>
      </w:del>
      <w:ins w:id="459" w:author="Danilo Bzdok" w:date="2018-05-09T23:22:00Z">
        <w:r w:rsidR="005D059A">
          <w:rPr>
            <w:rFonts w:ascii="Calibri" w:hAnsi="Calibri" w:cs="Helvetica"/>
            <w:bCs/>
            <w:color w:val="000000"/>
            <w:lang w:val="en-US" w:eastAsia="en-US"/>
          </w:rPr>
          <w:t xml:space="preserve">that allow for </w:t>
        </w:r>
      </w:ins>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530698"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3498024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ins w:id="460" w:author="Danilo Bzdok" w:date="2018-05-13T15:09:00Z">
        <w:r w:rsidR="00CF7D69">
          <w:rPr>
            <w:rFonts w:ascii="Calibri" w:eastAsia="Times New Roman" w:hAnsi="Calibri" w:cs="Arial"/>
            <w:color w:val="222222"/>
            <w:lang w:val="en-US"/>
          </w:rPr>
          <w:t>e</w:t>
        </w:r>
      </w:ins>
      <w:del w:id="461" w:author="Danilo Bzdok" w:date="2018-05-13T15:09:00Z">
        <w:r w:rsidRPr="00204A45" w:rsidDel="00CF7D69">
          <w:rPr>
            <w:rFonts w:ascii="Calibri" w:eastAsia="Times New Roman" w:hAnsi="Calibri" w:cs="Arial"/>
            <w:color w:val="222222"/>
            <w:lang w:val="en-US"/>
          </w:rPr>
          <w:delText>is</w:delText>
        </w:r>
      </w:del>
      <w:r w:rsidRPr="00204A45">
        <w:rPr>
          <w:rFonts w:ascii="Calibri" w:eastAsia="Times New Roman" w:hAnsi="Calibri" w:cs="Arial"/>
          <w:color w:val="222222"/>
          <w:lang w:val="en-US"/>
        </w:rPr>
        <w:t xml:space="preserve">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del w:id="462" w:author="Danilo Bzdok" w:date="2018-05-08T17:34:00Z">
        <w:r w:rsidR="005E6670" w:rsidRPr="00204A45" w:rsidDel="000F04FC">
          <w:rPr>
            <w:rFonts w:ascii="Calibri" w:hAnsi="Calibri"/>
            <w:lang w:val="en-US"/>
          </w:rPr>
          <w:delText>amount of</w:delText>
        </w:r>
      </w:del>
      <w:ins w:id="463" w:author="Danilo Bzdok" w:date="2018-05-08T17:34:00Z">
        <w:r w:rsidR="008F749E">
          <w:rPr>
            <w:rFonts w:ascii="Calibri" w:hAnsi="Calibri"/>
            <w:lang w:val="en-US"/>
          </w:rPr>
          <w:t>pressure for variable</w:t>
        </w:r>
        <w:r w:rsidR="000F04FC">
          <w:rPr>
            <w:rFonts w:ascii="Calibri" w:hAnsi="Calibri"/>
            <w:lang w:val="en-US"/>
          </w:rPr>
          <w:t xml:space="preserve"> selection</w:t>
        </w:r>
      </w:ins>
      <w:r w:rsidR="005E6670" w:rsidRPr="00204A45">
        <w:rPr>
          <w:rFonts w:ascii="Calibri" w:hAnsi="Calibri"/>
          <w:lang w:val="en-US"/>
        </w:rPr>
        <w:t xml:space="preserve"> </w:t>
      </w:r>
      <w:del w:id="464" w:author="Danilo Bzdok" w:date="2018-05-08T17:34:00Z">
        <w:r w:rsidR="005E6670" w:rsidRPr="00204A45" w:rsidDel="000F04FC">
          <w:rPr>
            <w:rFonts w:ascii="Calibri" w:hAnsi="Calibri"/>
            <w:lang w:val="en-US"/>
          </w:rPr>
          <w:delText xml:space="preserve">sparsity </w:delText>
        </w:r>
      </w:del>
      <w:r w:rsidR="005E6670" w:rsidRPr="00204A45">
        <w:rPr>
          <w:rFonts w:ascii="Calibri" w:hAnsi="Calibri"/>
          <w:lang w:val="en-US"/>
        </w:rPr>
        <w:t xml:space="preserve">imposed </w:t>
      </w:r>
      <w:r w:rsidR="004657AE">
        <w:rPr>
          <w:rFonts w:ascii="Calibri" w:hAnsi="Calibri"/>
          <w:lang w:val="en-US"/>
        </w:rPr>
        <w:t>during</w:t>
      </w:r>
      <w:r w:rsidR="005E6670" w:rsidRPr="00204A45">
        <w:rPr>
          <w:rFonts w:ascii="Calibri" w:hAnsi="Calibri"/>
          <w:lang w:val="en-US"/>
        </w:rPr>
        <w:t xml:space="preserve"> model fitting</w:t>
      </w:r>
      <w:ins w:id="465" w:author="Danilo Bzdok" w:date="2018-05-08T17:34:00Z">
        <w:r w:rsidR="000F04FC">
          <w:rPr>
            <w:rFonts w:ascii="Calibri" w:hAnsi="Calibri"/>
            <w:lang w:val="en-US"/>
          </w:rPr>
          <w:t xml:space="preserve"> - the </w:t>
        </w:r>
      </w:ins>
      <w:ins w:id="466" w:author="Danilo Bzdok" w:date="2018-05-13T15:10:00Z">
        <w:r w:rsidR="00A65FEE">
          <w:rPr>
            <w:rFonts w:ascii="Calibri" w:hAnsi="Calibri"/>
            <w:lang w:val="en-US"/>
          </w:rPr>
          <w:t xml:space="preserve">degree of </w:t>
        </w:r>
      </w:ins>
      <w:ins w:id="467" w:author="Danilo Bzdok" w:date="2018-05-08T17:34:00Z">
        <w:r w:rsidR="000F04FC" w:rsidRPr="00204A45">
          <w:rPr>
            <w:rFonts w:ascii="Calibri" w:hAnsi="Calibri"/>
            <w:lang w:val="en-US"/>
          </w:rPr>
          <w:t>sparsity</w:t>
        </w:r>
        <w:r w:rsidR="000F04FC">
          <w:rPr>
            <w:rFonts w:ascii="Calibri" w:hAnsi="Calibri"/>
            <w:lang w:val="en-US"/>
          </w:rPr>
          <w:t xml:space="preserve"> const</w:t>
        </w:r>
      </w:ins>
      <w:ins w:id="468" w:author="Danilo Bzdok" w:date="2018-05-09T23:13:00Z">
        <w:r w:rsidR="00C9047E">
          <w:rPr>
            <w:rFonts w:ascii="Calibri" w:hAnsi="Calibri"/>
            <w:lang w:val="en-US"/>
          </w:rPr>
          <w:t>r</w:t>
        </w:r>
      </w:ins>
      <w:ins w:id="469" w:author="Danilo Bzdok" w:date="2018-05-08T17:34:00Z">
        <w:r w:rsidR="000F04FC">
          <w:rPr>
            <w:rFonts w:ascii="Calibri" w:hAnsi="Calibri"/>
            <w:lang w:val="en-US"/>
          </w:rPr>
          <w:t>aint</w:t>
        </w:r>
      </w:ins>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del w:id="470" w:author="Danilo Bzdok" w:date="2018-05-13T15:10:00Z">
        <w:r w:rsidR="005E6670" w:rsidRPr="00204A45" w:rsidDel="00A65FEE">
          <w:rPr>
            <w:rFonts w:ascii="Calibri" w:hAnsi="Calibri"/>
            <w:lang w:val="en-US"/>
          </w:rPr>
          <w:delText xml:space="preserve">higher </w:delText>
        </w:r>
      </w:del>
      <w:ins w:id="471" w:author="Danilo Bzdok" w:date="2018-05-13T15:10:00Z">
        <w:r w:rsidR="00A65FEE">
          <w:rPr>
            <w:rFonts w:ascii="Calibri" w:hAnsi="Calibri"/>
            <w:lang w:val="en-US"/>
          </w:rPr>
          <w:t>stronger</w:t>
        </w:r>
        <w:r w:rsidR="00A65FEE" w:rsidRPr="00204A45">
          <w:rPr>
            <w:rFonts w:ascii="Calibri" w:hAnsi="Calibri"/>
            <w:lang w:val="en-US"/>
          </w:rPr>
          <w:t xml:space="preserve"> </w:t>
        </w:r>
      </w:ins>
      <w:r w:rsidR="005E6670" w:rsidRPr="00204A45">
        <w:rPr>
          <w:rFonts w:ascii="Calibri" w:hAnsi="Calibri"/>
          <w:lang w:val="en-US"/>
        </w:rPr>
        <w:t xml:space="preserve">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w:t>
      </w:r>
      <w:del w:id="472" w:author="Danilo Bzdok" w:date="2018-05-11T16:20:00Z">
        <w:r w:rsidR="00D53F42" w:rsidDel="00012AEE">
          <w:rPr>
            <w:rFonts w:ascii="Calibri" w:hAnsi="Calibri" w:cs="Arial"/>
            <w:color w:val="FF0000"/>
            <w:lang w:val="en-US" w:eastAsia="en-US"/>
          </w:rPr>
          <w:delText xml:space="preserve">less because </w:delText>
        </w:r>
      </w:del>
      <w:del w:id="473" w:author="Danilo Bzdok" w:date="2018-05-08T17:36:00Z">
        <w:r w:rsidR="00D53F42" w:rsidDel="00B660C7">
          <w:rPr>
            <w:rFonts w:ascii="Calibri" w:hAnsi="Calibri" w:cs="Arial"/>
            <w:color w:val="FF0000"/>
            <w:lang w:val="en-US" w:eastAsia="en-US"/>
          </w:rPr>
          <w:delText xml:space="preserve">we </w:delText>
        </w:r>
      </w:del>
      <w:del w:id="474" w:author="Danilo Bzdok" w:date="2018-05-11T16:20:00Z">
        <w:r w:rsidR="00D53F42" w:rsidDel="00012AEE">
          <w:rPr>
            <w:rFonts w:ascii="Calibri" w:hAnsi="Calibri" w:cs="Arial"/>
            <w:color w:val="FF0000"/>
            <w:lang w:val="en-US" w:eastAsia="en-US"/>
          </w:rPr>
          <w:delText>care</w:delText>
        </w:r>
      </w:del>
      <w:del w:id="475" w:author="Danilo Bzdok" w:date="2018-05-08T17:36:00Z">
        <w:r w:rsidR="00D53F42" w:rsidDel="00B660C7">
          <w:rPr>
            <w:rFonts w:ascii="Calibri" w:hAnsi="Calibri" w:cs="Arial"/>
            <w:color w:val="FF0000"/>
            <w:lang w:val="en-US" w:eastAsia="en-US"/>
          </w:rPr>
          <w:delText>d</w:delText>
        </w:r>
      </w:del>
      <w:del w:id="476" w:author="Danilo Bzdok" w:date="2018-05-11T16:20:00Z">
        <w:r w:rsidR="00D53F42" w:rsidDel="00012AEE">
          <w:rPr>
            <w:rFonts w:ascii="Calibri" w:hAnsi="Calibri" w:cs="Arial"/>
            <w:color w:val="FF0000"/>
            <w:lang w:val="en-US" w:eastAsia="en-US"/>
          </w:rPr>
          <w:delText xml:space="preserve"> about </w:delText>
        </w:r>
      </w:del>
      <w:ins w:id="477" w:author="Danilo Bzdok" w:date="2018-05-11T16:20:00Z">
        <w:r w:rsidR="00012AEE">
          <w:rPr>
            <w:rFonts w:ascii="Calibri" w:hAnsi="Calibri" w:cs="Arial"/>
            <w:color w:val="FF0000"/>
            <w:lang w:val="en-US" w:eastAsia="en-US"/>
          </w:rPr>
          <w:t xml:space="preserve">and </w:t>
        </w:r>
        <w:proofErr w:type="gramStart"/>
        <w:r w:rsidR="00012AEE">
          <w:rPr>
            <w:rFonts w:ascii="Calibri" w:hAnsi="Calibri" w:cs="Arial"/>
            <w:color w:val="FF0000"/>
            <w:lang w:val="en-US" w:eastAsia="en-US"/>
          </w:rPr>
          <w:t xml:space="preserve">actually </w:t>
        </w:r>
      </w:ins>
      <w:ins w:id="478" w:author="Danilo Bzdok" w:date="2018-05-08T17:36:00Z">
        <w:r w:rsidR="00B660C7">
          <w:rPr>
            <w:rFonts w:ascii="Calibri" w:hAnsi="Calibri" w:cs="Arial"/>
            <w:color w:val="FF0000"/>
            <w:lang w:val="en-US" w:eastAsia="en-US"/>
          </w:rPr>
          <w:t>interpreting</w:t>
        </w:r>
        <w:proofErr w:type="gramEnd"/>
        <w:r w:rsidR="00B660C7">
          <w:rPr>
            <w:rFonts w:ascii="Calibri" w:hAnsi="Calibri" w:cs="Arial"/>
            <w:color w:val="FF0000"/>
            <w:lang w:val="en-US" w:eastAsia="en-US"/>
          </w:rPr>
          <w:t xml:space="preserve"> </w:t>
        </w:r>
      </w:ins>
      <w:r w:rsidR="00D53F42">
        <w:rPr>
          <w:rFonts w:ascii="Calibri" w:hAnsi="Calibri" w:cs="Arial"/>
          <w:color w:val="FF0000"/>
          <w:lang w:val="en-US" w:eastAsia="en-US"/>
        </w:rPr>
        <w:t>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del w:id="479" w:author="Danilo Bzdok" w:date="2018-05-11T16:21:00Z">
        <w:r w:rsidR="00D53F42" w:rsidDel="00012AEE">
          <w:rPr>
            <w:rFonts w:ascii="Calibri" w:hAnsi="Calibri" w:cs="Arial"/>
            <w:color w:val="FF0000"/>
            <w:lang w:val="en-US" w:eastAsia="en-US"/>
          </w:rPr>
          <w:delText>themselves</w:delText>
        </w:r>
      </w:del>
      <w:ins w:id="480" w:author="Danilo Bzdok" w:date="2018-05-11T16:22:00Z">
        <w:r w:rsidR="00012AEE">
          <w:rPr>
            <w:rFonts w:ascii="Calibri" w:hAnsi="Calibri" w:cs="Arial"/>
            <w:color w:val="FF0000"/>
            <w:lang w:val="en-US" w:eastAsia="en-US"/>
          </w:rPr>
          <w:t>is no</w:t>
        </w:r>
      </w:ins>
      <w:ins w:id="481" w:author="Danilo Bzdok" w:date="2018-05-11T16:21:00Z">
        <w:r w:rsidR="00012AEE">
          <w:rPr>
            <w:rFonts w:ascii="Calibri" w:hAnsi="Calibri" w:cs="Arial"/>
            <w:color w:val="FF0000"/>
            <w:lang w:val="en-US" w:eastAsia="en-US"/>
          </w:rPr>
          <w:t xml:space="preserve"> priority</w:t>
        </w:r>
      </w:ins>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482" w:author="Danilo Bzdok" w:date="2018-05-07T12:46:00Z">
        <w:r w:rsidR="00945E8D" w:rsidDel="00D8445C">
          <w:rPr>
            <w:rFonts w:ascii="Calibri" w:hAnsi="Calibri" w:cs="Arial"/>
            <w:color w:val="FF0000"/>
            <w:lang w:val="en-US" w:eastAsia="en-US"/>
          </w:rPr>
          <w:delText xml:space="preserve">this </w:delText>
        </w:r>
      </w:del>
      <w:ins w:id="483" w:author="Danilo Bzdok" w:date="2018-05-07T12:46:00Z">
        <w:r w:rsidR="00D8445C">
          <w:rPr>
            <w:rFonts w:ascii="Calibri" w:hAnsi="Calibri" w:cs="Arial"/>
            <w:color w:val="FF0000"/>
            <w:lang w:val="en-US" w:eastAsia="en-US"/>
          </w:rPr>
          <w:t xml:space="preserve">many predictive modeling </w:t>
        </w:r>
      </w:ins>
      <w:r w:rsidR="00945E8D">
        <w:rPr>
          <w:rFonts w:ascii="Calibri" w:hAnsi="Calibri" w:cs="Arial"/>
          <w:color w:val="FF0000"/>
          <w:lang w:val="en-US" w:eastAsia="en-US"/>
        </w:rPr>
        <w:t>approach</w:t>
      </w:r>
      <w:ins w:id="484"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485"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w:t>
      </w:r>
      <w:ins w:id="486" w:author="Danilo Bzdok" w:date="2018-05-13T15:14:00Z">
        <w:r w:rsidR="0023724A">
          <w:rPr>
            <w:rFonts w:ascii="Calibri" w:hAnsi="Calibri" w:cs="Arial"/>
            <w:color w:val="FF0000"/>
            <w:lang w:val="en-US" w:eastAsia="en-US"/>
          </w:rPr>
          <w:t xml:space="preserve">overall </w:t>
        </w:r>
      </w:ins>
      <w:r w:rsidR="00945E8D">
        <w:rPr>
          <w:rFonts w:ascii="Calibri" w:hAnsi="Calibri" w:cs="Arial"/>
          <w:color w:val="FF0000"/>
          <w:lang w:val="en-US" w:eastAsia="en-US"/>
        </w:rPr>
        <w:t>prediction on new data</w:t>
      </w:r>
      <w:del w:id="487" w:author="Danilo Bzdok" w:date="2018-05-08T17:37:00Z">
        <w:r w:rsidR="00945E8D" w:rsidDel="00B660C7">
          <w:rPr>
            <w:rFonts w:ascii="Calibri" w:hAnsi="Calibri" w:cs="Arial"/>
            <w:color w:val="FF0000"/>
            <w:lang w:val="en-US" w:eastAsia="en-US"/>
          </w:rPr>
          <w:delText>,</w:delText>
        </w:r>
      </w:del>
      <w:r w:rsidR="00945E8D">
        <w:rPr>
          <w:rFonts w:ascii="Calibri" w:hAnsi="Calibri" w:cs="Arial"/>
          <w:color w:val="FF0000"/>
          <w:lang w:val="en-US" w:eastAsia="en-US"/>
        </w:rPr>
        <w:t xml:space="preserve"> </w:t>
      </w:r>
      <w:del w:id="488" w:author="Danilo Bzdok" w:date="2018-05-08T17:37:00Z">
        <w:r w:rsidR="00945E8D" w:rsidDel="00B660C7">
          <w:rPr>
            <w:rFonts w:ascii="Calibri" w:hAnsi="Calibri" w:cs="Arial"/>
            <w:color w:val="FF0000"/>
            <w:lang w:val="en-US" w:eastAsia="en-US"/>
          </w:rPr>
          <w:delText xml:space="preserve">rather than </w:delText>
        </w:r>
      </w:del>
      <w:ins w:id="489" w:author="Danilo Bzdok" w:date="2018-05-13T15:14:00Z">
        <w:r w:rsidR="002926AB">
          <w:rPr>
            <w:rFonts w:ascii="Calibri" w:hAnsi="Calibri" w:cs="Arial"/>
            <w:color w:val="FF0000"/>
            <w:lang w:val="en-US" w:eastAsia="en-US"/>
          </w:rPr>
          <w:t>rather than</w:t>
        </w:r>
      </w:ins>
      <w:ins w:id="490" w:author="Danilo Bzdok" w:date="2018-05-08T17:37:00Z">
        <w:r w:rsidR="00B660C7">
          <w:rPr>
            <w:rFonts w:ascii="Calibri" w:hAnsi="Calibri" w:cs="Arial"/>
            <w:color w:val="FF0000"/>
            <w:lang w:val="en-US" w:eastAsia="en-US"/>
          </w:rPr>
          <w:t xml:space="preserve"> </w:t>
        </w:r>
      </w:ins>
      <w:r w:rsidR="00945E8D">
        <w:rPr>
          <w:rFonts w:ascii="Calibri" w:hAnsi="Calibri" w:cs="Arial"/>
          <w:color w:val="FF0000"/>
          <w:lang w:val="en-US" w:eastAsia="en-US"/>
        </w:rPr>
        <w:t xml:space="preserve">the </w:t>
      </w:r>
      <w:del w:id="491" w:author="Danilo Bzdok" w:date="2018-05-13T15:13:00Z">
        <w:r w:rsidR="00945E8D" w:rsidDel="0023724A">
          <w:rPr>
            <w:rFonts w:ascii="Calibri" w:hAnsi="Calibri" w:cs="Arial"/>
            <w:color w:val="FF0000"/>
            <w:lang w:val="en-US" w:eastAsia="en-US"/>
          </w:rPr>
          <w:delText xml:space="preserve">estimation </w:delText>
        </w:r>
      </w:del>
      <w:ins w:id="492" w:author="Danilo Bzdok" w:date="2018-05-13T15:13:00Z">
        <w:r w:rsidR="0023724A">
          <w:rPr>
            <w:rFonts w:ascii="Calibri" w:hAnsi="Calibri" w:cs="Arial"/>
            <w:color w:val="FF0000"/>
            <w:lang w:val="en-US" w:eastAsia="en-US"/>
          </w:rPr>
          <w:t xml:space="preserve">individual importance </w:t>
        </w:r>
      </w:ins>
      <w:r w:rsidR="00945E8D">
        <w:rPr>
          <w:rFonts w:ascii="Calibri" w:hAnsi="Calibri" w:cs="Arial"/>
          <w:color w:val="FF0000"/>
          <w:lang w:val="en-US" w:eastAsia="en-US"/>
        </w:rPr>
        <w:t xml:space="preserve">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5328B1D6"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w:t>
      </w:r>
      <w:del w:id="493" w:author="Danilo Bzdok" w:date="2018-05-08T17:38:00Z">
        <w:r w:rsidRPr="00204A45" w:rsidDel="007E7605">
          <w:rPr>
            <w:rFonts w:ascii="Calibri" w:hAnsi="Calibri"/>
            <w:lang w:val="en-US"/>
          </w:rPr>
          <w:delText xml:space="preserve">the importance of </w:delText>
        </w:r>
      </w:del>
      <w:r w:rsidRPr="00204A45">
        <w:rPr>
          <w:rFonts w:ascii="Calibri" w:hAnsi="Calibri"/>
          <w:lang w:val="en-US"/>
        </w:rPr>
        <w:t xml:space="preserve">the </w:t>
      </w:r>
      <w:ins w:id="494" w:author="Danilo Bzdok" w:date="2018-05-13T15:17:00Z">
        <w:r w:rsidR="00D40A70">
          <w:rPr>
            <w:rFonts w:ascii="Calibri" w:hAnsi="Calibri"/>
            <w:lang w:val="en-US"/>
          </w:rPr>
          <w:t xml:space="preserve">practical </w:t>
        </w:r>
      </w:ins>
      <w:ins w:id="495" w:author="Danilo Bzdok" w:date="2018-05-08T17:39:00Z">
        <w:r w:rsidR="007E7605">
          <w:rPr>
            <w:rFonts w:ascii="Calibri" w:hAnsi="Calibri"/>
            <w:lang w:val="en-US"/>
          </w:rPr>
          <w:t xml:space="preserve">performance of the </w:t>
        </w:r>
      </w:ins>
      <w:r w:rsidRPr="00204A45">
        <w:rPr>
          <w:rFonts w:ascii="Calibri" w:hAnsi="Calibri"/>
          <w:lang w:val="en-US"/>
        </w:rPr>
        <w:t xml:space="preserve">candidate </w:t>
      </w:r>
      <w:r w:rsidR="00D53F42">
        <w:rPr>
          <w:rFonts w:ascii="Calibri" w:hAnsi="Calibri"/>
          <w:lang w:val="en-US"/>
        </w:rPr>
        <w:t xml:space="preserve">predictive model was </w:t>
      </w:r>
      <w:ins w:id="496" w:author="Danilo Bzdok" w:date="2018-05-13T15:16:00Z">
        <w:r w:rsidR="00D40A70">
          <w:rPr>
            <w:rFonts w:ascii="Calibri" w:hAnsi="Calibri"/>
            <w:lang w:val="en-US"/>
          </w:rPr>
          <w:t>therefore</w:t>
        </w:r>
      </w:ins>
      <w:ins w:id="497" w:author="Danilo Bzdok" w:date="2018-05-13T15:15:00Z">
        <w:r w:rsidR="002926AB">
          <w:rPr>
            <w:rFonts w:ascii="Calibri" w:hAnsi="Calibri"/>
            <w:lang w:val="en-US"/>
          </w:rPr>
          <w:t xml:space="preserve"> </w:t>
        </w:r>
      </w:ins>
      <w:r w:rsidR="00D53F42">
        <w:rPr>
          <w:rFonts w:ascii="Calibri" w:hAnsi="Calibri"/>
          <w:lang w:val="en-US"/>
        </w:rPr>
        <w:t>evaluated based on the cross-validation gold standard</w:t>
      </w:r>
      <w:r w:rsidR="00D53F42" w:rsidRPr="00204A45">
        <w:rPr>
          <w:rFonts w:ascii="Calibri" w:hAnsi="Calibri"/>
          <w:lang w:val="en-US"/>
        </w:rPr>
        <w:t xml:space="preserve"> </w:t>
      </w:r>
      <w:del w:id="498" w:author="Danilo Bzdok" w:date="2018-05-08T17:39:00Z">
        <w:r w:rsidR="00D53F42" w:rsidDel="007E7605">
          <w:rPr>
            <w:rFonts w:ascii="Calibri" w:hAnsi="Calibri"/>
            <w:lang w:val="en-US"/>
          </w:rPr>
          <w:delText xml:space="preserve">to obtain </w:delText>
        </w:r>
      </w:del>
      <w:del w:id="499" w:author="Danilo Bzdok" w:date="2018-05-08T17:40:00Z">
        <w:r w:rsidR="00D53F42" w:rsidDel="00846142">
          <w:rPr>
            <w:rFonts w:ascii="Calibri" w:hAnsi="Calibri"/>
            <w:lang w:val="en-US"/>
          </w:rPr>
          <w:delText xml:space="preserve">explicit </w:delText>
        </w:r>
        <w:r w:rsidRPr="00204A45" w:rsidDel="00846142">
          <w:rPr>
            <w:rFonts w:ascii="Calibri" w:hAnsi="Calibri"/>
            <w:lang w:val="en-US"/>
          </w:rPr>
          <w:delText>empirical guarantees</w:delText>
        </w:r>
      </w:del>
      <w:del w:id="500" w:author="Danilo Bzdok" w:date="2018-05-08T10:33:00Z">
        <w:r w:rsidR="00B53203" w:rsidDel="00DF273A">
          <w:rPr>
            <w:rFonts w:ascii="Calibri" w:hAnsi="Calibri"/>
            <w:lang w:val="en-US"/>
          </w:rPr>
          <w:delText xml:space="preserve"> </w:delText>
        </w:r>
      </w:del>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r w:rsidR="004C5902">
        <w:fldChar w:fldCharType="begin"/>
      </w:r>
      <w:r w:rsidR="004C5902" w:rsidRPr="00B13EE6">
        <w:rPr>
          <w:lang w:val="en-US"/>
          <w:rPrChange w:id="501" w:author="Danilo Bzdok" w:date="2018-05-13T15:49:00Z">
            <w:rPr/>
          </w:rPrChange>
        </w:rPr>
        <w:instrText xml:space="preserve"> HYPERLINK \l "_ENREF_22" \o "Hastie, 2001 #3957" </w:instrText>
      </w:r>
      <w:r w:rsidR="004C5902">
        <w:fldChar w:fldCharType="separate"/>
      </w:r>
      <w:r w:rsidR="00DE4692">
        <w:rPr>
          <w:rFonts w:ascii="Calibri" w:hAnsi="Calibri"/>
          <w:noProof/>
          <w:lang w:val="en-US"/>
        </w:rPr>
        <w:t>22</w:t>
      </w:r>
      <w:r w:rsidR="004C5902">
        <w:rPr>
          <w:rFonts w:ascii="Calibri" w:hAnsi="Calibri"/>
          <w:noProof/>
          <w:lang w:val="en-US"/>
        </w:rPr>
        <w:fldChar w:fldCharType="end"/>
      </w:r>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ins w:id="502" w:author="Danilo Bzdok" w:date="2018-05-08T17:40:00Z">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thus obtained to </w:t>
        </w:r>
        <w:r w:rsidR="00846142">
          <w:rPr>
            <w:rFonts w:ascii="Calibri" w:hAnsi="Calibri" w:cs="Arial"/>
            <w:color w:val="000000" w:themeColor="text1"/>
            <w:lang w:val="en-US"/>
          </w:rPr>
          <w:t>a</w:t>
        </w:r>
      </w:ins>
      <w:del w:id="503" w:author="Danilo Bzdok" w:date="2018-05-08T17:40:00Z">
        <w:r w:rsidR="00BA211A" w:rsidRPr="00204A45" w:rsidDel="00846142">
          <w:rPr>
            <w:rFonts w:ascii="Calibri" w:hAnsi="Calibri" w:cs="Arial"/>
            <w:color w:val="000000" w:themeColor="text1"/>
            <w:lang w:val="en-US"/>
          </w:rPr>
          <w:delText>A</w:delText>
        </w:r>
      </w:del>
      <w:r w:rsidR="00BA211A" w:rsidRPr="00204A45">
        <w:rPr>
          <w:rFonts w:ascii="Calibri" w:hAnsi="Calibri" w:cs="Arial"/>
          <w:color w:val="000000" w:themeColor="text1"/>
          <w:lang w:val="en-US"/>
        </w:rPr>
        <w:t>nswer</w:t>
      </w:r>
      <w:del w:id="504" w:author="Danilo Bzdok" w:date="2018-05-08T17:40:00Z">
        <w:r w:rsidR="00BA211A" w:rsidRPr="00204A45" w:rsidDel="00846142">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the question </w:t>
      </w:r>
      <w:del w:id="505" w:author="Danilo Bzdok" w:date="2018-05-08T17:41:00Z">
        <w:r w:rsidR="00BA211A" w:rsidRPr="00204A45" w:rsidDel="00846142">
          <w:rPr>
            <w:rFonts w:ascii="Calibri" w:hAnsi="Calibri" w:cs="Arial"/>
            <w:color w:val="000000" w:themeColor="text1"/>
            <w:lang w:val="en-US"/>
          </w:rPr>
          <w:delText xml:space="preserve">whether </w:delText>
        </w:r>
      </w:del>
      <w:ins w:id="506" w:author="Danilo Bzdok" w:date="2018-05-08T17:41:00Z">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ins>
      <w:del w:id="507" w:author="Danilo Bzdok" w:date="2018-05-08T17:41:00Z">
        <w:r w:rsidR="00BA211A" w:rsidRPr="00204A45" w:rsidDel="00846142">
          <w:rPr>
            <w:rFonts w:ascii="Calibri" w:hAnsi="Calibri" w:cs="Arial"/>
            <w:color w:val="000000" w:themeColor="text1"/>
            <w:lang w:val="en-US"/>
          </w:rPr>
          <w:delText>a</w:delText>
        </w:r>
        <w:r w:rsidR="00D53F42" w:rsidDel="00846142">
          <w:rPr>
            <w:rFonts w:ascii="Calibri" w:hAnsi="Calibri" w:cs="Arial"/>
            <w:color w:val="000000" w:themeColor="text1"/>
            <w:lang w:val="en-US"/>
          </w:rPr>
          <w:delText xml:space="preserve">n obtained </w:delText>
        </w:r>
      </w:del>
      <w:ins w:id="508" w:author="Danilo Bzdok" w:date="2018-05-08T17:41:00Z">
        <w:r w:rsidR="00846142">
          <w:rPr>
            <w:rFonts w:ascii="Calibri" w:hAnsi="Calibri" w:cs="Arial"/>
            <w:color w:val="000000" w:themeColor="text1"/>
            <w:lang w:val="en-US"/>
          </w:rPr>
          <w:t xml:space="preserve">the </w:t>
        </w:r>
      </w:ins>
      <w:r w:rsidR="00D53F42">
        <w:rPr>
          <w:rFonts w:ascii="Calibri" w:hAnsi="Calibri" w:cs="Arial"/>
          <w:color w:val="000000" w:themeColor="text1"/>
          <w:lang w:val="en-US"/>
        </w:rPr>
        <w:t xml:space="preserve">predictive algorithm </w:t>
      </w:r>
      <w:ins w:id="509" w:author="Danilo Bzdok" w:date="2018-05-08T17:41:00Z">
        <w:r w:rsidR="00846142">
          <w:rPr>
            <w:rFonts w:ascii="Calibri" w:hAnsi="Calibri" w:cs="Arial"/>
            <w:color w:val="000000" w:themeColor="text1"/>
            <w:lang w:val="en-US"/>
          </w:rPr>
          <w:t xml:space="preserve">can be expected to </w:t>
        </w:r>
      </w:ins>
      <w:r w:rsidR="00D53F42">
        <w:rPr>
          <w:rFonts w:ascii="Calibri" w:hAnsi="Calibri" w:cs="Arial"/>
          <w:color w:val="000000" w:themeColor="text1"/>
          <w:lang w:val="en-US"/>
        </w:rPr>
        <w:t>generalize</w:t>
      </w:r>
      <w:del w:id="510" w:author="Danilo Bzdok" w:date="2018-05-08T17:41:00Z">
        <w:r w:rsidR="00D53F42" w:rsidDel="00846142">
          <w:rPr>
            <w:rFonts w:ascii="Calibri" w:hAnsi="Calibri" w:cs="Arial"/>
            <w:color w:val="000000" w:themeColor="text1"/>
            <w:lang w:val="en-US"/>
          </w:rPr>
          <w:delText>s</w:delText>
        </w:r>
      </w:del>
      <w:r w:rsidR="00D53F42">
        <w:rPr>
          <w:rFonts w:ascii="Calibri" w:hAnsi="Calibri" w:cs="Arial"/>
          <w:color w:val="000000" w:themeColor="text1"/>
          <w:lang w:val="en-US"/>
        </w:rPr>
        <w:t xml:space="preserve"> to </w:t>
      </w:r>
      <w:del w:id="511" w:author="Danilo Bzdok" w:date="2018-05-13T15:17:00Z">
        <w:r w:rsidR="00D53F42" w:rsidDel="00D40A70">
          <w:rPr>
            <w:rFonts w:ascii="Calibri" w:hAnsi="Calibri" w:cs="Arial"/>
            <w:color w:val="000000" w:themeColor="text1"/>
            <w:lang w:val="en-US"/>
          </w:rPr>
          <w:delText xml:space="preserve">unseen </w:delText>
        </w:r>
      </w:del>
      <w:r w:rsidR="00D53F42">
        <w:rPr>
          <w:rFonts w:ascii="Calibri" w:hAnsi="Calibri" w:cs="Arial"/>
          <w:color w:val="000000" w:themeColor="text1"/>
          <w:lang w:val="en-US"/>
        </w:rPr>
        <w:t>data</w:t>
      </w:r>
      <w:ins w:id="512" w:author="Danilo Bzdok" w:date="2018-05-13T15:17:00Z">
        <w:r w:rsidR="00D40A70">
          <w:rPr>
            <w:rFonts w:ascii="Calibri" w:hAnsi="Calibri" w:cs="Arial"/>
            <w:color w:val="000000" w:themeColor="text1"/>
            <w:lang w:val="en-US"/>
          </w:rPr>
          <w:t xml:space="preserve"> that we would see in the future</w:t>
        </w:r>
      </w:ins>
      <w:del w:id="513" w:author="Danilo Bzdok" w:date="2018-05-08T17:41:00Z">
        <w:r w:rsidR="00D53F42" w:rsidDel="00846142">
          <w:rPr>
            <w:rFonts w:ascii="Calibri" w:hAnsi="Calibri" w:cs="Arial"/>
            <w:color w:val="000000" w:themeColor="text1"/>
            <w:lang w:val="en-US"/>
          </w:rPr>
          <w:delText xml:space="preserve"> </w:delText>
        </w:r>
        <w:r w:rsidR="00B53203" w:rsidDel="00846142">
          <w:rPr>
            <w:rFonts w:ascii="Calibri" w:hAnsi="Calibri" w:cs="Arial"/>
            <w:color w:val="000000" w:themeColor="text1"/>
            <w:lang w:val="en-US"/>
          </w:rPr>
          <w:delText>is</w:delText>
        </w:r>
        <w:r w:rsidR="00B53203" w:rsidRPr="00204A45" w:rsidDel="00846142">
          <w:rPr>
            <w:rFonts w:ascii="Calibri" w:hAnsi="Calibri" w:cs="Arial"/>
            <w:color w:val="000000" w:themeColor="text1"/>
            <w:lang w:val="en-US"/>
          </w:rPr>
          <w:delText xml:space="preserve"> </w:delText>
        </w:r>
        <w:r w:rsidR="00BA211A" w:rsidRPr="00204A45" w:rsidDel="00846142">
          <w:rPr>
            <w:rFonts w:ascii="Calibri" w:hAnsi="Calibri" w:cs="Arial"/>
            <w:color w:val="000000" w:themeColor="text1"/>
            <w:lang w:val="en-US"/>
          </w:rPr>
          <w:delText>tackled in a</w:delText>
        </w:r>
        <w:r w:rsidR="00B53203" w:rsidDel="00846142">
          <w:rPr>
            <w:rFonts w:ascii="Calibri" w:hAnsi="Calibri" w:cs="Arial"/>
            <w:color w:val="000000" w:themeColor="text1"/>
            <w:lang w:val="en-US"/>
          </w:rPr>
          <w:delText xml:space="preserve">n empirical </w:delText>
        </w:r>
        <w:r w:rsidR="00BA211A" w:rsidRPr="00204A45" w:rsidDel="00846142">
          <w:rPr>
            <w:rFonts w:ascii="Calibri" w:hAnsi="Calibri" w:cs="Arial"/>
            <w:color w:val="000000" w:themeColor="text1"/>
            <w:lang w:val="en-US"/>
          </w:rPr>
          <w:delText>fashion</w:delText>
        </w:r>
      </w:del>
      <w:r w:rsidR="00BA211A" w:rsidRPr="00204A45">
        <w:rPr>
          <w:rFonts w:ascii="Calibri" w:hAnsi="Calibri" w:cs="Arial"/>
          <w:color w:val="000000" w:themeColor="text1"/>
          <w:lang w:val="en-US"/>
        </w:rPr>
        <w:t>.</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w:t>
      </w:r>
      <w:del w:id="514" w:author="Danilo Bzdok" w:date="2018-05-08T18:15:00Z">
        <w:r w:rsidR="00567373" w:rsidRPr="00204A45" w:rsidDel="00AB36FE">
          <w:rPr>
            <w:rFonts w:ascii="Calibri" w:hAnsi="Calibri"/>
            <w:color w:val="000000" w:themeColor="text1"/>
            <w:lang w:val="en-US"/>
          </w:rPr>
          <w:delText xml:space="preserve">subjects </w:delText>
        </w:r>
      </w:del>
      <w:ins w:id="515" w:author="Danilo Bzdok" w:date="2018-05-08T18:15:00Z">
        <w:r w:rsidR="00AB36FE">
          <w:rPr>
            <w:rFonts w:ascii="Calibri" w:hAnsi="Calibri"/>
            <w:color w:val="000000" w:themeColor="text1"/>
            <w:lang w:val="en-US"/>
          </w:rPr>
          <w:t>individuals</w:t>
        </w:r>
        <w:r w:rsidR="00AB36FE" w:rsidRPr="00204A45">
          <w:rPr>
            <w:rFonts w:ascii="Calibri" w:hAnsi="Calibri"/>
            <w:color w:val="000000" w:themeColor="text1"/>
            <w:lang w:val="en-US"/>
          </w:rPr>
          <w:t xml:space="preserve"> </w:t>
        </w:r>
      </w:ins>
      <w:r w:rsidR="00567373" w:rsidRPr="00204A45">
        <w:rPr>
          <w:rFonts w:ascii="Calibri" w:hAnsi="Calibri"/>
          <w:color w:val="000000" w:themeColor="text1"/>
          <w:lang w:val="en-US"/>
        </w:rPr>
        <w:t xml:space="preserve">as a function of how these patterns persists in other individuals from a different set of </w:t>
      </w:r>
      <w:del w:id="516" w:author="Danilo Bzdok" w:date="2018-05-08T18:16:00Z">
        <w:r w:rsidR="00567373" w:rsidRPr="00204A45" w:rsidDel="00AB36FE">
          <w:rPr>
            <w:rFonts w:ascii="Calibri" w:hAnsi="Calibri"/>
            <w:color w:val="000000" w:themeColor="text1"/>
            <w:lang w:val="en-US"/>
          </w:rPr>
          <w:delText>subjects</w:delText>
        </w:r>
      </w:del>
      <w:ins w:id="517" w:author="Danilo Bzdok" w:date="2018-05-08T18:16:00Z">
        <w:r w:rsidR="00AB36FE">
          <w:rPr>
            <w:rFonts w:ascii="Calibri" w:hAnsi="Calibri"/>
            <w:color w:val="000000" w:themeColor="text1"/>
            <w:lang w:val="en-US"/>
          </w:rPr>
          <w:t>individuals</w:t>
        </w:r>
      </w:ins>
      <w:r w:rsidR="00567373" w:rsidRPr="00204A45">
        <w:rPr>
          <w:rFonts w:ascii="Calibri" w:hAnsi="Calibri"/>
          <w:color w:val="000000" w:themeColor="text1"/>
          <w:lang w:val="en-US"/>
        </w:rPr>
        <w:t xml:space="preserve">.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22169">
        <w:rPr>
          <w:rFonts w:ascii="Calibri" w:hAnsi="Calibri"/>
          <w:noProof/>
          <w:color w:val="000000" w:themeColor="text1"/>
          <w:lang w:val="en-US"/>
        </w:rPr>
        <w:t>(</w:t>
      </w:r>
      <w:r w:rsidR="004C5902">
        <w:fldChar w:fldCharType="begin"/>
      </w:r>
      <w:r w:rsidR="004C5902" w:rsidRPr="00B13EE6">
        <w:rPr>
          <w:lang w:val="en-US"/>
          <w:rPrChange w:id="518" w:author="Danilo Bzdok" w:date="2018-05-13T15:49:00Z">
            <w:rPr/>
          </w:rPrChange>
        </w:rPr>
        <w:instrText xml:space="preserve"> HYPERLINK \l "_ENREF_32" \o "Shalev-Shwartz, 2014 #6721" </w:instrText>
      </w:r>
      <w:r w:rsidR="004C5902">
        <w:fldChar w:fldCharType="separate"/>
      </w:r>
      <w:r w:rsidR="00DE4692">
        <w:rPr>
          <w:rFonts w:ascii="Calibri" w:hAnsi="Calibri"/>
          <w:noProof/>
          <w:color w:val="000000" w:themeColor="text1"/>
          <w:lang w:val="en-US"/>
        </w:rPr>
        <w:t>32</w:t>
      </w:r>
      <w:r w:rsidR="004C5902">
        <w:rPr>
          <w:rFonts w:ascii="Calibri" w:hAnsi="Calibri"/>
          <w:noProof/>
          <w:color w:val="000000" w:themeColor="text1"/>
          <w:lang w:val="en-US"/>
        </w:rPr>
        <w:fldChar w:fldCharType="end"/>
      </w:r>
      <w:r w:rsidR="0092216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922169">
        <w:rPr>
          <w:rStyle w:val="s2"/>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922169">
        <w:rPr>
          <w:rStyle w:val="s2"/>
          <w:rFonts w:ascii="Calibri" w:hAnsi="Calibri"/>
          <w:noProof/>
          <w:color w:val="000000" w:themeColor="text1"/>
          <w:lang w:val="en-US"/>
        </w:rPr>
        <w:t>(</w:t>
      </w:r>
      <w:r w:rsidR="004C5902">
        <w:fldChar w:fldCharType="begin"/>
      </w:r>
      <w:r w:rsidR="004C5902" w:rsidRPr="00B13EE6">
        <w:rPr>
          <w:lang w:val="en-US"/>
          <w:rPrChange w:id="519" w:author="Danilo Bzdok" w:date="2018-05-13T15:49:00Z">
            <w:rPr/>
          </w:rPrChange>
        </w:rPr>
        <w:instrText xml:space="preserve"> HYPERLINK \l "_ENREF_32" \o "Shalev-Shwartz, 2014 #6721" </w:instrText>
      </w:r>
      <w:r w:rsidR="004C5902">
        <w:fldChar w:fldCharType="separate"/>
      </w:r>
      <w:r w:rsidR="00DE4692">
        <w:rPr>
          <w:rStyle w:val="s2"/>
          <w:rFonts w:ascii="Calibri" w:hAnsi="Calibri"/>
          <w:noProof/>
          <w:color w:val="000000" w:themeColor="text1"/>
          <w:lang w:val="en-US"/>
        </w:rPr>
        <w:t>32</w:t>
      </w:r>
      <w:r w:rsidR="004C5902">
        <w:rPr>
          <w:rStyle w:val="s2"/>
          <w:rFonts w:ascii="Calibri" w:hAnsi="Calibri"/>
          <w:noProof/>
          <w:color w:val="000000" w:themeColor="text1"/>
          <w:lang w:val="en-US"/>
        </w:rPr>
        <w:fldChar w:fldCharType="end"/>
      </w:r>
      <w:r w:rsidR="0092216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r w:rsidR="004C5902">
        <w:fldChar w:fldCharType="begin"/>
      </w:r>
      <w:r w:rsidR="004C5902" w:rsidRPr="00B13EE6">
        <w:rPr>
          <w:lang w:val="en-US"/>
          <w:rPrChange w:id="520" w:author="Danilo Bzdok" w:date="2018-05-13T15:49:00Z">
            <w:rPr/>
          </w:rPrChange>
        </w:rPr>
        <w:instrText xml:space="preserve"> HYPERLINK \l "_ENREF_22" \o "Hastie, 2001 #3957" </w:instrText>
      </w:r>
      <w:r w:rsidR="004C5902">
        <w:fldChar w:fldCharType="separate"/>
      </w:r>
      <w:r w:rsidR="00DE4692">
        <w:rPr>
          <w:rStyle w:val="s2"/>
          <w:rFonts w:ascii="Calibri" w:hAnsi="Calibri"/>
          <w:noProof/>
          <w:color w:val="000000" w:themeColor="text1"/>
          <w:lang w:val="en-US"/>
        </w:rPr>
        <w:t>22</w:t>
      </w:r>
      <w:r w:rsidR="004C5902">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w:t>
      </w:r>
      <w:del w:id="521" w:author="Danilo Bzdok" w:date="2018-05-08T17:42:00Z">
        <w:r w:rsidR="008A04D0" w:rsidDel="00846142">
          <w:rPr>
            <w:rFonts w:ascii="Calibri" w:hAnsi="Calibri" w:cs="Arial"/>
            <w:color w:val="000000" w:themeColor="text1"/>
            <w:lang w:val="en-US"/>
          </w:rPr>
          <w:delText>-called</w:delText>
        </w:r>
      </w:del>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proofErr w:type="spellStart"/>
      <w:ins w:id="522" w:author="Danilo Bzdok" w:date="2018-05-08T17:46:00Z">
        <w:r w:rsidR="00C700BF">
          <w:rPr>
            <w:rFonts w:ascii="Calibri" w:hAnsi="Calibri" w:cs="Arial"/>
            <w:color w:val="000000" w:themeColor="text1"/>
            <w:lang w:val="en-US"/>
          </w:rPr>
          <w:t>de</w:t>
        </w:r>
      </w:ins>
      <w:del w:id="523" w:author="Danilo Bzdok" w:date="2018-05-08T17:46:00Z">
        <w:r w:rsidR="006A10A4" w:rsidDel="00C700BF">
          <w:rPr>
            <w:rFonts w:ascii="Calibri" w:hAnsi="Calibri" w:cs="Arial"/>
            <w:color w:val="000000" w:themeColor="text1"/>
            <w:lang w:val="en-US"/>
          </w:rPr>
          <w:delText>un</w:delText>
        </w:r>
      </w:del>
      <w:r w:rsidR="006A10A4">
        <w:rPr>
          <w:rFonts w:ascii="Calibri" w:hAnsi="Calibri" w:cs="Arial"/>
          <w:color w:val="000000" w:themeColor="text1"/>
          <w:lang w:val="en-US"/>
        </w:rPr>
        <w:t>biased</w:t>
      </w:r>
      <w:proofErr w:type="spellEnd"/>
      <w:r w:rsidR="006A10A4">
        <w:rPr>
          <w:rFonts w:ascii="Calibri" w:hAnsi="Calibri" w:cs="Arial"/>
          <w:color w:val="000000" w:themeColor="text1"/>
          <w:lang w:val="en-US"/>
        </w:rPr>
        <w:t xml:space="preserve">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524" w:author="Danilo Bzdok" w:date="2018-05-07T11:24:00Z">
        <w:r w:rsidR="000612D4" w:rsidDel="00C718F2">
          <w:rPr>
            <w:rFonts w:ascii="Calibri" w:hAnsi="Calibri" w:cs="Arial"/>
            <w:color w:val="000000" w:themeColor="text1"/>
            <w:lang w:val="en-US"/>
          </w:rPr>
          <w:delText xml:space="preserve">disambiguate </w:delText>
        </w:r>
      </w:del>
      <w:ins w:id="525" w:author="Danilo Bzdok" w:date="2018-05-13T15:20:00Z">
        <w:r w:rsidR="0037476E">
          <w:rPr>
            <w:rFonts w:ascii="Calibri" w:hAnsi="Calibri" w:cs="Arial"/>
            <w:color w:val="000000" w:themeColor="text1"/>
            <w:lang w:val="en-US"/>
          </w:rPr>
          <w:t>disentangle</w:t>
        </w:r>
      </w:ins>
      <w:ins w:id="526" w:author="Danilo Bzdok" w:date="2018-05-07T11:24:00Z">
        <w:r w:rsidR="00C718F2">
          <w:rPr>
            <w:rFonts w:ascii="Calibri" w:hAnsi="Calibri" w:cs="Arial"/>
            <w:color w:val="000000" w:themeColor="text1"/>
            <w:lang w:val="en-US"/>
          </w:rPr>
          <w:t xml:space="preserve"> </w:t>
        </w:r>
      </w:ins>
      <w:r w:rsidR="000612D4">
        <w:rPr>
          <w:rFonts w:ascii="Calibri" w:hAnsi="Calibri" w:cs="Arial"/>
          <w:color w:val="000000" w:themeColor="text1"/>
          <w:lang w:val="en-US"/>
        </w:rPr>
        <w:t xml:space="preserve">the </w:t>
      </w:r>
      <w:del w:id="527" w:author="Danilo Bzdok" w:date="2018-05-07T11:24:00Z">
        <w:r w:rsidR="000612D4" w:rsidDel="00C718F2">
          <w:rPr>
            <w:rFonts w:ascii="Calibri" w:hAnsi="Calibri" w:cs="Arial"/>
            <w:color w:val="000000" w:themeColor="text1"/>
            <w:lang w:val="en-US"/>
          </w:rPr>
          <w:delText xml:space="preserve">role </w:delText>
        </w:r>
      </w:del>
      <w:ins w:id="528" w:author="Danilo Bzdok" w:date="2018-05-07T11:24:00Z">
        <w:r w:rsidR="00C718F2">
          <w:rPr>
            <w:rFonts w:ascii="Calibri" w:hAnsi="Calibri" w:cs="Arial"/>
            <w:color w:val="000000" w:themeColor="text1"/>
            <w:lang w:val="en-US"/>
          </w:rPr>
          <w:t xml:space="preserve">influence </w:t>
        </w:r>
      </w:ins>
      <w:r w:rsidR="000612D4">
        <w:rPr>
          <w:rFonts w:ascii="Calibri" w:hAnsi="Calibri" w:cs="Arial"/>
          <w:color w:val="000000" w:themeColor="text1"/>
          <w:lang w:val="en-US"/>
        </w:rPr>
        <w:t>of shrinking and variable selection in forming predictions with LASSO.</w:t>
      </w:r>
      <w:ins w:id="529"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530" w:author="Danilo Bzdok" w:date="2018-05-07T11:22:00Z">
        <w:r w:rsidR="00E2092D">
          <w:rPr>
            <w:rFonts w:ascii="Calibri" w:hAnsi="Calibri" w:cs="Arial"/>
            <w:color w:val="000000" w:themeColor="text1"/>
            <w:lang w:val="en-US"/>
          </w:rPr>
          <w:t>r</w:t>
        </w:r>
      </w:ins>
      <w:ins w:id="531" w:author="Danilo Bzdok" w:date="2018-05-07T11:21:00Z">
        <w:r w:rsidR="00E2092D">
          <w:rPr>
            <w:rFonts w:ascii="Calibri" w:hAnsi="Calibri" w:cs="Arial"/>
            <w:color w:val="000000" w:themeColor="text1"/>
            <w:lang w:val="en-US"/>
          </w:rPr>
          <w:t>om ordinar</w:t>
        </w:r>
      </w:ins>
      <w:ins w:id="532" w:author="Danilo Bzdok" w:date="2018-05-07T11:22:00Z">
        <w:r w:rsidR="00E2092D">
          <w:rPr>
            <w:rFonts w:ascii="Calibri" w:hAnsi="Calibri" w:cs="Arial"/>
            <w:color w:val="000000" w:themeColor="text1"/>
            <w:lang w:val="en-US"/>
          </w:rPr>
          <w:t xml:space="preserve">y </w:t>
        </w:r>
      </w:ins>
      <w:ins w:id="533" w:author="Danilo Bzdok" w:date="2018-05-08T17:47:00Z">
        <w:r w:rsidR="00E352C0">
          <w:rPr>
            <w:rFonts w:ascii="Calibri" w:hAnsi="Calibri" w:cs="Arial"/>
            <w:color w:val="000000" w:themeColor="text1"/>
            <w:lang w:val="en-US"/>
          </w:rPr>
          <w:t>linear</w:t>
        </w:r>
      </w:ins>
      <w:ins w:id="534" w:author="Danilo Bzdok" w:date="2018-05-07T11:22:00Z">
        <w:r w:rsidR="00E2092D">
          <w:rPr>
            <w:rFonts w:ascii="Calibri" w:hAnsi="Calibri" w:cs="Arial"/>
            <w:color w:val="000000" w:themeColor="text1"/>
            <w:lang w:val="en-US"/>
          </w:rPr>
          <w:t xml:space="preserve"> regression</w:t>
        </w:r>
      </w:ins>
      <w:ins w:id="535" w:author="Danilo Bzdok" w:date="2018-05-09T23:27:00Z">
        <w:r w:rsidR="00613D3E">
          <w:rPr>
            <w:rFonts w:ascii="Calibri" w:hAnsi="Calibri" w:cs="Arial"/>
            <w:color w:val="000000" w:themeColor="text1"/>
            <w:lang w:val="en-US"/>
          </w:rPr>
          <w:t xml:space="preserve"> (without biasing shrinkage)</w:t>
        </w:r>
      </w:ins>
      <w:ins w:id="536" w:author="Danilo Bzdok" w:date="2018-05-07T11:22:00Z">
        <w:r w:rsidR="00E2092D">
          <w:rPr>
            <w:rFonts w:ascii="Calibri" w:hAnsi="Calibri" w:cs="Arial"/>
            <w:color w:val="000000" w:themeColor="text1"/>
            <w:lang w:val="en-US"/>
          </w:rPr>
          <w:t xml:space="preserve"> based on the full set or subset of input variables </w:t>
        </w:r>
      </w:ins>
      <w:ins w:id="537" w:author="Danilo Bzdok" w:date="2018-05-07T11:26:00Z">
        <w:r w:rsidR="006B6522">
          <w:rPr>
            <w:rFonts w:ascii="Calibri" w:hAnsi="Calibri" w:cs="Arial"/>
            <w:color w:val="000000" w:themeColor="text1"/>
            <w:lang w:val="en-US"/>
          </w:rPr>
          <w:t xml:space="preserve">automatically </w:t>
        </w:r>
      </w:ins>
      <w:ins w:id="538" w:author="Danilo Bzdok" w:date="2018-05-07T11:22:00Z">
        <w:r w:rsidR="00E2092D">
          <w:rPr>
            <w:rFonts w:ascii="Calibri" w:hAnsi="Calibri" w:cs="Arial"/>
            <w:color w:val="000000" w:themeColor="text1"/>
            <w:lang w:val="en-US"/>
          </w:rPr>
          <w:t>selected from</w:t>
        </w:r>
      </w:ins>
      <w:ins w:id="539" w:author="Danilo Bzdok" w:date="2018-05-07T11:23:00Z">
        <w:r w:rsidR="00E2092D">
          <w:rPr>
            <w:rFonts w:ascii="Calibri" w:hAnsi="Calibri" w:cs="Arial"/>
            <w:color w:val="000000" w:themeColor="text1"/>
            <w:lang w:val="en-US"/>
          </w:rPr>
          <w:t xml:space="preserve"> the preceding LASSO estimation.</w:t>
        </w:r>
      </w:ins>
    </w:p>
    <w:p w14:paraId="2E6493CE" w14:textId="68CF5CBF"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w:t>
      </w:r>
      <w:r w:rsidR="00151E68" w:rsidRPr="00204A45">
        <w:rPr>
          <w:rFonts w:ascii="Calibri" w:hAnsi="Calibri"/>
          <w:color w:val="000000" w:themeColor="text1"/>
          <w:lang w:val="en-US"/>
        </w:rPr>
        <w:lastRenderedPageBreak/>
        <w:t xml:space="preserve">models to derive quantities of interest from new, potentially later encountered individuals. 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t>
      </w:r>
      <w:del w:id="540" w:author="Danilo Bzdok" w:date="2018-05-08T17:49:00Z">
        <w:r w:rsidR="00D36B0F" w:rsidRPr="00204A45" w:rsidDel="00D41159">
          <w:rPr>
            <w:rFonts w:ascii="Calibri" w:hAnsi="Calibri" w:cs="Arial"/>
            <w:color w:val="000000" w:themeColor="text1"/>
            <w:lang w:val="en-US"/>
          </w:rPr>
          <w:delText>we cannot</w:delText>
        </w:r>
      </w:del>
      <w:ins w:id="541" w:author="Danilo Bzdok" w:date="2018-05-08T17:49:00Z">
        <w:r w:rsidR="00D41159">
          <w:rPr>
            <w:rFonts w:ascii="Calibri" w:hAnsi="Calibri" w:cs="Arial"/>
            <w:color w:val="000000" w:themeColor="text1"/>
            <w:lang w:val="en-US"/>
          </w:rPr>
          <w:t xml:space="preserve">it is not </w:t>
        </w:r>
        <w:proofErr w:type="spellStart"/>
        <w:r w:rsidR="00D41159">
          <w:rPr>
            <w:rFonts w:ascii="Calibri" w:hAnsi="Calibri" w:cs="Arial"/>
            <w:color w:val="000000" w:themeColor="text1"/>
            <w:lang w:val="en-US"/>
          </w:rPr>
          <w:t>adviced</w:t>
        </w:r>
        <w:proofErr w:type="spellEnd"/>
        <w:r w:rsidR="00D41159">
          <w:rPr>
            <w:rFonts w:ascii="Calibri" w:hAnsi="Calibri" w:cs="Arial"/>
            <w:color w:val="000000" w:themeColor="text1"/>
            <w:lang w:val="en-US"/>
          </w:rPr>
          <w:t xml:space="preserve"> to</w:t>
        </w:r>
      </w:ins>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r w:rsidR="004C5902">
        <w:fldChar w:fldCharType="begin"/>
      </w:r>
      <w:r w:rsidR="004C5902" w:rsidRPr="00B13EE6">
        <w:rPr>
          <w:lang w:val="en-US"/>
          <w:rPrChange w:id="542" w:author="Danilo Bzdok" w:date="2018-05-13T15:49:00Z">
            <w:rPr/>
          </w:rPrChange>
        </w:rPr>
        <w:instrText xml:space="preserve"> HYPERLINK \l "_ENREF_33" \o "Taylor, 2015 #5998" </w:instrText>
      </w:r>
      <w:r w:rsidR="004C5902">
        <w:fldChar w:fldCharType="separate"/>
      </w:r>
      <w:r w:rsidR="00DE4692">
        <w:rPr>
          <w:rFonts w:ascii="Calibri" w:hAnsi="Calibri" w:cs="Arial"/>
          <w:noProof/>
          <w:color w:val="000000" w:themeColor="text1"/>
          <w:lang w:val="en-US"/>
        </w:rPr>
        <w:t>33</w:t>
      </w:r>
      <w:r w:rsidR="004C5902">
        <w:rPr>
          <w:rFonts w:ascii="Calibri" w:hAnsi="Calibri" w:cs="Arial"/>
          <w:noProof/>
          <w:color w:val="000000" w:themeColor="text1"/>
          <w:lang w:val="en-US"/>
        </w:rPr>
        <w:fldChar w:fldCharType="end"/>
      </w:r>
      <w:r w:rsidR="00922169">
        <w:rPr>
          <w:rFonts w:ascii="Calibri" w:hAnsi="Calibri" w:cs="Arial"/>
          <w:noProof/>
          <w:color w:val="000000" w:themeColor="text1"/>
          <w:lang w:val="en-US"/>
        </w:rPr>
        <w:t xml:space="preserve">, </w:t>
      </w:r>
      <w:r w:rsidR="004C5902">
        <w:fldChar w:fldCharType="begin"/>
      </w:r>
      <w:r w:rsidR="004C5902" w:rsidRPr="00B13EE6">
        <w:rPr>
          <w:lang w:val="en-US"/>
          <w:rPrChange w:id="543" w:author="Danilo Bzdok" w:date="2018-05-13T15:49:00Z">
            <w:rPr/>
          </w:rPrChange>
        </w:rPr>
        <w:instrText xml:space="preserve"> HYPERLINK \l "_ENREF_34" \o "Loftus, 2015 #6152" </w:instrText>
      </w:r>
      <w:r w:rsidR="004C5902">
        <w:fldChar w:fldCharType="separate"/>
      </w:r>
      <w:r w:rsidR="00DE4692">
        <w:rPr>
          <w:rFonts w:ascii="Calibri" w:hAnsi="Calibri" w:cs="Arial"/>
          <w:noProof/>
          <w:color w:val="000000" w:themeColor="text1"/>
          <w:lang w:val="en-US"/>
        </w:rPr>
        <w:t>34</w:t>
      </w:r>
      <w:r w:rsidR="004C5902">
        <w:rPr>
          <w:rFonts w:ascii="Calibri" w:hAnsi="Calibri" w:cs="Arial"/>
          <w:noProof/>
          <w:color w:val="000000" w:themeColor="text1"/>
          <w:lang w:val="en-US"/>
        </w:rPr>
        <w:fldChar w:fldCharType="end"/>
      </w:r>
      <w:r w:rsidR="0092216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r w:rsidR="004C5902">
        <w:fldChar w:fldCharType="begin"/>
      </w:r>
      <w:r w:rsidR="004C5902" w:rsidRPr="00B13EE6">
        <w:rPr>
          <w:lang w:val="en-US"/>
          <w:rPrChange w:id="544" w:author="Danilo Bzdok" w:date="2018-05-13T15:49:00Z">
            <w:rPr/>
          </w:rPrChange>
        </w:rPr>
        <w:instrText xml:space="preserve"> HYPERLINK \l "_ENREF_35" \o "Berk, 2013 #6004" </w:instrText>
      </w:r>
      <w:r w:rsidR="004C5902">
        <w:fldChar w:fldCharType="separate"/>
      </w:r>
      <w:r w:rsidR="00DE4692">
        <w:rPr>
          <w:rFonts w:ascii="Calibri" w:hAnsi="Calibri" w:cs="Arial"/>
          <w:noProof/>
          <w:color w:val="000000" w:themeColor="text1"/>
          <w:lang w:val="en-US"/>
        </w:rPr>
        <w:t>35</w:t>
      </w:r>
      <w:r w:rsidR="004C5902">
        <w:rPr>
          <w:rFonts w:ascii="Calibri" w:hAnsi="Calibri" w:cs="Arial"/>
          <w:noProof/>
          <w:color w:val="000000" w:themeColor="text1"/>
          <w:lang w:val="en-US"/>
        </w:rPr>
        <w:fldChar w:fldCharType="end"/>
      </w:r>
      <w:r w:rsidR="0092216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w:t>
      </w:r>
      <w:ins w:id="545" w:author="Danilo Bzdok" w:date="2018-05-13T13:59:00Z">
        <w:r w:rsidR="007130D1">
          <w:rPr>
            <w:rFonts w:ascii="Calibri" w:hAnsi="Calibri" w:cs="Arial"/>
            <w:color w:val="000000" w:themeColor="text1"/>
            <w:lang w:val="en-US"/>
          </w:rPr>
          <w:t>.</w:t>
        </w:r>
      </w:ins>
      <w:r w:rsidR="00AD103E" w:rsidRPr="00204A45">
        <w:rPr>
          <w:rFonts w:ascii="Calibri" w:hAnsi="Calibri" w:cs="Arial"/>
          <w:color w:val="000000" w:themeColor="text1"/>
          <w:lang w:val="en-US"/>
        </w:rPr>
        <w:t xml:space="preserve"> </w:t>
      </w:r>
      <w:del w:id="546" w:author="Danilo Bzdok" w:date="2018-05-13T13:59:00Z">
        <w:r w:rsidR="00AD103E" w:rsidRPr="00204A45" w:rsidDel="007130D1">
          <w:rPr>
            <w:rFonts w:ascii="Calibri" w:hAnsi="Calibri" w:cs="Arial"/>
            <w:color w:val="000000" w:themeColor="text1"/>
            <w:lang w:val="en-US"/>
          </w:rPr>
          <w:delText xml:space="preserve">because </w:delText>
        </w:r>
      </w:del>
      <w:ins w:id="547" w:author="Danilo Bzdok" w:date="2018-05-13T13:59:00Z">
        <w:r w:rsidR="007130D1">
          <w:rPr>
            <w:rFonts w:ascii="Calibri" w:hAnsi="Calibri" w:cs="Arial"/>
            <w:color w:val="000000" w:themeColor="text1"/>
            <w:lang w:val="en-US"/>
          </w:rPr>
          <w:t>T</w:t>
        </w:r>
      </w:ins>
      <w:del w:id="548" w:author="Danilo Bzdok" w:date="2018-05-13T13:59:00Z">
        <w:r w:rsidR="00AD103E" w:rsidRPr="00204A45" w:rsidDel="007130D1">
          <w:rPr>
            <w:rFonts w:ascii="Calibri" w:hAnsi="Calibri" w:cs="Arial"/>
            <w:color w:val="000000" w:themeColor="text1"/>
            <w:lang w:val="en-US"/>
          </w:rPr>
          <w:delText>t</w:delText>
        </w:r>
      </w:del>
      <w:r w:rsidR="00AD103E" w:rsidRPr="00204A45">
        <w:rPr>
          <w:rFonts w:ascii="Calibri" w:hAnsi="Calibri" w:cs="Arial"/>
          <w:color w:val="000000" w:themeColor="text1"/>
          <w:lang w:val="en-US"/>
        </w:rPr>
        <w:t xml:space="preserve">he </w:t>
      </w:r>
      <w:ins w:id="549" w:author="Danilo Bzdok" w:date="2018-05-13T13:59:00Z">
        <w:r w:rsidR="007130D1">
          <w:rPr>
            <w:rFonts w:ascii="Calibri" w:hAnsi="Calibri" w:cs="Arial"/>
            <w:color w:val="000000" w:themeColor="text1"/>
            <w:lang w:val="en-US"/>
          </w:rPr>
          <w:t xml:space="preserve">initial </w:t>
        </w:r>
      </w:ins>
      <w:ins w:id="550" w:author="Danilo Bzdok" w:date="2018-05-13T13:58:00Z">
        <w:r w:rsidR="007130D1">
          <w:rPr>
            <w:rFonts w:ascii="Calibri" w:hAnsi="Calibri" w:cs="Arial"/>
            <w:color w:val="000000" w:themeColor="text1"/>
            <w:lang w:val="en-US"/>
          </w:rPr>
          <w:t xml:space="preserve">prediction-based </w:t>
        </w:r>
      </w:ins>
      <w:ins w:id="551" w:author="Danilo Bzdok" w:date="2018-05-13T12:38:00Z">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ins>
      <w:ins w:id="552" w:author="Danilo Bzdok" w:date="2018-05-13T14:00:00Z">
        <w:r w:rsidR="007130D1">
          <w:rPr>
            <w:rFonts w:ascii="Calibri" w:hAnsi="Calibri" w:cs="Arial"/>
            <w:color w:val="000000" w:themeColor="text1"/>
            <w:lang w:val="en-US"/>
          </w:rPr>
          <w:t xml:space="preserve">the </w:t>
        </w:r>
      </w:ins>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del w:id="553" w:author="Danilo Bzdok" w:date="2018-05-08T17:50:00Z">
        <w:r w:rsidR="00BA211A" w:rsidRPr="00204A45" w:rsidDel="00D41159">
          <w:rPr>
            <w:rFonts w:ascii="Calibri" w:hAnsi="Calibri" w:cs="Arial"/>
            <w:color w:val="000000" w:themeColor="text1"/>
            <w:lang w:val="en-US"/>
          </w:rPr>
          <w:delText xml:space="preserve">parameter </w:delText>
        </w:r>
      </w:del>
      <w:ins w:id="554" w:author="Danilo Bzdok" w:date="2018-05-08T17:50:00Z">
        <w:r w:rsidR="00D41159">
          <w:rPr>
            <w:rFonts w:ascii="Calibri" w:hAnsi="Calibri" w:cs="Arial"/>
            <w:color w:val="000000" w:themeColor="text1"/>
            <w:lang w:val="en-US"/>
          </w:rPr>
          <w:t xml:space="preserve">variable coefficient </w:t>
        </w:r>
      </w:ins>
      <w:r w:rsidR="00BA211A" w:rsidRPr="00204A45">
        <w:rPr>
          <w:rFonts w:ascii="Calibri" w:hAnsi="Calibri" w:cs="Arial"/>
          <w:color w:val="000000" w:themeColor="text1"/>
          <w:lang w:val="en-US"/>
        </w:rPr>
        <w:t>estimates</w:t>
      </w:r>
      <w:ins w:id="555" w:author="Danilo Bzdok" w:date="2018-05-13T12:40:00Z">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ins>
      <w:ins w:id="556" w:author="Danilo Bzdok" w:date="2018-05-13T13:58:00Z">
        <w:r w:rsidR="00CF6016">
          <w:rPr>
            <w:rFonts w:ascii="Calibri" w:hAnsi="Calibri" w:cs="Arial"/>
            <w:color w:val="000000" w:themeColor="text1"/>
            <w:lang w:val="en-US"/>
          </w:rPr>
          <w:t xml:space="preserve">subsequent </w:t>
        </w:r>
      </w:ins>
      <w:ins w:id="557" w:author="Danilo Bzdok" w:date="2018-05-13T12:40:00Z">
        <w:r w:rsidR="00CF6016">
          <w:rPr>
            <w:rFonts w:ascii="Calibri" w:hAnsi="Calibri" w:cs="Arial"/>
            <w:color w:val="000000" w:themeColor="text1"/>
            <w:lang w:val="en-US"/>
          </w:rPr>
          <w:t>significance-based variable filtering</w:t>
        </w:r>
      </w:ins>
      <w:del w:id="558" w:author="Danilo Bzdok" w:date="2018-05-13T12:38:00Z">
        <w:r w:rsidR="00BA211A" w:rsidRPr="00204A45" w:rsidDel="002D73F1">
          <w:rPr>
            <w:rFonts w:ascii="Calibri" w:hAnsi="Calibri" w:cs="Arial"/>
            <w:color w:val="000000" w:themeColor="text1"/>
            <w:lang w:val="en-US"/>
          </w:rPr>
          <w:delText xml:space="preserve"> is altered</w:delText>
        </w:r>
      </w:del>
      <w:ins w:id="559" w:author="Danilo Bzdok" w:date="2018-05-09T23:30:00Z">
        <w:r w:rsidR="00256388">
          <w:rPr>
            <w:rFonts w:ascii="Calibri" w:hAnsi="Calibri" w:cs="Arial"/>
            <w:color w:val="000000" w:themeColor="text1"/>
            <w:lang w:val="en-US"/>
          </w:rPr>
          <w:t>.</w:t>
        </w:r>
      </w:ins>
      <w:del w:id="560" w:author="Danilo Bzdok" w:date="2018-05-09T23:30:00Z">
        <w:r w:rsidR="00BA211A" w:rsidRPr="00204A45" w:rsidDel="00256388">
          <w:rPr>
            <w:rFonts w:ascii="Calibri" w:hAnsi="Calibri" w:cs="Arial"/>
            <w:color w:val="000000" w:themeColor="text1"/>
            <w:lang w:val="en-US"/>
          </w:rPr>
          <w:delText>,</w:delText>
        </w:r>
      </w:del>
      <w:r w:rsidR="00AD103E" w:rsidRPr="00204A45">
        <w:rPr>
          <w:rFonts w:ascii="Calibri" w:hAnsi="Calibri" w:cs="Arial"/>
          <w:color w:val="000000" w:themeColor="text1"/>
          <w:lang w:val="en-US"/>
        </w:rPr>
        <w:t xml:space="preserve"> </w:t>
      </w:r>
      <w:ins w:id="561" w:author="Danilo Bzdok" w:date="2018-05-09T23:30:00Z">
        <w:r w:rsidR="00256388">
          <w:rPr>
            <w:rFonts w:ascii="Calibri" w:hAnsi="Calibri" w:cs="Arial"/>
            <w:color w:val="000000" w:themeColor="text1"/>
            <w:lang w:val="en-US"/>
          </w:rPr>
          <w:t xml:space="preserve">This incompatibility between </w:t>
        </w:r>
      </w:ins>
      <w:ins w:id="562" w:author="Danilo Bzdok" w:date="2018-05-10T11:28:00Z">
        <w:r w:rsidR="008C124A">
          <w:rPr>
            <w:rFonts w:ascii="Calibri" w:hAnsi="Calibri" w:cs="Arial"/>
            <w:color w:val="000000" w:themeColor="text1"/>
            <w:lang w:val="en-US"/>
          </w:rPr>
          <w:t xml:space="preserve">statistical </w:t>
        </w:r>
      </w:ins>
      <w:ins w:id="563" w:author="Danilo Bzdok" w:date="2018-05-09T23:30:00Z">
        <w:r w:rsidR="00256388">
          <w:rPr>
            <w:rFonts w:ascii="Calibri" w:hAnsi="Calibri" w:cs="Arial"/>
            <w:color w:val="000000" w:themeColor="text1"/>
            <w:lang w:val="en-US"/>
          </w:rPr>
          <w:t xml:space="preserve">inference and variable selection </w:t>
        </w:r>
      </w:ins>
      <w:del w:id="564" w:author="Danilo Bzdok" w:date="2018-05-08T17:50:00Z">
        <w:r w:rsidR="00BA211A" w:rsidRPr="00204A45" w:rsidDel="00D41159">
          <w:rPr>
            <w:rFonts w:ascii="Calibri" w:hAnsi="Calibri" w:cs="Arial"/>
            <w:color w:val="000000" w:themeColor="text1"/>
            <w:lang w:val="en-US"/>
          </w:rPr>
          <w:delText>caus</w:delText>
        </w:r>
      </w:del>
      <w:ins w:id="565" w:author="Danilo Bzdok" w:date="2018-05-08T17:50:00Z">
        <w:r w:rsidR="00D41159">
          <w:rPr>
            <w:rFonts w:ascii="Calibri" w:hAnsi="Calibri" w:cs="Arial"/>
            <w:color w:val="000000" w:themeColor="text1"/>
            <w:lang w:val="en-US"/>
          </w:rPr>
          <w:t>invalidates</w:t>
        </w:r>
      </w:ins>
      <w:del w:id="566" w:author="Danilo Bzdok" w:date="2018-05-08T17:50:00Z">
        <w:r w:rsidR="00BA211A" w:rsidRPr="00204A45" w:rsidDel="00D41159">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del w:id="567" w:author="Danilo Bzdok" w:date="2018-05-10T11:28:00Z">
        <w:r w:rsidR="00AD103E" w:rsidRPr="00204A45" w:rsidDel="008C124A">
          <w:rPr>
            <w:rFonts w:ascii="Calibri" w:hAnsi="Calibri" w:cs="Arial"/>
            <w:color w:val="000000" w:themeColor="text1"/>
            <w:lang w:val="en-US"/>
          </w:rPr>
          <w:delText xml:space="preserve">statistical </w:delText>
        </w:r>
        <w:r w:rsidR="00DB3134" w:rsidDel="008C124A">
          <w:rPr>
            <w:rFonts w:ascii="Calibri" w:hAnsi="Calibri" w:cs="Arial"/>
            <w:color w:val="000000" w:themeColor="text1"/>
            <w:lang w:val="en-US"/>
          </w:rPr>
          <w:delText>inference</w:delText>
        </w:r>
      </w:del>
      <w:ins w:id="568" w:author="Danilo Bzdok" w:date="2018-05-10T11:28:00Z">
        <w:r w:rsidR="008C124A">
          <w:rPr>
            <w:rFonts w:ascii="Calibri" w:hAnsi="Calibri" w:cs="Arial"/>
            <w:color w:val="000000" w:themeColor="text1"/>
            <w:lang w:val="en-US"/>
          </w:rPr>
          <w:t>null-hypothesis testing</w:t>
        </w:r>
      </w:ins>
      <w:r w:rsidR="00DB3134">
        <w:rPr>
          <w:rFonts w:ascii="Calibri" w:hAnsi="Calibri" w:cs="Arial"/>
          <w:color w:val="000000" w:themeColor="text1"/>
          <w:lang w:val="en-US"/>
        </w:rPr>
        <w:t xml:space="preserve"> </w:t>
      </w:r>
      <w:del w:id="569" w:author="Danilo Bzdok" w:date="2018-05-08T17:50:00Z">
        <w:r w:rsidR="00BA211A" w:rsidRPr="00204A45" w:rsidDel="00D41159">
          <w:rPr>
            <w:rFonts w:ascii="Calibri" w:hAnsi="Calibri" w:cs="Arial"/>
            <w:color w:val="000000" w:themeColor="text1"/>
            <w:lang w:val="en-US"/>
          </w:rPr>
          <w:delText xml:space="preserve">to </w:delText>
        </w:r>
        <w:r w:rsidR="00AD103E" w:rsidRPr="00204A45" w:rsidDel="00D41159">
          <w:rPr>
            <w:rFonts w:ascii="Calibri" w:hAnsi="Calibri" w:cs="Arial"/>
            <w:color w:val="000000" w:themeColor="text1"/>
            <w:lang w:val="en-US"/>
          </w:rPr>
          <w:delText xml:space="preserve">become invalid </w:delText>
        </w:r>
      </w:del>
      <w:r w:rsidR="00AD103E" w:rsidRPr="00204A45">
        <w:rPr>
          <w:rFonts w:ascii="Calibri" w:hAnsi="Calibri" w:cs="Arial"/>
          <w:color w:val="000000" w:themeColor="text1"/>
          <w:lang w:val="en-US"/>
        </w:rPr>
        <w:t xml:space="preserve">and </w:t>
      </w:r>
      <w:ins w:id="570" w:author="Danilo Bzdok" w:date="2018-05-08T17:50:00Z">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ins>
      <w:ins w:id="571" w:author="Danilo Bzdok" w:date="2018-05-08T17:51:00Z">
        <w:r w:rsidR="00D41159">
          <w:rPr>
            <w:rFonts w:ascii="Calibri" w:hAnsi="Calibri" w:cs="Arial"/>
            <w:color w:val="000000" w:themeColor="text1"/>
            <w:lang w:val="en-US"/>
          </w:rPr>
          <w:t>computed</w:t>
        </w:r>
      </w:ins>
      <w:del w:id="572" w:author="Danilo Bzdok" w:date="2018-05-08T17:51:00Z">
        <w:r w:rsidR="00AD103E" w:rsidRPr="00204A45" w:rsidDel="00D41159">
          <w:rPr>
            <w:rFonts w:ascii="Calibri" w:hAnsi="Calibri" w:cs="Arial"/>
            <w:color w:val="000000" w:themeColor="text1"/>
            <w:lang w:val="en-US"/>
          </w:rPr>
          <w:delText>the</w:delText>
        </w:r>
      </w:del>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ins w:id="573" w:author="Danilo Bzdok" w:date="2018-05-09T23:32:00Z">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ins>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ins w:id="574" w:author="Danilo Bzdok" w:date="2018-05-09T23:32:00Z">
        <w:r w:rsidR="00256388" w:rsidRPr="00204A45">
          <w:rPr>
            <w:rFonts w:ascii="Calibri" w:hAnsi="Calibri" w:cs="Arial"/>
            <w:color w:val="000000" w:themeColor="text1"/>
            <w:lang w:val="en-US"/>
          </w:rPr>
          <w:fldChar w:fldCharType="separate"/>
        </w:r>
      </w:ins>
      <w:r w:rsidR="00922169">
        <w:rPr>
          <w:rFonts w:ascii="Calibri" w:hAnsi="Calibri" w:cs="Arial"/>
          <w:noProof/>
          <w:color w:val="000000" w:themeColor="text1"/>
          <w:lang w:val="en-US"/>
        </w:rPr>
        <w:t>(</w:t>
      </w:r>
      <w:r w:rsidR="00530698">
        <w:fldChar w:fldCharType="begin"/>
      </w:r>
      <w:r w:rsidR="00530698" w:rsidRPr="00F97890">
        <w:rPr>
          <w:lang w:val="en-US"/>
          <w:rPrChange w:id="575" w:author="Danilo Bzdok" w:date="2018-05-14T09:38:00Z">
            <w:rPr/>
          </w:rPrChange>
        </w:rPr>
        <w:instrText xml:space="preserve"> HYPERLINK \l "_ENREF_35" \o "Berk, 2013 #6004" </w:instrText>
      </w:r>
      <w:r w:rsidR="00530698">
        <w:fldChar w:fldCharType="separate"/>
      </w:r>
      <w:r w:rsidR="00DE4692">
        <w:rPr>
          <w:rFonts w:ascii="Calibri" w:hAnsi="Calibri" w:cs="Arial"/>
          <w:noProof/>
          <w:color w:val="000000" w:themeColor="text1"/>
          <w:lang w:val="en-US"/>
        </w:rPr>
        <w:t>35</w:t>
      </w:r>
      <w:r w:rsidR="00530698">
        <w:rPr>
          <w:rFonts w:ascii="Calibri" w:hAnsi="Calibri" w:cs="Arial"/>
          <w:noProof/>
          <w:color w:val="000000" w:themeColor="text1"/>
          <w:lang w:val="en-US"/>
        </w:rPr>
        <w:fldChar w:fldCharType="end"/>
      </w:r>
      <w:r w:rsidR="00922169">
        <w:rPr>
          <w:rFonts w:ascii="Calibri" w:hAnsi="Calibri" w:cs="Arial"/>
          <w:noProof/>
          <w:color w:val="000000" w:themeColor="text1"/>
          <w:lang w:val="en-US"/>
        </w:rPr>
        <w:t>)</w:t>
      </w:r>
      <w:ins w:id="576" w:author="Danilo Bzdok" w:date="2018-05-09T23:32:00Z">
        <w:r w:rsidR="00256388" w:rsidRPr="00204A45">
          <w:rPr>
            <w:rFonts w:ascii="Calibri" w:hAnsi="Calibri" w:cs="Arial"/>
            <w:color w:val="000000" w:themeColor="text1"/>
            <w:lang w:val="en-US"/>
          </w:rPr>
          <w:fldChar w:fldCharType="end"/>
        </w:r>
      </w:ins>
      <w:ins w:id="577" w:author="Danilo Bzdok" w:date="2018-05-09T23:31:00Z">
        <w:r w:rsidR="00256388">
          <w:rPr>
            <w:rFonts w:ascii="Calibri" w:hAnsi="Calibri" w:cs="Arial"/>
            <w:color w:val="000000" w:themeColor="text1"/>
            <w:lang w:val="en-US"/>
          </w:rPr>
          <w:t xml:space="preserve">, which </w:t>
        </w:r>
      </w:ins>
      <w:ins w:id="578" w:author="Danilo Bzdok" w:date="2018-05-09T23:32:00Z">
        <w:r w:rsidR="00256388">
          <w:rPr>
            <w:rFonts w:ascii="Calibri" w:hAnsi="Calibri" w:cs="Arial"/>
            <w:color w:val="000000" w:themeColor="text1"/>
            <w:lang w:val="en-US"/>
          </w:rPr>
          <w:t>is an active area of research</w:t>
        </w:r>
      </w:ins>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r w:rsidR="00530698">
        <w:fldChar w:fldCharType="begin"/>
      </w:r>
      <w:r w:rsidR="00530698" w:rsidRPr="00F97890">
        <w:rPr>
          <w:lang w:val="en-US"/>
          <w:rPrChange w:id="579" w:author="Danilo Bzdok" w:date="2018-05-14T09:38:00Z">
            <w:rPr/>
          </w:rPrChange>
        </w:rPr>
        <w:instrText xml:space="preserve"> HYPERLINK \l "_ENREF_33" \o "Taylor, 2015 #5998" </w:instrText>
      </w:r>
      <w:r w:rsidR="00530698">
        <w:fldChar w:fldCharType="separate"/>
      </w:r>
      <w:r w:rsidR="00DE4692">
        <w:rPr>
          <w:rFonts w:ascii="Calibri" w:hAnsi="Calibri" w:cs="Arial"/>
          <w:noProof/>
          <w:color w:val="000000" w:themeColor="text1"/>
          <w:lang w:val="en-US"/>
        </w:rPr>
        <w:t>33</w:t>
      </w:r>
      <w:r w:rsidR="00530698">
        <w:rPr>
          <w:rFonts w:ascii="Calibri" w:hAnsi="Calibri" w:cs="Arial"/>
          <w:noProof/>
          <w:color w:val="000000" w:themeColor="text1"/>
          <w:lang w:val="en-US"/>
        </w:rPr>
        <w:fldChar w:fldCharType="end"/>
      </w:r>
      <w:r w:rsidR="00922169">
        <w:rPr>
          <w:rFonts w:ascii="Calibri" w:hAnsi="Calibri" w:cs="Arial"/>
          <w:noProof/>
          <w:color w:val="000000" w:themeColor="text1"/>
          <w:lang w:val="en-US"/>
        </w:rPr>
        <w:t xml:space="preserve">, </w:t>
      </w:r>
      <w:r w:rsidR="00530698">
        <w:fldChar w:fldCharType="begin"/>
      </w:r>
      <w:r w:rsidR="00530698" w:rsidRPr="00F97890">
        <w:rPr>
          <w:lang w:val="en-US"/>
          <w:rPrChange w:id="580" w:author="Danilo Bzdok" w:date="2018-05-14T09:38:00Z">
            <w:rPr/>
          </w:rPrChange>
        </w:rPr>
        <w:instrText xml:space="preserve"> HYPERLINK \l "_ENREF_36" \o "Zhang, 2014 #7043" </w:instrText>
      </w:r>
      <w:r w:rsidR="00530698">
        <w:fldChar w:fldCharType="separate"/>
      </w:r>
      <w:r w:rsidR="00DE4692">
        <w:rPr>
          <w:rFonts w:ascii="Calibri" w:hAnsi="Calibri" w:cs="Arial"/>
          <w:noProof/>
          <w:color w:val="000000" w:themeColor="text1"/>
          <w:lang w:val="en-US"/>
        </w:rPr>
        <w:t>36</w:t>
      </w:r>
      <w:r w:rsidR="00530698">
        <w:rPr>
          <w:rFonts w:ascii="Calibri" w:hAnsi="Calibri" w:cs="Arial"/>
          <w:noProof/>
          <w:color w:val="000000" w:themeColor="text1"/>
          <w:lang w:val="en-US"/>
        </w:rPr>
        <w:fldChar w:fldCharType="end"/>
      </w:r>
      <w:r w:rsidR="00922169">
        <w:rPr>
          <w:rFonts w:ascii="Calibri" w:hAnsi="Calibri" w:cs="Arial"/>
          <w:noProof/>
          <w:color w:val="000000" w:themeColor="text1"/>
          <w:lang w:val="en-US"/>
        </w:rPr>
        <w:t xml:space="preserve">, </w:t>
      </w:r>
      <w:r w:rsidR="00530698">
        <w:fldChar w:fldCharType="begin"/>
      </w:r>
      <w:r w:rsidR="00530698" w:rsidRPr="00F97890">
        <w:rPr>
          <w:lang w:val="en-US"/>
          <w:rPrChange w:id="581" w:author="Danilo Bzdok" w:date="2018-05-14T09:38:00Z">
            <w:rPr/>
          </w:rPrChange>
        </w:rPr>
        <w:instrText xml:space="preserve"> HYPERLINK \l "_ENREF_37" \o "Barber, 2015 #7044" </w:instrText>
      </w:r>
      <w:r w:rsidR="00530698">
        <w:fldChar w:fldCharType="separate"/>
      </w:r>
      <w:r w:rsidR="00DE4692">
        <w:rPr>
          <w:rFonts w:ascii="Calibri" w:hAnsi="Calibri" w:cs="Arial"/>
          <w:noProof/>
          <w:color w:val="000000" w:themeColor="text1"/>
          <w:lang w:val="en-US"/>
        </w:rPr>
        <w:t>37</w:t>
      </w:r>
      <w:r w:rsidR="00530698">
        <w:rPr>
          <w:rFonts w:ascii="Calibri" w:hAnsi="Calibri" w:cs="Arial"/>
          <w:noProof/>
          <w:color w:val="000000" w:themeColor="text1"/>
          <w:lang w:val="en-US"/>
        </w:rPr>
        <w:fldChar w:fldCharType="end"/>
      </w:r>
      <w:r w:rsidR="00922169">
        <w:rPr>
          <w:rFonts w:ascii="Calibri" w:hAnsi="Calibri" w:cs="Arial"/>
          <w:noProof/>
          <w:color w:val="000000" w:themeColor="text1"/>
          <w:lang w:val="en-US"/>
        </w:rPr>
        <w:t>)</w:t>
      </w:r>
      <w:r w:rsidR="00BF4468">
        <w:rPr>
          <w:rFonts w:ascii="Calibri" w:hAnsi="Calibri" w:cs="Arial"/>
          <w:color w:val="000000" w:themeColor="text1"/>
          <w:lang w:val="en-US"/>
        </w:rPr>
        <w:fldChar w:fldCharType="end"/>
      </w:r>
      <w:del w:id="582" w:author="Danilo Bzdok" w:date="2018-05-08T17:50:00Z">
        <w:r w:rsidR="00663284" w:rsidDel="00D41159">
          <w:rPr>
            <w:rFonts w:ascii="Calibri" w:hAnsi="Calibri" w:cs="Arial"/>
            <w:color w:val="000000" w:themeColor="text1"/>
            <w:lang w:val="en-US"/>
          </w:rPr>
          <w:delText xml:space="preserve">would </w:delText>
        </w:r>
      </w:del>
      <w:del w:id="583" w:author="Danilo Bzdok" w:date="2018-05-08T10:32:00Z">
        <w:r w:rsidR="00663284" w:rsidDel="00DF273A">
          <w:rPr>
            <w:rFonts w:ascii="Calibri" w:hAnsi="Calibri" w:cs="Arial"/>
            <w:color w:val="000000" w:themeColor="text1"/>
            <w:lang w:val="en-US"/>
          </w:rPr>
          <w:delText xml:space="preserve">have </w:delText>
        </w:r>
      </w:del>
      <w:del w:id="584" w:author="Danilo Bzdok" w:date="2018-05-08T17:50:00Z">
        <w:r w:rsidR="00AD103E" w:rsidRPr="00204A45" w:rsidDel="00D41159">
          <w:rPr>
            <w:rFonts w:ascii="Calibri" w:hAnsi="Calibri" w:cs="Arial"/>
            <w:color w:val="000000" w:themeColor="text1"/>
            <w:lang w:val="en-US"/>
          </w:rPr>
          <w:delText xml:space="preserve">become optimistically biased </w:delText>
        </w:r>
      </w:del>
      <w:del w:id="585" w:author="Danilo Bzdok" w:date="2018-05-09T23:32:00Z">
        <w:r w:rsidR="00AD103E" w:rsidRPr="00204A45" w:rsidDel="00256388">
          <w:rPr>
            <w:rFonts w:ascii="Calibri" w:hAnsi="Calibri" w:cs="Arial"/>
            <w:color w:val="000000" w:themeColor="text1"/>
            <w:lang w:val="en-US"/>
          </w:rPr>
          <w:fldChar w:fldCharType="begin"/>
        </w:r>
        <w:r w:rsidR="00F974E9" w:rsidDel="00256388">
          <w:rPr>
            <w:rFonts w:ascii="Calibri" w:hAnsi="Calibri" w:cs="Arial"/>
            <w:color w:val="000000" w:themeColor="text1"/>
            <w:lang w:val="en-US"/>
          </w:rPr>
          <w:del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delInstrText>
        </w:r>
        <w:r w:rsidR="00AD103E" w:rsidRPr="00204A45" w:rsidDel="00256388">
          <w:rPr>
            <w:rFonts w:ascii="Calibri" w:hAnsi="Calibri" w:cs="Arial"/>
            <w:color w:val="000000" w:themeColor="text1"/>
            <w:lang w:val="en-US"/>
          </w:rPr>
          <w:fldChar w:fldCharType="separate"/>
        </w:r>
        <w:r w:rsidR="00F974E9" w:rsidDel="00256388">
          <w:rPr>
            <w:rFonts w:ascii="Calibri" w:hAnsi="Calibri" w:cs="Arial"/>
            <w:noProof/>
            <w:color w:val="000000" w:themeColor="text1"/>
            <w:lang w:val="en-US"/>
          </w:rPr>
          <w:delText>(</w:delText>
        </w:r>
        <w:r w:rsidR="00E618C1" w:rsidDel="00256388">
          <w:fldChar w:fldCharType="begin"/>
        </w:r>
        <w:r w:rsidR="00E618C1" w:rsidRPr="00E618C1" w:rsidDel="00256388">
          <w:rPr>
            <w:lang w:val="en-US"/>
            <w:rPrChange w:id="586" w:author="Danilo Bzdok" w:date="2018-05-09T22:03:00Z">
              <w:rPr/>
            </w:rPrChange>
          </w:rPr>
          <w:delInstrText xml:space="preserve"> HYPERLINK \l "_ENREF_34" \o "Berk, 2013 #6004" </w:delInstrText>
        </w:r>
        <w:r w:rsidR="00E618C1" w:rsidDel="00256388">
          <w:fldChar w:fldCharType="separate"/>
        </w:r>
        <w:r w:rsidR="00DF273A" w:rsidDel="00256388">
          <w:rPr>
            <w:rFonts w:ascii="Calibri" w:hAnsi="Calibri" w:cs="Arial"/>
            <w:noProof/>
            <w:color w:val="000000" w:themeColor="text1"/>
            <w:lang w:val="en-US"/>
          </w:rPr>
          <w:delText>34</w:delText>
        </w:r>
        <w:r w:rsidR="00E618C1" w:rsidDel="00256388">
          <w:rPr>
            <w:rFonts w:ascii="Calibri" w:hAnsi="Calibri" w:cs="Arial"/>
            <w:noProof/>
            <w:color w:val="000000" w:themeColor="text1"/>
            <w:lang w:val="en-US"/>
          </w:rPr>
          <w:fldChar w:fldCharType="end"/>
        </w:r>
        <w:r w:rsidR="00F974E9" w:rsidDel="00256388">
          <w:rPr>
            <w:rFonts w:ascii="Calibri" w:hAnsi="Calibri" w:cs="Arial"/>
            <w:noProof/>
            <w:color w:val="000000" w:themeColor="text1"/>
            <w:lang w:val="en-US"/>
          </w:rPr>
          <w:delText>)</w:delText>
        </w:r>
        <w:r w:rsidR="00AD103E" w:rsidRPr="00204A45" w:rsidDel="00256388">
          <w:rPr>
            <w:rFonts w:ascii="Calibri" w:hAnsi="Calibri" w:cs="Arial"/>
            <w:color w:val="000000" w:themeColor="text1"/>
            <w:lang w:val="en-US"/>
          </w:rPr>
          <w:fldChar w:fldCharType="end"/>
        </w:r>
      </w:del>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77777777" w:rsidR="00AC04DF" w:rsidRDefault="004F03BF" w:rsidP="00904D8D">
      <w:pPr>
        <w:shd w:val="clear" w:color="auto" w:fill="FFFFFF"/>
        <w:ind w:firstLine="700"/>
        <w:jc w:val="both"/>
        <w:rPr>
          <w:ins w:id="587" w:author="Danilo Bzdok" w:date="2018-05-13T15:30:00Z"/>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&lt;EndNote&gt;&lt;Cite&gt;&lt;Author&gt;Efron&lt;/Author&gt;&lt;Year&gt;2016&lt;/Year&gt;&lt;RecNum&gt;6362&lt;/RecNum&gt;&lt;DisplayText&gt;(8, 32)&lt;/DisplayText&gt;&lt;record&gt;&lt;rec-number&gt;6362&lt;/rec-number&gt;&lt;foreign-keys&gt;&lt;key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r w:rsidR="004C5902">
        <w:fldChar w:fldCharType="begin"/>
      </w:r>
      <w:r w:rsidR="004C5902" w:rsidRPr="00B13EE6">
        <w:rPr>
          <w:lang w:val="en-US"/>
          <w:rPrChange w:id="588" w:author="Danilo Bzdok" w:date="2018-05-13T15:49:00Z">
            <w:rPr/>
          </w:rPrChange>
        </w:rPr>
        <w:instrText xml:space="preserve"> HYPERLINK \l "_ENREF_8" \o "Efron, 2016 #6362" </w:instrText>
      </w:r>
      <w:r w:rsidR="004C5902">
        <w:fldChar w:fldCharType="separate"/>
      </w:r>
      <w:r w:rsidR="00DE4692">
        <w:rPr>
          <w:rFonts w:ascii="Calibri" w:eastAsia="Times New Roman" w:hAnsi="Calibri" w:cs="Calibri"/>
          <w:noProof/>
          <w:color w:val="222222"/>
          <w:lang w:val="en-US"/>
        </w:rPr>
        <w:t>8</w:t>
      </w:r>
      <w:r w:rsidR="004C5902">
        <w:rPr>
          <w:rFonts w:ascii="Calibri" w:eastAsia="Times New Roman" w:hAnsi="Calibri" w:cs="Calibri"/>
          <w:noProof/>
          <w:color w:val="222222"/>
          <w:lang w:val="en-US"/>
        </w:rPr>
        <w:fldChar w:fldCharType="end"/>
      </w:r>
      <w:r w:rsidR="00922169">
        <w:rPr>
          <w:rFonts w:ascii="Calibri" w:eastAsia="Times New Roman" w:hAnsi="Calibri" w:cs="Calibri"/>
          <w:noProof/>
          <w:color w:val="222222"/>
          <w:lang w:val="en-US"/>
        </w:rPr>
        <w:t xml:space="preserve">, </w:t>
      </w:r>
      <w:r w:rsidR="004C5902">
        <w:fldChar w:fldCharType="begin"/>
      </w:r>
      <w:r w:rsidR="004C5902" w:rsidRPr="00B13EE6">
        <w:rPr>
          <w:lang w:val="en-US"/>
          <w:rPrChange w:id="589" w:author="Danilo Bzdok" w:date="2018-05-13T15:49:00Z">
            <w:rPr/>
          </w:rPrChange>
        </w:rPr>
        <w:instrText xml:space="preserve"> HYPERLINK \l "_ENREF_32" \o "Shalev-Shwartz, 2014 #6721" </w:instrText>
      </w:r>
      <w:r w:rsidR="004C5902">
        <w:fldChar w:fldCharType="separate"/>
      </w:r>
      <w:r w:rsidR="00DE4692">
        <w:rPr>
          <w:rFonts w:ascii="Calibri" w:eastAsia="Times New Roman" w:hAnsi="Calibri" w:cs="Calibri"/>
          <w:noProof/>
          <w:color w:val="222222"/>
          <w:lang w:val="en-US"/>
        </w:rPr>
        <w:t>32</w:t>
      </w:r>
      <w:r w:rsidR="004C5902">
        <w:rPr>
          <w:rFonts w:ascii="Calibri" w:eastAsia="Times New Roman" w:hAnsi="Calibri" w:cs="Calibri"/>
          <w:noProof/>
          <w:color w:val="222222"/>
          <w:lang w:val="en-US"/>
        </w:rPr>
        <w:fldChar w:fldCharType="end"/>
      </w:r>
      <w:r w:rsidR="0092216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del w:id="590" w:author="Danilo Bzdok" w:date="2018-05-08T17:56:00Z">
        <w:r w:rsidRPr="00400A2D" w:rsidDel="00194973">
          <w:rPr>
            <w:rFonts w:ascii="Calibri" w:eastAsia="Times New Roman" w:hAnsi="Calibri" w:cs="Calibri"/>
            <w:color w:val="222222"/>
            <w:lang w:val="en-US"/>
          </w:rPr>
          <w:delText xml:space="preserve">controlled </w:delText>
        </w:r>
      </w:del>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r w:rsidR="004C5902">
        <w:fldChar w:fldCharType="begin"/>
      </w:r>
      <w:r w:rsidR="004C5902" w:rsidRPr="00B13EE6">
        <w:rPr>
          <w:lang w:val="en-US"/>
          <w:rPrChange w:id="591" w:author="Danilo Bzdok" w:date="2018-05-13T15:49:00Z">
            <w:rPr/>
          </w:rPrChange>
        </w:rPr>
        <w:instrText xml:space="preserve"> HYPERLINK \l "_ENREF_30" \o "Gelman, 2007 #7004" </w:instrText>
      </w:r>
      <w:r w:rsidR="004C5902">
        <w:fldChar w:fldCharType="separate"/>
      </w:r>
      <w:r w:rsidR="00DE4692">
        <w:rPr>
          <w:rFonts w:ascii="Calibri" w:eastAsia="Times New Roman" w:hAnsi="Calibri" w:cs="Calibri"/>
          <w:noProof/>
          <w:color w:val="222222"/>
          <w:lang w:val="en-US"/>
        </w:rPr>
        <w:t>30</w:t>
      </w:r>
      <w:r w:rsidR="004C5902">
        <w:rPr>
          <w:rFonts w:ascii="Calibri" w:eastAsia="Times New Roman" w:hAnsi="Calibri" w:cs="Calibri"/>
          <w:noProof/>
          <w:color w:val="222222"/>
          <w:lang w:val="en-US"/>
        </w:rPr>
        <w:fldChar w:fldCharType="end"/>
      </w:r>
      <w:r w:rsidR="00922169">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del w:id="592" w:author="Danilo Bzdok" w:date="2018-05-13T15:25:00Z">
        <w:r w:rsidR="00904D8D" w:rsidDel="00333F60">
          <w:rPr>
            <w:rFonts w:ascii="Calibri" w:eastAsia="Times New Roman" w:hAnsi="Calibri" w:cs="Calibri"/>
            <w:color w:val="222222"/>
            <w:lang w:val="en-US"/>
          </w:rPr>
          <w:delText xml:space="preserve">explicitly </w:delText>
        </w:r>
      </w:del>
      <w:ins w:id="593" w:author="Danilo Bzdok" w:date="2018-05-13T15:25:00Z">
        <w:r w:rsidR="00333F60">
          <w:rPr>
            <w:rFonts w:ascii="Calibri" w:eastAsia="Times New Roman" w:hAnsi="Calibri" w:cs="Calibri"/>
            <w:color w:val="222222"/>
            <w:lang w:val="en-US"/>
          </w:rPr>
          <w:t xml:space="preserve">directly </w:t>
        </w:r>
      </w:ins>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ins w:id="594" w:author="Danilo Bzdok" w:date="2018-05-08T17:52:00Z">
        <w:r w:rsidR="00ED64F1">
          <w:rPr>
            <w:rFonts w:ascii="Calibri" w:eastAsia="Times New Roman" w:hAnsi="Calibri" w:cs="Calibri"/>
            <w:color w:val="222222"/>
            <w:lang w:val="en-US"/>
          </w:rPr>
          <w:t>,</w:t>
        </w:r>
      </w:ins>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del w:id="595" w:author="Danilo Bzdok" w:date="2018-05-08T18:00:00Z">
        <w:r w:rsidR="00904D8D" w:rsidDel="00C0148C">
          <w:rPr>
            <w:rFonts w:ascii="Calibri" w:eastAsia="Times New Roman" w:hAnsi="Calibri" w:cs="Calibri"/>
            <w:color w:val="222222"/>
            <w:lang w:val="en-US"/>
          </w:rPr>
          <w:delText>W</w:delText>
        </w:r>
        <w:r w:rsidRPr="00904D8D" w:rsidDel="00C0148C">
          <w:rPr>
            <w:rFonts w:ascii="Calibri" w:eastAsia="Times New Roman" w:hAnsi="Calibri" w:cs="Calibri"/>
            <w:color w:val="222222"/>
            <w:lang w:val="en-US"/>
          </w:rPr>
          <w:delText xml:space="preserve">e generated </w:delText>
        </w:r>
        <w:r w:rsidR="00904D8D" w:rsidDel="00C0148C">
          <w:rPr>
            <w:rFonts w:ascii="Calibri" w:eastAsia="Times New Roman" w:hAnsi="Calibri" w:cs="Calibri"/>
            <w:color w:val="222222"/>
            <w:lang w:val="en-US"/>
          </w:rPr>
          <w:delText>e</w:delText>
        </w:r>
      </w:del>
      <w:ins w:id="596" w:author="Danilo Bzdok" w:date="2018-05-08T18:00:00Z">
        <w:r w:rsidR="00C0148C">
          <w:rPr>
            <w:rFonts w:ascii="Calibri" w:eastAsia="Times New Roman" w:hAnsi="Calibri" w:cs="Calibri"/>
            <w:color w:val="222222"/>
            <w:lang w:val="en-US"/>
          </w:rPr>
          <w:t>E</w:t>
        </w:r>
      </w:ins>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ins w:id="597" w:author="Danilo Bzdok" w:date="2018-05-08T18:00:00Z">
        <w:r w:rsidR="00C0148C">
          <w:rPr>
            <w:rFonts w:ascii="Calibri" w:eastAsia="Times New Roman" w:hAnsi="Calibri" w:cs="Calibri"/>
            <w:color w:val="222222"/>
            <w:lang w:val="en-US"/>
          </w:rPr>
          <w:t xml:space="preserve">was generated from </w:t>
        </w:r>
      </w:ins>
      <w:del w:id="598" w:author="Danilo Bzdok" w:date="2018-05-08T18:01:00Z">
        <w:r w:rsidRPr="00904D8D" w:rsidDel="00C0148C">
          <w:rPr>
            <w:rFonts w:ascii="Calibri" w:eastAsia="Times New Roman" w:hAnsi="Calibri" w:cs="Calibri"/>
            <w:color w:val="222222"/>
            <w:lang w:val="en-US"/>
          </w:rPr>
          <w:delText xml:space="preserve">based on </w:delText>
        </w:r>
      </w:del>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del w:id="599" w:author="Danilo Bzdok" w:date="2018-05-08T17:53:00Z">
        <w:r w:rsidRPr="00904D8D" w:rsidDel="00ED64F1">
          <w:rPr>
            <w:rFonts w:ascii="Calibri" w:eastAsia="Times New Roman" w:hAnsi="Calibri" w:cs="Calibri"/>
            <w:color w:val="222222"/>
            <w:lang w:val="en-US"/>
          </w:rPr>
          <w:delText>th</w:delText>
        </w:r>
        <w:r w:rsidR="007910F5" w:rsidDel="00ED64F1">
          <w:rPr>
            <w:rFonts w:ascii="Calibri" w:eastAsia="Times New Roman" w:hAnsi="Calibri" w:cs="Calibri"/>
            <w:color w:val="222222"/>
            <w:lang w:val="en-US"/>
          </w:rPr>
          <w:delText>e</w:delText>
        </w:r>
        <w:r w:rsidR="00904D8D" w:rsidDel="00ED64F1">
          <w:rPr>
            <w:rFonts w:ascii="Calibri" w:eastAsia="Times New Roman" w:hAnsi="Calibri" w:cs="Calibri"/>
            <w:color w:val="222222"/>
            <w:lang w:val="en-US"/>
          </w:rPr>
          <w:delText xml:space="preserve"> </w:delText>
        </w:r>
      </w:del>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w:ins w:id="600" w:author="Danilo Bzdok" w:date="2018-05-08T17:53:00Z">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ins>
      <w:del w:id="601" w:author="Danilo Bzdok" w:date="2018-05-08T17:53:00Z">
        <w:r w:rsidRPr="00904D8D" w:rsidDel="00ED64F1">
          <w:rPr>
            <w:rFonts w:ascii="Calibri" w:eastAsia="Times New Roman" w:hAnsi="Calibri" w:cs="Calibri"/>
            <w:color w:val="222222"/>
            <w:lang w:val="en-US"/>
          </w:rPr>
          <w:delText xml:space="preserve">X </w:delText>
        </w:r>
      </w:del>
      <w:r w:rsidRPr="00904D8D">
        <w:rPr>
          <w:rFonts w:ascii="Calibri" w:eastAsia="Times New Roman" w:hAnsi="Calibri" w:cs="Calibri"/>
          <w:color w:val="222222"/>
          <w:lang w:val="en-US"/>
        </w:rPr>
        <w:t xml:space="preserve">is a </w:t>
      </w:r>
      <w:ins w:id="602" w:author="Danilo Bzdok" w:date="2018-05-13T15:28:00Z">
        <w:r w:rsidR="00AA46C7">
          <w:rPr>
            <w:rFonts w:ascii="Calibri" w:eastAsia="Times New Roman" w:hAnsi="Calibri" w:cs="Calibri"/>
            <w:color w:val="222222"/>
            <w:lang w:val="en-US"/>
          </w:rPr>
          <w:t xml:space="preserve">data </w:t>
        </w:r>
      </w:ins>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m:t>
            </m:r>
            <w:proofErr w:type="gramStart"/>
            <m:r>
              <w:rPr>
                <w:rFonts w:ascii="Cambria Math" w:eastAsia="Times New Roman" w:hAnsi="Cambria Math" w:cs="Calibri"/>
                <w:color w:val="222222"/>
                <w:lang w:val="en-US"/>
              </w:rPr>
              <m:t>0,  σ</m:t>
            </m:r>
            <w:proofErr w:type="gramEnd"/>
            <m:r>
              <w:rPr>
                <w:rFonts w:ascii="Cambria Math" w:eastAsia="Times New Roman" w:hAnsi="Cambria Math" w:cs="Calibri"/>
                <w:color w:val="222222"/>
                <w:lang w:val="en-US"/>
              </w:rPr>
              <m:t>=1)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ins w:id="603" w:author="Danilo Bzdok" w:date="2018-05-13T15:30:00Z">
        <w:r w:rsidR="00AC04DF">
          <w:rPr>
            <w:rFonts w:ascii="Calibri" w:eastAsia="Times New Roman" w:hAnsi="Calibri" w:cs="Calibri"/>
            <w:color w:val="222222"/>
            <w:lang w:val="en-US"/>
          </w:rPr>
          <w:t xml:space="preserve">the </w:t>
        </w:r>
      </w:ins>
      <w:r w:rsidR="00AB2FB9">
        <w:rPr>
          <w:rFonts w:ascii="Calibri" w:eastAsia="Times New Roman" w:hAnsi="Calibri" w:cs="Calibri"/>
          <w:color w:val="222222"/>
          <w:lang w:val="en-US"/>
        </w:rPr>
        <w:t>linear model</w:t>
      </w:r>
      <w:del w:id="604" w:author="Danilo Bzdok" w:date="2018-05-13T15:30:00Z">
        <w:r w:rsidR="00AB2FB9" w:rsidDel="00AC04DF">
          <w:rPr>
            <w:rFonts w:ascii="Calibri" w:eastAsia="Times New Roman" w:hAnsi="Calibri" w:cs="Calibri"/>
            <w:color w:val="222222"/>
            <w:lang w:val="en-US"/>
          </w:rPr>
          <w:delText>s</w:delText>
        </w:r>
      </w:del>
      <w:r w:rsidR="00AB2FB9">
        <w:rPr>
          <w:rFonts w:ascii="Calibri" w:eastAsia="Times New Roman" w:hAnsi="Calibri" w:cs="Calibri"/>
          <w:color w:val="222222"/>
          <w:lang w:val="en-US"/>
        </w:rPr>
        <w:t xml:space="preserve"> </w:t>
      </w:r>
      <w:del w:id="605" w:author="Danilo Bzdok" w:date="2018-05-08T18:01:00Z">
        <w:r w:rsidR="00AB2FB9" w:rsidDel="00C0148C">
          <w:rPr>
            <w:rFonts w:ascii="Calibri" w:eastAsia="Times New Roman" w:hAnsi="Calibri" w:cs="Calibri"/>
            <w:color w:val="222222"/>
            <w:lang w:val="en-US"/>
          </w:rPr>
          <w:delText xml:space="preserve">(cf. above) </w:delText>
        </w:r>
      </w:del>
      <w:r w:rsidR="00AB2FB9">
        <w:rPr>
          <w:rFonts w:ascii="Calibri" w:eastAsia="Times New Roman" w:hAnsi="Calibri" w:cs="Calibri"/>
          <w:color w:val="222222"/>
          <w:lang w:val="en-US"/>
        </w:rPr>
        <w:t xml:space="preserve">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ins w:id="606" w:author="Danilo Bzdok" w:date="2018-05-08T18:01:00Z">
        <w:r w:rsidR="00C0148C">
          <w:rPr>
            <w:rFonts w:ascii="Calibri" w:eastAsia="Times New Roman" w:hAnsi="Calibri" w:cs="Calibri"/>
            <w:color w:val="222222"/>
            <w:lang w:val="en-US"/>
          </w:rPr>
          <w:t xml:space="preserve"> (cf. above)</w:t>
        </w:r>
      </w:ins>
      <w:r w:rsidRPr="00904D8D">
        <w:rPr>
          <w:rFonts w:ascii="Calibri" w:eastAsia="Times New Roman" w:hAnsi="Calibri" w:cs="Calibri"/>
          <w:color w:val="222222"/>
          <w:lang w:val="en-US"/>
        </w:rPr>
        <w:t>.</w:t>
      </w:r>
    </w:p>
    <w:p w14:paraId="510BCDB2" w14:textId="1890754B" w:rsidR="004F03BF" w:rsidRPr="00904D8D" w:rsidRDefault="004F03BF" w:rsidP="00904D8D">
      <w:pPr>
        <w:shd w:val="clear" w:color="auto" w:fill="FFFFFF"/>
        <w:ind w:firstLine="700"/>
        <w:jc w:val="both"/>
        <w:rPr>
          <w:rFonts w:ascii="Calibri" w:eastAsia="Times New Roman" w:hAnsi="Calibri" w:cs="Calibri"/>
          <w:color w:val="222222"/>
          <w:lang w:val="en-US"/>
        </w:rPr>
      </w:pPr>
      <w:del w:id="607" w:author="Danilo Bzdok" w:date="2018-05-13T15:30:00Z">
        <w:r w:rsidRPr="00904D8D" w:rsidDel="00AC04DF">
          <w:rPr>
            <w:rFonts w:ascii="Calibri" w:eastAsia="Times New Roman" w:hAnsi="Calibri" w:cs="Calibri"/>
            <w:color w:val="222222"/>
            <w:lang w:val="en-US"/>
          </w:rPr>
          <w:delText xml:space="preserve"> </w:delText>
        </w:r>
      </w:del>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del w:id="608" w:author="Danilo Bzdok" w:date="2018-05-08T18:02:00Z">
        <w:r w:rsidR="00157802" w:rsidDel="00C0148C">
          <w:rPr>
            <w:rFonts w:ascii="Calibri" w:eastAsia="Times New Roman" w:hAnsi="Calibri" w:cs="Calibri"/>
            <w:color w:val="222222"/>
            <w:lang w:val="en-US"/>
          </w:rPr>
          <w:delText>approaches</w:delText>
        </w:r>
        <w:r w:rsidR="001809D8" w:rsidDel="00C0148C">
          <w:rPr>
            <w:rFonts w:ascii="Calibri" w:eastAsia="Times New Roman" w:hAnsi="Calibri" w:cs="Calibri"/>
            <w:color w:val="222222"/>
            <w:lang w:val="en-US"/>
          </w:rPr>
          <w:delText xml:space="preserve"> </w:delText>
        </w:r>
      </w:del>
      <w:ins w:id="609" w:author="Danilo Bzdok" w:date="2018-05-08T18:02:00Z">
        <w:r w:rsidR="00C0148C">
          <w:rPr>
            <w:rFonts w:ascii="Calibri" w:eastAsia="Times New Roman" w:hAnsi="Calibri" w:cs="Calibri"/>
            <w:color w:val="222222"/>
            <w:lang w:val="en-US"/>
          </w:rPr>
          <w:t xml:space="preserve">modeling </w:t>
        </w:r>
      </w:ins>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ins w:id="610" w:author="Danilo Bzdok" w:date="2018-05-13T15:31:00Z">
        <w:r w:rsidR="00AC04DF">
          <w:rPr>
            <w:rFonts w:ascii="Calibri" w:eastAsia="Times New Roman" w:hAnsi="Calibri" w:cs="Calibri"/>
            <w:color w:val="222222"/>
            <w:lang w:val="en-US"/>
          </w:rPr>
          <w:t>:</w:t>
        </w:r>
      </w:ins>
      <w:del w:id="611" w:author="Danilo Bzdok" w:date="2018-05-13T15:31:00Z">
        <w:r w:rsidRPr="00904D8D" w:rsidDel="00AC04DF">
          <w:rPr>
            <w:rFonts w:ascii="Calibri" w:eastAsia="Times New Roman" w:hAnsi="Calibri" w:cs="Calibri"/>
            <w:color w:val="222222"/>
            <w:lang w:val="en-US"/>
          </w:rPr>
          <w:delText>.</w:delText>
        </w:r>
      </w:del>
    </w:p>
    <w:p w14:paraId="571DD3A2" w14:textId="371EEE85" w:rsidR="004A4C6D" w:rsidRPr="00617311" w:rsidDel="008B59E6" w:rsidRDefault="00ED5EC8" w:rsidP="00617311">
      <w:pPr>
        <w:pStyle w:val="Listenabsatz"/>
        <w:numPr>
          <w:ilvl w:val="0"/>
          <w:numId w:val="45"/>
        </w:numPr>
        <w:shd w:val="clear" w:color="auto" w:fill="FFFFFF"/>
        <w:spacing w:line="240" w:lineRule="auto"/>
        <w:ind w:left="709" w:hanging="427"/>
        <w:jc w:val="both"/>
        <w:rPr>
          <w:del w:id="612" w:author="Danilo Bzdok" w:date="2018-05-10T11:35:00Z"/>
          <w:rFonts w:ascii="Calibri" w:eastAsia="Times New Roman" w:hAnsi="Calibri" w:cs="Calibri"/>
          <w:color w:val="222222"/>
          <w:sz w:val="24"/>
          <w:szCs w:val="24"/>
        </w:rPr>
      </w:pPr>
      <w:del w:id="613" w:author="Danilo Bzdok" w:date="2018-05-10T11:35:00Z">
        <w:r w:rsidRPr="00617311" w:rsidDel="008B59E6">
          <w:rPr>
            <w:rFonts w:ascii="Calibri" w:eastAsia="Times New Roman" w:hAnsi="Calibri" w:cs="Calibri"/>
            <w:color w:val="222222"/>
            <w:sz w:val="24"/>
            <w:szCs w:val="24"/>
            <w:u w:val="single"/>
          </w:rPr>
          <w:delText>Model violations</w:delText>
        </w:r>
        <w:r w:rsidR="004A4C6D" w:rsidRPr="00617311" w:rsidDel="008B59E6">
          <w:rPr>
            <w:rFonts w:ascii="Calibri" w:eastAsia="Times New Roman" w:hAnsi="Calibri" w:cs="Calibri"/>
            <w:b/>
            <w:color w:val="222222"/>
            <w:sz w:val="24"/>
            <w:szCs w:val="24"/>
            <w:u w:val="single"/>
          </w:rPr>
          <w:delText>:</w:delText>
        </w:r>
        <w:r w:rsidRPr="00617311" w:rsidDel="008B59E6">
          <w:rPr>
            <w:rFonts w:ascii="Calibri" w:eastAsia="Times New Roman" w:hAnsi="Calibri" w:cs="Calibri"/>
            <w:b/>
            <w:i/>
            <w:color w:val="222222"/>
            <w:sz w:val="24"/>
            <w:szCs w:val="24"/>
          </w:rPr>
          <w:delText xml:space="preserve"> </w:delText>
        </w:r>
        <w:r w:rsidRPr="00617311" w:rsidDel="008B59E6">
          <w:rPr>
            <w:rFonts w:ascii="Calibri" w:eastAsia="Times New Roman" w:hAnsi="Calibri" w:cs="Calibri"/>
            <w:color w:val="222222"/>
            <w:sz w:val="24"/>
            <w:szCs w:val="24"/>
          </w:rPr>
          <w:delText xml:space="preserve">To </w:delText>
        </w:r>
        <w:r w:rsidR="002140FE" w:rsidDel="008B59E6">
          <w:rPr>
            <w:rFonts w:ascii="Calibri" w:eastAsia="Times New Roman" w:hAnsi="Calibri" w:cs="Calibri"/>
            <w:color w:val="222222"/>
            <w:sz w:val="24"/>
            <w:szCs w:val="24"/>
          </w:rPr>
          <w:delText>examine more closely</w:delText>
        </w:r>
        <w:r w:rsidRPr="00617311" w:rsidDel="008B59E6">
          <w:rPr>
            <w:rFonts w:ascii="Calibri" w:eastAsia="Times New Roman" w:hAnsi="Calibri" w:cs="Calibri"/>
            <w:color w:val="222222"/>
            <w:sz w:val="24"/>
            <w:szCs w:val="24"/>
          </w:rPr>
          <w:delText xml:space="preserve"> how inference and prediction </w:delText>
        </w:r>
        <w:r w:rsidR="00157802" w:rsidDel="008B59E6">
          <w:rPr>
            <w:rFonts w:ascii="Calibri" w:eastAsia="Times New Roman" w:hAnsi="Calibri" w:cs="Calibri"/>
            <w:color w:val="222222"/>
            <w:sz w:val="24"/>
            <w:szCs w:val="24"/>
          </w:rPr>
          <w:delText>behave</w:delText>
        </w:r>
        <w:r w:rsidR="00157802"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color w:val="222222"/>
            <w:sz w:val="24"/>
            <w:szCs w:val="24"/>
          </w:rPr>
          <w:delText xml:space="preserve">when the </w:delText>
        </w:r>
        <w:r w:rsidR="00157802" w:rsidDel="008B59E6">
          <w:rPr>
            <w:rFonts w:ascii="Calibri" w:eastAsia="Times New Roman" w:hAnsi="Calibri" w:cs="Calibri"/>
            <w:color w:val="222222"/>
            <w:sz w:val="24"/>
            <w:szCs w:val="24"/>
          </w:rPr>
          <w:delText xml:space="preserve">linear </w:delText>
        </w:r>
        <w:r w:rsidRPr="00617311" w:rsidDel="008B59E6">
          <w:rPr>
            <w:rFonts w:ascii="Calibri" w:eastAsia="Times New Roman" w:hAnsi="Calibri" w:cs="Calibri"/>
            <w:color w:val="222222"/>
            <w:sz w:val="24"/>
            <w:szCs w:val="24"/>
          </w:rPr>
          <w:delText>model</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is known not to</w:delText>
        </w:r>
        <w:r w:rsidR="00157802" w:rsidDel="008B59E6">
          <w:rPr>
            <w:rFonts w:ascii="Calibri" w:eastAsia="Times New Roman" w:hAnsi="Calibri" w:cs="Calibri"/>
            <w:color w:val="222222"/>
            <w:sz w:val="24"/>
            <w:szCs w:val="24"/>
          </w:rPr>
          <w:delText xml:space="preserve"> capture how the data came about</w:delText>
        </w:r>
        <w:r w:rsidRPr="00617311" w:rsidDel="008B59E6">
          <w:rPr>
            <w:rFonts w:ascii="Calibri" w:eastAsia="Times New Roman" w:hAnsi="Calibri" w:cs="Calibri"/>
            <w:color w:val="222222"/>
            <w:sz w:val="24"/>
            <w:szCs w:val="24"/>
          </w:rPr>
          <w:delText xml:space="preserve">, we introduced pathological </w:delText>
        </w:r>
      </w:del>
      <w:del w:id="614" w:author="Danilo Bzdok" w:date="2018-05-08T18:02:00Z">
        <w:r w:rsidRPr="00617311" w:rsidDel="00624A1A">
          <w:rPr>
            <w:rFonts w:ascii="Calibri" w:eastAsia="Times New Roman" w:hAnsi="Calibri" w:cs="Calibri"/>
            <w:color w:val="222222"/>
            <w:sz w:val="24"/>
            <w:szCs w:val="24"/>
          </w:rPr>
          <w:delText xml:space="preserve">transformations </w:delText>
        </w:r>
      </w:del>
      <w:del w:id="615" w:author="Danilo Bzdok" w:date="2018-05-10T11:35:00Z">
        <w:r w:rsidRPr="00617311" w:rsidDel="008B59E6">
          <w:rPr>
            <w:rFonts w:ascii="Calibri" w:eastAsia="Times New Roman" w:hAnsi="Calibri" w:cs="Calibri"/>
            <w:color w:val="222222"/>
            <w:sz w:val="24"/>
            <w:szCs w:val="24"/>
          </w:rPr>
          <w:delText>on 50</w:delText>
        </w:r>
        <w:r w:rsidR="009F544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of the relevant variables </w:delText>
        </w:r>
        <w:r w:rsidR="00157802" w:rsidDel="008B59E6">
          <w:rPr>
            <w:rFonts w:ascii="Calibri" w:eastAsia="Times New Roman" w:hAnsi="Calibri" w:cs="Calibri"/>
            <w:color w:val="222222"/>
            <w:sz w:val="24"/>
            <w:szCs w:val="24"/>
          </w:rPr>
          <w:delText>in</w:delText>
        </w:r>
        <w:r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i/>
            <w:color w:val="222222"/>
            <w:sz w:val="24"/>
            <w:szCs w:val="24"/>
          </w:rPr>
          <w:delText>X</w:delText>
        </w:r>
        <w:r w:rsidRPr="00617311" w:rsidDel="008B59E6">
          <w:rPr>
            <w:rFonts w:ascii="Calibri" w:eastAsia="Times New Roman" w:hAnsi="Calibri" w:cs="Calibri"/>
            <w:color w:val="222222"/>
            <w:sz w:val="24"/>
            <w:szCs w:val="24"/>
          </w:rPr>
          <w:delText xml:space="preserve">. </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In addition to</w:delText>
        </w:r>
        <w:r w:rsidR="005E72BE" w:rsidDel="008B59E6">
          <w:rPr>
            <w:rFonts w:ascii="Calibri" w:eastAsia="Times New Roman" w:hAnsi="Calibri" w:cs="Calibri"/>
            <w:color w:val="222222"/>
            <w:sz w:val="24"/>
            <w:szCs w:val="24"/>
          </w:rPr>
          <w:delText xml:space="preserve"> datasets with exclusive</w:delText>
        </w:r>
        <w:r w:rsidR="009F5442" w:rsidDel="008B59E6">
          <w:rPr>
            <w:rFonts w:ascii="Calibri" w:eastAsia="Times New Roman" w:hAnsi="Calibri" w:cs="Calibri"/>
            <w:color w:val="222222"/>
            <w:sz w:val="24"/>
            <w:szCs w:val="24"/>
          </w:rPr>
          <w:delText>ly</w:delText>
        </w:r>
        <w:r w:rsidR="005E72BE" w:rsidDel="008B59E6">
          <w:rPr>
            <w:rFonts w:ascii="Calibri" w:eastAsia="Times New Roman" w:hAnsi="Calibri" w:cs="Calibri"/>
            <w:color w:val="222222"/>
            <w:sz w:val="24"/>
            <w:szCs w:val="24"/>
          </w:rPr>
          <w:delText xml:space="preserve"> linear effects, d</w:delText>
        </w:r>
        <w:r w:rsidR="00157802" w:rsidDel="008B59E6">
          <w:rPr>
            <w:rFonts w:ascii="Calibri" w:eastAsia="Times New Roman" w:hAnsi="Calibri" w:cs="Calibri"/>
            <w:color w:val="222222"/>
            <w:sz w:val="24"/>
            <w:szCs w:val="24"/>
          </w:rPr>
          <w:delText xml:space="preserve">eviations between </w:delText>
        </w:r>
        <w:r w:rsidR="00D547C5" w:rsidDel="008B59E6">
          <w:rPr>
            <w:rFonts w:ascii="Calibri" w:eastAsia="Times New Roman" w:hAnsi="Calibri" w:cs="Calibri"/>
            <w:color w:val="222222"/>
            <w:sz w:val="24"/>
            <w:szCs w:val="24"/>
          </w:rPr>
          <w:delText xml:space="preserve">the </w:delText>
        </w:r>
        <w:r w:rsidR="00157802" w:rsidDel="008B59E6">
          <w:rPr>
            <w:rFonts w:ascii="Calibri" w:eastAsia="Times New Roman" w:hAnsi="Calibri" w:cs="Calibri"/>
            <w:color w:val="222222"/>
            <w:sz w:val="24"/>
            <w:szCs w:val="24"/>
          </w:rPr>
          <w:delText xml:space="preserve">generating and fitting model were </w:delText>
        </w:r>
      </w:del>
      <w:del w:id="616"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del w:id="617" w:author="Danilo Bzdok" w:date="2018-05-10T11:35:00Z">
        <w:r w:rsidR="00157802" w:rsidDel="008B59E6">
          <w:rPr>
            <w:rFonts w:ascii="Calibri" w:eastAsia="Times New Roman" w:hAnsi="Calibri" w:cs="Calibri"/>
            <w:color w:val="222222"/>
            <w:sz w:val="24"/>
            <w:szCs w:val="24"/>
          </w:rPr>
          <w:delText xml:space="preserve">by </w:delText>
        </w:r>
      </w:del>
      <w:del w:id="618" w:author="Danilo Bzdok" w:date="2018-05-08T10:44:00Z">
        <w:r w:rsidRPr="00617311" w:rsidDel="00526B2F">
          <w:rPr>
            <w:rFonts w:ascii="Calibri" w:eastAsia="Times New Roman" w:hAnsi="Calibri" w:cs="Calibri"/>
            <w:color w:val="222222"/>
            <w:sz w:val="24"/>
            <w:szCs w:val="24"/>
          </w:rPr>
          <w:delText xml:space="preserve">taking </w:delText>
        </w:r>
      </w:del>
      <w:del w:id="619" w:author="Danilo Bzdok" w:date="2018-05-10T11:35:00Z">
        <w:r w:rsidRPr="00617311" w:rsidDel="008B59E6">
          <w:rPr>
            <w:rFonts w:ascii="Calibri" w:eastAsia="Times New Roman" w:hAnsi="Calibri" w:cs="Calibri"/>
            <w:color w:val="222222"/>
            <w:sz w:val="24"/>
            <w:szCs w:val="24"/>
          </w:rPr>
          <w:delText>the absolute value, the natural logarithm, the exponential, the square root, the multiplicative inverse</w:delText>
        </w:r>
        <w:r w:rsidR="0015780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as well as polynomials of degree 2-5. </w:delText>
        </w:r>
      </w:del>
    </w:p>
    <w:p w14:paraId="21474CC9" w14:textId="400BB243" w:rsidR="004A4C6D" w:rsidRPr="00617311" w:rsidDel="00CB641C" w:rsidRDefault="00400A2D" w:rsidP="00617311">
      <w:pPr>
        <w:pStyle w:val="Listenabsatz"/>
        <w:numPr>
          <w:ilvl w:val="0"/>
          <w:numId w:val="45"/>
        </w:numPr>
        <w:shd w:val="clear" w:color="auto" w:fill="FFFFFF"/>
        <w:spacing w:line="240" w:lineRule="auto"/>
        <w:ind w:left="709" w:hanging="427"/>
        <w:jc w:val="both"/>
        <w:rPr>
          <w:del w:id="620" w:author="Danilo Bzdok" w:date="2018-05-10T11:38:00Z"/>
          <w:rFonts w:ascii="Calibri" w:eastAsia="Times New Roman" w:hAnsi="Calibri" w:cs="Calibri"/>
          <w:color w:val="222222"/>
          <w:sz w:val="24"/>
          <w:szCs w:val="24"/>
        </w:rPr>
      </w:pPr>
      <w:del w:id="621" w:author="Danilo Bzdok" w:date="2018-05-10T11:38:00Z">
        <w:r w:rsidRPr="00904D8D" w:rsidDel="00CB641C">
          <w:rPr>
            <w:rFonts w:ascii="Calibri" w:eastAsia="Times New Roman" w:hAnsi="Calibri" w:cs="Calibri"/>
            <w:color w:val="222222"/>
            <w:sz w:val="24"/>
            <w:szCs w:val="24"/>
            <w:u w:val="single"/>
          </w:rPr>
          <w:delText>P</w:delText>
        </w:r>
        <w:r w:rsidR="004F03BF" w:rsidRPr="00617311" w:rsidDel="00CB641C">
          <w:rPr>
            <w:rFonts w:ascii="Calibri" w:eastAsia="Times New Roman" w:hAnsi="Calibri" w:cs="Calibri"/>
            <w:color w:val="222222"/>
            <w:sz w:val="24"/>
            <w:szCs w:val="24"/>
            <w:u w:val="single"/>
          </w:rPr>
          <w:delText>roportion of informative variables</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study how the </w:delText>
        </w:r>
        <w:r w:rsidR="005E72BE" w:rsidDel="00CB641C">
          <w:rPr>
            <w:rFonts w:ascii="Calibri" w:eastAsia="Times New Roman" w:hAnsi="Calibri" w:cs="Calibri"/>
            <w:color w:val="222222"/>
            <w:sz w:val="24"/>
            <w:szCs w:val="24"/>
          </w:rPr>
          <w:delText>fraction</w:delText>
        </w:r>
        <w:r w:rsidR="005E72BE"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informative </w:delText>
        </w:r>
        <w:r w:rsidR="005E72BE" w:rsidDel="00CB641C">
          <w:rPr>
            <w:rFonts w:ascii="Calibri" w:eastAsia="Times New Roman" w:hAnsi="Calibri" w:cs="Calibri"/>
            <w:color w:val="222222"/>
            <w:sz w:val="24"/>
            <w:szCs w:val="24"/>
          </w:rPr>
          <w:delText xml:space="preserve">versus </w:delText>
        </w:r>
        <w:r w:rsidR="007910F5" w:rsidDel="00CB641C">
          <w:rPr>
            <w:rFonts w:ascii="Calibri" w:eastAsia="Times New Roman" w:hAnsi="Calibri" w:cs="Calibri"/>
            <w:color w:val="222222"/>
            <w:sz w:val="24"/>
            <w:szCs w:val="24"/>
          </w:rPr>
          <w:delText>unrelated</w:delText>
        </w:r>
        <w:r w:rsidR="005E72BE"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variables </w:delText>
        </w:r>
        <w:r w:rsidR="005E72BE" w:rsidDel="00CB641C">
          <w:rPr>
            <w:rFonts w:ascii="Calibri" w:eastAsia="Times New Roman" w:hAnsi="Calibri" w:cs="Calibri"/>
            <w:color w:val="222222"/>
            <w:sz w:val="24"/>
            <w:szCs w:val="24"/>
          </w:rPr>
          <w:delText>modulate the inferential and predictive processes</w:delText>
        </w:r>
        <w:r w:rsidR="004F03BF" w:rsidRPr="00617311" w:rsidDel="00CB641C">
          <w:rPr>
            <w:rFonts w:ascii="Calibri" w:eastAsia="Times New Roman" w:hAnsi="Calibri" w:cs="Calibri"/>
            <w:color w:val="222222"/>
            <w:sz w:val="24"/>
            <w:szCs w:val="24"/>
          </w:rPr>
          <w:delText xml:space="preserve">, we varied the proportion of non-zero </w:delText>
        </w:r>
        <m:oMath>
          <m:r>
            <w:rPr>
              <w:rFonts w:ascii="Cambria Math" w:eastAsia="Times New Roman" w:hAnsi="Cambria Math" w:cs="Calibri"/>
              <w:color w:val="222222"/>
              <w:sz w:val="24"/>
              <w:szCs w:val="24"/>
            </w:rPr>
            <m:t>β</m:t>
          </m:r>
        </m:oMath>
        <w:r w:rsidR="00306066"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coefficients in the model</w:delText>
        </w:r>
        <w:r w:rsidR="00306066" w:rsidDel="00CB641C">
          <w:rPr>
            <w:rFonts w:ascii="Calibri" w:eastAsia="Times New Roman" w:hAnsi="Calibri" w:cs="Calibri"/>
            <w:color w:val="222222"/>
            <w:sz w:val="24"/>
            <w:szCs w:val="24"/>
          </w:rPr>
          <w:delText xml:space="preserve"> for generating </w:delText>
        </w:r>
        <m:oMath>
          <m:r>
            <w:rPr>
              <w:rFonts w:ascii="Cambria Math" w:eastAsia="Times New Roman" w:hAnsi="Cambria Math" w:cs="Calibri"/>
              <w:color w:val="222222"/>
              <w:sz w:val="24"/>
              <w:szCs w:val="24"/>
            </w:rPr>
            <m:t>X</m:t>
          </m:r>
        </m:oMath>
        <w:r w:rsidR="004F03BF" w:rsidRPr="00617311" w:rsidDel="00CB641C">
          <w:rPr>
            <w:rFonts w:ascii="Calibri" w:eastAsia="Times New Roman" w:hAnsi="Calibri" w:cs="Calibri"/>
            <w:color w:val="222222"/>
            <w:sz w:val="24"/>
            <w:szCs w:val="24"/>
          </w:rPr>
          <w:delText xml:space="preserve">. We considered 14 proportions </w:delText>
        </w:r>
        <w:r w:rsidR="00306066" w:rsidDel="00CB641C">
          <w:rPr>
            <w:rFonts w:ascii="Calibri" w:eastAsia="Times New Roman" w:hAnsi="Calibri" w:cs="Calibri"/>
            <w:color w:val="222222"/>
            <w:sz w:val="24"/>
            <w:szCs w:val="24"/>
          </w:rPr>
          <w:delText xml:space="preserve">ranging </w:delText>
        </w:r>
        <w:r w:rsidR="004F03BF" w:rsidRPr="00617311" w:rsidDel="00CB641C">
          <w:rPr>
            <w:rFonts w:ascii="Calibri" w:eastAsia="Times New Roman" w:hAnsi="Calibri" w:cs="Calibri"/>
            <w:color w:val="222222"/>
            <w:sz w:val="24"/>
            <w:szCs w:val="24"/>
          </w:rPr>
          <w:delText xml:space="preserve">from </w:delText>
        </w:r>
        <w:r w:rsidR="007910F5" w:rsidDel="00CB641C">
          <w:rPr>
            <w:rFonts w:ascii="Calibri" w:eastAsia="Times New Roman" w:hAnsi="Calibri" w:cs="Calibri"/>
            <w:color w:val="222222"/>
            <w:sz w:val="24"/>
            <w:szCs w:val="24"/>
          </w:rPr>
          <w:delText xml:space="preserve">only </w:delText>
        </w:r>
      </w:del>
      <w:del w:id="622" w:author="Danilo Bzdok" w:date="2018-05-10T11:33:00Z">
        <w:r w:rsidR="00306066" w:rsidDel="006A6B7C">
          <w:rPr>
            <w:rFonts w:ascii="Calibri" w:eastAsia="Times New Roman" w:hAnsi="Calibri" w:cs="Calibri"/>
            <w:color w:val="222222"/>
            <w:sz w:val="24"/>
            <w:szCs w:val="24"/>
          </w:rPr>
          <w:delText>one</w:delText>
        </w:r>
      </w:del>
      <w:del w:id="623" w:author="Danilo Bzdok" w:date="2018-05-10T11:38:00Z">
        <w:r w:rsidR="004F03BF" w:rsidRPr="00617311" w:rsidDel="00CB641C">
          <w:rPr>
            <w:rFonts w:ascii="Calibri" w:eastAsia="Times New Roman" w:hAnsi="Calibri" w:cs="Calibri"/>
            <w:color w:val="222222"/>
            <w:sz w:val="24"/>
            <w:szCs w:val="24"/>
          </w:rPr>
          <w:delText xml:space="preserve"> to</w:delText>
        </w:r>
        <w:r w:rsidR="00306066" w:rsidDel="00CB641C">
          <w:rPr>
            <w:rFonts w:ascii="Calibri" w:eastAsia="Times New Roman" w:hAnsi="Calibri" w:cs="Calibri"/>
            <w:color w:val="222222"/>
            <w:sz w:val="24"/>
            <w:szCs w:val="24"/>
          </w:rPr>
          <w:delText xml:space="preserve"> all</w:delText>
        </w:r>
        <w:r w:rsidR="004F03BF" w:rsidRPr="00617311" w:rsidDel="00CB641C">
          <w:rPr>
            <w:rFonts w:ascii="Calibri" w:eastAsia="Times New Roman" w:hAnsi="Calibri" w:cs="Calibri"/>
            <w:color w:val="222222"/>
            <w:sz w:val="24"/>
            <w:szCs w:val="24"/>
          </w:rPr>
          <w:delText xml:space="preserve"> </w:delText>
        </w:r>
        <w:r w:rsidR="00306066" w:rsidDel="00CB641C">
          <w:rPr>
            <w:rFonts w:ascii="Calibri" w:eastAsia="Times New Roman" w:hAnsi="Calibri" w:cs="Calibri"/>
            <w:color w:val="222222"/>
            <w:sz w:val="24"/>
            <w:szCs w:val="24"/>
          </w:rPr>
          <w:delText xml:space="preserve">input </w:delText>
        </w:r>
        <w:r w:rsidR="004F03BF" w:rsidRPr="00617311" w:rsidDel="00CB641C">
          <w:rPr>
            <w:rFonts w:ascii="Calibri" w:eastAsia="Times New Roman" w:hAnsi="Calibri" w:cs="Calibri"/>
            <w:color w:val="222222"/>
            <w:sz w:val="24"/>
            <w:szCs w:val="24"/>
          </w:rPr>
          <w:delText xml:space="preserve">variables </w:delText>
        </w:r>
        <w:r w:rsidR="00306066" w:rsidDel="00CB641C">
          <w:rPr>
            <w:rFonts w:ascii="Calibri" w:eastAsia="Times New Roman" w:hAnsi="Calibri" w:cs="Calibri"/>
            <w:color w:val="222222"/>
            <w:sz w:val="24"/>
            <w:szCs w:val="24"/>
          </w:rPr>
          <w:delText xml:space="preserve">carrying information about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w:delText>
        </w:r>
      </w:del>
    </w:p>
    <w:p w14:paraId="13B533C9" w14:textId="78C0E6FE"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w:del w:id="624" w:author="Danilo Bzdok" w:date="2018-05-08T18:05:00Z">
        <w:r w:rsidR="004F03BF" w:rsidRPr="00617311" w:rsidDel="00EA5225">
          <w:rPr>
            <w:rFonts w:ascii="Calibri" w:eastAsia="Times New Roman" w:hAnsi="Calibri" w:cs="Calibri"/>
            <w:color w:val="222222"/>
            <w:sz w:val="24"/>
            <w:szCs w:val="24"/>
          </w:rPr>
          <w:delText xml:space="preserve"> </w:delText>
        </w:r>
      </w:del>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w:t>
      </w:r>
      <w:del w:id="625" w:author="Danilo Bzdok" w:date="2018-05-13T15:31:00Z">
        <w:r w:rsidR="004F03BF" w:rsidRPr="00617311" w:rsidDel="00AC04DF">
          <w:rPr>
            <w:rFonts w:ascii="Calibri" w:eastAsia="Times New Roman" w:hAnsi="Calibri" w:cs="Calibri"/>
            <w:color w:val="222222"/>
            <w:sz w:val="24"/>
            <w:szCs w:val="24"/>
          </w:rPr>
          <w:delText xml:space="preserve">medical and neuroscientific </w:delText>
        </w:r>
      </w:del>
      <w:r w:rsidR="004F03BF" w:rsidRPr="00617311">
        <w:rPr>
          <w:rFonts w:ascii="Calibri" w:eastAsia="Times New Roman" w:hAnsi="Calibri" w:cs="Calibri"/>
          <w:color w:val="222222"/>
          <w:sz w:val="24"/>
          <w:szCs w:val="24"/>
        </w:rPr>
        <w:t>studies</w:t>
      </w:r>
      <w:ins w:id="626" w:author="Danilo Bzdok" w:date="2018-05-13T15:31:00Z">
        <w:r w:rsidR="00AC04DF">
          <w:rPr>
            <w:rFonts w:ascii="Calibri" w:eastAsia="Times New Roman" w:hAnsi="Calibri" w:cs="Calibri"/>
            <w:color w:val="222222"/>
            <w:sz w:val="24"/>
            <w:szCs w:val="24"/>
          </w:rPr>
          <w:t xml:space="preserve"> in biomedicine</w:t>
        </w:r>
      </w:ins>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FAD738A" w:rsidR="004A4C6D" w:rsidRPr="00617311" w:rsidDel="00CB641C" w:rsidRDefault="00400A2D" w:rsidP="00617311">
      <w:pPr>
        <w:pStyle w:val="Listenabsatz"/>
        <w:numPr>
          <w:ilvl w:val="0"/>
          <w:numId w:val="45"/>
        </w:numPr>
        <w:shd w:val="clear" w:color="auto" w:fill="FFFFFF"/>
        <w:spacing w:line="240" w:lineRule="auto"/>
        <w:ind w:left="709" w:hanging="427"/>
        <w:jc w:val="both"/>
        <w:rPr>
          <w:del w:id="627" w:author="Danilo Bzdok" w:date="2018-05-10T11:38:00Z"/>
          <w:rFonts w:ascii="Calibri" w:eastAsia="Times New Roman" w:hAnsi="Calibri" w:cs="Calibri"/>
          <w:color w:val="222222"/>
          <w:sz w:val="24"/>
          <w:szCs w:val="24"/>
        </w:rPr>
      </w:pPr>
      <w:del w:id="628" w:author="Danilo Bzdok" w:date="2018-05-10T11:38:00Z">
        <w:r w:rsidRPr="00904D8D" w:rsidDel="00CB641C">
          <w:rPr>
            <w:rFonts w:ascii="Calibri" w:eastAsia="Times New Roman" w:hAnsi="Calibri" w:cs="Calibri"/>
            <w:color w:val="222222"/>
            <w:sz w:val="24"/>
            <w:szCs w:val="24"/>
            <w:u w:val="single"/>
          </w:rPr>
          <w:delText>S</w:delText>
        </w:r>
        <w:r w:rsidR="004F03BF" w:rsidRPr="00617311" w:rsidDel="00CB641C">
          <w:rPr>
            <w:rFonts w:ascii="Calibri" w:eastAsia="Times New Roman" w:hAnsi="Calibri" w:cs="Calibri"/>
            <w:color w:val="222222"/>
            <w:sz w:val="24"/>
            <w:szCs w:val="24"/>
            <w:u w:val="single"/>
          </w:rPr>
          <w:delText>ignal-to-noise ratio</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b/>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explore the </w:delText>
        </w:r>
        <w:r w:rsidR="00F047B6" w:rsidDel="00CB641C">
          <w:rPr>
            <w:rFonts w:ascii="Calibri" w:eastAsia="Times New Roman" w:hAnsi="Calibri" w:cs="Calibri"/>
            <w:color w:val="222222"/>
            <w:sz w:val="24"/>
            <w:szCs w:val="24"/>
          </w:rPr>
          <w:delText>role</w:delText>
        </w:r>
        <w:r w:rsidR="00F047B6"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w:delText>
        </w:r>
        <w:r w:rsidR="003F54F6" w:rsidDel="00CB641C">
          <w:rPr>
            <w:rFonts w:ascii="Calibri" w:eastAsia="Times New Roman" w:hAnsi="Calibri" w:cs="Calibri"/>
            <w:color w:val="222222"/>
            <w:sz w:val="24"/>
            <w:szCs w:val="24"/>
          </w:rPr>
          <w:delText>nuisance</w:delText>
        </w:r>
        <w:r w:rsidR="00F047B6" w:rsidDel="00CB641C">
          <w:rPr>
            <w:rFonts w:ascii="Calibri" w:eastAsia="Times New Roman" w:hAnsi="Calibri" w:cs="Calibri"/>
            <w:color w:val="222222"/>
            <w:sz w:val="24"/>
            <w:szCs w:val="24"/>
          </w:rPr>
          <w:delText xml:space="preserve"> variation in the data</w:delText>
        </w:r>
        <w:r w:rsidR="004F03BF" w:rsidRPr="00617311" w:rsidDel="00CB641C">
          <w:rPr>
            <w:rFonts w:ascii="Calibri" w:eastAsia="Times New Roman" w:hAnsi="Calibri" w:cs="Calibri"/>
            <w:color w:val="222222"/>
            <w:sz w:val="24"/>
            <w:szCs w:val="24"/>
          </w:rPr>
          <w:delText xml:space="preserve">, </w:delText>
        </w:r>
        <w:r w:rsidR="003F54F6" w:rsidDel="00CB641C">
          <w:rPr>
            <w:rFonts w:ascii="Calibri" w:eastAsia="Times New Roman" w:hAnsi="Calibri" w:cs="Calibri"/>
            <w:color w:val="222222"/>
            <w:sz w:val="24"/>
            <w:szCs w:val="24"/>
          </w:rPr>
          <w:delText xml:space="preserve">such as induced by imperfect measurement techniques, </w:delText>
        </w:r>
        <w:r w:rsidR="004F03BF" w:rsidRPr="00617311" w:rsidDel="00CB641C">
          <w:rPr>
            <w:rFonts w:ascii="Calibri" w:eastAsia="Times New Roman" w:hAnsi="Calibri" w:cs="Calibri"/>
            <w:color w:val="222222"/>
            <w:sz w:val="24"/>
            <w:szCs w:val="24"/>
          </w:rPr>
          <w:delText xml:space="preserve">we systematically </w:delText>
        </w:r>
      </w:del>
      <w:del w:id="629" w:author="Danilo Bzdok" w:date="2018-05-08T18:07:00Z">
        <w:r w:rsidR="004F03BF" w:rsidRPr="00617311" w:rsidDel="0071187F">
          <w:rPr>
            <w:rFonts w:ascii="Calibri" w:eastAsia="Times New Roman" w:hAnsi="Calibri" w:cs="Calibri"/>
            <w:color w:val="222222"/>
            <w:sz w:val="24"/>
            <w:szCs w:val="24"/>
          </w:rPr>
          <w:delText xml:space="preserve">increased </w:delText>
        </w:r>
      </w:del>
      <w:del w:id="630" w:author="Danilo Bzdok" w:date="2018-05-10T11:38:00Z">
        <w:r w:rsidR="004F03BF" w:rsidRPr="00617311" w:rsidDel="00CB641C">
          <w:rPr>
            <w:rFonts w:ascii="Calibri" w:eastAsia="Times New Roman" w:hAnsi="Calibri" w:cs="Calibri"/>
            <w:color w:val="222222"/>
            <w:sz w:val="24"/>
            <w:szCs w:val="24"/>
          </w:rPr>
          <w:delText>the noise</w:delText>
        </w:r>
        <w:r w:rsidR="00F047B6" w:rsidDel="00CB641C">
          <w:rPr>
            <w:rFonts w:ascii="Calibri" w:eastAsia="Times New Roman" w:hAnsi="Calibri" w:cs="Calibri"/>
            <w:color w:val="222222"/>
            <w:sz w:val="24"/>
            <w:szCs w:val="24"/>
          </w:rPr>
          <w:delText xml:space="preserve"> </w:delText>
        </w:r>
        <m:oMath>
          <m:r>
            <w:rPr>
              <w:rFonts w:ascii="Cambria Math" w:eastAsia="Times New Roman" w:hAnsi="Cambria Math" w:cs="Calibri"/>
              <w:color w:val="222222"/>
              <w:sz w:val="24"/>
              <w:szCs w:val="24"/>
            </w:rPr>
            <m:t>ϵ</m:t>
          </m:r>
        </m:oMath>
        <w:r w:rsidR="004F03BF" w:rsidRPr="00617311" w:rsidDel="00CB641C">
          <w:rPr>
            <w:rFonts w:ascii="Calibri" w:eastAsia="Times New Roman" w:hAnsi="Calibri" w:cs="Calibri"/>
            <w:color w:val="222222"/>
            <w:sz w:val="24"/>
            <w:szCs w:val="24"/>
          </w:rPr>
          <w:delText xml:space="preserve"> in </w:delText>
        </w:r>
        <w:r w:rsidR="00F047B6" w:rsidDel="00CB641C">
          <w:rPr>
            <w:rFonts w:ascii="Calibri" w:eastAsia="Times New Roman" w:hAnsi="Calibri" w:cs="Calibri"/>
            <w:color w:val="222222"/>
            <w:sz w:val="24"/>
            <w:szCs w:val="24"/>
          </w:rPr>
          <w:delText>how the</w:delText>
        </w:r>
        <w:r w:rsidR="00F047B6"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ground-truth </w:delText>
        </w:r>
        <w:r w:rsidR="004F03BF" w:rsidRPr="00617311" w:rsidDel="00CB641C">
          <w:rPr>
            <w:rFonts w:ascii="Calibri" w:eastAsia="Times New Roman" w:hAnsi="Calibri" w:cs="Calibri"/>
            <w:color w:val="222222"/>
            <w:sz w:val="24"/>
            <w:szCs w:val="24"/>
          </w:rPr>
          <w:delText>model</w:delText>
        </w:r>
        <w:r w:rsidR="00F047B6" w:rsidDel="00CB641C">
          <w:rPr>
            <w:rFonts w:ascii="Calibri" w:eastAsia="Times New Roman" w:hAnsi="Calibri" w:cs="Calibri"/>
            <w:color w:val="222222"/>
            <w:sz w:val="24"/>
            <w:szCs w:val="24"/>
          </w:rPr>
          <w:delText xml:space="preserve"> relates to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The </w:delText>
        </w:r>
      </w:del>
      <w:del w:id="631" w:author="Danilo Bzdok" w:date="2018-05-08T18:07:00Z">
        <w:r w:rsidR="00F047B6" w:rsidDel="0071187F">
          <w:rPr>
            <w:rFonts w:ascii="Calibri" w:eastAsia="Times New Roman" w:hAnsi="Calibri" w:cs="Calibri"/>
            <w:color w:val="222222"/>
            <w:sz w:val="24"/>
            <w:szCs w:val="24"/>
          </w:rPr>
          <w:delText xml:space="preserve">noise </w:delText>
        </w:r>
      </w:del>
      <w:del w:id="632" w:author="Danilo Bzdok" w:date="2018-05-10T11:38:00Z">
        <w:r w:rsidR="00F047B6" w:rsidDel="00CB641C">
          <w:rPr>
            <w:rFonts w:ascii="Calibri" w:eastAsia="Times New Roman" w:hAnsi="Calibri" w:cs="Calibri"/>
            <w:color w:val="222222"/>
            <w:sz w:val="24"/>
            <w:szCs w:val="24"/>
          </w:rPr>
          <w:delText>term</w:delText>
        </w:r>
      </w:del>
      <w:del w:id="633" w:author="Danilo Bzdok" w:date="2018-05-08T18:08:00Z">
        <w:r w:rsidR="00F047B6" w:rsidDel="0071187F">
          <w:rPr>
            <w:rFonts w:ascii="Calibri" w:eastAsia="Times New Roman" w:hAnsi="Calibri" w:cs="Calibri"/>
            <w:color w:val="222222"/>
            <w:sz w:val="24"/>
            <w:szCs w:val="24"/>
          </w:rPr>
          <w:delText>s</w:delText>
        </w:r>
      </w:del>
      <w:del w:id="634" w:author="Danilo Bzdok" w:date="2018-05-10T11:38:00Z">
        <w:r w:rsidR="00F047B6" w:rsidDel="00CB641C">
          <w:rPr>
            <w:rFonts w:ascii="Calibri" w:eastAsia="Times New Roman" w:hAnsi="Calibri" w:cs="Calibri"/>
            <w:color w:val="222222"/>
            <w:sz w:val="24"/>
            <w:szCs w:val="24"/>
          </w:rPr>
          <w:delText xml:space="preserve"> </w:delText>
        </w:r>
      </w:del>
      <w:del w:id="635" w:author="Danilo Bzdok" w:date="2018-05-08T10:29:00Z">
        <w:r w:rsidR="00F047B6" w:rsidDel="007C34E5">
          <w:rPr>
            <w:rFonts w:ascii="Calibri" w:eastAsia="Times New Roman" w:hAnsi="Calibri" w:cs="Calibri"/>
            <w:color w:val="222222"/>
            <w:sz w:val="24"/>
            <w:szCs w:val="24"/>
          </w:rPr>
          <w:delText xml:space="preserve">was </w:delText>
        </w:r>
      </w:del>
      <w:del w:id="636" w:author="Danilo Bzdok" w:date="2018-05-10T11:38:00Z">
        <w:r w:rsidR="00F047B6" w:rsidDel="00CB641C">
          <w:rPr>
            <w:rFonts w:ascii="Calibri" w:eastAsia="Times New Roman" w:hAnsi="Calibri" w:cs="Calibri"/>
            <w:color w:val="222222"/>
            <w:sz w:val="24"/>
            <w:szCs w:val="24"/>
          </w:rPr>
          <w:delText>therefore multiplied by</w:delText>
        </w:r>
      </w:del>
      <w:del w:id="637" w:author="Danilo Bzdok" w:date="2018-05-08T18:10:00Z">
        <w:r w:rsidR="004F03BF" w:rsidRPr="00617311" w:rsidDel="0062370E">
          <w:rPr>
            <w:rFonts w:ascii="Calibri" w:eastAsia="Times New Roman" w:hAnsi="Calibri" w:cs="Calibri"/>
            <w:color w:val="222222"/>
            <w:sz w:val="24"/>
            <w:szCs w:val="24"/>
          </w:rPr>
          <w:delText xml:space="preserve"> 0</w:delText>
        </w:r>
        <w:r w:rsidR="007B2E00" w:rsidDel="0062370E">
          <w:rPr>
            <w:rFonts w:ascii="Calibri" w:eastAsia="Times New Roman" w:hAnsi="Calibri" w:cs="Calibri"/>
            <w:color w:val="222222"/>
            <w:sz w:val="24"/>
            <w:szCs w:val="24"/>
          </w:rPr>
          <w:delText xml:space="preserve"> (i.e., </w:delText>
        </w:r>
      </w:del>
      <w:del w:id="638" w:author="Danilo Bzdok" w:date="2018-05-08T10:30:00Z">
        <w:r w:rsidR="007B2E00" w:rsidDel="007C34E5">
          <w:rPr>
            <w:rFonts w:ascii="Calibri" w:eastAsia="Times New Roman" w:hAnsi="Calibri" w:cs="Calibri"/>
            <w:color w:val="222222"/>
            <w:sz w:val="24"/>
            <w:szCs w:val="24"/>
          </w:rPr>
          <w:delText>canceling out</w:delText>
        </w:r>
      </w:del>
      <w:del w:id="639" w:author="Danilo Bzdok" w:date="2018-05-08T18:10:00Z">
        <w:r w:rsidR="007B2E00" w:rsidDel="0062370E">
          <w:rPr>
            <w:rFonts w:ascii="Calibri" w:eastAsia="Times New Roman" w:hAnsi="Calibri" w:cs="Calibri"/>
            <w:color w:val="222222"/>
            <w:sz w:val="24"/>
            <w:szCs w:val="24"/>
          </w:rPr>
          <w:delText xml:space="preserve"> any noise)</w:delText>
        </w:r>
        <w:r w:rsidR="004F03BF" w:rsidRPr="00617311" w:rsidDel="0062370E">
          <w:rPr>
            <w:rFonts w:ascii="Calibri" w:eastAsia="Times New Roman" w:hAnsi="Calibri" w:cs="Calibri"/>
            <w:color w:val="222222"/>
            <w:sz w:val="24"/>
            <w:szCs w:val="24"/>
          </w:rPr>
          <w:delText>,</w:delText>
        </w:r>
      </w:del>
      <w:del w:id="640" w:author="Danilo Bzdok" w:date="2018-05-10T11:38:00Z">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0.</w:delText>
        </w:r>
        <w:r w:rsidR="004F03BF" w:rsidRPr="00617311" w:rsidDel="00CB641C">
          <w:rPr>
            <w:rFonts w:ascii="Calibri" w:eastAsia="Times New Roman" w:hAnsi="Calibri" w:cs="Calibri"/>
            <w:color w:val="222222"/>
            <w:sz w:val="24"/>
            <w:szCs w:val="24"/>
          </w:rPr>
          <w:delText xml:space="preserve">5, 1, 2, </w:delText>
        </w:r>
        <w:r w:rsidR="00F047B6" w:rsidDel="00CB641C">
          <w:rPr>
            <w:rFonts w:ascii="Calibri" w:eastAsia="Times New Roman" w:hAnsi="Calibri" w:cs="Calibri"/>
            <w:color w:val="222222"/>
            <w:sz w:val="24"/>
            <w:szCs w:val="24"/>
          </w:rPr>
          <w:delText>5</w:delText>
        </w:r>
        <w:r w:rsidR="004F03BF" w:rsidRPr="00617311" w:rsidDel="00CB641C">
          <w:rPr>
            <w:rFonts w:ascii="Calibri" w:eastAsia="Times New Roman" w:hAnsi="Calibri" w:cs="Calibri"/>
            <w:color w:val="222222"/>
            <w:sz w:val="24"/>
            <w:szCs w:val="24"/>
          </w:rPr>
          <w:delText xml:space="preserve">, </w:delText>
        </w:r>
      </w:del>
      <w:del w:id="641" w:author="Danilo Bzdok" w:date="2018-05-08T18:10:00Z">
        <w:r w:rsidR="00F047B6" w:rsidDel="0062370E">
          <w:rPr>
            <w:rFonts w:ascii="Calibri" w:eastAsia="Times New Roman" w:hAnsi="Calibri" w:cs="Calibri"/>
            <w:color w:val="222222"/>
            <w:sz w:val="24"/>
            <w:szCs w:val="24"/>
          </w:rPr>
          <w:delText xml:space="preserve">or </w:delText>
        </w:r>
      </w:del>
      <w:del w:id="642" w:author="Danilo Bzdok" w:date="2018-05-10T11:38:00Z">
        <w:r w:rsidR="004F03BF" w:rsidRPr="00617311" w:rsidDel="00CB641C">
          <w:rPr>
            <w:rFonts w:ascii="Calibri" w:eastAsia="Times New Roman" w:hAnsi="Calibri" w:cs="Calibri"/>
            <w:color w:val="222222"/>
            <w:sz w:val="24"/>
            <w:szCs w:val="24"/>
          </w:rPr>
          <w:delText>10.</w:delText>
        </w:r>
      </w:del>
    </w:p>
    <w:p w14:paraId="1BC289E9" w14:textId="3E1D4A45" w:rsidR="00CB641C" w:rsidRPr="00617311" w:rsidRDefault="00CB641C" w:rsidP="00CB641C">
      <w:pPr>
        <w:pStyle w:val="Listenabsatz"/>
        <w:numPr>
          <w:ilvl w:val="0"/>
          <w:numId w:val="45"/>
        </w:numPr>
        <w:shd w:val="clear" w:color="auto" w:fill="FFFFFF"/>
        <w:spacing w:line="240" w:lineRule="auto"/>
        <w:ind w:left="709" w:hanging="427"/>
        <w:jc w:val="both"/>
        <w:rPr>
          <w:ins w:id="643" w:author="Danilo Bzdok" w:date="2018-05-10T11:38:00Z"/>
          <w:rFonts w:ascii="Calibri" w:eastAsia="Times New Roman" w:hAnsi="Calibri" w:cs="Calibri"/>
          <w:color w:val="222222"/>
          <w:sz w:val="24"/>
          <w:szCs w:val="24"/>
        </w:rPr>
      </w:pPr>
      <w:ins w:id="644" w:author="Danilo Bzdok" w:date="2018-05-10T11:38:00Z">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ins>
      <w:ins w:id="645" w:author="Danilo Bzdok" w:date="2018-05-13T15:49:00Z">
        <w:r w:rsidR="00B13EE6">
          <w:rPr>
            <w:rFonts w:ascii="Calibri" w:eastAsia="Times New Roman" w:hAnsi="Calibri" w:cs="Calibri"/>
            <w:color w:val="222222"/>
            <w:sz w:val="24"/>
            <w:szCs w:val="24"/>
          </w:rPr>
          <w:t>relevant</w:t>
        </w:r>
      </w:ins>
      <w:ins w:id="646" w:author="Danilo Bzdok" w:date="2018-05-10T11:38:00Z">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ins>
      <w:ins w:id="647" w:author="Danilo Bzdok" w:date="2018-05-13T15:33:00Z">
        <w:r w:rsidR="004652A9">
          <w:rPr>
            <w:rFonts w:ascii="Calibri" w:eastAsia="Times New Roman" w:hAnsi="Calibri" w:cs="Calibri"/>
            <w:color w:val="222222"/>
            <w:sz w:val="24"/>
            <w:szCs w:val="24"/>
          </w:rPr>
          <w:t>irrelevant</w:t>
        </w:r>
      </w:ins>
      <w:ins w:id="648" w:author="Danilo Bzdok" w:date="2018-05-10T11:38:00Z">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coefficients in the model</w:t>
        </w:r>
        <w:r>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ins>
    </w:p>
    <w:p w14:paraId="38B14679" w14:textId="3BC1D6AF" w:rsidR="008B59E6" w:rsidRDefault="004F03BF" w:rsidP="00617311">
      <w:pPr>
        <w:pStyle w:val="Listenabsatz"/>
        <w:numPr>
          <w:ilvl w:val="0"/>
          <w:numId w:val="45"/>
        </w:numPr>
        <w:shd w:val="clear" w:color="auto" w:fill="FFFFFF"/>
        <w:spacing w:line="240" w:lineRule="auto"/>
        <w:ind w:left="709" w:hanging="427"/>
        <w:jc w:val="both"/>
        <w:rPr>
          <w:ins w:id="649" w:author="Danilo Bzdok" w:date="2018-05-10T11:36:00Z"/>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del w:id="650" w:author="Danilo Bzdok" w:date="2018-05-08T18:09:00Z">
        <w:r w:rsidR="00F20496" w:rsidRPr="001652DC" w:rsidDel="0062370E">
          <w:rPr>
            <w:rFonts w:ascii="Calibri" w:eastAsia="Times New Roman" w:hAnsi="Calibri" w:cs="Calibri"/>
            <w:color w:val="222222"/>
            <w:sz w:val="24"/>
            <w:szCs w:val="24"/>
          </w:rPr>
          <w:delText>multi</w:delText>
        </w:r>
      </w:del>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651"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652" w:author="Danilo Bzdok" w:date="2018-05-07T18:19:00Z">
        <w:r w:rsidR="00D17FBF">
          <w:rPr>
            <w:rFonts w:ascii="Calibri" w:eastAsia="Times New Roman" w:hAnsi="Calibri" w:cs="Calibri"/>
            <w:color w:val="222222"/>
            <w:sz w:val="24"/>
            <w:szCs w:val="24"/>
          </w:rPr>
          <w:t>G</w:t>
        </w:r>
      </w:ins>
      <w:del w:id="653"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654" w:author="Danilo Bzdok" w:date="2018-05-07T18:19:00Z">
        <w:r w:rsidR="00D17FBF">
          <w:rPr>
            <w:rFonts w:ascii="Calibri" w:eastAsia="Times New Roman" w:hAnsi="Calibri" w:cs="Calibri"/>
            <w:color w:val="222222"/>
            <w:sz w:val="24"/>
            <w:szCs w:val="24"/>
          </w:rPr>
          <w:t xml:space="preserve">, </w:t>
        </w:r>
      </w:ins>
      <w:ins w:id="655" w:author="Danilo Bzdok" w:date="2018-05-08T18:09:00Z">
        <w:r w:rsidR="0062370E">
          <w:rPr>
            <w:rFonts w:ascii="Calibri" w:eastAsia="Times New Roman" w:hAnsi="Calibri" w:cs="Calibri"/>
            <w:color w:val="222222"/>
            <w:sz w:val="24"/>
            <w:szCs w:val="24"/>
          </w:rPr>
          <w:t>complementing</w:t>
        </w:r>
      </w:ins>
      <w:ins w:id="656" w:author="Danilo Bzdok" w:date="2018-05-07T18:19:00Z">
        <w:r w:rsidR="00D17FBF">
          <w:rPr>
            <w:rFonts w:ascii="Calibri" w:eastAsia="Times New Roman" w:hAnsi="Calibri" w:cs="Calibri"/>
            <w:color w:val="222222"/>
            <w:sz w:val="24"/>
            <w:szCs w:val="24"/>
          </w:rPr>
          <w:t xml:space="preserve"> datasets </w:t>
        </w:r>
      </w:ins>
      <w:ins w:id="657" w:author="Danilo Bzdok" w:date="2018-05-08T18:09:00Z">
        <w:r w:rsidR="0062370E">
          <w:rPr>
            <w:rFonts w:ascii="Calibri" w:eastAsia="Times New Roman" w:hAnsi="Calibri" w:cs="Calibri"/>
            <w:color w:val="222222"/>
            <w:sz w:val="24"/>
            <w:szCs w:val="24"/>
          </w:rPr>
          <w:t xml:space="preserve">that </w:t>
        </w:r>
      </w:ins>
      <w:ins w:id="658" w:author="Danilo Bzdok" w:date="2018-05-07T18:19:00Z">
        <w:r w:rsidR="0062370E">
          <w:rPr>
            <w:rFonts w:ascii="Calibri" w:eastAsia="Times New Roman" w:hAnsi="Calibri" w:cs="Calibri"/>
            <w:color w:val="222222"/>
            <w:sz w:val="24"/>
            <w:szCs w:val="24"/>
          </w:rPr>
          <w:t>contain</w:t>
        </w:r>
        <w:r w:rsidR="00D17FBF">
          <w:rPr>
            <w:rFonts w:ascii="Calibri" w:eastAsia="Times New Roman" w:hAnsi="Calibri" w:cs="Calibri"/>
            <w:color w:val="222222"/>
            <w:sz w:val="24"/>
            <w:szCs w:val="24"/>
          </w:rPr>
          <w:t xml:space="preserve"> only </w:t>
        </w:r>
      </w:ins>
      <w:ins w:id="659" w:author="Danilo Bzdok" w:date="2018-05-13T15:35:00Z">
        <w:r w:rsidR="000D7D25">
          <w:rPr>
            <w:rFonts w:ascii="Calibri" w:eastAsia="Times New Roman" w:hAnsi="Calibri" w:cs="Calibri"/>
            <w:color w:val="222222"/>
            <w:sz w:val="24"/>
            <w:szCs w:val="24"/>
          </w:rPr>
          <w:t xml:space="preserve">mutually </w:t>
        </w:r>
      </w:ins>
      <w:ins w:id="660" w:author="Danilo Bzdok" w:date="2018-05-07T18:19:00Z">
        <w:r w:rsidR="00D17FBF">
          <w:rPr>
            <w:rFonts w:ascii="Calibri" w:eastAsia="Times New Roman" w:hAnsi="Calibri" w:cs="Calibri"/>
            <w:color w:val="222222"/>
            <w:sz w:val="24"/>
            <w:szCs w:val="24"/>
          </w:rPr>
          <w:t>independent variables (i.e., 0% covariation)</w:t>
        </w:r>
      </w:ins>
      <w:ins w:id="661" w:author="Danilo Bzdok" w:date="2018-05-07T18:20:00Z">
        <w:r w:rsidR="00D17FBF">
          <w:rPr>
            <w:rFonts w:ascii="Calibri" w:eastAsia="Times New Roman" w:hAnsi="Calibri" w:cs="Calibri"/>
            <w:color w:val="222222"/>
            <w:sz w:val="24"/>
            <w:szCs w:val="24"/>
          </w:rPr>
          <w:t>.</w:t>
        </w:r>
      </w:ins>
    </w:p>
    <w:p w14:paraId="7C364E25" w14:textId="0E5AD076" w:rsidR="00CB641C" w:rsidRPr="00617311" w:rsidRDefault="00CB641C" w:rsidP="00CB641C">
      <w:pPr>
        <w:pStyle w:val="Listenabsatz"/>
        <w:numPr>
          <w:ilvl w:val="0"/>
          <w:numId w:val="45"/>
        </w:numPr>
        <w:shd w:val="clear" w:color="auto" w:fill="FFFFFF"/>
        <w:spacing w:line="240" w:lineRule="auto"/>
        <w:ind w:left="709" w:hanging="427"/>
        <w:jc w:val="both"/>
        <w:rPr>
          <w:ins w:id="662" w:author="Danilo Bzdok" w:date="2018-05-10T11:38:00Z"/>
          <w:rFonts w:ascii="Calibri" w:eastAsia="Times New Roman" w:hAnsi="Calibri" w:cs="Calibri"/>
          <w:color w:val="222222"/>
          <w:sz w:val="24"/>
          <w:szCs w:val="24"/>
        </w:rPr>
      </w:pPr>
      <w:ins w:id="663" w:author="Danilo Bzdok" w:date="2018-05-10T11:38:00Z">
        <w:r w:rsidRPr="00904D8D">
          <w:rPr>
            <w:rFonts w:ascii="Calibri" w:eastAsia="Times New Roman" w:hAnsi="Calibri" w:cs="Calibri"/>
            <w:color w:val="222222"/>
            <w:sz w:val="24"/>
            <w:szCs w:val="24"/>
            <w:u w:val="single"/>
          </w:rPr>
          <w:lastRenderedPageBreak/>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explore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ins>
      <w:ins w:id="664" w:author="Danilo Bzdok" w:date="2018-05-10T11:44:00Z">
        <w:r w:rsidR="00D20335">
          <w:rPr>
            <w:rFonts w:ascii="Calibri" w:eastAsia="Times New Roman" w:hAnsi="Calibri" w:cs="Calibri"/>
            <w:color w:val="222222"/>
            <w:sz w:val="24"/>
            <w:szCs w:val="24"/>
          </w:rPr>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m:t>
              </m:r>
              <w:proofErr w:type="gramStart"/>
              <m:r>
                <w:rPr>
                  <w:rFonts w:ascii="Cambria Math" w:eastAsia="Times New Roman" w:hAnsi="Cambria Math" w:cs="Calibri"/>
                  <w:color w:val="222222"/>
                </w:rPr>
                <m:t>0,  σ</m:t>
              </m:r>
              <w:proofErr w:type="gramEnd"/>
              <m:r>
                <w:rPr>
                  <w:rFonts w:ascii="Cambria Math" w:eastAsia="Times New Roman" w:hAnsi="Cambria Math" w:cs="Calibri"/>
                  <w:color w:val="222222"/>
                </w:rPr>
                <m:t>=1)</m:t>
              </m:r>
            </m:sub>
          </m:sSub>
        </m:oMath>
        <w:r w:rsidR="00D20335">
          <w:rPr>
            <w:rFonts w:ascii="Calibri" w:eastAsia="Times New Roman" w:hAnsi="Calibri" w:cs="Calibri"/>
            <w:color w:val="222222"/>
          </w:rPr>
          <w:t xml:space="preserve"> and </w:t>
        </w:r>
      </w:ins>
      <w:ins w:id="665" w:author="Danilo Bzdok" w:date="2018-05-10T11:38:00Z">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ins>
    </w:p>
    <w:p w14:paraId="7B3D381D" w14:textId="4653447A" w:rsidR="004F03BF" w:rsidRPr="007A1DDA"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666" w:author="Danilo Bzdok" w:date="2018-05-11T11:30:00Z">
            <w:rPr/>
          </w:rPrChange>
        </w:rPr>
      </w:pPr>
      <w:ins w:id="667" w:author="Danilo Bzdok" w:date="2018-05-10T11:36:00Z">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is known not to 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ins>
      <w:ins w:id="668" w:author="Danilo Bzdok" w:date="2018-05-13T15:38:00Z">
        <w:r w:rsidR="00934016">
          <w:rPr>
            <w:rFonts w:ascii="Calibri" w:eastAsia="Times New Roman" w:hAnsi="Calibri" w:cs="Calibri"/>
            <w:color w:val="222222"/>
            <w:sz w:val="24"/>
            <w:szCs w:val="24"/>
          </w:rPr>
          <w:t>or</w:t>
        </w:r>
      </w:ins>
      <w:ins w:id="669" w:author="Danilo Bzdok" w:date="2018-05-10T11:36:00Z">
        <w:r w:rsidR="00934016">
          <w:rPr>
            <w:rFonts w:ascii="Calibri" w:eastAsia="Times New Roman" w:hAnsi="Calibri" w:cs="Calibri"/>
            <w:color w:val="222222"/>
            <w:sz w:val="24"/>
            <w:szCs w:val="24"/>
          </w:rPr>
          <w:t xml:space="preserve"> polynomial expansion</w:t>
        </w:r>
        <w:r w:rsidRPr="00617311">
          <w:rPr>
            <w:rFonts w:ascii="Calibri" w:eastAsia="Times New Roman" w:hAnsi="Calibri" w:cs="Calibri"/>
            <w:color w:val="222222"/>
            <w:sz w:val="24"/>
            <w:szCs w:val="24"/>
          </w:rPr>
          <w:t xml:space="preserve"> of degree 2-5.</w:t>
        </w:r>
      </w:ins>
      <w:del w:id="670" w:author="Danilo Bzdok" w:date="2018-05-07T18:19:00Z">
        <w:r w:rsidR="004F03BF" w:rsidRPr="007A1DDA" w:rsidDel="00D17FBF">
          <w:rPr>
            <w:rFonts w:ascii="Calibri" w:eastAsia="Times New Roman" w:hAnsi="Calibri" w:cs="Calibri"/>
            <w:color w:val="222222"/>
            <w:sz w:val="24"/>
            <w:szCs w:val="24"/>
            <w:rPrChange w:id="671" w:author="Danilo Bzdok" w:date="2018-05-11T11:30:00Z">
              <w:rPr/>
            </w:rPrChange>
          </w:rPr>
          <w:delText>.</w:delText>
        </w:r>
      </w:del>
    </w:p>
    <w:p w14:paraId="7382ECF6" w14:textId="55DD3A7E"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del w:id="672" w:author="Danilo Bzdok" w:date="2018-05-13T15:38:00Z">
        <w:r w:rsidR="00530713" w:rsidDel="00934016">
          <w:rPr>
            <w:rFonts w:ascii="Calibri" w:eastAsia="Times New Roman" w:hAnsi="Calibri" w:cs="Calibri"/>
            <w:color w:val="222222"/>
            <w:lang w:val="en-US"/>
          </w:rPr>
          <w:delText>settings</w:delText>
        </w:r>
      </w:del>
      <w:ins w:id="673" w:author="Danilo Bzdok" w:date="2018-05-13T15:43:00Z">
        <w:r w:rsidR="00F10511">
          <w:rPr>
            <w:rFonts w:ascii="Calibri" w:eastAsia="Times New Roman" w:hAnsi="Calibri" w:cs="Calibri"/>
            <w:color w:val="222222"/>
            <w:lang w:val="en-US"/>
          </w:rPr>
          <w:t>scenarios</w:t>
        </w:r>
      </w:ins>
      <w:r w:rsidR="004F03BF" w:rsidRPr="00904D8D">
        <w:rPr>
          <w:rFonts w:ascii="Calibri" w:eastAsia="Times New Roman" w:hAnsi="Calibri" w:cs="Calibri"/>
          <w:color w:val="222222"/>
          <w:lang w:val="en-US"/>
        </w:rPr>
        <w:t xml:space="preserve">. For each of </w:t>
      </w:r>
      <w:del w:id="674" w:author="Danilo Bzdok" w:date="2018-05-13T15:43:00Z">
        <w:r w:rsidR="004F03BF" w:rsidRPr="00904D8D" w:rsidDel="00F10511">
          <w:rPr>
            <w:rFonts w:ascii="Calibri" w:eastAsia="Times New Roman" w:hAnsi="Calibri" w:cs="Calibri"/>
            <w:color w:val="222222"/>
            <w:lang w:val="en-US"/>
          </w:rPr>
          <w:delText>them</w:delText>
        </w:r>
      </w:del>
      <w:ins w:id="675" w:author="Danilo Bzdok" w:date="2018-05-13T15:43:00Z">
        <w:r w:rsidR="00F10511">
          <w:rPr>
            <w:rFonts w:ascii="Calibri" w:eastAsia="Times New Roman" w:hAnsi="Calibri" w:cs="Calibri"/>
            <w:color w:val="222222"/>
            <w:lang w:val="en-US"/>
          </w:rPr>
          <w:t>case</w:t>
        </w:r>
      </w:ins>
      <w:r w:rsidR="004F03BF" w:rsidRPr="00904D8D">
        <w:rPr>
          <w:rFonts w:ascii="Calibri" w:eastAsia="Times New Roman" w:hAnsi="Calibri" w:cs="Calibri"/>
          <w:color w:val="222222"/>
          <w:lang w:val="en-US"/>
        </w:rPr>
        <w:t xml:space="preserve">,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del w:id="676" w:author="Danilo Bzdok" w:date="2018-05-10T11:44:00Z">
        <w:r w:rsidR="00530713" w:rsidDel="00D20335">
          <w:rPr>
            <w:rFonts w:ascii="Calibri" w:eastAsia="Times New Roman" w:hAnsi="Calibri" w:cs="Calibri"/>
            <w:color w:val="222222"/>
            <w:lang w:val="en-US"/>
          </w:rPr>
          <w:delText xml:space="preserve">from the </w:delText>
        </w:r>
        <w:r w:rsidR="00530713" w:rsidRPr="00904D8D" w:rsidDel="00D20335">
          <w:rPr>
            <w:rFonts w:ascii="Calibri" w:eastAsia="Times New Roman" w:hAnsi="Calibri" w:cs="Calibri"/>
            <w:color w:val="222222"/>
            <w:lang w:val="en-US"/>
          </w:rPr>
          <w:delText>coefficient</w:delText>
        </w:r>
      </w:del>
      <w:ins w:id="677" w:author="Danilo Bzdok" w:date="2018-05-10T11:44:00Z">
        <w:r w:rsidR="00D20335">
          <w:rPr>
            <w:rFonts w:ascii="Calibri" w:eastAsia="Times New Roman" w:hAnsi="Calibri" w:cs="Calibri"/>
            <w:color w:val="222222"/>
            <w:lang w:val="en-US"/>
          </w:rPr>
          <w:t xml:space="preserve">among all </w:t>
        </w:r>
      </w:ins>
      <w:ins w:id="678" w:author="Danilo Bzdok" w:date="2018-05-13T15:42:00Z">
        <w:r w:rsidR="00CF7D9E">
          <w:rPr>
            <w:rFonts w:ascii="Calibri" w:eastAsia="Times New Roman" w:hAnsi="Calibri" w:cs="Calibri"/>
            <w:color w:val="222222"/>
            <w:lang w:val="en-US"/>
          </w:rPr>
          <w:t xml:space="preserve">input </w:t>
        </w:r>
      </w:ins>
      <w:ins w:id="679" w:author="Danilo Bzdok" w:date="2018-05-13T15:40:00Z">
        <w:r w:rsidR="001F759A">
          <w:rPr>
            <w:rFonts w:ascii="Calibri" w:eastAsia="Times New Roman" w:hAnsi="Calibri" w:cs="Calibri"/>
            <w:color w:val="222222"/>
            <w:lang w:val="en-US"/>
          </w:rPr>
          <w:t>variable</w:t>
        </w:r>
      </w:ins>
      <w:ins w:id="680" w:author="Danilo Bzdok" w:date="2018-05-13T15:41:00Z">
        <w:r w:rsidR="00CF7D9E">
          <w:rPr>
            <w:rFonts w:ascii="Calibri" w:eastAsia="Times New Roman" w:hAnsi="Calibri" w:cs="Calibri"/>
            <w:color w:val="222222"/>
            <w:lang w:val="en-US"/>
          </w:rPr>
          <w:t>s</w:t>
        </w:r>
      </w:ins>
      <w:r w:rsidR="00530713" w:rsidRPr="00904D8D">
        <w:rPr>
          <w:rFonts w:ascii="Calibri" w:eastAsia="Times New Roman" w:hAnsi="Calibri" w:cs="Calibri"/>
          <w:color w:val="222222"/>
          <w:lang w:val="en-US"/>
        </w:rPr>
        <w:t xml:space="preserve"> </w:t>
      </w:r>
      <w:ins w:id="681" w:author="Danilo Bzdok" w:date="2018-05-13T15:40:00Z">
        <w:r w:rsidR="001F759A">
          <w:rPr>
            <w:rFonts w:ascii="Calibri" w:eastAsia="Times New Roman" w:hAnsi="Calibri" w:cs="Calibri"/>
            <w:color w:val="222222"/>
            <w:lang w:val="en-US"/>
          </w:rPr>
          <w:t xml:space="preserve">in the model </w:t>
        </w:r>
      </w:ins>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w:t>
      </w:r>
      <w:del w:id="682" w:author="Danilo Bzdok" w:date="2018-05-08T18:12:00Z">
        <w:r w:rsidR="004F03BF" w:rsidRPr="00904D8D" w:rsidDel="00AC2DE2">
          <w:rPr>
            <w:rFonts w:ascii="Calibri" w:eastAsia="Times New Roman" w:hAnsi="Calibri" w:cs="Calibri"/>
            <w:color w:val="222222"/>
            <w:lang w:val="en-US"/>
          </w:rPr>
          <w:delText xml:space="preserve">out-of-sample </w:delText>
        </w:r>
      </w:del>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 xml:space="preserve">performance </w:t>
      </w:r>
      <w:ins w:id="683" w:author="Danilo Bzdok" w:date="2018-05-13T15:40:00Z">
        <w:r w:rsidR="001F759A">
          <w:rPr>
            <w:rFonts w:ascii="Calibri" w:eastAsia="Times New Roman" w:hAnsi="Calibri" w:cs="Calibri"/>
            <w:color w:val="222222"/>
            <w:lang w:val="en-US"/>
          </w:rPr>
          <w:t xml:space="preserve">of the overall model </w:t>
        </w:r>
      </w:ins>
      <w:r w:rsidR="004F03BF" w:rsidRPr="00904D8D">
        <w:rPr>
          <w:rFonts w:ascii="Calibri" w:eastAsia="Times New Roman" w:hAnsi="Calibri" w:cs="Calibri"/>
          <w:color w:val="222222"/>
          <w:lang w:val="en-US"/>
        </w:rPr>
        <w:t>as quantified by the</w:t>
      </w:r>
      <w:ins w:id="684" w:author="Danilo Bzdok" w:date="2018-05-08T18:12:00Z">
        <w:r w:rsidR="00AC2DE2">
          <w:rPr>
            <w:rFonts w:ascii="Calibri" w:eastAsia="Times New Roman" w:hAnsi="Calibri" w:cs="Calibri"/>
            <w:color w:val="222222"/>
            <w:lang w:val="en-US"/>
          </w:rPr>
          <w:t xml:space="preserve"> </w:t>
        </w:r>
      </w:ins>
      <w:ins w:id="685" w:author="Danilo Bzdok" w:date="2018-05-13T15:39:00Z">
        <w:r w:rsidR="001F759A">
          <w:rPr>
            <w:rFonts w:ascii="Calibri" w:eastAsia="Times New Roman" w:hAnsi="Calibri" w:cs="Calibri"/>
            <w:color w:val="222222"/>
            <w:lang w:val="en-US"/>
          </w:rPr>
          <w:t>(</w:t>
        </w:r>
      </w:ins>
      <w:ins w:id="686" w:author="Danilo Bzdok" w:date="2018-05-08T18:12:00Z">
        <w:r w:rsidR="00AC2DE2" w:rsidRPr="00904D8D">
          <w:rPr>
            <w:rFonts w:ascii="Calibri" w:eastAsia="Times New Roman" w:hAnsi="Calibri" w:cs="Calibri"/>
            <w:color w:val="222222"/>
            <w:lang w:val="en-US"/>
          </w:rPr>
          <w:t>out-of-sample</w:t>
        </w:r>
      </w:ins>
      <w:ins w:id="687" w:author="Danilo Bzdok" w:date="2018-05-13T15:39:00Z">
        <w:r w:rsidR="001F759A">
          <w:rPr>
            <w:rFonts w:ascii="Calibri" w:eastAsia="Times New Roman" w:hAnsi="Calibri" w:cs="Calibri"/>
            <w:color w:val="222222"/>
            <w:lang w:val="en-US"/>
          </w:rPr>
          <w:t>)</w:t>
        </w:r>
      </w:ins>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A7D50DA"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del w:id="688" w:author="Danilo Bzdok" w:date="2018-05-08T18:14:00Z">
        <w:r w:rsidR="003B7731" w:rsidDel="00AB36FE">
          <w:rPr>
            <w:rFonts w:ascii="Calibri" w:hAnsi="Calibri" w:cs="Helvetica"/>
            <w:color w:val="000000" w:themeColor="text1"/>
            <w:lang w:val="en-US"/>
          </w:rPr>
          <w:delText>obtain</w:delText>
        </w:r>
        <w:r w:rsidR="007B330E" w:rsidDel="00AB36FE">
          <w:rPr>
            <w:rFonts w:ascii="Calibri" w:hAnsi="Calibri" w:cs="Helvetica"/>
            <w:color w:val="000000" w:themeColor="text1"/>
            <w:lang w:val="en-US"/>
          </w:rPr>
          <w:delText xml:space="preserve"> </w:delText>
        </w:r>
      </w:del>
      <w:ins w:id="689" w:author="Danilo Bzdok" w:date="2018-05-08T18:14:00Z">
        <w:r w:rsidR="00AB36FE">
          <w:rPr>
            <w:rFonts w:ascii="Calibri" w:hAnsi="Calibri" w:cs="Helvetica"/>
            <w:color w:val="000000" w:themeColor="text1"/>
            <w:lang w:val="en-US"/>
          </w:rPr>
          <w:t xml:space="preserve">corresponding </w:t>
        </w:r>
      </w:ins>
      <w:r w:rsidR="007B330E">
        <w:rPr>
          <w:rFonts w:ascii="Calibri" w:hAnsi="Calibri" w:cs="Helvetica"/>
          <w:color w:val="000000" w:themeColor="text1"/>
          <w:lang w:val="en-US"/>
        </w:rPr>
        <w:t xml:space="preserve">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922169" w:rsidRPr="00922169">
        <w:rPr>
          <w:rFonts w:ascii="Calibri" w:hAnsi="Calibri" w:cs="Helvetica"/>
          <w:color w:val="000000" w:themeColor="text1"/>
          <w:lang w:val="en-US"/>
          <w:rPrChange w:id="690" w:author="Danilo Bzdok" w:date="2018-05-12T12:31:00Z">
            <w:rPr>
              <w:rFonts w:ascii="Calibri" w:hAnsi="Calibri" w:cs="Helvetica"/>
              <w:color w:val="000000" w:themeColor="text1"/>
            </w:rPr>
          </w:rPrChange>
        </w:rPr>
        <w:instrText xml:space="preserve"> ADDIN EN.CITE &lt;EndNote&gt;&lt;Cite&gt;&lt;Author&gt;Pedregosa&lt;/Author&gt;&lt;Year&gt;2011&lt;/Year&gt;&lt;RecNum&gt;4211&lt;/RecNum&gt;&lt;DisplayText&gt;(38)&lt;/DisplayText&gt;&lt;record&gt;&lt;rec-number&gt;4211&lt;/rec-number&gt;&lt;foreign-keys&gt;&lt;key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922169" w:rsidRPr="00922169">
        <w:rPr>
          <w:rFonts w:ascii="Calibri" w:hAnsi="Calibri" w:cs="Helvetica"/>
          <w:noProof/>
          <w:color w:val="000000" w:themeColor="text1"/>
          <w:lang w:val="en-US"/>
        </w:rPr>
        <w:t>(</w:t>
      </w:r>
      <w:r w:rsidR="004C5902">
        <w:fldChar w:fldCharType="begin"/>
      </w:r>
      <w:r w:rsidR="004C5902" w:rsidRPr="00B13EE6">
        <w:rPr>
          <w:lang w:val="en-US"/>
          <w:rPrChange w:id="691" w:author="Danilo Bzdok" w:date="2018-05-13T15:49:00Z">
            <w:rPr/>
          </w:rPrChange>
        </w:rPr>
        <w:instrText xml:space="preserve"> HYPERLINK \l "_ENREF_38" \o "Pedregosa, 2011 #4211" </w:instrText>
      </w:r>
      <w:r w:rsidR="004C5902">
        <w:fldChar w:fldCharType="separate"/>
      </w:r>
      <w:r w:rsidR="00DE4692" w:rsidRPr="00922169">
        <w:rPr>
          <w:rFonts w:ascii="Calibri" w:hAnsi="Calibri" w:cs="Helvetica"/>
          <w:noProof/>
          <w:color w:val="000000" w:themeColor="text1"/>
          <w:lang w:val="en-US"/>
        </w:rPr>
        <w:t>38</w:t>
      </w:r>
      <w:r w:rsidR="004C5902">
        <w:rPr>
          <w:rFonts w:ascii="Calibri" w:hAnsi="Calibri" w:cs="Helvetica"/>
          <w:noProof/>
          <w:color w:val="000000" w:themeColor="text1"/>
          <w:lang w:val="en-US"/>
        </w:rPr>
        <w:fldChar w:fldCharType="end"/>
      </w:r>
      <w:r w:rsidR="00922169" w:rsidRPr="0092216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ins w:id="692" w:author="Danilo Bzdok" w:date="2018-05-08T18:15:00Z">
        <w:r w:rsidR="00AB36FE">
          <w:rPr>
            <w:rFonts w:ascii="Calibri" w:hAnsi="Calibri" w:cs="Helvetica"/>
            <w:color w:val="000000" w:themeColor="text1"/>
            <w:lang w:val="en-US"/>
          </w:rPr>
          <w:t>-</w:t>
        </w:r>
      </w:ins>
      <w:del w:id="693" w:author="Danilo Bzdok" w:date="2018-05-08T18:15:00Z">
        <w:r w:rsidRPr="00A505FA" w:rsidDel="00AB36FE">
          <w:rPr>
            <w:rFonts w:ascii="Calibri" w:hAnsi="Calibri" w:cs="Helvetica"/>
            <w:color w:val="000000" w:themeColor="text1"/>
            <w:lang w:val="en-US"/>
          </w:rPr>
          <w:delText xml:space="preserve"> </w:delText>
        </w:r>
      </w:del>
      <w:r w:rsidRPr="00A505FA">
        <w:rPr>
          <w:rFonts w:ascii="Calibri" w:hAnsi="Calibri" w:cs="Helvetica"/>
          <w:color w:val="000000" w:themeColor="text1"/>
          <w:lang w:val="en-US"/>
        </w:rPr>
        <w:t xml:space="preserve">learning </w:t>
      </w:r>
      <w:del w:id="694" w:author="Danilo Bzdok" w:date="2018-05-11T15:35:00Z">
        <w:r w:rsidRPr="00A505FA" w:rsidDel="00766340">
          <w:rPr>
            <w:rFonts w:ascii="Calibri" w:hAnsi="Calibri" w:cs="Helvetica"/>
            <w:color w:val="000000" w:themeColor="text1"/>
            <w:lang w:val="en-US"/>
          </w:rPr>
          <w:delText xml:space="preserve">algorithms </w:delText>
        </w:r>
      </w:del>
      <w:ins w:id="695" w:author="Danilo Bzdok" w:date="2018-05-11T15:35:00Z">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ins>
      <w:r w:rsidRPr="00A505FA">
        <w:rPr>
          <w:rFonts w:ascii="Calibri" w:hAnsi="Calibri" w:cs="Helvetica"/>
          <w:color w:val="000000" w:themeColor="text1"/>
          <w:lang w:val="en-US"/>
        </w:rPr>
        <w:t>(</w:t>
      </w:r>
      <w:r w:rsidR="00853EFB">
        <w:fldChar w:fldCharType="begin"/>
      </w:r>
      <w:r w:rsidR="00853EFB" w:rsidRPr="00853EFB">
        <w:rPr>
          <w:lang w:val="en-US"/>
          <w:rPrChange w:id="696" w:author="Danilo Bzdok" w:date="2018-05-07T23:12:00Z">
            <w:rPr/>
          </w:rPrChange>
        </w:rPr>
        <w:instrText xml:space="preserve"> HYPERLINK "http://scikit-learn.org/" </w:instrText>
      </w:r>
      <w:r w:rsidR="00853EFB">
        <w:fldChar w:fldCharType="separate"/>
      </w:r>
      <w:r w:rsidRPr="00A505FA">
        <w:rPr>
          <w:rStyle w:val="Link"/>
          <w:rFonts w:ascii="Calibri" w:hAnsi="Calibri" w:cs="Helvetica"/>
          <w:color w:val="000000" w:themeColor="text1"/>
          <w:lang w:val="en-US"/>
        </w:rPr>
        <w:t>http://scikit-learn.org</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xml:space="preserve">). All analysis scripts that reproduce the results of the present study are readily accessible </w:t>
      </w:r>
      <w:del w:id="697"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698"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r w:rsidR="00853EFB">
        <w:fldChar w:fldCharType="begin"/>
      </w:r>
      <w:r w:rsidR="00853EFB" w:rsidRPr="00853EFB">
        <w:rPr>
          <w:lang w:val="en-US"/>
          <w:rPrChange w:id="699" w:author="Danilo Bzdok" w:date="2018-05-07T23:12:00Z">
            <w:rPr/>
          </w:rPrChange>
        </w:rPr>
        <w:instrText xml:space="preserve"> HYPERLINK "http://github.com/banilo/to_be_added_later)" </w:instrText>
      </w:r>
      <w:r w:rsidR="00853EFB">
        <w:fldChar w:fldCharType="separate"/>
      </w:r>
      <w:r w:rsidRPr="00A505FA">
        <w:rPr>
          <w:rStyle w:val="Link"/>
          <w:rFonts w:ascii="Calibri" w:hAnsi="Calibri" w:cs="Helvetica"/>
          <w:color w:val="000000" w:themeColor="text1"/>
          <w:lang w:val="en-US"/>
        </w:rPr>
        <w:t>http://github.com/banilo/to_be_added_later)</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633555E0"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ins w:id="700" w:author="Danilo Bzdok" w:date="2018-05-10T12:09:00Z">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ins>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del w:id="701" w:author="Danilo Bzdok" w:date="2018-05-10T17:12:00Z">
        <w:r w:rsidRPr="0003734E" w:rsidDel="00BB4540">
          <w:rPr>
            <w:rFonts w:ascii="Calibri" w:hAnsi="Calibri"/>
            <w:color w:val="000000" w:themeColor="text1"/>
            <w:lang w:val="en-US"/>
          </w:rPr>
          <w:delText>a series of</w:delText>
        </w:r>
      </w:del>
      <w:ins w:id="702" w:author="Danilo Bzdok" w:date="2018-05-10T17:12:00Z">
        <w:r w:rsidR="00BB4540">
          <w:rPr>
            <w:rFonts w:ascii="Calibri" w:hAnsi="Calibri"/>
            <w:color w:val="000000" w:themeColor="text1"/>
            <w:lang w:val="en-US"/>
          </w:rPr>
          <w:t>several</w:t>
        </w:r>
      </w:ins>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del w:id="703" w:author="Danilo Bzdok" w:date="2018-05-10T17:13:00Z">
        <w:r w:rsidR="0003734E" w:rsidRPr="0003734E" w:rsidDel="0060038F">
          <w:rPr>
            <w:rFonts w:ascii="Calibri" w:hAnsi="Calibri"/>
            <w:color w:val="000000" w:themeColor="text1"/>
            <w:lang w:val="en-US"/>
          </w:rPr>
          <w:delText xml:space="preserve">that emerge </w:delText>
        </w:r>
      </w:del>
      <w:del w:id="704" w:author="Danilo Bzdok" w:date="2018-05-10T17:14:00Z">
        <w:r w:rsidR="0003734E" w:rsidRPr="0003734E" w:rsidDel="002C62CD">
          <w:rPr>
            <w:rFonts w:ascii="Calibri" w:hAnsi="Calibri"/>
            <w:color w:val="000000" w:themeColor="text1"/>
            <w:lang w:val="en-US"/>
          </w:rPr>
          <w:delText xml:space="preserve">in </w:delText>
        </w:r>
      </w:del>
      <w:del w:id="705" w:author="Danilo Bzdok" w:date="2018-05-10T17:13:00Z">
        <w:r w:rsidR="0003734E" w:rsidRPr="0003734E" w:rsidDel="0060038F">
          <w:rPr>
            <w:rFonts w:ascii="Calibri" w:hAnsi="Calibri"/>
            <w:color w:val="000000" w:themeColor="text1"/>
            <w:lang w:val="en-US"/>
          </w:rPr>
          <w:delText xml:space="preserve">a </w:delText>
        </w:r>
      </w:del>
      <w:del w:id="706" w:author="Danilo Bzdok" w:date="2018-05-10T17:14:00Z">
        <w:r w:rsidR="0003734E" w:rsidRPr="0003734E" w:rsidDel="002C62CD">
          <w:rPr>
            <w:rFonts w:ascii="Calibri" w:hAnsi="Calibri"/>
            <w:color w:val="000000" w:themeColor="text1"/>
            <w:lang w:val="en-US"/>
          </w:rPr>
          <w:delText>direct comparison of</w:delText>
        </w:r>
      </w:del>
      <w:ins w:id="707" w:author="Danilo Bzdok" w:date="2018-05-10T17:14:00Z">
        <w:r w:rsidR="002C62CD">
          <w:rPr>
            <w:rFonts w:ascii="Calibri" w:hAnsi="Calibri"/>
            <w:color w:val="000000" w:themeColor="text1"/>
            <w:lang w:val="en-US"/>
          </w:rPr>
          <w:t>that emerged between</w:t>
        </w:r>
      </w:ins>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w:t>
      </w:r>
      <w:del w:id="708" w:author="Danilo Bzdok" w:date="2018-05-10T12:09:00Z">
        <w:r w:rsidRPr="0003734E" w:rsidDel="00C14B9E">
          <w:rPr>
            <w:rFonts w:ascii="Calibri" w:hAnsi="Calibri"/>
            <w:color w:val="000000" w:themeColor="text1"/>
            <w:lang w:val="en-US"/>
          </w:rPr>
          <w:delText xml:space="preserve"> are</w:delText>
        </w:r>
      </w:del>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ins w:id="709" w:author="Danilo Bzdok" w:date="2018-05-11T15:19:00Z">
        <w:r w:rsidR="00FB5A29">
          <w:rPr>
            <w:rFonts w:ascii="Calibri" w:hAnsi="Calibri"/>
            <w:color w:val="000000" w:themeColor="text1"/>
            <w:lang w:val="en-US"/>
          </w:rPr>
          <w:t xml:space="preserve">data </w:t>
        </w:r>
      </w:ins>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ins w:id="710" w:author="Danilo Bzdok" w:date="2018-05-11T15:20:00Z">
        <w:r w:rsidR="009D4C15">
          <w:rPr>
            <w:rFonts w:ascii="Calibri" w:hAnsi="Calibri"/>
            <w:color w:val="000000" w:themeColor="text1"/>
            <w:lang w:val="en-US"/>
          </w:rPr>
          <w:t xml:space="preserve">expansion </w:t>
        </w:r>
      </w:ins>
      <w:del w:id="711" w:author="Danilo Bzdok" w:date="2018-05-10T17:15:00Z">
        <w:r w:rsidR="00E20117" w:rsidRPr="0003734E" w:rsidDel="007621BB">
          <w:rPr>
            <w:rFonts w:ascii="Calibri" w:hAnsi="Calibri"/>
            <w:color w:val="000000" w:themeColor="text1"/>
            <w:lang w:val="en-US"/>
          </w:rPr>
          <w:delText>incurred worse</w:delText>
        </w:r>
      </w:del>
      <w:ins w:id="712" w:author="Danilo Bzdok" w:date="2018-05-10T17:15:00Z">
        <w:r w:rsidR="007621BB">
          <w:rPr>
            <w:rFonts w:ascii="Calibri" w:hAnsi="Calibri"/>
            <w:color w:val="000000" w:themeColor="text1"/>
            <w:lang w:val="en-US"/>
          </w:rPr>
          <w:t>deteriorated</w:t>
        </w:r>
      </w:ins>
      <w:r w:rsidR="00E20117" w:rsidRPr="0003734E">
        <w:rPr>
          <w:rFonts w:ascii="Calibri" w:hAnsi="Calibri"/>
          <w:color w:val="000000" w:themeColor="text1"/>
          <w:lang w:val="en-US"/>
        </w:rPr>
        <w:t xml:space="preserve"> model fit </w:t>
      </w:r>
      <w:ins w:id="713" w:author="Danilo Bzdok" w:date="2018-05-10T17:15:00Z">
        <w:r w:rsidR="007621BB">
          <w:rPr>
            <w:rFonts w:ascii="Calibri" w:hAnsi="Calibri"/>
            <w:color w:val="000000" w:themeColor="text1"/>
            <w:lang w:val="en-US"/>
          </w:rPr>
          <w:t xml:space="preserve">more </w:t>
        </w:r>
      </w:ins>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714"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del w:id="715" w:author="Danilo Bzdok" w:date="2018-05-10T11:57:00Z">
        <w:r w:rsidR="00DF6616" w:rsidRPr="0003734E" w:rsidDel="00DB02DC">
          <w:rPr>
            <w:rFonts w:ascii="Calibri" w:hAnsi="Calibri"/>
            <w:color w:val="000000" w:themeColor="text1"/>
            <w:lang w:val="en-US"/>
          </w:rPr>
          <w:delText>More adverse effects</w:delText>
        </w:r>
      </w:del>
      <w:ins w:id="716" w:author="Danilo Bzdok" w:date="2018-05-10T11:57:00Z">
        <w:r w:rsidR="00DB02DC">
          <w:rPr>
            <w:rFonts w:ascii="Calibri" w:hAnsi="Calibri"/>
            <w:color w:val="000000" w:themeColor="text1"/>
            <w:lang w:val="en-US"/>
          </w:rPr>
          <w:t>Adding more random noise</w:t>
        </w:r>
      </w:ins>
      <w:r w:rsidR="00DF6616" w:rsidRPr="0003734E">
        <w:rPr>
          <w:rFonts w:ascii="Calibri" w:hAnsi="Calibri"/>
          <w:color w:val="000000" w:themeColor="text1"/>
          <w:lang w:val="en-US"/>
        </w:rPr>
        <w:t xml:space="preserve"> </w:t>
      </w:r>
      <w:del w:id="717" w:author="Danilo Bzdok" w:date="2018-05-10T11:57:00Z">
        <w:r w:rsidR="00DF6616" w:rsidRPr="0003734E" w:rsidDel="00DB02DC">
          <w:rPr>
            <w:rFonts w:ascii="Calibri" w:hAnsi="Calibri"/>
            <w:color w:val="000000" w:themeColor="text1"/>
            <w:lang w:val="en-US"/>
          </w:rPr>
          <w:delText xml:space="preserve">in </w:delText>
        </w:r>
      </w:del>
      <w:ins w:id="718" w:author="Danilo Bzdok" w:date="2018-05-10T11:57:00Z">
        <w:r w:rsidR="00DB02DC">
          <w:rPr>
            <w:rFonts w:ascii="Calibri" w:hAnsi="Calibri"/>
            <w:color w:val="000000" w:themeColor="text1"/>
            <w:lang w:val="en-US"/>
          </w:rPr>
          <w:t xml:space="preserve">to </w:t>
        </w:r>
      </w:ins>
      <w:r w:rsidR="00DF6616" w:rsidRPr="0003734E">
        <w:rPr>
          <w:rFonts w:ascii="Calibri" w:hAnsi="Calibri"/>
          <w:color w:val="000000" w:themeColor="text1"/>
          <w:lang w:val="en-US"/>
        </w:rPr>
        <w:t xml:space="preserve">the data </w:t>
      </w:r>
      <w:del w:id="719" w:author="Danilo Bzdok" w:date="2018-05-10T11:57:00Z">
        <w:r w:rsidR="00DF6616" w:rsidRPr="0003734E" w:rsidDel="00DB02DC">
          <w:rPr>
            <w:rFonts w:ascii="Calibri" w:hAnsi="Calibri"/>
            <w:color w:val="000000" w:themeColor="text1"/>
            <w:lang w:val="en-US"/>
          </w:rPr>
          <w:delText xml:space="preserve">to be analyzed </w:delText>
        </w:r>
      </w:del>
      <w:del w:id="720" w:author="Danilo Bzdok" w:date="2018-05-10T12:00:00Z">
        <w:r w:rsidR="00DF6616" w:rsidRPr="0003734E" w:rsidDel="001054F9">
          <w:rPr>
            <w:rFonts w:ascii="Calibri" w:hAnsi="Calibri"/>
            <w:color w:val="000000" w:themeColor="text1"/>
            <w:lang w:val="en-US"/>
          </w:rPr>
          <w:delText>were</w:delText>
        </w:r>
      </w:del>
      <w:ins w:id="721" w:author="Danilo Bzdok" w:date="2018-05-10T12:00:00Z">
        <w:r w:rsidR="001054F9">
          <w:rPr>
            <w:rFonts w:ascii="Calibri" w:hAnsi="Calibri"/>
            <w:color w:val="000000" w:themeColor="text1"/>
            <w:lang w:val="en-US"/>
          </w:rPr>
          <w:t>was</w:t>
        </w:r>
      </w:ins>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722" w:author="Danilo Bzdok" w:date="2018-05-07T18:39:00Z">
        <w:r w:rsidR="00C84EDC">
          <w:rPr>
            <w:rFonts w:ascii="Calibri" w:hAnsi="Calibri"/>
            <w:color w:val="000000" w:themeColor="text1"/>
            <w:lang w:val="en-US"/>
          </w:rPr>
          <w:t xml:space="preserve">with </w:t>
        </w:r>
      </w:ins>
      <w:ins w:id="723" w:author="Danilo Bzdok" w:date="2018-05-10T11:59:00Z">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ins>
      <w:ins w:id="724" w:author="Danilo Bzdok" w:date="2018-05-07T18:39:00Z">
        <w:r w:rsidR="00C84EDC">
          <w:rPr>
            <w:rFonts w:ascii="Calibri" w:hAnsi="Calibri"/>
            <w:color w:val="000000" w:themeColor="text1"/>
            <w:lang w:val="en-US"/>
          </w:rPr>
          <w:t>variables</w:t>
        </w:r>
      </w:ins>
      <w:del w:id="725" w:author="Danilo Bzdok" w:date="2018-05-10T11:59:00Z">
        <w:r w:rsidR="00DF6616" w:rsidRPr="0003734E" w:rsidDel="001054F9">
          <w:rPr>
            <w:rFonts w:ascii="Calibri" w:hAnsi="Calibri"/>
            <w:color w:val="000000" w:themeColor="text1"/>
            <w:lang w:val="en-US"/>
          </w:rPr>
          <w:delText>t</w:delText>
        </w:r>
      </w:del>
      <w:del w:id="726" w:author="Danilo Bzdok" w:date="2018-05-07T18:39:00Z">
        <w:r w:rsidR="00DF6616" w:rsidRPr="0003734E" w:rsidDel="00C84EDC">
          <w:rPr>
            <w:rFonts w:ascii="Calibri" w:hAnsi="Calibri"/>
            <w:color w:val="000000" w:themeColor="text1"/>
            <w:lang w:val="en-US"/>
          </w:rPr>
          <w:delText>o</w:delText>
        </w:r>
      </w:del>
      <w:del w:id="727" w:author="Danilo Bzdok" w:date="2018-05-10T11:59:00Z">
        <w:r w:rsidR="00DF6616" w:rsidRPr="0003734E" w:rsidDel="001054F9">
          <w:rPr>
            <w:rFonts w:ascii="Calibri" w:hAnsi="Calibri"/>
            <w:color w:val="000000" w:themeColor="text1"/>
            <w:lang w:val="en-US"/>
          </w:rPr>
          <w:delText xml:space="preserve"> </w:delText>
        </w:r>
        <w:r w:rsidR="00D342B0" w:rsidRPr="0003734E" w:rsidDel="001054F9">
          <w:rPr>
            <w:rFonts w:ascii="Calibri" w:hAnsi="Calibri"/>
            <w:color w:val="000000" w:themeColor="text1"/>
            <w:lang w:val="en-US"/>
          </w:rPr>
          <w:delText xml:space="preserve">turn out statistically </w:delText>
        </w:r>
        <w:r w:rsidR="00DF6616" w:rsidRPr="0003734E" w:rsidDel="001054F9">
          <w:rPr>
            <w:rFonts w:ascii="Calibri" w:hAnsi="Calibri"/>
            <w:color w:val="000000" w:themeColor="text1"/>
            <w:lang w:val="en-US"/>
          </w:rPr>
          <w:delText>significant</w:delText>
        </w:r>
      </w:del>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del w:id="728" w:author="Danilo Bzdok" w:date="2018-05-10T17:16:00Z">
        <w:r w:rsidR="00247D8A" w:rsidDel="00D4145A">
          <w:rPr>
            <w:rFonts w:ascii="Calibri" w:hAnsi="Calibri"/>
            <w:color w:val="000000" w:themeColor="text1"/>
            <w:lang w:val="en-US"/>
          </w:rPr>
          <w:delText>due to</w:delText>
        </w:r>
      </w:del>
      <w:ins w:id="729" w:author="Danilo Bzdok" w:date="2018-05-10T17:16:00Z">
        <w:r w:rsidR="00D4145A">
          <w:rPr>
            <w:rFonts w:ascii="Calibri" w:hAnsi="Calibri"/>
            <w:color w:val="000000" w:themeColor="text1"/>
            <w:lang w:val="en-US"/>
          </w:rPr>
          <w:t xml:space="preserve">when facing </w:t>
        </w:r>
      </w:ins>
      <w:del w:id="730" w:author="Danilo Bzdok" w:date="2018-05-10T17:16:00Z">
        <w:r w:rsidR="00D342B0" w:rsidRPr="0003734E" w:rsidDel="00D4145A">
          <w:rPr>
            <w:rFonts w:ascii="Calibri" w:hAnsi="Calibri"/>
            <w:color w:val="000000" w:themeColor="text1"/>
            <w:lang w:val="en-US"/>
          </w:rPr>
          <w:delText xml:space="preserve"> multi-</w:delText>
        </w:r>
      </w:del>
      <w:r w:rsidR="00D342B0" w:rsidRPr="0003734E">
        <w:rPr>
          <w:rFonts w:ascii="Calibri" w:hAnsi="Calibri"/>
          <w:color w:val="000000" w:themeColor="text1"/>
          <w:lang w:val="en-US"/>
        </w:rPr>
        <w:t>collinear</w:t>
      </w:r>
      <w:ins w:id="731" w:author="Danilo Bzdok" w:date="2018-05-10T17:17:00Z">
        <w:r w:rsidR="00D4145A">
          <w:rPr>
            <w:rFonts w:ascii="Calibri" w:hAnsi="Calibri"/>
            <w:color w:val="000000" w:themeColor="text1"/>
            <w:lang w:val="en-US"/>
          </w:rPr>
          <w:t xml:space="preserve"> data</w:t>
        </w:r>
      </w:ins>
      <w:del w:id="732" w:author="Danilo Bzdok" w:date="2018-05-10T17:17:00Z">
        <w:r w:rsidR="00D342B0" w:rsidRPr="0003734E" w:rsidDel="00D4145A">
          <w:rPr>
            <w:rFonts w:ascii="Calibri" w:hAnsi="Calibri"/>
            <w:color w:val="000000" w:themeColor="text1"/>
            <w:lang w:val="en-US"/>
          </w:rPr>
          <w:delText>ity</w:delText>
        </w:r>
      </w:del>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w:t>
      </w:r>
      <w:del w:id="733" w:author="Danilo Bzdok" w:date="2018-05-10T17:18:00Z">
        <w:r w:rsidR="00E24A96" w:rsidRPr="0003734E" w:rsidDel="00477936">
          <w:rPr>
            <w:rFonts w:ascii="Calibri" w:hAnsi="Calibri"/>
            <w:color w:val="000000" w:themeColor="text1"/>
            <w:lang w:val="en-US"/>
          </w:rPr>
          <w:delText xml:space="preserve">(smallest) </w:delText>
        </w:r>
      </w:del>
      <w:r w:rsidR="00E24A96" w:rsidRPr="0003734E">
        <w:rPr>
          <w:rFonts w:ascii="Calibri" w:hAnsi="Calibri"/>
          <w:color w:val="000000" w:themeColor="text1"/>
          <w:lang w:val="en-US"/>
        </w:rPr>
        <w:t xml:space="preserve">p-values </w:t>
      </w:r>
      <w:ins w:id="734" w:author="Danilo Bzdok" w:date="2018-05-10T17:18:00Z">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ins>
      <w:r w:rsidR="00E24A96" w:rsidRPr="0003734E">
        <w:rPr>
          <w:rFonts w:ascii="Calibri" w:hAnsi="Calibri"/>
          <w:color w:val="000000" w:themeColor="text1"/>
          <w:lang w:val="en-US"/>
        </w:rPr>
        <w:t xml:space="preserve">closer to the typical p </w:t>
      </w:r>
      <w:ins w:id="735" w:author="Danilo Bzdok" w:date="2018-05-11T15:23:00Z">
        <w:r w:rsidR="004E406A">
          <w:rPr>
            <w:rFonts w:ascii="Calibri" w:hAnsi="Calibri"/>
            <w:color w:val="000000" w:themeColor="text1"/>
            <w:lang w:val="en-US"/>
          </w:rPr>
          <w:t>&lt;</w:t>
        </w:r>
      </w:ins>
      <w:del w:id="736" w:author="Danilo Bzdok" w:date="2018-05-11T15:23:00Z">
        <w:r w:rsidR="00E24A96" w:rsidRPr="0003734E" w:rsidDel="004E406A">
          <w:rPr>
            <w:rFonts w:ascii="Calibri" w:hAnsi="Calibri"/>
            <w:color w:val="000000" w:themeColor="text1"/>
            <w:lang w:val="en-US"/>
          </w:rPr>
          <w:delText>=</w:delText>
        </w:r>
      </w:del>
      <w:r w:rsidR="00E24A96" w:rsidRPr="0003734E">
        <w:rPr>
          <w:rFonts w:ascii="Calibri" w:hAnsi="Calibri"/>
          <w:color w:val="000000" w:themeColor="text1"/>
          <w:lang w:val="en-US"/>
        </w:rPr>
        <w:t xml:space="preserve"> 0.05 threshold and seldom extremely low p-values. Concurrently, many data-analysis scenarios that did not yield a single significant relation between an input variable and the response of interest were generated in this high-</w:t>
      </w:r>
      <w:del w:id="737" w:author="Danilo Bzdok" w:date="2018-05-10T12:06:00Z">
        <w:r w:rsidR="00E24A96" w:rsidRPr="0003734E" w:rsidDel="00065DE2">
          <w:rPr>
            <w:rFonts w:ascii="Calibri" w:hAnsi="Calibri"/>
            <w:color w:val="000000" w:themeColor="text1"/>
            <w:lang w:val="en-US"/>
          </w:rPr>
          <w:delText xml:space="preserve">noise </w:delText>
        </w:r>
      </w:del>
      <w:ins w:id="738" w:author="Danilo Bzdok" w:date="2018-05-10T12:06:00Z">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ins>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739"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w:t>
      </w:r>
      <w:del w:id="740" w:author="Danilo Bzdok" w:date="2018-05-10T17:19:00Z">
        <w:r w:rsidRPr="0003734E" w:rsidDel="00FA72A5">
          <w:rPr>
            <w:rFonts w:ascii="Calibri" w:hAnsi="Calibri"/>
            <w:color w:val="000000" w:themeColor="text1"/>
            <w:lang w:val="en-US"/>
          </w:rPr>
          <w:delText xml:space="preserve">number of </w:delText>
        </w:r>
      </w:del>
      <w:r w:rsidRPr="0003734E">
        <w:rPr>
          <w:rFonts w:ascii="Calibri" w:hAnsi="Calibri"/>
          <w:color w:val="000000" w:themeColor="text1"/>
          <w:lang w:val="en-US"/>
        </w:rPr>
        <w:t xml:space="preserve">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n=</w:t>
      </w:r>
      <w:r w:rsidR="001762FF" w:rsidRPr="00697A95">
        <w:rPr>
          <w:rFonts w:ascii="Calibri" w:hAnsi="Calibri"/>
          <w:color w:val="FF0000"/>
          <w:lang w:val="en-US"/>
          <w:rPrChange w:id="741" w:author="Danilo Bzdok" w:date="2018-05-10T12:02:00Z">
            <w:rPr>
              <w:rFonts w:ascii="Calibri" w:hAnsi="Calibri"/>
              <w:color w:val="000000" w:themeColor="text1"/>
              <w:lang w:val="en-US"/>
            </w:rPr>
          </w:rPrChange>
        </w:rPr>
        <w:t>10,000</w:t>
      </w:r>
      <w:r w:rsidR="001762FF" w:rsidRPr="0003734E">
        <w:rPr>
          <w:rFonts w:ascii="Calibri" w:hAnsi="Calibri"/>
          <w:color w:val="000000" w:themeColor="text1"/>
          <w:lang w:val="en-US"/>
        </w:rPr>
        <w:t xml:space="preserve">, low significance tended to more systematically agree with low predictability and extremely high significance also </w:t>
      </w:r>
      <w:ins w:id="742" w:author="Danilo Bzdok" w:date="2018-05-10T17:21:00Z">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ins>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w:t>
      </w:r>
      <w:del w:id="743" w:author="Danilo Bzdok" w:date="2018-05-10T17:21:00Z">
        <w:r w:rsidR="001762FF" w:rsidRPr="0003734E" w:rsidDel="00FA72A5">
          <w:rPr>
            <w:rFonts w:ascii="Calibri" w:hAnsi="Calibri"/>
            <w:color w:val="000000" w:themeColor="text1"/>
            <w:lang w:val="en-US"/>
          </w:rPr>
          <w:delText xml:space="preserve">almost </w:delText>
        </w:r>
      </w:del>
      <w:r w:rsidR="001762FF" w:rsidRPr="0003734E">
        <w:rPr>
          <w:rFonts w:ascii="Calibri" w:hAnsi="Calibri"/>
          <w:color w:val="000000" w:themeColor="text1"/>
          <w:lang w:val="en-US"/>
        </w:rPr>
        <w:t xml:space="preserve">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744" w:author="Danilo Bzdok" w:date="2018-05-07T18:25:00Z">
        <w:r w:rsidR="003A4DC4" w:rsidRPr="0003734E" w:rsidDel="00D17FBF">
          <w:rPr>
            <w:rFonts w:ascii="Calibri" w:hAnsi="Calibri"/>
            <w:color w:val="000000" w:themeColor="text1"/>
            <w:lang w:val="en-US"/>
          </w:rPr>
          <w:delText xml:space="preserve">less </w:delText>
        </w:r>
      </w:del>
      <w:ins w:id="745"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746" w:author="Danilo Bzdok" w:date="2018-05-07T18:24:00Z">
        <w:r w:rsidR="007913A0" w:rsidRPr="0003734E" w:rsidDel="00D17FBF">
          <w:rPr>
            <w:rFonts w:ascii="Calibri" w:hAnsi="Calibri"/>
            <w:color w:val="000000" w:themeColor="text1"/>
            <w:lang w:val="en-US"/>
          </w:rPr>
          <w:delText xml:space="preserve">important </w:delText>
        </w:r>
      </w:del>
      <w:ins w:id="747"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ins w:id="748" w:author="Danilo Bzdok" w:date="2018-05-11T15:27:00Z">
        <w:r w:rsidR="0081268D">
          <w:rPr>
            <w:rFonts w:ascii="Calibri" w:hAnsi="Calibri"/>
            <w:color w:val="000000" w:themeColor="text1"/>
            <w:lang w:val="en-US"/>
          </w:rPr>
          <w:t xml:space="preserve"> (linear)</w:t>
        </w:r>
      </w:ins>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5228CDBC"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w:t>
      </w:r>
      <w:ins w:id="749" w:author="Danilo Bzdok" w:date="2018-05-10T17:22:00Z">
        <w:r w:rsidR="009B72DC">
          <w:rPr>
            <w:rFonts w:ascii="Calibri" w:hAnsi="Calibri"/>
            <w:color w:val="000000" w:themeColor="text1"/>
            <w:lang w:val="en-US"/>
          </w:rPr>
          <w:t xml:space="preserve">direct </w:t>
        </w:r>
      </w:ins>
      <w:r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del w:id="750" w:author="Danilo Bzdok" w:date="2018-05-08T10:28:00Z">
        <w:r w:rsidRPr="00BC54C2" w:rsidDel="007C34E5">
          <w:rPr>
            <w:rFonts w:ascii="Calibri" w:hAnsi="Calibri"/>
            <w:color w:val="000000" w:themeColor="text1"/>
            <w:lang w:val="en-US"/>
          </w:rPr>
          <w:delText xml:space="preserve">a </w:delText>
        </w:r>
      </w:del>
      <w:r w:rsidRPr="00BC54C2">
        <w:rPr>
          <w:rFonts w:ascii="Calibri" w:hAnsi="Calibri"/>
          <w:color w:val="000000" w:themeColor="text1"/>
          <w:lang w:val="en-US"/>
        </w:rPr>
        <w:t>common real-world datasets</w:t>
      </w:r>
      <w:ins w:id="751" w:author="Danilo Bzdok" w:date="2018-05-10T12:10:00Z">
        <w:r w:rsidR="00180323">
          <w:rPr>
            <w:rFonts w:ascii="Calibri" w:hAnsi="Calibri"/>
            <w:color w:val="000000" w:themeColor="text1"/>
            <w:lang w:val="en-US"/>
          </w:rPr>
          <w:t xml:space="preserve"> (Fig. 4)</w:t>
        </w:r>
      </w:ins>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&lt;EndNote&gt;&lt;Cite&gt;&lt;Author&gt;Hastie&lt;/Author&gt;&lt;Year&gt;2001&lt;/Year&gt;&lt;RecNum&gt;3957&lt;/RecNum&gt;&lt;Prefix&gt;e.g.`, &lt;/Prefix&gt;&lt;DisplayText&gt;(e.g., 22, 29)&lt;/DisplayText&gt;&lt;record&gt;&lt;rec-number&gt;3957&lt;/rec-number&gt;&lt;foreign-keys&gt;&lt;key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922169">
        <w:rPr>
          <w:rFonts w:ascii="Calibri" w:hAnsi="Calibri"/>
          <w:noProof/>
          <w:color w:val="000000" w:themeColor="text1"/>
          <w:lang w:val="en-US"/>
        </w:rPr>
        <w:t xml:space="preserve">(e.g., </w:t>
      </w:r>
      <w:r w:rsidR="004C5902">
        <w:fldChar w:fldCharType="begin"/>
      </w:r>
      <w:r w:rsidR="004C5902" w:rsidRPr="00B13EE6">
        <w:rPr>
          <w:lang w:val="en-US"/>
          <w:rPrChange w:id="752" w:author="Danilo Bzdok" w:date="2018-05-13T15:49:00Z">
            <w:rPr/>
          </w:rPrChange>
        </w:rPr>
        <w:instrText xml:space="preserve"> HYPERLINK \l "_ENREF_22" \o "Hastie, 2001 #3957" </w:instrText>
      </w:r>
      <w:r w:rsidR="004C5902">
        <w:fldChar w:fldCharType="separate"/>
      </w:r>
      <w:r w:rsidR="00DE4692">
        <w:rPr>
          <w:rFonts w:ascii="Calibri" w:hAnsi="Calibri"/>
          <w:noProof/>
          <w:color w:val="000000" w:themeColor="text1"/>
          <w:lang w:val="en-US"/>
        </w:rPr>
        <w:t>22</w:t>
      </w:r>
      <w:r w:rsidR="004C5902">
        <w:rPr>
          <w:rFonts w:ascii="Calibri" w:hAnsi="Calibri"/>
          <w:noProof/>
          <w:color w:val="000000" w:themeColor="text1"/>
          <w:lang w:val="en-US"/>
        </w:rPr>
        <w:fldChar w:fldCharType="end"/>
      </w:r>
      <w:r w:rsidR="00922169">
        <w:rPr>
          <w:rFonts w:ascii="Calibri" w:hAnsi="Calibri"/>
          <w:noProof/>
          <w:color w:val="000000" w:themeColor="text1"/>
          <w:lang w:val="en-US"/>
        </w:rPr>
        <w:t xml:space="preserve">, </w:t>
      </w:r>
      <w:r w:rsidR="004C5902">
        <w:fldChar w:fldCharType="begin"/>
      </w:r>
      <w:r w:rsidR="004C5902" w:rsidRPr="00B13EE6">
        <w:rPr>
          <w:lang w:val="en-US"/>
          <w:rPrChange w:id="753" w:author="Danilo Bzdok" w:date="2018-05-13T15:49:00Z">
            <w:rPr/>
          </w:rPrChange>
        </w:rPr>
        <w:instrText xml:space="preserve"> HYPERLINK \l "_ENREF_29" \o "Hastie, 2015 #5915" </w:instrText>
      </w:r>
      <w:r w:rsidR="004C5902">
        <w:fldChar w:fldCharType="separate"/>
      </w:r>
      <w:r w:rsidR="00DE4692">
        <w:rPr>
          <w:rFonts w:ascii="Calibri" w:hAnsi="Calibri"/>
          <w:noProof/>
          <w:color w:val="000000" w:themeColor="text1"/>
          <w:lang w:val="en-US"/>
        </w:rPr>
        <w:t>29</w:t>
      </w:r>
      <w:r w:rsidR="004C5902">
        <w:rPr>
          <w:rFonts w:ascii="Calibri" w:hAnsi="Calibri"/>
          <w:noProof/>
          <w:color w:val="000000" w:themeColor="text1"/>
          <w:lang w:val="en-US"/>
        </w:rPr>
        <w:fldChar w:fldCharType="end"/>
      </w:r>
      <w:r w:rsidR="0092216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1E90253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ins w:id="754" w:author="Danilo Bzdok" w:date="2018-05-10T12:11:00Z">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ins>
      <w:r w:rsidR="004B153C" w:rsidRPr="00BC54C2">
        <w:rPr>
          <w:rFonts w:ascii="Calibri" w:eastAsia="Times New Roman" w:hAnsi="Calibri"/>
          <w:shd w:val="clear" w:color="auto" w:fill="FFFFFF"/>
          <w:lang w:val="en-US"/>
        </w:rPr>
        <w:t xml:space="preserve">. </w:t>
      </w:r>
      <w:del w:id="755" w:author="Danilo Bzdok" w:date="2018-05-10T12:08:00Z">
        <w:r w:rsidR="00E30C3E" w:rsidRPr="00BC54C2" w:rsidDel="00C14B9E">
          <w:rPr>
            <w:rFonts w:ascii="Calibri" w:eastAsia="Times New Roman" w:hAnsi="Calibri"/>
            <w:shd w:val="clear" w:color="auto" w:fill="FFFFFF"/>
            <w:lang w:val="en-US"/>
          </w:rPr>
          <w:delText>[</w:delText>
        </w:r>
        <w:r w:rsidR="00E30C3E" w:rsidRPr="00BC54C2" w:rsidDel="00C14B9E">
          <w:rPr>
            <w:rFonts w:ascii="Calibri" w:eastAsia="Times New Roman" w:hAnsi="Calibri"/>
            <w:color w:val="FF0000"/>
            <w:shd w:val="clear" w:color="auto" w:fill="FFFFFF"/>
            <w:lang w:val="en-US"/>
          </w:rPr>
          <w:delText>add multi-collinearity?</w:delText>
        </w:r>
        <w:r w:rsidR="00E30C3E" w:rsidRPr="00BC54C2" w:rsidDel="00C14B9E">
          <w:rPr>
            <w:rFonts w:ascii="Calibri" w:eastAsia="Times New Roman" w:hAnsi="Calibri"/>
            <w:shd w:val="clear" w:color="auto" w:fill="FFFFFF"/>
            <w:lang w:val="en-US"/>
          </w:rPr>
          <w:delText xml:space="preserve">] </w:delText>
        </w:r>
      </w:del>
      <w:ins w:id="756" w:author="Danilo Bzdok" w:date="2018-05-07T11:41:00Z">
        <w:r w:rsidR="00BA571F">
          <w:rPr>
            <w:rFonts w:ascii="Calibri" w:eastAsia="Times New Roman" w:hAnsi="Calibri"/>
            <w:shd w:val="clear" w:color="auto" w:fill="FFFFFF"/>
            <w:lang w:val="en-US"/>
          </w:rPr>
          <w:t xml:space="preserve">In the </w:t>
        </w:r>
      </w:ins>
      <w:ins w:id="757" w:author="Danilo Bzdok" w:date="2018-05-11T15:28:00Z">
        <w:r w:rsidR="004F77EF">
          <w:rPr>
            <w:rFonts w:ascii="Calibri" w:eastAsia="Times New Roman" w:hAnsi="Calibri"/>
            <w:shd w:val="clear" w:color="auto" w:fill="FFFFFF"/>
            <w:lang w:val="en-US"/>
          </w:rPr>
          <w:t>ordinary linear</w:t>
        </w:r>
      </w:ins>
      <w:ins w:id="758" w:author="Danilo Bzdok" w:date="2018-05-07T11:41:00Z">
        <w:r w:rsidR="00BA571F">
          <w:rPr>
            <w:rFonts w:ascii="Calibri" w:eastAsia="Times New Roman" w:hAnsi="Calibri"/>
            <w:shd w:val="clear" w:color="auto" w:fill="FFFFFF"/>
            <w:lang w:val="en-US"/>
          </w:rPr>
          <w:t xml:space="preserve"> regression approach, t</w:t>
        </w:r>
      </w:ins>
      <w:del w:id="759"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ins w:id="760" w:author="Danilo Bzdok" w:date="2018-05-10T17:26:00Z">
        <w:r w:rsidR="003D2D3D">
          <w:rPr>
            <w:rFonts w:ascii="Calibri" w:hAnsi="Calibri"/>
            <w:color w:val="000000" w:themeColor="text1"/>
            <w:lang w:val="en-US"/>
          </w:rPr>
          <w:t>involving</w:t>
        </w:r>
      </w:ins>
      <w:del w:id="761" w:author="Danilo Bzdok" w:date="2018-05-10T17:25:00Z">
        <w:r w:rsidR="005308A7" w:rsidRPr="00BC54C2" w:rsidDel="003D2D3D">
          <w:rPr>
            <w:rFonts w:ascii="Calibri" w:hAnsi="Calibri"/>
            <w:color w:val="000000" w:themeColor="text1"/>
            <w:lang w:val="en-US"/>
          </w:rPr>
          <w:delText>on</w:delText>
        </w:r>
      </w:del>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w:t>
      </w:r>
      <w:r w:rsidR="007F4D3E" w:rsidRPr="00BC54C2">
        <w:rPr>
          <w:rFonts w:ascii="Calibri" w:hAnsi="Calibri"/>
          <w:color w:val="000000" w:themeColor="text1"/>
          <w:lang w:val="en-US"/>
        </w:rPr>
        <w:lastRenderedPageBreak/>
        <w:t>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out-of-sample prediction</w:t>
      </w:r>
      <w:del w:id="762" w:author="Danilo Bzdok" w:date="2018-05-11T15:29:00Z">
        <w:r w:rsidR="00DE3A79" w:rsidRPr="00BC54C2" w:rsidDel="004F77EF">
          <w:rPr>
            <w:rFonts w:ascii="Calibri" w:hAnsi="Calibri"/>
            <w:color w:val="000000" w:themeColor="text1"/>
            <w:lang w:val="en-US"/>
          </w:rPr>
          <w:delText xml:space="preserve"> accuracy</w:delText>
        </w:r>
      </w:del>
      <w:r w:rsidR="00DE3A79" w:rsidRPr="00BC54C2">
        <w:rPr>
          <w:rFonts w:ascii="Calibri" w:hAnsi="Calibri"/>
          <w:color w:val="000000" w:themeColor="text1"/>
          <w:lang w:val="en-US"/>
        </w:rPr>
        <w:t xml:space="preserve">)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proofErr w:type="gramStart"/>
      <w:ins w:id="763" w:author="Danilo Bzdok" w:date="2018-05-07T11:32:00Z">
        <w:r w:rsidR="002C49DE">
          <w:rPr>
            <w:rFonts w:ascii="Calibri" w:hAnsi="Calibri"/>
            <w:color w:val="000000" w:themeColor="text1"/>
            <w:lang w:val="en-US"/>
          </w:rPr>
          <w:t>LASSO</w:t>
        </w:r>
        <w:proofErr w:type="gramEnd"/>
        <w:r w:rsidR="002C49DE">
          <w:rPr>
            <w:rFonts w:ascii="Calibri" w:hAnsi="Calibri"/>
            <w:color w:val="000000" w:themeColor="text1"/>
            <w:lang w:val="en-US"/>
          </w:rPr>
          <w:t xml:space="preserve"> </w:t>
        </w:r>
      </w:ins>
      <w:r w:rsidR="00AF26B5" w:rsidRPr="00BC54C2">
        <w:rPr>
          <w:rFonts w:ascii="Calibri" w:hAnsi="Calibri"/>
          <w:color w:val="000000" w:themeColor="text1"/>
          <w:lang w:val="en-US"/>
        </w:rPr>
        <w:t xml:space="preserve">automatically </w:t>
      </w:r>
      <w:ins w:id="764" w:author="Danilo Bzdok" w:date="2018-05-10T17:26:00Z">
        <w:r w:rsidR="003D2D3D">
          <w:rPr>
            <w:rFonts w:ascii="Calibri" w:hAnsi="Calibri"/>
            <w:color w:val="000000" w:themeColor="text1"/>
            <w:lang w:val="en-US"/>
          </w:rPr>
          <w:t>“</w:t>
        </w:r>
      </w:ins>
      <w:r w:rsidR="00AF26B5" w:rsidRPr="00BC54C2">
        <w:rPr>
          <w:rFonts w:ascii="Calibri" w:hAnsi="Calibri"/>
          <w:color w:val="000000" w:themeColor="text1"/>
          <w:lang w:val="en-US"/>
        </w:rPr>
        <w:t>silenc</w:t>
      </w:r>
      <w:ins w:id="765" w:author="Danilo Bzdok" w:date="2018-05-07T11:32:00Z">
        <w:r w:rsidR="002C49DE">
          <w:rPr>
            <w:rFonts w:ascii="Calibri" w:hAnsi="Calibri"/>
            <w:color w:val="000000" w:themeColor="text1"/>
            <w:lang w:val="en-US"/>
          </w:rPr>
          <w:t>ed</w:t>
        </w:r>
      </w:ins>
      <w:ins w:id="766" w:author="Danilo Bzdok" w:date="2018-05-10T17:26:00Z">
        <w:r w:rsidR="003D2D3D">
          <w:rPr>
            <w:rFonts w:ascii="Calibri" w:hAnsi="Calibri"/>
            <w:color w:val="000000" w:themeColor="text1"/>
            <w:lang w:val="en-US"/>
          </w:rPr>
          <w:t>”</w:t>
        </w:r>
      </w:ins>
      <w:del w:id="767"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ins w:id="768" w:author="Danilo Bzdok" w:date="2018-05-10T17:27:00Z">
        <w:r w:rsidR="003D2D3D">
          <w:rPr>
            <w:rFonts w:ascii="Calibri" w:hAnsi="Calibri"/>
            <w:color w:val="000000" w:themeColor="text1"/>
            <w:lang w:val="en-US"/>
          </w:rPr>
          <w:t xml:space="preserve">the </w:t>
        </w:r>
      </w:ins>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del w:id="769" w:author="Danilo Bzdok" w:date="2018-05-10T17:28:00Z">
        <w:r w:rsidR="00456D75" w:rsidRPr="00BC54C2" w:rsidDel="00B5013F">
          <w:rPr>
            <w:rFonts w:ascii="Calibri" w:hAnsi="Calibri"/>
            <w:color w:val="000000" w:themeColor="text1"/>
            <w:lang w:val="en-US"/>
          </w:rPr>
          <w:delText xml:space="preserve">deteriorated </w:delText>
        </w:r>
      </w:del>
      <w:ins w:id="770" w:author="Danilo Bzdok" w:date="2018-05-10T17:28:00Z">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ins>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771"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772"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 xml:space="preserve">by classical inference and </w:t>
      </w:r>
      <w:ins w:id="773" w:author="Danilo Bzdok" w:date="2018-05-11T15:31:00Z">
        <w:r w:rsidR="005F170E">
          <w:rPr>
            <w:rFonts w:ascii="Calibri" w:hAnsi="Calibri"/>
            <w:color w:val="000000" w:themeColor="text1"/>
            <w:lang w:val="en-US"/>
          </w:rPr>
          <w:t xml:space="preserve">increasingly used </w:t>
        </w:r>
      </w:ins>
      <w:r w:rsidR="008F32ED" w:rsidRPr="00BC54C2">
        <w:rPr>
          <w:rFonts w:ascii="Calibri" w:hAnsi="Calibri"/>
          <w:color w:val="000000" w:themeColor="text1"/>
          <w:lang w:val="en-US"/>
        </w:rPr>
        <w:t>prediction</w:t>
      </w:r>
      <w:ins w:id="774" w:author="Danilo Bzdok" w:date="2018-05-11T15:31:00Z">
        <w:r w:rsidR="005F170E">
          <w:rPr>
            <w:rFonts w:ascii="Calibri" w:hAnsi="Calibri"/>
            <w:color w:val="000000" w:themeColor="text1"/>
            <w:lang w:val="en-US"/>
          </w:rPr>
          <w:t xml:space="preserve"> by explicit model checking</w:t>
        </w:r>
      </w:ins>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ins w:id="775"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40287044"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ins w:id="776" w:author="Danilo Bzdok" w:date="2018-05-10T12:11:00Z">
        <w:r w:rsidR="00180323" w:rsidRPr="00614A83">
          <w:rPr>
            <w:rFonts w:ascii="Calibri" w:hAnsi="Calibri"/>
            <w:color w:val="000000" w:themeColor="text1"/>
            <w:lang w:val="en-US"/>
            <w:rPrChange w:id="777" w:author="Danilo Bzdok" w:date="2018-05-11T15:33:00Z">
              <w:rPr>
                <w:rFonts w:ascii="Calibri" w:hAnsi="Calibri"/>
                <w:color w:val="000000" w:themeColor="text1"/>
                <w:sz w:val="22"/>
                <w:szCs w:val="22"/>
                <w:lang w:val="en-US"/>
              </w:rPr>
            </w:rPrChange>
          </w:rPr>
          <w:t xml:space="preserve"> </w:t>
        </w:r>
        <w:r w:rsidR="00180323" w:rsidRPr="00614A83">
          <w:rPr>
            <w:rFonts w:ascii="Calibri" w:hAnsi="Calibri"/>
            <w:color w:val="000000" w:themeColor="text1"/>
            <w:lang w:val="en-US"/>
          </w:rPr>
          <w:t>(Fig. 4B)</w:t>
        </w:r>
      </w:ins>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ins w:id="778" w:author="Danilo Bzdok" w:date="2018-05-10T17:30:00Z">
        <w:r w:rsidR="002208BB" w:rsidRPr="00614A83">
          <w:rPr>
            <w:rFonts w:ascii="Calibri" w:hAnsi="Calibri"/>
            <w:color w:val="000000" w:themeColor="text1"/>
            <w:lang w:val="en-US"/>
          </w:rPr>
          <w:t xml:space="preserve">cancer </w:t>
        </w:r>
      </w:ins>
      <w:r w:rsidR="00FC0291" w:rsidRPr="00614A83">
        <w:rPr>
          <w:rFonts w:ascii="Calibri" w:hAnsi="Calibri"/>
          <w:color w:val="000000" w:themeColor="text1"/>
          <w:lang w:val="en-US"/>
        </w:rPr>
        <w:t xml:space="preserve">screening and monitoring </w:t>
      </w:r>
      <w:del w:id="779" w:author="Danilo Bzdok" w:date="2018-05-10T17:30:00Z">
        <w:r w:rsidR="00FC0291" w:rsidRPr="00614A83" w:rsidDel="002208BB">
          <w:rPr>
            <w:rFonts w:ascii="Calibri" w:hAnsi="Calibri"/>
            <w:color w:val="000000" w:themeColor="text1"/>
            <w:lang w:val="en-US"/>
          </w:rPr>
          <w:delText xml:space="preserve">of </w:delText>
        </w:r>
        <w:r w:rsidR="00594EA3" w:rsidRPr="00614A83" w:rsidDel="002208BB">
          <w:rPr>
            <w:rFonts w:ascii="Calibri" w:hAnsi="Calibri"/>
            <w:color w:val="000000" w:themeColor="text1"/>
            <w:lang w:val="en-US"/>
          </w:rPr>
          <w:delText xml:space="preserve">cancer </w:delText>
        </w:r>
      </w:del>
      <w:r w:rsidR="00594EA3" w:rsidRPr="00614A83">
        <w:rPr>
          <w:rFonts w:ascii="Calibri" w:hAnsi="Calibri"/>
          <w:color w:val="000000" w:themeColor="text1"/>
          <w:lang w:val="en-US"/>
        </w:rPr>
        <w:t xml:space="preserve">to guide </w:t>
      </w:r>
      <w:proofErr w:type="gramStart"/>
      <w:r w:rsidR="00594EA3" w:rsidRPr="00614A83">
        <w:rPr>
          <w:rFonts w:ascii="Calibri" w:hAnsi="Calibri"/>
          <w:color w:val="000000" w:themeColor="text1"/>
          <w:lang w:val="en-US"/>
        </w:rPr>
        <w:t xml:space="preserve">whether or </w:t>
      </w:r>
      <w:r w:rsidR="00594EA3" w:rsidRPr="00BC54C2">
        <w:rPr>
          <w:rFonts w:ascii="Calibri" w:hAnsi="Calibri"/>
          <w:color w:val="000000" w:themeColor="text1"/>
          <w:lang w:val="en-US"/>
        </w:rPr>
        <w:t>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input from several variables was required to achieve the </w:t>
      </w:r>
      <w:r w:rsidR="009A08F7" w:rsidRPr="0079701D">
        <w:rPr>
          <w:rFonts w:ascii="Calibri" w:hAnsi="Calibri"/>
          <w:color w:val="000000" w:themeColor="text1"/>
          <w:lang w:val="en-US"/>
        </w:rPr>
        <w:t>highest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w:t>
      </w:r>
      <w:del w:id="780" w:author="Danilo Bzdok" w:date="2018-05-08T10:27:00Z">
        <w:r w:rsidR="00BC54C2" w:rsidRPr="0079701D" w:rsidDel="007C34E5">
          <w:rPr>
            <w:rFonts w:ascii="Calibri" w:hAnsi="Calibri"/>
            <w:color w:val="000000" w:themeColor="text1"/>
            <w:lang w:val="en-US"/>
          </w:rPr>
          <w:delText>,</w:delText>
        </w:r>
      </w:del>
      <w:r w:rsidR="00BC54C2" w:rsidRPr="0079701D">
        <w:rPr>
          <w:rFonts w:ascii="Calibri" w:hAnsi="Calibri"/>
          <w:color w:val="000000" w:themeColor="text1"/>
          <w:lang w:val="en-US"/>
        </w:rPr>
        <w:t xml:space="preserve"> but wa</w:t>
      </w:r>
      <w:r w:rsidR="000B6DCB" w:rsidRPr="0079701D">
        <w:rPr>
          <w:rFonts w:ascii="Calibri" w:hAnsi="Calibri"/>
          <w:color w:val="000000" w:themeColor="text1"/>
          <w:lang w:val="en-US"/>
        </w:rPr>
        <w:t>s at odds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61F41862"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ins w:id="781" w:author="Danilo Bzdok" w:date="2018-05-10T12:11:00Z">
        <w:r w:rsidR="00180323" w:rsidRPr="00180323">
          <w:rPr>
            <w:rFonts w:ascii="Calibri" w:hAnsi="Calibri"/>
            <w:color w:val="000000" w:themeColor="text1"/>
            <w:sz w:val="24"/>
            <w:szCs w:val="24"/>
            <w:lang w:val="en-US"/>
          </w:rPr>
          <w:t xml:space="preserve"> </w:t>
        </w:r>
        <w:r w:rsidR="00180323" w:rsidRPr="00180323">
          <w:rPr>
            <w:rFonts w:ascii="Calibri" w:hAnsi="Calibri"/>
            <w:color w:val="000000" w:themeColor="text1"/>
            <w:sz w:val="24"/>
            <w:szCs w:val="24"/>
            <w:lang w:val="en-US"/>
            <w:rPrChange w:id="782" w:author="Danilo Bzdok" w:date="2018-05-10T12:11:00Z">
              <w:rPr>
                <w:rFonts w:ascii="Calibri" w:hAnsi="Calibri"/>
                <w:color w:val="000000" w:themeColor="text1"/>
                <w:lang w:val="en-US"/>
              </w:rPr>
            </w:rPrChange>
          </w:rPr>
          <w:t>(Fig. 4C)</w:t>
        </w:r>
      </w:ins>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ins w:id="783" w:author="Danilo Bzdok" w:date="2018-05-10T17:36:00Z">
        <w:r w:rsidR="00917CF9">
          <w:rPr>
            <w:rFonts w:ascii="Calibri" w:hAnsi="Calibri"/>
            <w:color w:val="000000" w:themeColor="text1"/>
            <w:sz w:val="24"/>
            <w:szCs w:val="24"/>
            <w:lang w:val="en-US"/>
          </w:rPr>
          <w:t>when</w:t>
        </w:r>
      </w:ins>
      <w:del w:id="784" w:author="Danilo Bzdok" w:date="2018-05-10T17:36:00Z">
        <w:r w:rsidR="00A52067" w:rsidRPr="0079701D" w:rsidDel="00917CF9">
          <w:rPr>
            <w:rFonts w:ascii="Calibri" w:hAnsi="Calibri"/>
            <w:color w:val="000000" w:themeColor="text1"/>
            <w:sz w:val="24"/>
            <w:szCs w:val="24"/>
            <w:lang w:val="en-US"/>
          </w:rPr>
          <w:delText>in</w:delText>
        </w:r>
      </w:del>
      <w:r w:rsidR="00A52067" w:rsidRPr="0079701D">
        <w:rPr>
          <w:rFonts w:ascii="Calibri" w:hAnsi="Calibri"/>
          <w:color w:val="000000" w:themeColor="text1"/>
          <w:sz w:val="24"/>
          <w:szCs w:val="24"/>
          <w:lang w:val="en-US"/>
        </w:rPr>
        <w:t xml:space="preserve"> modeling for prediction. Adding </w:t>
      </w:r>
      <w:del w:id="785" w:author="Danilo Bzdok" w:date="2018-05-10T17:37:00Z">
        <w:r w:rsidR="00A52067" w:rsidRPr="0079701D" w:rsidDel="00917CF9">
          <w:rPr>
            <w:rFonts w:ascii="Calibri" w:hAnsi="Calibri"/>
            <w:color w:val="000000" w:themeColor="text1"/>
            <w:sz w:val="24"/>
            <w:szCs w:val="24"/>
            <w:lang w:val="en-US"/>
          </w:rPr>
          <w:delText>the second most</w:delText>
        </w:r>
      </w:del>
      <w:ins w:id="786" w:author="Danilo Bzdok" w:date="2018-05-10T17:37:00Z">
        <w:r w:rsidR="00917CF9">
          <w:rPr>
            <w:rFonts w:ascii="Calibri" w:hAnsi="Calibri"/>
            <w:color w:val="000000" w:themeColor="text1"/>
            <w:sz w:val="24"/>
            <w:szCs w:val="24"/>
            <w:lang w:val="en-US"/>
          </w:rPr>
          <w:t>another</w:t>
        </w:r>
      </w:ins>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ins w:id="787" w:author="Danilo Bzdok" w:date="2018-05-10T17:37:00Z">
        <w:r w:rsidR="006E7F54">
          <w:rPr>
            <w:rFonts w:ascii="Calibri" w:hAnsi="Calibri"/>
            <w:color w:val="000000"/>
            <w:sz w:val="24"/>
            <w:szCs w:val="24"/>
            <w:lang w:val="en-US"/>
          </w:rPr>
          <w:t xml:space="preserve">constraint </w:t>
        </w:r>
      </w:ins>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w:t>
      </w:r>
      <w:del w:id="788" w:author="Danilo Bzdok" w:date="2018-05-10T12:13:00Z">
        <w:r w:rsidR="00C074F8" w:rsidRPr="0079701D" w:rsidDel="00180323">
          <w:rPr>
            <w:rFonts w:ascii="Calibri" w:hAnsi="Calibri"/>
            <w:color w:val="000000"/>
            <w:sz w:val="24"/>
            <w:szCs w:val="24"/>
            <w:lang w:val="en-US"/>
          </w:rPr>
          <w:delText xml:space="preserve">In fact, the coefficient for the s1 measure showed a high absolute weight in the beginning of the path, but is automatically silenced in the middle of it. </w:delText>
        </w:r>
      </w:del>
      <w:r w:rsidR="00006323" w:rsidRPr="0079701D">
        <w:rPr>
          <w:rFonts w:ascii="Calibri" w:hAnsi="Calibri"/>
          <w:color w:val="000000"/>
          <w:sz w:val="24"/>
          <w:szCs w:val="24"/>
          <w:lang w:val="en-US"/>
        </w:rPr>
        <w:t xml:space="preserve">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 xml:space="preserve">igible information to achieve reliable prediction in new data; only when s5 is incorporated in the predictive model, </w:t>
      </w:r>
      <w:del w:id="789" w:author="Danilo Bzdok" w:date="2018-05-10T12:17:00Z">
        <w:r w:rsidRPr="0079701D" w:rsidDel="00900BD3">
          <w:rPr>
            <w:rFonts w:ascii="Calibri" w:hAnsi="Calibri"/>
            <w:color w:val="000000" w:themeColor="text1"/>
            <w:sz w:val="24"/>
            <w:szCs w:val="24"/>
            <w:lang w:val="en-US"/>
          </w:rPr>
          <w:delText>w</w:delText>
        </w:r>
      </w:del>
      <w:del w:id="790" w:author="Danilo Bzdok" w:date="2018-05-07T11:39:00Z">
        <w:r w:rsidRPr="0079701D" w:rsidDel="00BA571F">
          <w:rPr>
            <w:rFonts w:ascii="Calibri" w:hAnsi="Calibri"/>
            <w:color w:val="000000" w:themeColor="text1"/>
            <w:sz w:val="24"/>
            <w:szCs w:val="24"/>
            <w:lang w:val="en-US"/>
          </w:rPr>
          <w:delText>h</w:delText>
        </w:r>
      </w:del>
      <w:del w:id="791" w:author="Danilo Bzdok" w:date="2018-05-10T12:17:00Z">
        <w:r w:rsidRPr="0079701D" w:rsidDel="00900BD3">
          <w:rPr>
            <w:rFonts w:ascii="Calibri" w:hAnsi="Calibri"/>
            <w:color w:val="000000" w:themeColor="text1"/>
            <w:sz w:val="24"/>
            <w:szCs w:val="24"/>
            <w:lang w:val="en-US"/>
          </w:rPr>
          <w:delText>e</w:delText>
        </w:r>
      </w:del>
      <w:del w:id="792" w:author="Danilo Bzdok" w:date="2018-05-07T11:39:00Z">
        <w:r w:rsidRPr="0079701D" w:rsidDel="00BA571F">
          <w:rPr>
            <w:rFonts w:ascii="Calibri" w:hAnsi="Calibri"/>
            <w:color w:val="000000" w:themeColor="text1"/>
            <w:sz w:val="24"/>
            <w:szCs w:val="24"/>
            <w:lang w:val="en-US"/>
          </w:rPr>
          <w:delText>n</w:delText>
        </w:r>
      </w:del>
      <w:del w:id="793" w:author="Danilo Bzdok" w:date="2018-05-10T12:17:00Z">
        <w:r w:rsidRPr="0079701D" w:rsidDel="00900BD3">
          <w:rPr>
            <w:rFonts w:ascii="Calibri" w:hAnsi="Calibri"/>
            <w:color w:val="000000" w:themeColor="text1"/>
            <w:sz w:val="24"/>
            <w:szCs w:val="24"/>
            <w:lang w:val="en-US"/>
          </w:rPr>
          <w:delText xml:space="preserve"> suddenly achieve </w:delText>
        </w:r>
      </w:del>
      <w:r w:rsidRPr="0079701D">
        <w:rPr>
          <w:rFonts w:ascii="Calibri" w:hAnsi="Calibri"/>
          <w:color w:val="000000" w:themeColor="text1"/>
          <w:sz w:val="24"/>
          <w:szCs w:val="24"/>
          <w:lang w:val="en-US"/>
        </w:rPr>
        <w:t>very good predictions</w:t>
      </w:r>
      <w:r w:rsidRPr="0079701D">
        <w:rPr>
          <w:rFonts w:ascii="Calibri" w:hAnsi="Calibri"/>
          <w:color w:val="000000"/>
          <w:sz w:val="24"/>
          <w:szCs w:val="24"/>
          <w:lang w:val="en-US"/>
        </w:rPr>
        <w:t xml:space="preserve"> </w:t>
      </w:r>
      <w:ins w:id="794" w:author="Danilo Bzdok" w:date="2018-05-10T12:17:00Z">
        <w:r w:rsidR="00900BD3">
          <w:rPr>
            <w:rFonts w:ascii="Calibri" w:hAnsi="Calibri"/>
            <w:color w:val="000000"/>
            <w:sz w:val="24"/>
            <w:szCs w:val="24"/>
            <w:lang w:val="en-US"/>
          </w:rPr>
          <w:t xml:space="preserve">was achieved </w:t>
        </w:r>
      </w:ins>
      <w:r w:rsidRPr="0079701D">
        <w:rPr>
          <w:rFonts w:ascii="Calibri" w:hAnsi="Calibri"/>
          <w:color w:val="000000"/>
          <w:sz w:val="24"/>
          <w:szCs w:val="24"/>
          <w:lang w:val="en-US"/>
        </w:rPr>
        <w:t xml:space="preserve">in new patients not </w:t>
      </w:r>
      <w:ins w:id="795" w:author="Danilo Bzdok" w:date="2018-05-10T12:17:00Z">
        <w:r w:rsidR="00900BD3">
          <w:rPr>
            <w:rFonts w:ascii="Calibri" w:hAnsi="Calibri"/>
            <w:color w:val="000000"/>
            <w:sz w:val="24"/>
            <w:szCs w:val="24"/>
            <w:lang w:val="en-US"/>
          </w:rPr>
          <w:t xml:space="preserve">yet </w:t>
        </w:r>
      </w:ins>
      <w:del w:id="796" w:author="Danilo Bzdok" w:date="2018-05-10T17:39:00Z">
        <w:r w:rsidRPr="0079701D" w:rsidDel="00A13DC9">
          <w:rPr>
            <w:rFonts w:ascii="Calibri" w:hAnsi="Calibri"/>
            <w:color w:val="000000"/>
            <w:sz w:val="24"/>
            <w:szCs w:val="24"/>
            <w:lang w:val="en-US"/>
          </w:rPr>
          <w:delText xml:space="preserve">seen </w:delText>
        </w:r>
      </w:del>
      <w:ins w:id="797" w:author="Danilo Bzdok" w:date="2018-05-10T17:39:00Z">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ins>
      <w:ins w:id="798"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57D3CC11"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9701D">
        <w:rPr>
          <w:rFonts w:ascii="Calibri" w:hAnsi="Calibri"/>
          <w:color w:val="000000" w:themeColor="text1"/>
          <w:lang w:val="en-US"/>
          <w:rPrChange w:id="799"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800"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801"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802" w:author="Danilo Bzdok" w:date="2018-05-07T18:28:00Z">
            <w:rPr>
              <w:rFonts w:ascii="Calibri" w:hAnsi="Calibri"/>
              <w:color w:val="000000" w:themeColor="text1"/>
              <w:sz w:val="22"/>
              <w:szCs w:val="22"/>
              <w:lang w:val="en-US"/>
            </w:rPr>
          </w:rPrChange>
        </w:rPr>
        <w:t>in 654 healthy individuals</w:t>
      </w:r>
      <w:ins w:id="803" w:author="Danilo Bzdok" w:date="2018-05-10T12:11:00Z">
        <w:r w:rsidR="00180323">
          <w:rPr>
            <w:rFonts w:ascii="Calibri" w:hAnsi="Calibri"/>
            <w:color w:val="000000" w:themeColor="text1"/>
            <w:lang w:val="en-US"/>
          </w:rPr>
          <w:t xml:space="preserve"> (Fig. 4D)</w:t>
        </w:r>
      </w:ins>
      <w:r w:rsidRPr="0079701D">
        <w:rPr>
          <w:rFonts w:ascii="Calibri" w:hAnsi="Calibri"/>
          <w:color w:val="000000" w:themeColor="text1"/>
          <w:lang w:val="en-US"/>
          <w:rPrChange w:id="804" w:author="Danilo Bzdok" w:date="2018-05-07T18:28:00Z">
            <w:rPr>
              <w:rFonts w:ascii="Calibri" w:hAnsi="Calibri"/>
              <w:color w:val="000000" w:themeColor="text1"/>
              <w:sz w:val="22"/>
              <w:szCs w:val="22"/>
              <w:lang w:val="en-US"/>
            </w:rPr>
          </w:rPrChange>
        </w:rPr>
        <w:t xml:space="preserve">. All </w:t>
      </w:r>
      <w:r w:rsidR="009905F4" w:rsidRPr="0079701D">
        <w:rPr>
          <w:rFonts w:ascii="Calibri" w:hAnsi="Calibri"/>
          <w:color w:val="000000" w:themeColor="text1"/>
          <w:lang w:val="en-US"/>
          <w:rPrChange w:id="805"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806" w:author="Danilo Bzdok" w:date="2018-05-07T18:28:00Z">
            <w:rPr>
              <w:rFonts w:ascii="Calibri" w:hAnsi="Calibri"/>
              <w:color w:val="000000" w:themeColor="text1"/>
              <w:sz w:val="22"/>
              <w:szCs w:val="22"/>
              <w:lang w:val="en-US"/>
            </w:rPr>
          </w:rPrChange>
        </w:rPr>
        <w:t xml:space="preserve">easily </w:t>
      </w:r>
      <w:del w:id="807" w:author="Danilo Bzdok" w:date="2018-05-10T17:39:00Z">
        <w:r w:rsidR="009905F4" w:rsidRPr="0079701D" w:rsidDel="0064259D">
          <w:rPr>
            <w:rFonts w:ascii="Calibri" w:hAnsi="Calibri"/>
            <w:color w:val="000000" w:themeColor="text1"/>
            <w:lang w:val="en-US"/>
            <w:rPrChange w:id="808" w:author="Danilo Bzdok" w:date="2018-05-07T18:28:00Z">
              <w:rPr>
                <w:rFonts w:ascii="Calibri" w:hAnsi="Calibri"/>
                <w:color w:val="000000" w:themeColor="text1"/>
                <w:sz w:val="22"/>
                <w:szCs w:val="22"/>
                <w:lang w:val="en-US"/>
              </w:rPr>
            </w:rPrChange>
          </w:rPr>
          <w:delText xml:space="preserve">successfully </w:delText>
        </w:r>
        <w:r w:rsidRPr="0079701D" w:rsidDel="0064259D">
          <w:rPr>
            <w:rFonts w:ascii="Calibri" w:hAnsi="Calibri"/>
            <w:color w:val="000000" w:themeColor="text1"/>
            <w:lang w:val="en-US"/>
            <w:rPrChange w:id="809" w:author="Danilo Bzdok" w:date="2018-05-07T18:28:00Z">
              <w:rPr>
                <w:rFonts w:ascii="Calibri" w:hAnsi="Calibri"/>
                <w:color w:val="000000" w:themeColor="text1"/>
                <w:sz w:val="22"/>
                <w:szCs w:val="22"/>
                <w:lang w:val="en-US"/>
              </w:rPr>
            </w:rPrChange>
          </w:rPr>
          <w:delText>exceed</w:delText>
        </w:r>
        <w:r w:rsidR="009905F4" w:rsidRPr="0079701D" w:rsidDel="0064259D">
          <w:rPr>
            <w:rFonts w:ascii="Calibri" w:hAnsi="Calibri"/>
            <w:color w:val="000000" w:themeColor="text1"/>
            <w:lang w:val="en-US"/>
            <w:rPrChange w:id="810" w:author="Danilo Bzdok" w:date="2018-05-07T18:28:00Z">
              <w:rPr>
                <w:rFonts w:ascii="Calibri" w:hAnsi="Calibri"/>
                <w:color w:val="000000" w:themeColor="text1"/>
                <w:sz w:val="22"/>
                <w:szCs w:val="22"/>
                <w:lang w:val="en-US"/>
              </w:rPr>
            </w:rPrChange>
          </w:rPr>
          <w:delText>ed</w:delText>
        </w:r>
      </w:del>
      <w:ins w:id="811" w:author="Danilo Bzdok" w:date="2018-05-10T17:39:00Z">
        <w:r w:rsidR="0064259D">
          <w:rPr>
            <w:rFonts w:ascii="Calibri" w:hAnsi="Calibri"/>
            <w:color w:val="000000" w:themeColor="text1"/>
            <w:lang w:val="en-US"/>
          </w:rPr>
          <w:t>reached</w:t>
        </w:r>
      </w:ins>
      <w:r w:rsidRPr="0079701D">
        <w:rPr>
          <w:rFonts w:ascii="Calibri" w:hAnsi="Calibri"/>
          <w:color w:val="000000" w:themeColor="text1"/>
          <w:lang w:val="en-US"/>
          <w:rPrChange w:id="812"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813"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814"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815" w:author="Danilo Bzdok" w:date="2018-05-07T18:28:00Z">
            <w:rPr>
              <w:rFonts w:ascii="Calibri" w:hAnsi="Calibri"/>
              <w:color w:val="000000" w:themeColor="text1"/>
              <w:sz w:val="22"/>
              <w:szCs w:val="22"/>
              <w:lang w:val="en-US"/>
            </w:rPr>
          </w:rPrChange>
        </w:rPr>
        <w:t xml:space="preserve">built </w:t>
      </w:r>
      <w:del w:id="816" w:author="Danilo Bzdok" w:date="2018-05-10T17:41:00Z">
        <w:r w:rsidR="009905F4" w:rsidRPr="0079701D" w:rsidDel="00630F58">
          <w:rPr>
            <w:rFonts w:ascii="Calibri" w:hAnsi="Calibri"/>
            <w:color w:val="000000" w:themeColor="text1"/>
            <w:lang w:val="en-US"/>
            <w:rPrChange w:id="817" w:author="Danilo Bzdok" w:date="2018-05-07T18:28:00Z">
              <w:rPr>
                <w:rFonts w:ascii="Calibri" w:hAnsi="Calibri"/>
                <w:color w:val="000000" w:themeColor="text1"/>
                <w:sz w:val="22"/>
                <w:szCs w:val="22"/>
                <w:lang w:val="en-US"/>
              </w:rPr>
            </w:rPrChange>
          </w:rPr>
          <w:delText xml:space="preserve">on </w:delText>
        </w:r>
      </w:del>
      <w:ins w:id="818" w:author="Danilo Bzdok" w:date="2018-05-10T17:41:00Z">
        <w:r w:rsidR="00630F58">
          <w:rPr>
            <w:rFonts w:ascii="Calibri" w:hAnsi="Calibri"/>
            <w:color w:val="000000" w:themeColor="text1"/>
            <w:lang w:val="en-US"/>
          </w:rPr>
          <w:t xml:space="preserve">from </w:t>
        </w:r>
      </w:ins>
      <w:r w:rsidR="009905F4" w:rsidRPr="0079701D">
        <w:rPr>
          <w:rFonts w:ascii="Calibri" w:hAnsi="Calibri"/>
          <w:color w:val="000000" w:themeColor="text1"/>
          <w:lang w:val="en-US"/>
          <w:rPrChange w:id="819" w:author="Danilo Bzdok" w:date="2018-05-07T18:28:00Z">
            <w:rPr>
              <w:rFonts w:ascii="Calibri" w:hAnsi="Calibri"/>
              <w:color w:val="000000" w:themeColor="text1"/>
              <w:sz w:val="22"/>
              <w:szCs w:val="22"/>
              <w:lang w:val="en-US"/>
            </w:rPr>
          </w:rPrChange>
        </w:rPr>
        <w:t xml:space="preserve">the same data revealed that considering </w:t>
      </w:r>
      <w:r w:rsidRPr="0079701D">
        <w:rPr>
          <w:rFonts w:ascii="Calibri" w:hAnsi="Calibri"/>
          <w:color w:val="000000" w:themeColor="text1"/>
          <w:lang w:val="en-US"/>
          <w:rPrChange w:id="820"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821"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822"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823"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824"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825"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826"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827"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ins w:id="828" w:author="Danilo Bzdok" w:date="2018-05-10T17:41:00Z">
        <w:r w:rsidR="00630F58">
          <w:rPr>
            <w:rFonts w:ascii="Calibri" w:hAnsi="Calibri"/>
            <w:color w:val="000000" w:themeColor="text1"/>
            <w:lang w:val="en-US"/>
          </w:rPr>
          <w:t xml:space="preserve">additive </w:t>
        </w:r>
      </w:ins>
      <w:r w:rsidR="009905F4" w:rsidRPr="0079701D">
        <w:rPr>
          <w:rFonts w:ascii="Calibri" w:hAnsi="Calibri"/>
          <w:color w:val="000000" w:themeColor="text1"/>
          <w:lang w:val="en-US"/>
        </w:rPr>
        <w:t xml:space="preserve">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ins w:id="829"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ins w:id="830" w:author="Danilo Bzdok" w:date="2018-05-10T17:42:00Z">
        <w:r w:rsidR="0007216A">
          <w:rPr>
            <w:rFonts w:ascii="Calibri" w:hAnsi="Calibri"/>
            <w:color w:val="000000"/>
            <w:lang w:val="en-US"/>
          </w:rPr>
          <w:t xml:space="preserve">Here </w:t>
        </w:r>
        <w:r w:rsidR="0007216A">
          <w:rPr>
            <w:rFonts w:ascii="Calibri" w:eastAsia="Times New Roman" w:hAnsi="Calibri"/>
            <w:color w:val="000000"/>
            <w:lang w:val="en-US"/>
          </w:rPr>
          <w:t>t</w:t>
        </w:r>
      </w:ins>
      <w:del w:id="831" w:author="Danilo Bzdok" w:date="2018-05-10T17:42:00Z">
        <w:r w:rsidR="003963E8" w:rsidRPr="0079701D" w:rsidDel="0007216A">
          <w:rPr>
            <w:rFonts w:ascii="Calibri" w:eastAsia="Times New Roman" w:hAnsi="Calibri"/>
            <w:color w:val="000000"/>
            <w:lang w:val="en-US"/>
          </w:rPr>
          <w:delText>T</w:delText>
        </w:r>
      </w:del>
      <w:r w:rsidR="00D076FA" w:rsidRPr="0079701D">
        <w:rPr>
          <w:rFonts w:ascii="Calibri" w:eastAsia="Times New Roman" w:hAnsi="Calibri"/>
          <w:color w:val="000000"/>
          <w:lang w:val="en-US"/>
        </w:rPr>
        <w:t xml:space="preserve">he prediction regime </w:t>
      </w:r>
      <w:del w:id="832" w:author="Danilo Bzdok" w:date="2018-05-10T17:42:00Z">
        <w:r w:rsidR="00D076FA" w:rsidRPr="0079701D" w:rsidDel="0007216A">
          <w:rPr>
            <w:rFonts w:ascii="Calibri" w:eastAsia="Times New Roman" w:hAnsi="Calibri"/>
            <w:color w:val="000000"/>
            <w:lang w:val="en-US"/>
          </w:rPr>
          <w:delText xml:space="preserve">may </w:delText>
        </w:r>
      </w:del>
      <w:ins w:id="833" w:author="Danilo Bzdok" w:date="2018-05-10T17:42:00Z">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ins>
      <w:del w:id="834" w:author="Danilo Bzdok" w:date="2018-05-10T17:42:00Z">
        <w:r w:rsidR="003963E8" w:rsidRPr="0079701D" w:rsidDel="0007216A">
          <w:rPr>
            <w:rFonts w:ascii="Calibri" w:eastAsia="Times New Roman" w:hAnsi="Calibri"/>
            <w:color w:val="000000"/>
            <w:lang w:val="en-US"/>
          </w:rPr>
          <w:delText xml:space="preserve">here </w:delText>
        </w:r>
      </w:del>
      <w:r w:rsidR="00D076FA" w:rsidRPr="0079701D">
        <w:rPr>
          <w:rFonts w:ascii="Calibri" w:eastAsia="Times New Roman" w:hAnsi="Calibri"/>
          <w:color w:val="000000"/>
          <w:lang w:val="en-US"/>
        </w:rPr>
        <w:t>miss</w:t>
      </w:r>
      <w:ins w:id="835" w:author="Danilo Bzdok" w:date="2018-05-10T17:43:00Z">
        <w:r w:rsidR="00D72B50">
          <w:rPr>
            <w:rFonts w:ascii="Calibri" w:eastAsia="Times New Roman" w:hAnsi="Calibri"/>
            <w:color w:val="000000"/>
            <w:lang w:val="en-US"/>
          </w:rPr>
          <w:t>ed</w:t>
        </w:r>
      </w:ins>
      <w:r w:rsidR="00D076FA" w:rsidRPr="0079701D">
        <w:rPr>
          <w:rFonts w:ascii="Calibri" w:eastAsia="Times New Roman" w:hAnsi="Calibri"/>
          <w:color w:val="000000"/>
          <w:lang w:val="en-US"/>
        </w:rPr>
        <w:t xml:space="preserve"> the </w:t>
      </w:r>
      <w:del w:id="836" w:author="Danilo Bzdok" w:date="2018-05-10T17:42:00Z">
        <w:r w:rsidR="003963E8" w:rsidRPr="0079701D" w:rsidDel="0007216A">
          <w:rPr>
            <w:rFonts w:ascii="Calibri" w:eastAsia="Times New Roman" w:hAnsi="Calibri"/>
            <w:color w:val="000000"/>
            <w:lang w:val="en-US"/>
          </w:rPr>
          <w:delText xml:space="preserve">potentially </w:delText>
        </w:r>
      </w:del>
      <w:r w:rsidR="00D076FA" w:rsidRPr="0079701D">
        <w:rPr>
          <w:rFonts w:ascii="Calibri" w:eastAsia="Times New Roman" w:hAnsi="Calibri"/>
          <w:color w:val="000000"/>
          <w:lang w:val="en-US"/>
        </w:rPr>
        <w:t>mechanistic</w:t>
      </w:r>
      <w:r w:rsidR="003963E8" w:rsidRPr="0079701D">
        <w:rPr>
          <w:rFonts w:ascii="Calibri" w:eastAsia="Times New Roman" w:hAnsi="Calibri"/>
          <w:color w:val="000000"/>
          <w:lang w:val="en-US"/>
        </w:rPr>
        <w:t>ally relevant</w:t>
      </w:r>
      <w:del w:id="837" w:author="Danilo Bzdok" w:date="2018-05-10T17:43:00Z">
        <w:r w:rsidR="00D076FA" w:rsidRPr="0079701D" w:rsidDel="00D72B50">
          <w:rPr>
            <w:rFonts w:ascii="Calibri" w:eastAsia="Times New Roman" w:hAnsi="Calibri"/>
            <w:color w:val="000000"/>
            <w:lang w:val="en-US"/>
          </w:rPr>
          <w:delText xml:space="preserve"> of</w:delText>
        </w:r>
      </w:del>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ins w:id="838" w:author="Danilo Bzdok" w:date="2018-05-10T17:43:00Z">
        <w:r w:rsidR="00D72B50">
          <w:rPr>
            <w:rFonts w:ascii="Calibri" w:eastAsia="Times New Roman" w:hAnsi="Calibri"/>
            <w:color w:val="000000"/>
            <w:lang w:val="en-US"/>
          </w:rPr>
          <w:t xml:space="preserve"> in reaching its notion of success</w:t>
        </w:r>
      </w:ins>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7988AB0B" w:rsidR="00464A6F" w:rsidRDefault="0042006E" w:rsidP="00F317EE">
      <w:pPr>
        <w:ind w:firstLine="708"/>
        <w:contextualSpacing/>
        <w:jc w:val="both"/>
        <w:rPr>
          <w:ins w:id="839" w:author="Danilo Bzdok" w:date="2018-05-13T13:10:00Z"/>
          <w:rFonts w:ascii="Calibri" w:hAnsi="Calibri"/>
          <w:color w:val="000000" w:themeColor="text1"/>
          <w:lang w:val="en-US"/>
        </w:rPr>
      </w:pPr>
      <w:del w:id="840" w:author="Danilo Bzdok" w:date="2018-05-10T12:11:00Z">
        <w:r w:rsidDel="00180323">
          <w:rPr>
            <w:rFonts w:ascii="Calibri" w:hAnsi="Calibri"/>
            <w:color w:val="000000" w:themeColor="text1"/>
            <w:lang w:val="en-US"/>
          </w:rPr>
          <w:delText xml:space="preserve">Analyzing </w:delText>
        </w:r>
      </w:del>
      <w:ins w:id="841" w:author="Danilo Bzdok" w:date="2018-05-10T12:11:00Z">
        <w:r w:rsidR="00180323">
          <w:rPr>
            <w:rFonts w:ascii="Calibri" w:hAnsi="Calibri"/>
            <w:color w:val="000000" w:themeColor="text1"/>
            <w:lang w:val="en-US"/>
          </w:rPr>
          <w:t xml:space="preserve">Exploring </w:t>
        </w:r>
      </w:ins>
      <w:del w:id="842" w:author="Danilo Bzdok" w:date="2018-05-08T10:26:00Z">
        <w:r w:rsidR="00247D8A" w:rsidDel="007C34E5">
          <w:rPr>
            <w:rFonts w:ascii="Calibri" w:hAnsi="Calibri"/>
            <w:color w:val="000000" w:themeColor="text1"/>
            <w:lang w:val="en-US"/>
          </w:rPr>
          <w:delText xml:space="preserve">more than </w:delText>
        </w:r>
      </w:del>
      <w:ins w:id="843" w:author="Danilo Bzdok" w:date="2018-05-08T10:26:00Z">
        <w:r w:rsidR="00BB2605">
          <w:rPr>
            <w:rFonts w:ascii="Calibri" w:hAnsi="Calibri"/>
            <w:color w:val="000000" w:themeColor="text1"/>
            <w:lang w:val="en-US"/>
          </w:rPr>
          <w:t>a battery of</w:t>
        </w:r>
      </w:ins>
      <w:del w:id="844" w:author="Danilo Bzdok" w:date="2018-05-12T13:18:00Z">
        <w:r w:rsidR="000F478A" w:rsidRPr="00C76687" w:rsidDel="00BB2605">
          <w:rPr>
            <w:rFonts w:ascii="Calibri" w:hAnsi="Calibri"/>
            <w:color w:val="000000" w:themeColor="text1"/>
            <w:lang w:val="en-US"/>
          </w:rPr>
          <w:delText>100,000</w:delText>
        </w:r>
      </w:del>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del w:id="845" w:author="Danilo Bzdok" w:date="2018-05-10T17:46:00Z">
        <w:r w:rsidR="000F478A" w:rsidRPr="00C76687" w:rsidDel="00364D4B">
          <w:rPr>
            <w:rFonts w:ascii="Calibri" w:hAnsi="Calibri"/>
            <w:color w:val="000000" w:themeColor="text1"/>
            <w:lang w:val="en-US"/>
          </w:rPr>
          <w:delText xml:space="preserve">some </w:delText>
        </w:r>
      </w:del>
      <w:r w:rsidR="000F478A" w:rsidRPr="00C76687">
        <w:rPr>
          <w:rFonts w:ascii="Calibri" w:hAnsi="Calibri"/>
          <w:color w:val="000000" w:themeColor="text1"/>
          <w:lang w:val="en-US"/>
        </w:rPr>
        <w:t xml:space="preserve">insight into how </w:t>
      </w:r>
      <w:del w:id="846" w:author="Danilo Bzdok" w:date="2018-05-12T13:24:00Z">
        <w:r w:rsidR="000F478A" w:rsidRPr="00C76687" w:rsidDel="009E1001">
          <w:rPr>
            <w:rFonts w:ascii="Calibri" w:hAnsi="Calibri"/>
            <w:color w:val="000000" w:themeColor="text1"/>
            <w:lang w:val="en-US"/>
          </w:rPr>
          <w:delText xml:space="preserve">achieving </w:delText>
        </w:r>
      </w:del>
      <w:ins w:id="847" w:author="Danilo Bzdok" w:date="2018-05-12T13:24:00Z">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ins>
      <w:r w:rsidR="000F478A" w:rsidRPr="00C76687">
        <w:rPr>
          <w:rFonts w:ascii="Calibri" w:hAnsi="Calibri"/>
          <w:color w:val="000000" w:themeColor="text1"/>
          <w:lang w:val="en-US"/>
        </w:rPr>
        <w:t xml:space="preserve">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ins w:id="848" w:author="Danilo Bzdok" w:date="2018-05-13T13:05:00Z">
        <w:r w:rsidR="00B26BF6">
          <w:rPr>
            <w:rFonts w:ascii="Calibri" w:hAnsi="Calibri"/>
            <w:color w:val="000000" w:themeColor="text1"/>
            <w:lang w:val="en-US"/>
          </w:rPr>
          <w:t xml:space="preserve"> </w:t>
        </w:r>
      </w:ins>
      <w:ins w:id="849" w:author="Danilo Bzdok" w:date="2018-05-13T13:07:00Z">
        <w:r w:rsidR="00B26BF6">
          <w:rPr>
            <w:rFonts w:ascii="Calibri" w:hAnsi="Calibri"/>
            <w:color w:val="000000" w:themeColor="text1"/>
            <w:lang w:val="en-US"/>
          </w:rPr>
          <w:t xml:space="preserve">While prediction and inference shared the first step </w:t>
        </w:r>
      </w:ins>
      <w:ins w:id="850" w:author="Danilo Bzdok" w:date="2018-05-13T13:05:00Z">
        <w:r w:rsidR="00FB0198">
          <w:rPr>
            <w:rFonts w:ascii="Calibri" w:hAnsi="Calibri"/>
            <w:color w:val="000000" w:themeColor="text1"/>
            <w:lang w:val="en-US"/>
          </w:rPr>
          <w:t xml:space="preserve">of </w:t>
        </w:r>
      </w:ins>
      <w:ins w:id="851" w:author="Danilo Bzdok" w:date="2018-05-13T13:08:00Z">
        <w:r w:rsidR="00B26BF6">
          <w:rPr>
            <w:rFonts w:ascii="Calibri" w:hAnsi="Calibri"/>
            <w:color w:val="000000" w:themeColor="text1"/>
            <w:lang w:val="en-US"/>
          </w:rPr>
          <w:t xml:space="preserve">estimating </w:t>
        </w:r>
      </w:ins>
      <w:ins w:id="852" w:author="Danilo Bzdok" w:date="2018-05-13T13:06:00Z">
        <w:r w:rsidR="00B26BF6">
          <w:rPr>
            <w:rFonts w:ascii="Calibri" w:hAnsi="Calibri"/>
            <w:color w:val="000000" w:themeColor="text1"/>
            <w:lang w:val="en-US"/>
          </w:rPr>
          <w:t xml:space="preserve">linear-model coefficients, </w:t>
        </w:r>
      </w:ins>
      <w:ins w:id="853" w:author="Danilo Bzdok" w:date="2018-05-13T13:08:00Z">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ins>
      <w:ins w:id="854" w:author="Danilo Bzdok" w:date="2018-05-13T13:09:00Z">
        <w:r w:rsidR="00464A6F">
          <w:rPr>
            <w:rFonts w:ascii="Calibri" w:hAnsi="Calibri"/>
            <w:color w:val="000000" w:themeColor="text1"/>
            <w:lang w:val="en-US"/>
          </w:rPr>
          <w:t>s</w:t>
        </w:r>
      </w:ins>
      <w:ins w:id="855" w:author="Danilo Bzdok" w:date="2018-05-13T13:08:00Z">
        <w:r w:rsidR="00B26BF6">
          <w:rPr>
            <w:rFonts w:ascii="Calibri" w:hAnsi="Calibri"/>
            <w:color w:val="000000" w:themeColor="text1"/>
            <w:lang w:val="en-US"/>
          </w:rPr>
          <w:t xml:space="preserve"> in what the data analyst decides to do with the fitted model</w:t>
        </w:r>
      </w:ins>
      <w:ins w:id="856" w:author="Danilo Bzdok" w:date="2018-05-13T13:07:00Z">
        <w:r w:rsidR="00B26BF6">
          <w:rPr>
            <w:rFonts w:ascii="Calibri" w:hAnsi="Calibri"/>
            <w:color w:val="000000" w:themeColor="text1"/>
            <w:lang w:val="en-US"/>
          </w:rPr>
          <w:t>.</w:t>
        </w:r>
      </w:ins>
    </w:p>
    <w:p w14:paraId="0333930B" w14:textId="5ACE7BA1" w:rsidR="000F478A" w:rsidRPr="00C76687" w:rsidRDefault="00D908A9" w:rsidP="00F317EE">
      <w:pPr>
        <w:ind w:firstLine="708"/>
        <w:contextualSpacing/>
        <w:jc w:val="both"/>
        <w:rPr>
          <w:rFonts w:ascii="Calibri" w:hAnsi="Calibri"/>
          <w:color w:val="000000" w:themeColor="text1"/>
          <w:lang w:val="en-US"/>
        </w:rPr>
      </w:pPr>
      <w:del w:id="857" w:author="Danilo Bzdok" w:date="2018-05-13T13:10:00Z">
        <w:r w:rsidRPr="00C76687" w:rsidDel="00464A6F">
          <w:rPr>
            <w:rFonts w:ascii="Calibri" w:hAnsi="Calibri"/>
            <w:color w:val="000000" w:themeColor="text1"/>
            <w:lang w:val="en-US"/>
          </w:rPr>
          <w:delText xml:space="preserve"> </w:delText>
        </w:r>
      </w:del>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del w:id="858" w:author="Danilo Bzdok" w:date="2018-05-10T12:23:00Z">
        <w:r w:rsidR="0004126D" w:rsidRPr="00C76687" w:rsidDel="00F1724B">
          <w:rPr>
            <w:rFonts w:ascii="Calibri" w:hAnsi="Calibri"/>
            <w:color w:val="000000" w:themeColor="text1"/>
            <w:lang w:val="en-US"/>
          </w:rPr>
          <w:delText>an asymmetry</w:delText>
        </w:r>
      </w:del>
      <w:ins w:id="859" w:author="Danilo Bzdok" w:date="2018-05-10T12:23:00Z">
        <w:r w:rsidR="00F1724B">
          <w:rPr>
            <w:rFonts w:ascii="Calibri" w:hAnsi="Calibri"/>
            <w:color w:val="000000" w:themeColor="text1"/>
            <w:lang w:val="en-US"/>
          </w:rPr>
          <w:t>asymmetric tendencies</w:t>
        </w:r>
      </w:ins>
      <w:r w:rsidR="0004126D" w:rsidRPr="00C76687">
        <w:rPr>
          <w:rFonts w:ascii="Calibri" w:hAnsi="Calibri"/>
          <w:color w:val="000000" w:themeColor="text1"/>
          <w:lang w:val="en-US"/>
        </w:rPr>
        <w:t xml:space="preserve"> in how relevant </w:t>
      </w:r>
      <w:del w:id="860" w:author="Danilo Bzdok" w:date="2018-05-11T15:07:00Z">
        <w:r w:rsidR="003D033D" w:rsidDel="00FE6F80">
          <w:rPr>
            <w:rFonts w:ascii="Calibri" w:hAnsi="Calibri"/>
            <w:color w:val="000000" w:themeColor="text1"/>
            <w:lang w:val="en-US"/>
          </w:rPr>
          <w:delText xml:space="preserve">effects </w:delText>
        </w:r>
      </w:del>
      <w:ins w:id="861" w:author="Danilo Bzdok" w:date="2018-05-11T15:07:00Z">
        <w:r w:rsidR="00FE6F80">
          <w:rPr>
            <w:rFonts w:ascii="Calibri" w:hAnsi="Calibri"/>
            <w:color w:val="000000" w:themeColor="text1"/>
            <w:lang w:val="en-US"/>
          </w:rPr>
          <w:t xml:space="preserve">findings </w:t>
        </w:r>
      </w:ins>
      <w:r w:rsidR="003D033D">
        <w:rPr>
          <w:rFonts w:ascii="Calibri" w:hAnsi="Calibri"/>
          <w:color w:val="000000" w:themeColor="text1"/>
          <w:lang w:val="en-US"/>
        </w:rPr>
        <w:t xml:space="preserve">are </w:t>
      </w:r>
      <w:del w:id="862" w:author="Danilo Bzdok" w:date="2018-05-11T15:07:00Z">
        <w:r w:rsidR="003D033D" w:rsidDel="00FE6F80">
          <w:rPr>
            <w:rFonts w:ascii="Calibri" w:hAnsi="Calibri"/>
            <w:color w:val="000000" w:themeColor="text1"/>
            <w:lang w:val="en-US"/>
          </w:rPr>
          <w:delText xml:space="preserve">established </w:delText>
        </w:r>
      </w:del>
      <w:ins w:id="863" w:author="Danilo Bzdok" w:date="2018-05-11T15:07:00Z">
        <w:r w:rsidR="00FE6F80">
          <w:rPr>
            <w:rFonts w:ascii="Calibri" w:hAnsi="Calibri"/>
            <w:color w:val="000000" w:themeColor="text1"/>
            <w:lang w:val="en-US"/>
          </w:rPr>
          <w:t xml:space="preserve">justified </w:t>
        </w:r>
      </w:ins>
      <w:r w:rsidR="003D033D">
        <w:rPr>
          <w:rFonts w:ascii="Calibri" w:hAnsi="Calibri"/>
          <w:color w:val="000000" w:themeColor="text1"/>
          <w:lang w:val="en-US"/>
        </w:rPr>
        <w:t xml:space="preserve">in </w:t>
      </w:r>
      <w:ins w:id="864"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 xml:space="preserve">modeling </w:t>
      </w:r>
      <w:ins w:id="865" w:author="Danilo Bzdok" w:date="2018-05-10T17:47:00Z">
        <w:r w:rsidR="00364D4B">
          <w:rPr>
            <w:rFonts w:ascii="Calibri" w:hAnsi="Calibri"/>
            <w:color w:val="000000" w:themeColor="text1"/>
            <w:lang w:val="en-US"/>
          </w:rPr>
          <w:t xml:space="preserve">for </w:t>
        </w:r>
      </w:ins>
      <w:r w:rsidR="003D033D">
        <w:rPr>
          <w:rFonts w:ascii="Calibri" w:hAnsi="Calibri"/>
          <w:color w:val="000000" w:themeColor="text1"/>
          <w:lang w:val="en-US"/>
        </w:rPr>
        <w:t xml:space="preserve">prediction and </w:t>
      </w:r>
      <w:ins w:id="866"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del w:id="867" w:author="Danilo Bzdok" w:date="2018-05-11T15:08:00Z">
        <w:r w:rsidR="008F04C6" w:rsidRPr="00C76687" w:rsidDel="00FE6F80">
          <w:rPr>
            <w:rFonts w:ascii="Calibri" w:hAnsi="Calibri"/>
            <w:color w:val="000000" w:themeColor="text1"/>
            <w:lang w:val="en-US"/>
          </w:rPr>
          <w:delText>diver</w:delText>
        </w:r>
        <w:r w:rsidR="002649F5" w:rsidRPr="00C76687" w:rsidDel="00FE6F80">
          <w:rPr>
            <w:rFonts w:ascii="Calibri" w:hAnsi="Calibri"/>
            <w:color w:val="000000" w:themeColor="text1"/>
            <w:lang w:val="en-US"/>
          </w:rPr>
          <w:delText xml:space="preserve">sity </w:delText>
        </w:r>
      </w:del>
      <w:ins w:id="868" w:author="Danilo Bzdok" w:date="2018-05-11T15:08:00Z">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ins>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ins w:id="869" w:author="Danilo Bzdok" w:date="2018-05-12T13:22:00Z">
        <w:r w:rsidR="00ED2207">
          <w:rPr>
            <w:rFonts w:ascii="Calibri" w:hAnsi="Calibri"/>
            <w:color w:val="000000" w:themeColor="text1"/>
            <w:lang w:val="en-US"/>
          </w:rPr>
          <w:t xml:space="preserve">a </w:t>
        </w:r>
      </w:ins>
      <w:r w:rsidR="002649F5" w:rsidRPr="00C76687">
        <w:rPr>
          <w:rFonts w:ascii="Calibri" w:hAnsi="Calibri"/>
          <w:color w:val="000000" w:themeColor="text1"/>
          <w:lang w:val="en-US"/>
        </w:rPr>
        <w:t>guarantee</w:t>
      </w:r>
      <w:del w:id="870" w:author="Danilo Bzdok" w:date="2018-05-12T13:22:00Z">
        <w:r w:rsidR="002649F5" w:rsidRPr="00C76687" w:rsidDel="00ED2207">
          <w:rPr>
            <w:rFonts w:ascii="Calibri" w:hAnsi="Calibri"/>
            <w:color w:val="000000" w:themeColor="text1"/>
            <w:lang w:val="en-US"/>
          </w:rPr>
          <w:delText>d</w:delText>
        </w:r>
      </w:del>
      <w:r w:rsidR="002649F5" w:rsidRPr="00C76687">
        <w:rPr>
          <w:rFonts w:ascii="Calibri" w:hAnsi="Calibri"/>
          <w:color w:val="000000" w:themeColor="text1"/>
          <w:lang w:val="en-US"/>
        </w:rPr>
        <w:t xml:space="preserve"> to </w:t>
      </w:r>
      <w:r w:rsidR="006C54CF">
        <w:rPr>
          <w:rFonts w:ascii="Calibri" w:hAnsi="Calibri"/>
          <w:color w:val="000000" w:themeColor="text1"/>
          <w:lang w:val="en-US"/>
        </w:rPr>
        <w:t xml:space="preserve">also </w:t>
      </w:r>
      <w:del w:id="871" w:author="Danilo Bzdok" w:date="2018-05-12T13:22:00Z">
        <w:r w:rsidR="000C72F4" w:rsidRPr="00C76687" w:rsidDel="00ED2207">
          <w:rPr>
            <w:rFonts w:ascii="Calibri" w:hAnsi="Calibri"/>
            <w:color w:val="000000" w:themeColor="text1"/>
            <w:lang w:val="en-US"/>
          </w:rPr>
          <w:delText xml:space="preserve">enable </w:delText>
        </w:r>
      </w:del>
      <w:ins w:id="872" w:author="Danilo Bzdok" w:date="2018-05-12T13:22:00Z">
        <w:r w:rsidR="00ED2207">
          <w:rPr>
            <w:rFonts w:ascii="Calibri" w:hAnsi="Calibri"/>
            <w:color w:val="000000" w:themeColor="text1"/>
            <w:lang w:val="en-US"/>
          </w:rPr>
          <w:t xml:space="preserve">achieve </w:t>
        </w:r>
      </w:ins>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ins w:id="873" w:author="Danilo Bzdok" w:date="2018-05-12T13:26:00Z">
        <w:r w:rsidR="00EC5312">
          <w:rPr>
            <w:rFonts w:ascii="Calibri" w:hAnsi="Calibri"/>
            <w:color w:val="000000" w:themeColor="text1"/>
            <w:lang w:val="en-US"/>
          </w:rPr>
          <w:t>To restate, e</w:t>
        </w:r>
      </w:ins>
      <w:del w:id="874" w:author="Danilo Bzdok" w:date="2018-05-12T13:26:00Z">
        <w:r w:rsidR="0071488F" w:rsidRPr="00C76687" w:rsidDel="00EC5312">
          <w:rPr>
            <w:rFonts w:ascii="Calibri" w:hAnsi="Calibri"/>
            <w:color w:val="000000" w:themeColor="text1"/>
            <w:lang w:val="en-US"/>
          </w:rPr>
          <w:delText>E</w:delText>
        </w:r>
      </w:del>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del w:id="875" w:author="Danilo Bzdok" w:date="2018-05-11T15:04:00Z">
        <w:r w:rsidR="0071488F" w:rsidRPr="00C76687" w:rsidDel="00F2773B">
          <w:rPr>
            <w:rFonts w:ascii="Calibri" w:hAnsi="Calibri"/>
            <w:color w:val="000000" w:themeColor="text1"/>
            <w:lang w:val="en-US"/>
          </w:rPr>
          <w:delText xml:space="preserve">common </w:delText>
        </w:r>
      </w:del>
      <w:ins w:id="876" w:author="Danilo Bzdok" w:date="2018-05-11T15:04:00Z">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ins>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ins w:id="877" w:author="Danilo Bzdok" w:date="2018-05-10T13:49:00Z">
        <w:r w:rsidR="00975C77">
          <w:rPr>
            <w:rFonts w:ascii="Calibri" w:hAnsi="Calibri"/>
            <w:color w:val="000000" w:themeColor="text1"/>
            <w:lang w:val="en-US"/>
          </w:rPr>
          <w:t>predictabil</w:t>
        </w:r>
      </w:ins>
      <w:ins w:id="878" w:author="Danilo Bzdok" w:date="2018-05-10T13:50:00Z">
        <w:r w:rsidR="005F7D45">
          <w:rPr>
            <w:rFonts w:ascii="Calibri" w:hAnsi="Calibri"/>
            <w:color w:val="000000" w:themeColor="text1"/>
            <w:lang w:val="en-US"/>
          </w:rPr>
          <w:t>i</w:t>
        </w:r>
      </w:ins>
      <w:ins w:id="879" w:author="Danilo Bzdok" w:date="2018-05-10T13:49:00Z">
        <w:r w:rsidR="00975C77">
          <w:rPr>
            <w:rFonts w:ascii="Calibri" w:hAnsi="Calibri"/>
            <w:color w:val="000000" w:themeColor="text1"/>
            <w:lang w:val="en-US"/>
          </w:rPr>
          <w:t xml:space="preserve">ty appears to be a demanding criterion because </w:t>
        </w:r>
      </w:ins>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ins w:id="880" w:author="Danilo Bzdok" w:date="2018-05-12T13:28:00Z">
        <w:r w:rsidR="009F15B9">
          <w:rPr>
            <w:rFonts w:ascii="Calibri" w:hAnsi="Calibri"/>
            <w:color w:val="000000" w:themeColor="text1"/>
            <w:lang w:val="en-US"/>
          </w:rPr>
          <w:t>l</w:t>
        </w:r>
      </w:ins>
      <w:del w:id="881" w:author="Danilo Bzdok" w:date="2018-05-11T15:09:00Z">
        <w:r w:rsidR="00403B29" w:rsidRPr="00C76687" w:rsidDel="005362A2">
          <w:rPr>
            <w:rFonts w:ascii="Calibri" w:hAnsi="Calibri"/>
            <w:color w:val="000000" w:themeColor="text1"/>
            <w:lang w:val="en-US"/>
          </w:rPr>
          <w:delText>l</w:delText>
        </w:r>
      </w:del>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del w:id="882" w:author="Danilo Bzdok" w:date="2018-05-12T13:28:00Z">
        <w:r w:rsidR="009132A1" w:rsidDel="009F15B9">
          <w:rPr>
            <w:rFonts w:ascii="Calibri" w:hAnsi="Calibri"/>
            <w:color w:val="000000" w:themeColor="text1"/>
            <w:lang w:val="en-US"/>
          </w:rPr>
          <w:delText xml:space="preserve">findings </w:delText>
        </w:r>
      </w:del>
      <w:ins w:id="883" w:author="Danilo Bzdok" w:date="2018-05-12T13:28:00Z">
        <w:r w:rsidR="009F15B9">
          <w:rPr>
            <w:rFonts w:ascii="Calibri" w:hAnsi="Calibri"/>
            <w:color w:val="000000" w:themeColor="text1"/>
            <w:lang w:val="en-US"/>
          </w:rPr>
          <w:t xml:space="preserve">associations </w:t>
        </w:r>
      </w:ins>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1D11C82" w:rsidR="00332360" w:rsidRPr="00F207D7" w:rsidRDefault="000A2CE7" w:rsidP="001A1127">
      <w:pPr>
        <w:ind w:firstLine="708"/>
        <w:contextualSpacing/>
        <w:jc w:val="both"/>
        <w:rPr>
          <w:rFonts w:ascii="Calibri" w:hAnsi="Calibri"/>
          <w:color w:val="000000" w:themeColor="text1"/>
          <w:lang w:val="en-US"/>
        </w:rPr>
      </w:pPr>
      <w:del w:id="884" w:author="Danilo Bzdok" w:date="2018-05-12T13:28:00Z">
        <w:r w:rsidDel="009F15B9">
          <w:rPr>
            <w:rFonts w:ascii="Calibri" w:hAnsi="Calibri"/>
            <w:color w:val="000000" w:themeColor="text1"/>
            <w:lang w:val="en-US"/>
          </w:rPr>
          <w:delText>Most r</w:delText>
        </w:r>
      </w:del>
      <w:ins w:id="885" w:author="Danilo Bzdok" w:date="2018-05-12T13:28:00Z">
        <w:r w:rsidR="009F15B9">
          <w:rPr>
            <w:rFonts w:ascii="Calibri" w:hAnsi="Calibri"/>
            <w:color w:val="000000" w:themeColor="text1"/>
            <w:lang w:val="en-US"/>
          </w:rPr>
          <w:t>R</w:t>
        </w:r>
      </w:ins>
      <w:r>
        <w:rPr>
          <w:rFonts w:ascii="Calibri" w:hAnsi="Calibri"/>
          <w:color w:val="000000" w:themeColor="text1"/>
          <w:lang w:val="en-US"/>
        </w:rPr>
        <w:t xml:space="preserve">esearchers in </w:t>
      </w:r>
      <w:del w:id="886" w:author="Danilo Bzdok" w:date="2018-05-12T13:28:00Z">
        <w:r w:rsidDel="009F15B9">
          <w:rPr>
            <w:rFonts w:ascii="Calibri" w:hAnsi="Calibri"/>
            <w:color w:val="000000" w:themeColor="text1"/>
            <w:lang w:val="en-US"/>
          </w:rPr>
          <w:delText xml:space="preserve">biology and medicine </w:delText>
        </w:r>
      </w:del>
      <w:ins w:id="887" w:author="Danilo Bzdok" w:date="2018-05-12T13:28:00Z">
        <w:r w:rsidR="009F15B9">
          <w:rPr>
            <w:rFonts w:ascii="Calibri" w:hAnsi="Calibri"/>
            <w:color w:val="000000" w:themeColor="text1"/>
            <w:lang w:val="en-US"/>
          </w:rPr>
          <w:t xml:space="preserve">most empirical sciences </w:t>
        </w:r>
      </w:ins>
      <w:r>
        <w:rPr>
          <w:rFonts w:ascii="Calibri" w:hAnsi="Calibri"/>
          <w:color w:val="000000" w:themeColor="text1"/>
          <w:lang w:val="en-US"/>
        </w:rPr>
        <w:t>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ins w:id="888" w:author="Danilo Bzdok" w:date="2018-05-10T13:58:00Z">
        <w:r w:rsidR="007B4DCA">
          <w:rPr>
            <w:rFonts w:ascii="Calibri" w:hAnsi="Calibri"/>
            <w:color w:val="000000" w:themeColor="text1"/>
            <w:lang w:val="en-US"/>
          </w:rPr>
          <w:t xml:space="preserve">identified important variables based </w:t>
        </w:r>
      </w:ins>
      <w:ins w:id="889" w:author="Danilo Bzdok" w:date="2018-05-10T14:00:00Z">
        <w:r w:rsidR="007B4DCA">
          <w:rPr>
            <w:rFonts w:ascii="Calibri" w:hAnsi="Calibri"/>
            <w:color w:val="000000" w:themeColor="text1"/>
            <w:lang w:val="en-US"/>
          </w:rPr>
          <w:t xml:space="preserve">on </w:t>
        </w:r>
      </w:ins>
      <w:ins w:id="890" w:author="Danilo Bzdok" w:date="2018-05-10T15:03:00Z">
        <w:r w:rsidR="005F3705">
          <w:rPr>
            <w:rFonts w:ascii="Calibri" w:hAnsi="Calibri"/>
            <w:color w:val="000000" w:themeColor="text1"/>
            <w:lang w:val="en-US"/>
          </w:rPr>
          <w:t xml:space="preserve">(in-sample) </w:t>
        </w:r>
      </w:ins>
      <w:ins w:id="891" w:author="Danilo Bzdok" w:date="2018-05-10T13:58:00Z">
        <w:r w:rsidR="007B4DCA">
          <w:rPr>
            <w:rFonts w:ascii="Calibri" w:hAnsi="Calibri"/>
            <w:color w:val="000000" w:themeColor="text1"/>
            <w:lang w:val="en-US"/>
          </w:rPr>
          <w:t>deviation from a</w:t>
        </w:r>
      </w:ins>
      <w:ins w:id="892" w:author="Danilo Bzdok" w:date="2018-05-10T14:00:00Z">
        <w:r w:rsidR="007B4DCA">
          <w:rPr>
            <w:rFonts w:ascii="Calibri" w:hAnsi="Calibri"/>
            <w:color w:val="000000" w:themeColor="text1"/>
            <w:lang w:val="en-US"/>
          </w:rPr>
          <w:t xml:space="preserve"> </w:t>
        </w:r>
      </w:ins>
      <w:ins w:id="893" w:author="Danilo Bzdok" w:date="2018-05-10T13:58:00Z">
        <w:r w:rsidR="007B4DCA">
          <w:rPr>
            <w:rFonts w:ascii="Calibri" w:hAnsi="Calibri"/>
            <w:color w:val="000000" w:themeColor="text1"/>
            <w:lang w:val="en-US"/>
          </w:rPr>
          <w:t xml:space="preserve">non-effect </w:t>
        </w:r>
      </w:ins>
      <w:ins w:id="894" w:author="Danilo Bzdok" w:date="2018-05-10T14:00:00Z">
        <w:r w:rsidR="007B4DCA">
          <w:rPr>
            <w:rFonts w:ascii="Calibri" w:hAnsi="Calibri"/>
            <w:color w:val="000000" w:themeColor="text1"/>
            <w:lang w:val="en-US"/>
          </w:rPr>
          <w:t xml:space="preserve">that is unlikely </w:t>
        </w:r>
      </w:ins>
      <w:ins w:id="895" w:author="Danilo Bzdok" w:date="2018-05-10T13:59:00Z">
        <w:r w:rsidR="007B4DCA">
          <w:rPr>
            <w:rFonts w:ascii="Calibri" w:hAnsi="Calibri"/>
            <w:color w:val="000000" w:themeColor="text1"/>
            <w:lang w:val="en-US"/>
          </w:rPr>
          <w:t>expla</w:t>
        </w:r>
      </w:ins>
      <w:ins w:id="896" w:author="Danilo Bzdok" w:date="2018-05-10T14:02:00Z">
        <w:r w:rsidR="007B4DCA">
          <w:rPr>
            <w:rFonts w:ascii="Calibri" w:hAnsi="Calibri"/>
            <w:color w:val="000000" w:themeColor="text1"/>
            <w:lang w:val="en-US"/>
          </w:rPr>
          <w:t>i</w:t>
        </w:r>
      </w:ins>
      <w:ins w:id="897" w:author="Danilo Bzdok" w:date="2018-05-10T13:59:00Z">
        <w:r w:rsidR="007B4DCA">
          <w:rPr>
            <w:rFonts w:ascii="Calibri" w:hAnsi="Calibri"/>
            <w:color w:val="000000" w:themeColor="text1"/>
            <w:lang w:val="en-US"/>
          </w:rPr>
          <w:t>ned by noise.</w:t>
        </w:r>
      </w:ins>
      <w:ins w:id="898" w:author="Danilo Bzdok" w:date="2018-05-10T14:00:00Z">
        <w:r w:rsidR="007B4DCA">
          <w:rPr>
            <w:rFonts w:ascii="Calibri" w:hAnsi="Calibri"/>
            <w:color w:val="000000" w:themeColor="text1"/>
            <w:lang w:val="en-US"/>
          </w:rPr>
          <w:t xml:space="preserve"> Out-of-sample prediction</w:t>
        </w:r>
      </w:ins>
      <w:ins w:id="899" w:author="Danilo Bzdok" w:date="2018-05-10T14:01:00Z">
        <w:r w:rsidR="007B4DCA">
          <w:rPr>
            <w:rFonts w:ascii="Calibri" w:hAnsi="Calibri"/>
            <w:color w:val="000000" w:themeColor="text1"/>
            <w:lang w:val="en-US"/>
          </w:rPr>
          <w:t xml:space="preserve">, instead, </w:t>
        </w:r>
      </w:ins>
      <w:ins w:id="900" w:author="Danilo Bzdok" w:date="2018-05-10T15:00:00Z">
        <w:r w:rsidR="001D3570">
          <w:rPr>
            <w:rFonts w:ascii="Calibri" w:hAnsi="Calibri"/>
            <w:color w:val="000000" w:themeColor="text1"/>
            <w:lang w:val="en-US"/>
          </w:rPr>
          <w:t>discarded</w:t>
        </w:r>
      </w:ins>
      <w:ins w:id="901" w:author="Danilo Bzdok" w:date="2018-05-10T14:00:00Z">
        <w:r w:rsidR="007B4DCA">
          <w:rPr>
            <w:rFonts w:ascii="Calibri" w:hAnsi="Calibri"/>
            <w:color w:val="000000" w:themeColor="text1"/>
            <w:lang w:val="en-US"/>
          </w:rPr>
          <w:t xml:space="preserve"> </w:t>
        </w:r>
      </w:ins>
      <w:ins w:id="902" w:author="Danilo Bzdok" w:date="2018-05-10T15:00:00Z">
        <w:r w:rsidR="001D3570">
          <w:rPr>
            <w:rFonts w:ascii="Calibri" w:hAnsi="Calibri"/>
            <w:color w:val="000000" w:themeColor="text1"/>
            <w:lang w:val="en-US"/>
          </w:rPr>
          <w:t>un</w:t>
        </w:r>
      </w:ins>
      <w:ins w:id="903" w:author="Danilo Bzdok" w:date="2018-05-10T14:00:00Z">
        <w:r w:rsidR="007B4DCA">
          <w:rPr>
            <w:rFonts w:ascii="Calibri" w:hAnsi="Calibri"/>
            <w:color w:val="000000" w:themeColor="text1"/>
            <w:lang w:val="en-US"/>
          </w:rPr>
          <w:t>important variables</w:t>
        </w:r>
      </w:ins>
      <w:ins w:id="904" w:author="Danilo Bzdok" w:date="2018-05-10T14:02:00Z">
        <w:r w:rsidR="007B4DCA">
          <w:rPr>
            <w:rFonts w:ascii="Calibri" w:hAnsi="Calibri"/>
            <w:color w:val="000000" w:themeColor="text1"/>
            <w:lang w:val="en-US"/>
          </w:rPr>
          <w:t xml:space="preserve"> </w:t>
        </w:r>
      </w:ins>
      <w:ins w:id="905" w:author="Danilo Bzdok" w:date="2018-05-10T15:00:00Z">
        <w:r w:rsidR="00D82D42">
          <w:rPr>
            <w:rFonts w:ascii="Calibri" w:hAnsi="Calibri"/>
            <w:color w:val="000000" w:themeColor="text1"/>
            <w:lang w:val="en-US"/>
          </w:rPr>
          <w:t>if the omission</w:t>
        </w:r>
        <w:r w:rsidR="001D3570">
          <w:rPr>
            <w:rFonts w:ascii="Calibri" w:hAnsi="Calibri"/>
            <w:color w:val="000000" w:themeColor="text1"/>
            <w:lang w:val="en-US"/>
          </w:rPr>
          <w:t xml:space="preserve"> </w:t>
        </w:r>
      </w:ins>
      <w:ins w:id="906" w:author="Danilo Bzdok" w:date="2018-05-10T17:51:00Z">
        <w:r w:rsidR="00072C54">
          <w:rPr>
            <w:rFonts w:ascii="Calibri" w:hAnsi="Calibri"/>
            <w:color w:val="000000" w:themeColor="text1"/>
            <w:lang w:val="en-US"/>
          </w:rPr>
          <w:t>did</w:t>
        </w:r>
      </w:ins>
      <w:ins w:id="907" w:author="Danilo Bzdok" w:date="2018-05-10T15:01:00Z">
        <w:r w:rsidR="003A677E">
          <w:rPr>
            <w:rFonts w:ascii="Calibri" w:hAnsi="Calibri"/>
            <w:color w:val="000000" w:themeColor="text1"/>
            <w:lang w:val="en-US"/>
          </w:rPr>
          <w:t xml:space="preserve"> not diminish the empirical model performance</w:t>
        </w:r>
      </w:ins>
      <w:ins w:id="908" w:author="Danilo Bzdok" w:date="2018-05-10T15:04:00Z">
        <w:r w:rsidR="006F2145">
          <w:rPr>
            <w:rFonts w:ascii="Calibri" w:hAnsi="Calibri"/>
            <w:color w:val="000000" w:themeColor="text1"/>
            <w:lang w:val="en-US"/>
          </w:rPr>
          <w:t xml:space="preserve"> on unseen data</w:t>
        </w:r>
      </w:ins>
      <w:ins w:id="909" w:author="Danilo Bzdok" w:date="2018-05-10T14:01:00Z">
        <w:r w:rsidR="007B4DCA">
          <w:rPr>
            <w:rFonts w:ascii="Calibri" w:hAnsi="Calibri"/>
            <w:color w:val="000000" w:themeColor="text1"/>
            <w:lang w:val="en-US"/>
          </w:rPr>
          <w:t>.</w:t>
        </w:r>
      </w:ins>
      <w:ins w:id="910" w:author="Danilo Bzdok" w:date="2018-05-10T13:58:00Z">
        <w:r w:rsidR="007B4DCA">
          <w:rPr>
            <w:rFonts w:ascii="Calibri" w:hAnsi="Calibri"/>
            <w:color w:val="000000" w:themeColor="text1"/>
            <w:lang w:val="en-US"/>
          </w:rPr>
          <w:t xml:space="preserve"> </w:t>
        </w:r>
      </w:ins>
      <w:ins w:id="911" w:author="Danilo Bzdok" w:date="2018-05-10T13:59:00Z">
        <w:r w:rsidR="007B4DCA">
          <w:rPr>
            <w:rFonts w:ascii="Calibri" w:hAnsi="Calibri"/>
            <w:color w:val="000000" w:themeColor="text1"/>
            <w:lang w:val="en-US"/>
          </w:rPr>
          <w:t xml:space="preserve">P-values </w:t>
        </w:r>
      </w:ins>
      <w:r w:rsidR="0042596B">
        <w:rPr>
          <w:rFonts w:ascii="Calibri" w:hAnsi="Calibri"/>
          <w:color w:val="000000" w:themeColor="text1"/>
          <w:lang w:val="en-US"/>
        </w:rPr>
        <w:t>w</w:t>
      </w:r>
      <w:ins w:id="912" w:author="Danilo Bzdok" w:date="2018-05-10T13:59:00Z">
        <w:r w:rsidR="007B4DCA">
          <w:rPr>
            <w:rFonts w:ascii="Calibri" w:hAnsi="Calibri"/>
            <w:color w:val="000000" w:themeColor="text1"/>
            <w:lang w:val="en-US"/>
          </w:rPr>
          <w:t>ere</w:t>
        </w:r>
      </w:ins>
      <w:del w:id="913" w:author="Danilo Bzdok" w:date="2018-05-10T13:59:00Z">
        <w:r w:rsidR="0042596B" w:rsidDel="007B4DCA">
          <w:rPr>
            <w:rFonts w:ascii="Calibri" w:hAnsi="Calibri"/>
            <w:color w:val="000000" w:themeColor="text1"/>
            <w:lang w:val="en-US"/>
          </w:rPr>
          <w:delText>as</w:delText>
        </w:r>
      </w:del>
      <w:r w:rsidR="0042596B">
        <w:rPr>
          <w:rFonts w:ascii="Calibri" w:hAnsi="Calibri"/>
          <w:color w:val="000000" w:themeColor="text1"/>
          <w:lang w:val="en-US"/>
        </w:rPr>
        <w:t xml:space="preserve"> </w:t>
      </w:r>
      <w:del w:id="914" w:author="Danilo Bzdok" w:date="2018-05-10T13:59:00Z">
        <w:r w:rsidR="0042596B" w:rsidDel="007B4DCA">
          <w:rPr>
            <w:rFonts w:ascii="Calibri" w:hAnsi="Calibri"/>
            <w:color w:val="000000" w:themeColor="text1"/>
            <w:lang w:val="en-US"/>
          </w:rPr>
          <w:delText xml:space="preserve">determined </w:delText>
        </w:r>
      </w:del>
      <w:ins w:id="915" w:author="Danilo Bzdok" w:date="2018-05-10T13:59:00Z">
        <w:r w:rsidR="007B4DCA">
          <w:rPr>
            <w:rFonts w:ascii="Calibri" w:hAnsi="Calibri"/>
            <w:color w:val="000000" w:themeColor="text1"/>
            <w:lang w:val="en-US"/>
          </w:rPr>
          <w:t xml:space="preserve">computed </w:t>
        </w:r>
      </w:ins>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del w:id="916" w:author="Danilo Bzdok" w:date="2018-05-07T18:31:00Z">
        <w:r w:rsidR="001172A2" w:rsidDel="00FE3F99">
          <w:rPr>
            <w:rFonts w:ascii="Calibri" w:hAnsi="Calibri"/>
            <w:color w:val="000000" w:themeColor="text1"/>
            <w:lang w:val="en-US"/>
          </w:rPr>
          <w:delText xml:space="preserve">at least </w:delText>
        </w:r>
      </w:del>
      <w:ins w:id="917"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918"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919" w:author="Danilo Bzdok" w:date="2018-05-07T18:31:00Z">
        <w:r w:rsidR="0042596B" w:rsidDel="00FE3F99">
          <w:rPr>
            <w:rFonts w:ascii="Calibri" w:hAnsi="Calibri"/>
            <w:color w:val="000000" w:themeColor="text1"/>
            <w:lang w:val="en-US"/>
          </w:rPr>
          <w:delText xml:space="preserve">out of </w:delText>
        </w:r>
      </w:del>
      <w:ins w:id="920"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r w:rsidR="004C5902">
        <w:fldChar w:fldCharType="begin"/>
      </w:r>
      <w:r w:rsidR="004C5902" w:rsidRPr="00B13EE6">
        <w:rPr>
          <w:lang w:val="en-US"/>
          <w:rPrChange w:id="921" w:author="Danilo Bzdok" w:date="2018-05-13T15:49:00Z">
            <w:rPr/>
          </w:rPrChange>
        </w:rPr>
        <w:instrText xml:space="preserve"> HYPERLINK \l "_ENREF_10" \o "Wasserstein, 2016 #6823" </w:instrText>
      </w:r>
      <w:r w:rsidR="004C5902">
        <w:fldChar w:fldCharType="separate"/>
      </w:r>
      <w:r w:rsidR="00DE4692">
        <w:rPr>
          <w:rFonts w:ascii="Calibri" w:hAnsi="Calibri"/>
          <w:noProof/>
          <w:color w:val="000000" w:themeColor="text1"/>
          <w:lang w:val="en-US"/>
        </w:rPr>
        <w:t>10</w:t>
      </w:r>
      <w:r w:rsidR="004C5902">
        <w:rPr>
          <w:rFonts w:ascii="Calibri" w:hAnsi="Calibri"/>
          <w:noProof/>
          <w:color w:val="000000" w:themeColor="text1"/>
          <w:lang w:val="en-US"/>
        </w:rPr>
        <w:fldChar w:fldCharType="end"/>
      </w:r>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ins w:id="922" w:author="Danilo Bzdok" w:date="2018-05-10T17:52:00Z">
        <w:r w:rsidR="00110567">
          <w:rPr>
            <w:rFonts w:ascii="Calibri" w:hAnsi="Calibri"/>
            <w:color w:val="000000" w:themeColor="text1"/>
            <w:lang w:val="en-US"/>
          </w:rPr>
          <w:t>Hence, a</w:t>
        </w:r>
      </w:ins>
      <w:del w:id="923" w:author="Danilo Bzdok" w:date="2018-05-10T17:52:00Z">
        <w:r w:rsidR="008F4632" w:rsidRPr="008F4632" w:rsidDel="00110567">
          <w:rPr>
            <w:rFonts w:ascii="Calibri" w:hAnsi="Calibri"/>
            <w:color w:val="000000" w:themeColor="text1"/>
            <w:lang w:val="en-US"/>
          </w:rPr>
          <w:delText>A</w:delText>
        </w:r>
      </w:del>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del w:id="924" w:author="Danilo Bzdok" w:date="2018-05-10T17:52:00Z">
        <w:r w:rsidR="008F4632" w:rsidRPr="008F4632" w:rsidDel="00110567">
          <w:rPr>
            <w:rFonts w:ascii="Calibri" w:hAnsi="Calibri"/>
            <w:color w:val="000000" w:themeColor="text1"/>
            <w:lang w:val="en-US"/>
          </w:rPr>
          <w:delText>will be the best choice to</w:delText>
        </w:r>
      </w:del>
      <w:ins w:id="925" w:author="Danilo Bzdok" w:date="2018-05-10T17:52:00Z">
        <w:r w:rsidR="00110567">
          <w:rPr>
            <w:rFonts w:ascii="Calibri" w:hAnsi="Calibri"/>
            <w:color w:val="000000" w:themeColor="text1"/>
            <w:lang w:val="en-US"/>
          </w:rPr>
          <w:t>can be used to</w:t>
        </w:r>
      </w:ins>
      <w:r w:rsidR="008F4632" w:rsidRPr="008F4632">
        <w:rPr>
          <w:rFonts w:ascii="Calibri" w:hAnsi="Calibri"/>
          <w:color w:val="000000" w:themeColor="text1"/>
          <w:lang w:val="en-US"/>
        </w:rPr>
        <w:t xml:space="preserve"> successfully predict whether a given individual will be affected by that disease.</w:t>
      </w:r>
      <w:r w:rsidR="00D50052">
        <w:rPr>
          <w:rFonts w:ascii="Calibri" w:hAnsi="Calibri"/>
          <w:color w:val="000000" w:themeColor="text1"/>
          <w:lang w:val="en-US"/>
        </w:rPr>
        <w:t xml:space="preserve"> </w:t>
      </w:r>
      <w:del w:id="926" w:author="Danilo Bzdok" w:date="2018-05-10T17:53:00Z">
        <w:r w:rsidR="00DE7261" w:rsidDel="005F29B2">
          <w:rPr>
            <w:rFonts w:ascii="Calibri" w:eastAsia="Times New Roman" w:hAnsi="Calibri" w:cs="Arial"/>
            <w:bCs/>
            <w:color w:val="000000" w:themeColor="text1"/>
            <w:shd w:val="clear" w:color="auto" w:fill="FFFFFF"/>
            <w:lang w:val="en-US"/>
          </w:rPr>
          <w:delText xml:space="preserve">In </w:delText>
        </w:r>
        <w:r w:rsidR="00A67824" w:rsidDel="005F29B2">
          <w:rPr>
            <w:rFonts w:ascii="Calibri" w:eastAsia="Times New Roman" w:hAnsi="Calibri" w:cs="Arial"/>
            <w:bCs/>
            <w:color w:val="000000" w:themeColor="text1"/>
            <w:shd w:val="clear" w:color="auto" w:fill="FFFFFF"/>
            <w:lang w:val="en-US"/>
          </w:rPr>
          <w:delText>a similar</w:delText>
        </w:r>
        <w:r w:rsidR="00DE7261" w:rsidDel="005F29B2">
          <w:rPr>
            <w:rFonts w:ascii="Calibri" w:eastAsia="Times New Roman" w:hAnsi="Calibri" w:cs="Arial"/>
            <w:bCs/>
            <w:color w:val="000000" w:themeColor="text1"/>
            <w:shd w:val="clear" w:color="auto" w:fill="FFFFFF"/>
            <w:lang w:val="en-US"/>
          </w:rPr>
          <w:delText xml:space="preserve"> vein</w:delText>
        </w:r>
      </w:del>
      <w:ins w:id="927" w:author="Danilo Bzdok" w:date="2018-05-10T17:53:00Z">
        <w:r w:rsidR="005F29B2">
          <w:rPr>
            <w:rFonts w:ascii="Calibri" w:eastAsia="Times New Roman" w:hAnsi="Calibri" w:cs="Arial"/>
            <w:bCs/>
            <w:color w:val="000000" w:themeColor="text1"/>
            <w:shd w:val="clear" w:color="auto" w:fill="FFFFFF"/>
            <w:lang w:val="en-US"/>
          </w:rPr>
          <w:t>On a related note</w:t>
        </w:r>
      </w:ins>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 </w:instrText>
      </w:r>
      <w:r w:rsidR="0092216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EN.CITE.DATA </w:instrText>
      </w:r>
      <w:r w:rsidR="00922169">
        <w:rPr>
          <w:rFonts w:ascii="Calibri" w:eastAsia="Times New Roman" w:hAnsi="Calibri" w:cs="Arial"/>
          <w:bCs/>
          <w:color w:val="000000" w:themeColor="text1"/>
          <w:shd w:val="clear" w:color="auto" w:fill="FFFFFF"/>
          <w:lang w:val="en-US"/>
        </w:rPr>
      </w:r>
      <w:r w:rsidR="0092216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r w:rsidR="004C5902">
        <w:fldChar w:fldCharType="begin"/>
      </w:r>
      <w:r w:rsidR="004C5902" w:rsidRPr="00B13EE6">
        <w:rPr>
          <w:lang w:val="en-US"/>
          <w:rPrChange w:id="928" w:author="Danilo Bzdok" w:date="2018-05-13T15:49:00Z">
            <w:rPr/>
          </w:rPrChange>
        </w:rPr>
        <w:instrText xml:space="preserve"> HYPERLINK \l "_ENREF_39" \o "Collaboration, 2015 #7032" </w:instrText>
      </w:r>
      <w:r w:rsidR="004C5902">
        <w:fldChar w:fldCharType="separate"/>
      </w:r>
      <w:r w:rsidR="00DE4692">
        <w:rPr>
          <w:rFonts w:ascii="Calibri" w:eastAsia="Times New Roman" w:hAnsi="Calibri" w:cs="Arial"/>
          <w:bCs/>
          <w:noProof/>
          <w:color w:val="000000" w:themeColor="text1"/>
          <w:shd w:val="clear" w:color="auto" w:fill="FFFFFF"/>
          <w:lang w:val="en-US"/>
        </w:rPr>
        <w:t>39-42</w:t>
      </w:r>
      <w:r w:rsidR="004C5902">
        <w:rPr>
          <w:rFonts w:ascii="Calibri" w:eastAsia="Times New Roman" w:hAnsi="Calibri" w:cs="Arial"/>
          <w:bCs/>
          <w:noProof/>
          <w:color w:val="000000" w:themeColor="text1"/>
          <w:shd w:val="clear" w:color="auto" w:fill="FFFFFF"/>
          <w:lang w:val="en-US"/>
        </w:rPr>
        <w:fldChar w:fldCharType="end"/>
      </w:r>
      <w:r w:rsidR="0092216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del w:id="929" w:author="Danilo Bzdok" w:date="2018-05-11T15:16:00Z">
        <w:r w:rsidR="00F207D7" w:rsidDel="000B3EF1">
          <w:rPr>
            <w:rFonts w:ascii="Calibri" w:eastAsia="Times New Roman" w:hAnsi="Calibri" w:cs="Arial"/>
            <w:bCs/>
            <w:color w:val="000000" w:themeColor="text1"/>
            <w:shd w:val="clear" w:color="auto" w:fill="FFFFFF"/>
            <w:lang w:val="en-US"/>
          </w:rPr>
          <w:delText xml:space="preserve">when </w:delText>
        </w:r>
      </w:del>
      <w:ins w:id="930" w:author="Danilo Bzdok" w:date="2018-05-11T15:16:00Z">
        <w:r w:rsidR="000B3EF1">
          <w:rPr>
            <w:rFonts w:ascii="Calibri" w:eastAsia="Times New Roman" w:hAnsi="Calibri" w:cs="Arial"/>
            <w:bCs/>
            <w:color w:val="000000" w:themeColor="text1"/>
            <w:shd w:val="clear" w:color="auto" w:fill="FFFFFF"/>
            <w:lang w:val="en-US"/>
          </w:rPr>
          <w:t xml:space="preserve">if </w:t>
        </w:r>
      </w:ins>
      <w:r w:rsidR="00F207D7">
        <w:rPr>
          <w:rFonts w:ascii="Calibri" w:eastAsia="Times New Roman" w:hAnsi="Calibri" w:cs="Arial"/>
          <w:bCs/>
          <w:color w:val="000000" w:themeColor="text1"/>
          <w:shd w:val="clear" w:color="auto" w:fill="FFFFFF"/>
          <w:lang w:val="en-US"/>
        </w:rPr>
        <w:t xml:space="preserve">leaving it out hurt the </w:t>
      </w:r>
      <w:ins w:id="931" w:author="Danilo Bzdok" w:date="2018-05-10T13:55:00Z">
        <w:r w:rsidR="008E1E1A">
          <w:rPr>
            <w:rFonts w:ascii="Calibri" w:eastAsia="Times New Roman" w:hAnsi="Calibri" w:cs="Arial"/>
            <w:bCs/>
            <w:color w:val="000000" w:themeColor="text1"/>
            <w:shd w:val="clear" w:color="auto" w:fill="FFFFFF"/>
            <w:lang w:val="en-US"/>
          </w:rPr>
          <w:t xml:space="preserve">overall </w:t>
        </w:r>
      </w:ins>
      <w:del w:id="932" w:author="Danilo Bzdok" w:date="2018-05-10T13:55:00Z">
        <w:r w:rsidR="00F207D7" w:rsidDel="008E1E1A">
          <w:rPr>
            <w:rFonts w:ascii="Calibri" w:eastAsia="Times New Roman" w:hAnsi="Calibri" w:cs="Arial"/>
            <w:bCs/>
            <w:color w:val="000000" w:themeColor="text1"/>
            <w:shd w:val="clear" w:color="auto" w:fill="FFFFFF"/>
            <w:lang w:val="en-US"/>
          </w:rPr>
          <w:delText xml:space="preserve">ensuing </w:delText>
        </w:r>
      </w:del>
      <w:r w:rsidR="008478D1">
        <w:rPr>
          <w:rFonts w:ascii="Calibri" w:eastAsia="Times New Roman" w:hAnsi="Calibri" w:cs="Arial"/>
          <w:bCs/>
          <w:color w:val="000000" w:themeColor="text1"/>
          <w:shd w:val="clear" w:color="auto" w:fill="FFFFFF"/>
          <w:lang w:val="en-US"/>
        </w:rPr>
        <w:t xml:space="preserve">prediction accuracy </w:t>
      </w:r>
      <w:ins w:id="933" w:author="Danilo Bzdok" w:date="2018-05-10T13:55:00Z">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ins>
      <w:ins w:id="934" w:author="Danilo Bzdok" w:date="2018-05-10T13:56:00Z">
        <w:r w:rsidR="00CB015F">
          <w:rPr>
            <w:rFonts w:ascii="Calibri" w:eastAsia="Times New Roman" w:hAnsi="Calibri" w:cs="Arial"/>
            <w:bCs/>
            <w:color w:val="000000" w:themeColor="text1"/>
            <w:shd w:val="clear" w:color="auto" w:fill="FFFFFF"/>
            <w:lang w:val="en-US"/>
          </w:rPr>
          <w:t xml:space="preserve">applying the </w:t>
        </w:r>
      </w:ins>
      <w:ins w:id="935" w:author="Danilo Bzdok" w:date="2018-05-10T17:54:00Z">
        <w:r w:rsidR="005F29B2">
          <w:rPr>
            <w:rFonts w:ascii="Calibri" w:eastAsia="Times New Roman" w:hAnsi="Calibri" w:cs="Arial"/>
            <w:bCs/>
            <w:color w:val="000000" w:themeColor="text1"/>
            <w:shd w:val="clear" w:color="auto" w:fill="FFFFFF"/>
            <w:lang w:val="en-US"/>
          </w:rPr>
          <w:t xml:space="preserve">previously </w:t>
        </w:r>
      </w:ins>
      <w:ins w:id="936" w:author="Danilo Bzdok" w:date="2018-05-10T13:56:00Z">
        <w:r w:rsidR="00CB015F">
          <w:rPr>
            <w:rFonts w:ascii="Calibri" w:eastAsia="Times New Roman" w:hAnsi="Calibri" w:cs="Arial"/>
            <w:bCs/>
            <w:color w:val="000000" w:themeColor="text1"/>
            <w:shd w:val="clear" w:color="auto" w:fill="FFFFFF"/>
            <w:lang w:val="en-US"/>
          </w:rPr>
          <w:t xml:space="preserve">built </w:t>
        </w:r>
      </w:ins>
      <w:ins w:id="937" w:author="Danilo Bzdok" w:date="2018-05-10T13:55:00Z">
        <w:r w:rsidR="008E1E1A">
          <w:rPr>
            <w:rFonts w:ascii="Calibri" w:eastAsia="Times New Roman" w:hAnsi="Calibri" w:cs="Arial"/>
            <w:bCs/>
            <w:color w:val="000000" w:themeColor="text1"/>
            <w:shd w:val="clear" w:color="auto" w:fill="FFFFFF"/>
            <w:lang w:val="en-US"/>
          </w:rPr>
          <w:t>model</w:t>
        </w:r>
      </w:ins>
      <w:ins w:id="938" w:author="Danilo Bzdok" w:date="2018-05-10T13:56:00Z">
        <w:r w:rsidR="00CB015F">
          <w:rPr>
            <w:rFonts w:ascii="Calibri" w:eastAsia="Times New Roman" w:hAnsi="Calibri" w:cs="Arial"/>
            <w:bCs/>
            <w:color w:val="000000" w:themeColor="text1"/>
            <w:shd w:val="clear" w:color="auto" w:fill="FFFFFF"/>
            <w:lang w:val="en-US"/>
          </w:rPr>
          <w:t xml:space="preserve"> </w:t>
        </w:r>
      </w:ins>
      <w:ins w:id="939" w:author="Danilo Bzdok" w:date="2018-05-10T17:54:00Z">
        <w:r w:rsidR="005F29B2">
          <w:rPr>
            <w:rFonts w:ascii="Calibri" w:eastAsia="Times New Roman" w:hAnsi="Calibri" w:cs="Arial"/>
            <w:bCs/>
            <w:color w:val="000000" w:themeColor="text1"/>
            <w:shd w:val="clear" w:color="auto" w:fill="FFFFFF"/>
            <w:lang w:val="en-US"/>
          </w:rPr>
          <w:t xml:space="preserve">was explicitly checked </w:t>
        </w:r>
      </w:ins>
      <w:ins w:id="940" w:author="Danilo Bzdok" w:date="2018-05-10T13:56:00Z">
        <w:r w:rsidR="00CB015F">
          <w:rPr>
            <w:rFonts w:ascii="Calibri" w:eastAsia="Times New Roman" w:hAnsi="Calibri" w:cs="Arial"/>
            <w:bCs/>
            <w:color w:val="000000" w:themeColor="text1"/>
            <w:shd w:val="clear" w:color="auto" w:fill="FFFFFF"/>
            <w:lang w:val="en-US"/>
          </w:rPr>
          <w:t>o</w:t>
        </w:r>
      </w:ins>
      <w:ins w:id="941" w:author="Danilo Bzdok" w:date="2018-05-10T17:54:00Z">
        <w:r w:rsidR="005F29B2">
          <w:rPr>
            <w:rFonts w:ascii="Calibri" w:eastAsia="Times New Roman" w:hAnsi="Calibri" w:cs="Arial"/>
            <w:bCs/>
            <w:color w:val="000000" w:themeColor="text1"/>
            <w:shd w:val="clear" w:color="auto" w:fill="FFFFFF"/>
            <w:lang w:val="en-US"/>
          </w:rPr>
          <w:t>n</w:t>
        </w:r>
      </w:ins>
      <w:ins w:id="942" w:author="Danilo Bzdok" w:date="2018-05-10T13:56:00Z">
        <w:r w:rsidR="00CB015F">
          <w:rPr>
            <w:rFonts w:ascii="Calibri" w:eastAsia="Times New Roman" w:hAnsi="Calibri" w:cs="Arial"/>
            <w:bCs/>
            <w:color w:val="000000" w:themeColor="text1"/>
            <w:shd w:val="clear" w:color="auto" w:fill="FFFFFF"/>
            <w:lang w:val="en-US"/>
          </w:rPr>
          <w:t xml:space="preserve"> fresh observations</w:t>
        </w:r>
      </w:ins>
      <w:ins w:id="943" w:author="Danilo Bzdok" w:date="2018-05-10T13:55:00Z">
        <w:r w:rsidR="008E1E1A">
          <w:rPr>
            <w:rFonts w:ascii="Calibri" w:eastAsia="Times New Roman" w:hAnsi="Calibri" w:cs="Arial"/>
            <w:bCs/>
            <w:color w:val="000000" w:themeColor="text1"/>
            <w:shd w:val="clear" w:color="auto" w:fill="FFFFFF"/>
            <w:lang w:val="en-US"/>
          </w:rPr>
          <w:t xml:space="preserve"> </w:t>
        </w:r>
      </w:ins>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r w:rsidR="004C5902">
        <w:fldChar w:fldCharType="begin"/>
      </w:r>
      <w:r w:rsidR="004C5902" w:rsidRPr="00B13EE6">
        <w:rPr>
          <w:lang w:val="en-US"/>
          <w:rPrChange w:id="944" w:author="Danilo Bzdok" w:date="2018-05-13T15:49:00Z">
            <w:rPr/>
          </w:rPrChange>
        </w:rPr>
        <w:instrText xml:space="preserve"> HYPERLINK \l "_ENREF_2" \o "Breiman, 2001 #4148" </w:instrText>
      </w:r>
      <w:r w:rsidR="004C5902">
        <w:fldChar w:fldCharType="separate"/>
      </w:r>
      <w:r w:rsidR="00DE4692">
        <w:rPr>
          <w:rFonts w:ascii="Calibri" w:eastAsia="Times New Roman" w:hAnsi="Calibri" w:cs="Arial"/>
          <w:bCs/>
          <w:noProof/>
          <w:color w:val="000000" w:themeColor="text1"/>
          <w:shd w:val="clear" w:color="auto" w:fill="FFFFFF"/>
          <w:lang w:val="en-US"/>
        </w:rPr>
        <w:t>2</w:t>
      </w:r>
      <w:r w:rsidR="004C5902">
        <w:rPr>
          <w:rFonts w:ascii="Calibri" w:eastAsia="Times New Roman" w:hAnsi="Calibri" w:cs="Arial"/>
          <w:bCs/>
          <w:noProof/>
          <w:color w:val="000000" w:themeColor="text1"/>
          <w:shd w:val="clear" w:color="auto" w:fill="FFFFFF"/>
          <w:lang w:val="en-US"/>
        </w:rPr>
        <w:fldChar w:fldCharType="end"/>
      </w:r>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ins w:id="945" w:author="Danilo Bzdok" w:date="2018-05-10T17:55:00Z">
        <w:r w:rsidR="005F29B2">
          <w:rPr>
            <w:rFonts w:ascii="Calibri" w:eastAsia="Times New Roman" w:hAnsi="Calibri" w:cs="Arial"/>
            <w:bCs/>
            <w:color w:val="000000" w:themeColor="text1"/>
            <w:shd w:val="clear" w:color="auto" w:fill="FFFFFF"/>
            <w:lang w:val="en-US"/>
          </w:rPr>
          <w:t xml:space="preserve"> procedure</w:t>
        </w:r>
      </w:ins>
      <w:r w:rsidR="00332360">
        <w:rPr>
          <w:rFonts w:ascii="Calibri" w:eastAsia="Times New Roman" w:hAnsi="Calibri" w:cs="Arial"/>
          <w:bCs/>
          <w:color w:val="000000" w:themeColor="text1"/>
          <w:shd w:val="clear" w:color="auto" w:fill="FFFFFF"/>
          <w:lang w:val="en-US"/>
        </w:rPr>
        <w:t>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xml:space="preserve">, as they </w:t>
      </w:r>
      <w:del w:id="946" w:author="Danilo Bzdok" w:date="2018-05-10T17:55:00Z">
        <w:r w:rsidR="00FD61B3" w:rsidDel="00ED2749">
          <w:rPr>
            <w:rFonts w:ascii="Calibri" w:eastAsia="Times New Roman" w:hAnsi="Calibri" w:cs="Arial"/>
            <w:bCs/>
            <w:color w:val="000000" w:themeColor="text1"/>
            <w:shd w:val="clear" w:color="auto" w:fill="FFFFFF"/>
            <w:lang w:val="en-US"/>
          </w:rPr>
          <w:delText xml:space="preserve">facilitate </w:delText>
        </w:r>
      </w:del>
      <w:ins w:id="947" w:author="Danilo Bzdok" w:date="2018-05-10T17:55:00Z">
        <w:r w:rsidR="00ED2749">
          <w:rPr>
            <w:rFonts w:ascii="Calibri" w:eastAsia="Times New Roman" w:hAnsi="Calibri" w:cs="Arial"/>
            <w:bCs/>
            <w:color w:val="000000" w:themeColor="text1"/>
            <w:shd w:val="clear" w:color="auto" w:fill="FFFFFF"/>
            <w:lang w:val="en-US"/>
          </w:rPr>
          <w:t xml:space="preserve">can promote </w:t>
        </w:r>
      </w:ins>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92216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r w:rsidR="004C5902">
        <w:fldChar w:fldCharType="begin"/>
      </w:r>
      <w:r w:rsidR="004C5902" w:rsidRPr="00B13EE6">
        <w:rPr>
          <w:lang w:val="en-US"/>
          <w:rPrChange w:id="948" w:author="Danilo Bzdok" w:date="2018-05-13T15:49:00Z">
            <w:rPr/>
          </w:rPrChange>
        </w:rPr>
        <w:instrText xml:space="preserve"> HYPERLINK \l "_ENREF_43" \o "Donoho, 2017 #7030" </w:instrText>
      </w:r>
      <w:r w:rsidR="004C5902">
        <w:fldChar w:fldCharType="separate"/>
      </w:r>
      <w:r w:rsidR="00DE4692">
        <w:rPr>
          <w:rFonts w:ascii="Calibri" w:eastAsia="Times New Roman" w:hAnsi="Calibri" w:cs="Arial"/>
          <w:bCs/>
          <w:noProof/>
          <w:color w:val="000000" w:themeColor="text1"/>
          <w:shd w:val="clear" w:color="auto" w:fill="FFFFFF"/>
          <w:lang w:val="en-US"/>
        </w:rPr>
        <w:t>43</w:t>
      </w:r>
      <w:r w:rsidR="004C5902">
        <w:rPr>
          <w:rFonts w:ascii="Calibri" w:eastAsia="Times New Roman" w:hAnsi="Calibri" w:cs="Arial"/>
          <w:bCs/>
          <w:noProof/>
          <w:color w:val="000000" w:themeColor="text1"/>
          <w:shd w:val="clear" w:color="auto" w:fill="FFFFFF"/>
          <w:lang w:val="en-US"/>
        </w:rPr>
        <w:fldChar w:fldCharType="end"/>
      </w:r>
      <w:r w:rsidR="0092216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49EDCF91"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ins w:id="949" w:author="Danilo Bzdok" w:date="2018-05-12T13:36:00Z">
        <w:r w:rsidR="008341AA">
          <w:rPr>
            <w:rFonts w:ascii="Calibri" w:hAnsi="Calibri"/>
            <w:color w:val="000000" w:themeColor="text1"/>
            <w:lang w:val="en-US"/>
          </w:rPr>
          <w:t xml:space="preserve">in quantitative research </w:t>
        </w:r>
      </w:ins>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&lt;EndNote&gt;&lt;Cite&gt;&lt;Author&gt;Breiman&lt;/Author&gt;&lt;Year&gt;2001&lt;/Year&gt;&lt;RecNum&gt;4148&lt;/RecNum&gt;&lt;DisplayText&gt;(2, 44)&lt;/DisplayText&gt;&lt;record&gt;&lt;rec-number&gt;4148&lt;/rec-number&gt;&lt;foreign-keys&gt;&lt;key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E05D06">
        <w:rPr>
          <w:rFonts w:ascii="Calibri" w:hAnsi="Calibri"/>
          <w:noProof/>
          <w:color w:val="000000" w:themeColor="text1"/>
          <w:lang w:val="en-US"/>
        </w:rPr>
        <w:t>(</w:t>
      </w:r>
      <w:r w:rsidR="004C5902">
        <w:fldChar w:fldCharType="begin"/>
      </w:r>
      <w:r w:rsidR="004C5902" w:rsidRPr="00B13EE6">
        <w:rPr>
          <w:lang w:val="en-US"/>
          <w:rPrChange w:id="950" w:author="Danilo Bzdok" w:date="2018-05-13T15:49:00Z">
            <w:rPr/>
          </w:rPrChange>
        </w:rPr>
        <w:instrText xml:space="preserve"> HYPERLINK \l "_ENREF_2" \o "Breiman, 2001 #4148" </w:instrText>
      </w:r>
      <w:r w:rsidR="004C5902">
        <w:fldChar w:fldCharType="separate"/>
      </w:r>
      <w:r w:rsidR="00DE4692">
        <w:rPr>
          <w:rFonts w:ascii="Calibri" w:hAnsi="Calibri"/>
          <w:noProof/>
          <w:color w:val="000000" w:themeColor="text1"/>
          <w:lang w:val="en-US"/>
        </w:rPr>
        <w:t>2</w:t>
      </w:r>
      <w:r w:rsidR="004C5902">
        <w:rPr>
          <w:rFonts w:ascii="Calibri" w:hAnsi="Calibri"/>
          <w:noProof/>
          <w:color w:val="000000" w:themeColor="text1"/>
          <w:lang w:val="en-US"/>
        </w:rPr>
        <w:fldChar w:fldCharType="end"/>
      </w:r>
      <w:r w:rsidR="00E05D06">
        <w:rPr>
          <w:rFonts w:ascii="Calibri" w:hAnsi="Calibri"/>
          <w:noProof/>
          <w:color w:val="000000" w:themeColor="text1"/>
          <w:lang w:val="en-US"/>
        </w:rPr>
        <w:t xml:space="preserve">, </w:t>
      </w:r>
      <w:r w:rsidR="004C5902">
        <w:fldChar w:fldCharType="begin"/>
      </w:r>
      <w:r w:rsidR="004C5902" w:rsidRPr="00B13EE6">
        <w:rPr>
          <w:lang w:val="en-US"/>
          <w:rPrChange w:id="951" w:author="Danilo Bzdok" w:date="2018-05-13T15:49:00Z">
            <w:rPr/>
          </w:rPrChange>
        </w:rPr>
        <w:instrText xml:space="preserve"> HYPERLINK \l "_ENREF_44" \o "Taylor, 2015 #7042" </w:instrText>
      </w:r>
      <w:r w:rsidR="004C5902">
        <w:fldChar w:fldCharType="separate"/>
      </w:r>
      <w:r w:rsidR="00DE4692">
        <w:rPr>
          <w:rFonts w:ascii="Calibri" w:hAnsi="Calibri"/>
          <w:noProof/>
          <w:color w:val="000000" w:themeColor="text1"/>
          <w:lang w:val="en-US"/>
        </w:rPr>
        <w:t>44</w:t>
      </w:r>
      <w:r w:rsidR="004C5902">
        <w:rPr>
          <w:rFonts w:ascii="Calibri" w:hAnsi="Calibri"/>
          <w:noProof/>
          <w:color w:val="000000" w:themeColor="text1"/>
          <w:lang w:val="en-US"/>
        </w:rPr>
        <w:fldChar w:fldCharType="end"/>
      </w:r>
      <w:r w:rsidR="00E05D06">
        <w:rPr>
          <w:rFonts w:ascii="Calibri" w:hAnsi="Calibri"/>
          <w:noProof/>
          <w:color w:val="000000" w:themeColor="text1"/>
          <w:lang w:val="en-US"/>
        </w:rPr>
        <w:t>)</w:t>
      </w:r>
      <w:r w:rsidRPr="00F207D7">
        <w:rPr>
          <w:rFonts w:ascii="Calibri" w:hAnsi="Calibri"/>
          <w:color w:val="000000" w:themeColor="text1"/>
          <w:lang w:val="en-US"/>
        </w:rPr>
        <w:fldChar w:fldCharType="end"/>
      </w:r>
      <w:ins w:id="952" w:author="Danilo Bzdok" w:date="2018-05-12T13:38:00Z">
        <w:r w:rsidR="00E05D06">
          <w:rPr>
            <w:rFonts w:ascii="Calibri" w:hAnsi="Calibri"/>
            <w:color w:val="000000" w:themeColor="text1"/>
            <w:lang w:val="en-US"/>
          </w:rPr>
          <w:t>;</w:t>
        </w:r>
      </w:ins>
      <w:r w:rsidRPr="00F207D7">
        <w:rPr>
          <w:rFonts w:ascii="Calibri" w:hAnsi="Calibri"/>
          <w:color w:val="000000" w:themeColor="text1"/>
          <w:lang w:val="en-US"/>
        </w:rPr>
        <w:t xml:space="preserve"> and can </w:t>
      </w:r>
      <w:ins w:id="953" w:author="Danilo Bzdok" w:date="2018-05-12T13:37:00Z">
        <w:r w:rsidR="00E05D06">
          <w:rPr>
            <w:rFonts w:ascii="Calibri" w:hAnsi="Calibri"/>
            <w:color w:val="000000" w:themeColor="text1"/>
            <w:lang w:val="en-US"/>
          </w:rPr>
          <w:t xml:space="preserve">therefore </w:t>
        </w:r>
      </w:ins>
      <w:r w:rsidRPr="00F207D7">
        <w:rPr>
          <w:rFonts w:ascii="Calibri" w:hAnsi="Calibri"/>
          <w:color w:val="000000" w:themeColor="text1"/>
          <w:lang w:val="en-US"/>
        </w:rPr>
        <w:t xml:space="preserve">take different </w:t>
      </w:r>
      <w:del w:id="954" w:author="Danilo Bzdok" w:date="2018-05-12T13:38:00Z">
        <w:r w:rsidRPr="00F207D7" w:rsidDel="00E05D06">
          <w:rPr>
            <w:rFonts w:ascii="Calibri" w:hAnsi="Calibri"/>
            <w:color w:val="000000" w:themeColor="text1"/>
            <w:lang w:val="en-US"/>
          </w:rPr>
          <w:delText xml:space="preserve">flavors </w:delText>
        </w:r>
      </w:del>
      <w:ins w:id="955" w:author="Danilo Bzdok" w:date="2018-05-12T13:38:00Z">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ins>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automatic importance judgments still requires informed judgment </w:t>
      </w:r>
      <w:ins w:id="956" w:author="Danilo Bzdok" w:date="2018-05-12T13:39:00Z">
        <w:r w:rsidR="00E05D06">
          <w:rPr>
            <w:rFonts w:ascii="Calibri" w:hAnsi="Calibri"/>
            <w:color w:val="000000" w:themeColor="text1"/>
            <w:lang w:val="en-US"/>
          </w:rPr>
          <w:t xml:space="preserve">by the investigator </w:t>
        </w:r>
      </w:ins>
      <w:r w:rsidR="003C69F6">
        <w:rPr>
          <w:rFonts w:ascii="Calibri" w:hAnsi="Calibri"/>
          <w:color w:val="000000" w:themeColor="text1"/>
          <w:lang w:val="en-US"/>
        </w:rPr>
        <w:t xml:space="preserve">how far the conclusions </w:t>
      </w:r>
      <w:del w:id="957" w:author="Danilo Bzdok" w:date="2018-05-12T13:40:00Z">
        <w:r w:rsidR="003C69F6" w:rsidDel="00696D18">
          <w:rPr>
            <w:rFonts w:ascii="Calibri" w:hAnsi="Calibri"/>
            <w:color w:val="000000" w:themeColor="text1"/>
            <w:lang w:val="en-US"/>
          </w:rPr>
          <w:delText xml:space="preserve">can </w:delText>
        </w:r>
      </w:del>
      <w:ins w:id="958" w:author="Danilo Bzdok" w:date="2018-05-12T13:40:00Z">
        <w:r w:rsidR="00696D18">
          <w:rPr>
            <w:rFonts w:ascii="Calibri" w:hAnsi="Calibri"/>
            <w:color w:val="000000" w:themeColor="text1"/>
            <w:lang w:val="en-US"/>
          </w:rPr>
          <w:t xml:space="preserve">should </w:t>
        </w:r>
      </w:ins>
      <w:r w:rsidR="003C69F6">
        <w:rPr>
          <w:rFonts w:ascii="Calibri" w:hAnsi="Calibri"/>
          <w:color w:val="000000" w:themeColor="text1"/>
          <w:lang w:val="en-US"/>
        </w:rPr>
        <w:t>be trusted</w:t>
      </w:r>
      <w:ins w:id="959" w:author="Danilo Bzdok" w:date="2018-05-12T13:39:00Z">
        <w:r w:rsidR="00E05D06">
          <w:rPr>
            <w:rFonts w:ascii="Calibri" w:hAnsi="Calibri"/>
            <w:color w:val="000000" w:themeColor="text1"/>
            <w:lang w:val="en-US"/>
          </w:rPr>
          <w:t>.</w:t>
        </w:r>
      </w:ins>
      <w:r w:rsidR="003C69F6">
        <w:rPr>
          <w:rFonts w:ascii="Calibri" w:hAnsi="Calibri"/>
          <w:color w:val="000000" w:themeColor="text1"/>
          <w:lang w:val="en-US"/>
        </w:rPr>
        <w:t xml:space="preserve"> </w:t>
      </w:r>
      <w:del w:id="960" w:author="Danilo Bzdok" w:date="2018-05-12T13:39:00Z">
        <w:r w:rsidR="003C69F6" w:rsidDel="00E05D06">
          <w:rPr>
            <w:rFonts w:ascii="Calibri" w:hAnsi="Calibri"/>
            <w:color w:val="000000" w:themeColor="text1"/>
            <w:lang w:val="en-US"/>
          </w:rPr>
          <w:delText xml:space="preserve">- </w:delText>
        </w:r>
      </w:del>
      <w:ins w:id="961" w:author="Danilo Bzdok" w:date="2018-05-12T13:39:00Z">
        <w:r w:rsidR="00E05D06">
          <w:rPr>
            <w:rFonts w:ascii="Calibri" w:hAnsi="Calibri"/>
            <w:color w:val="000000" w:themeColor="text1"/>
            <w:lang w:val="en-US"/>
          </w:rPr>
          <w:t>T</w:t>
        </w:r>
      </w:ins>
      <w:del w:id="962" w:author="Danilo Bzdok" w:date="2018-05-12T13:39:00Z">
        <w:r w:rsidR="003C69F6" w:rsidDel="00E05D06">
          <w:rPr>
            <w:rFonts w:ascii="Calibri" w:hAnsi="Calibri"/>
            <w:color w:val="000000" w:themeColor="text1"/>
            <w:lang w:val="en-US"/>
          </w:rPr>
          <w:delText>t</w:delText>
        </w:r>
      </w:del>
      <w:r w:rsidR="003C69F6">
        <w:rPr>
          <w:rFonts w:ascii="Calibri" w:hAnsi="Calibri"/>
          <w:color w:val="000000" w:themeColor="text1"/>
          <w:lang w:val="en-US"/>
        </w:rPr>
        <w:t xml:space="preserve">he initial choice of </w:t>
      </w:r>
      <w:ins w:id="963" w:author="Danilo Bzdok" w:date="2018-05-12T13:40:00Z">
        <w:r w:rsidR="00696D18">
          <w:rPr>
            <w:rFonts w:ascii="Calibri" w:hAnsi="Calibri"/>
            <w:color w:val="000000" w:themeColor="text1"/>
            <w:lang w:val="en-US"/>
          </w:rPr>
          <w:t xml:space="preserve">analysis </w:t>
        </w:r>
      </w:ins>
      <w:r w:rsidR="003C69F6">
        <w:rPr>
          <w:rFonts w:ascii="Calibri" w:hAnsi="Calibri"/>
          <w:color w:val="000000" w:themeColor="text1"/>
          <w:lang w:val="en-US"/>
        </w:rPr>
        <w:t xml:space="preserve">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w:t>
      </w:r>
      <w:del w:id="964" w:author="Danilo Bzdok" w:date="2018-05-12T13:42:00Z">
        <w:r w:rsidR="003C69F6" w:rsidDel="003E4EF6">
          <w:rPr>
            <w:rFonts w:ascii="Calibri" w:hAnsi="Calibri"/>
            <w:color w:val="000000" w:themeColor="text1"/>
            <w:lang w:val="en-US"/>
          </w:rPr>
          <w:delText>optimal for</w:delText>
        </w:r>
      </w:del>
      <w:ins w:id="965" w:author="Danilo Bzdok" w:date="2018-05-12T13:42:00Z">
        <w:r w:rsidR="003E4EF6">
          <w:rPr>
            <w:rFonts w:ascii="Calibri" w:hAnsi="Calibri"/>
            <w:color w:val="000000" w:themeColor="text1"/>
            <w:lang w:val="en-US"/>
          </w:rPr>
          <w:t>well aligned with</w:t>
        </w:r>
      </w:ins>
      <w:r w:rsidR="003C69F6">
        <w:rPr>
          <w:rFonts w:ascii="Calibri" w:hAnsi="Calibri"/>
          <w:color w:val="000000" w:themeColor="text1"/>
          <w:lang w:val="en-US"/>
        </w:rPr>
        <w:t xml:space="preserve"> the </w:t>
      </w:r>
      <w:del w:id="966" w:author="Danilo Bzdok" w:date="2018-05-12T13:43:00Z">
        <w:r w:rsidR="003C69F6" w:rsidDel="003E4EF6">
          <w:rPr>
            <w:rFonts w:ascii="Calibri" w:hAnsi="Calibri"/>
            <w:color w:val="000000" w:themeColor="text1"/>
            <w:lang w:val="en-US"/>
          </w:rPr>
          <w:delText>underlying research</w:delText>
        </w:r>
      </w:del>
      <w:ins w:id="967" w:author="Danilo Bzdok" w:date="2018-05-12T13:43:00Z">
        <w:r w:rsidR="003E4EF6">
          <w:rPr>
            <w:rFonts w:ascii="Calibri" w:hAnsi="Calibri"/>
            <w:color w:val="000000" w:themeColor="text1"/>
            <w:lang w:val="en-US"/>
          </w:rPr>
          <w:t>substantive research</w:t>
        </w:r>
      </w:ins>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del w:id="968" w:author="Danilo Bzdok" w:date="2018-05-12T13:44:00Z">
        <w:r w:rsidR="00E302D0" w:rsidDel="00DE4692">
          <w:rPr>
            <w:rFonts w:ascii="Calibri" w:hAnsi="Calibri"/>
            <w:color w:val="000000" w:themeColor="text1"/>
            <w:lang w:val="en-US"/>
          </w:rPr>
          <w:delText>incomplete</w:delText>
        </w:r>
        <w:r w:rsidR="007A7DA7" w:rsidDel="00DE4692">
          <w:rPr>
            <w:rFonts w:ascii="Calibri" w:hAnsi="Calibri"/>
            <w:color w:val="000000" w:themeColor="text1"/>
            <w:lang w:val="en-US"/>
          </w:rPr>
          <w:delText xml:space="preserve"> </w:delText>
        </w:r>
      </w:del>
      <w:ins w:id="969" w:author="Danilo Bzdok" w:date="2018-05-12T13:44:00Z">
        <w:r w:rsidR="00DE4692">
          <w:rPr>
            <w:rFonts w:ascii="Calibri" w:hAnsi="Calibri"/>
            <w:color w:val="000000" w:themeColor="text1"/>
            <w:lang w:val="en-US"/>
          </w:rPr>
          <w:t xml:space="preserve">insufficient </w:t>
        </w:r>
      </w:ins>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 </w:instrText>
      </w:r>
      <w:r w:rsidR="00DE4692">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EN.CITE.DATA </w:instrText>
      </w:r>
      <w:r w:rsidR="00DE4692">
        <w:rPr>
          <w:rFonts w:ascii="Calibri" w:hAnsi="Calibri"/>
          <w:color w:val="000000" w:themeColor="text1"/>
          <w:lang w:val="en-US"/>
        </w:rPr>
      </w:r>
      <w:r w:rsidR="00DE4692">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DE4692">
        <w:rPr>
          <w:rFonts w:ascii="Calibri" w:hAnsi="Calibri"/>
          <w:noProof/>
          <w:color w:val="000000" w:themeColor="text1"/>
          <w:lang w:val="en-US"/>
        </w:rPr>
        <w:t>(</w:t>
      </w:r>
      <w:r w:rsidR="004C5902">
        <w:fldChar w:fldCharType="begin"/>
      </w:r>
      <w:r w:rsidR="004C5902" w:rsidRPr="00B13EE6">
        <w:rPr>
          <w:lang w:val="en-US"/>
          <w:rPrChange w:id="970" w:author="Danilo Bzdok" w:date="2018-05-13T15:49:00Z">
            <w:rPr/>
          </w:rPrChange>
        </w:rPr>
        <w:instrText xml:space="preserve"> HYPERLINK \l "_ENREF_1" \o "Bzdok, 2018 #7024" </w:instrText>
      </w:r>
      <w:r w:rsidR="004C5902">
        <w:fldChar w:fldCharType="separate"/>
      </w:r>
      <w:r w:rsidR="00DE4692">
        <w:rPr>
          <w:rFonts w:ascii="Calibri" w:hAnsi="Calibri"/>
          <w:noProof/>
          <w:color w:val="000000" w:themeColor="text1"/>
          <w:lang w:val="en-US"/>
        </w:rPr>
        <w:t>1</w:t>
      </w:r>
      <w:r w:rsidR="004C5902">
        <w:rPr>
          <w:rFonts w:ascii="Calibri" w:hAnsi="Calibri"/>
          <w:noProof/>
          <w:color w:val="000000" w:themeColor="text1"/>
          <w:lang w:val="en-US"/>
        </w:rPr>
        <w:fldChar w:fldCharType="end"/>
      </w:r>
      <w:r w:rsidR="00DE4692">
        <w:rPr>
          <w:rFonts w:ascii="Calibri" w:hAnsi="Calibri"/>
          <w:noProof/>
          <w:color w:val="000000" w:themeColor="text1"/>
          <w:lang w:val="en-US"/>
        </w:rPr>
        <w:t xml:space="preserve">, </w:t>
      </w:r>
      <w:r w:rsidR="004C5902">
        <w:fldChar w:fldCharType="begin"/>
      </w:r>
      <w:r w:rsidR="004C5902" w:rsidRPr="00B13EE6">
        <w:rPr>
          <w:lang w:val="en-US"/>
          <w:rPrChange w:id="971" w:author="Danilo Bzdok" w:date="2018-05-13T15:49:00Z">
            <w:rPr/>
          </w:rPrChange>
        </w:rPr>
        <w:instrText xml:space="preserve"> HYPERLINK \l "_ENREF_27" \o "Wu, 2009 #5997" </w:instrText>
      </w:r>
      <w:r w:rsidR="004C5902">
        <w:fldChar w:fldCharType="separate"/>
      </w:r>
      <w:r w:rsidR="00DE4692">
        <w:rPr>
          <w:rFonts w:ascii="Calibri" w:hAnsi="Calibri"/>
          <w:noProof/>
          <w:color w:val="000000" w:themeColor="text1"/>
          <w:lang w:val="en-US"/>
        </w:rPr>
        <w:t>27</w:t>
      </w:r>
      <w:r w:rsidR="004C5902">
        <w:rPr>
          <w:rFonts w:ascii="Calibri" w:hAnsi="Calibri"/>
          <w:noProof/>
          <w:color w:val="000000" w:themeColor="text1"/>
          <w:lang w:val="en-US"/>
        </w:rPr>
        <w:fldChar w:fldCharType="end"/>
      </w:r>
      <w:r w:rsidR="00DE4692">
        <w:rPr>
          <w:rFonts w:ascii="Calibri" w:hAnsi="Calibri"/>
          <w:noProof/>
          <w:color w:val="000000" w:themeColor="text1"/>
          <w:lang w:val="en-US"/>
        </w:rPr>
        <w:t xml:space="preserve">, </w:t>
      </w:r>
      <w:r w:rsidR="004C5902">
        <w:fldChar w:fldCharType="begin"/>
      </w:r>
      <w:r w:rsidR="004C5902" w:rsidRPr="00B13EE6">
        <w:rPr>
          <w:lang w:val="en-US"/>
          <w:rPrChange w:id="972" w:author="Danilo Bzdok" w:date="2018-05-13T15:49:00Z">
            <w:rPr/>
          </w:rPrChange>
        </w:rPr>
        <w:instrText xml:space="preserve"> HYPERLINK \l "_ENREF_29" \o "Hastie, 2015 #5915" </w:instrText>
      </w:r>
      <w:r w:rsidR="004C5902">
        <w:fldChar w:fldCharType="separate"/>
      </w:r>
      <w:r w:rsidR="00DE4692">
        <w:rPr>
          <w:rFonts w:ascii="Calibri" w:hAnsi="Calibri"/>
          <w:noProof/>
          <w:color w:val="000000" w:themeColor="text1"/>
          <w:lang w:val="en-US"/>
        </w:rPr>
        <w:t>29</w:t>
      </w:r>
      <w:r w:rsidR="004C5902">
        <w:rPr>
          <w:rFonts w:ascii="Calibri" w:hAnsi="Calibri"/>
          <w:noProof/>
          <w:color w:val="000000" w:themeColor="text1"/>
          <w:lang w:val="en-US"/>
        </w:rPr>
        <w:fldChar w:fldCharType="end"/>
      </w:r>
      <w:r w:rsidR="00DE4692">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r w:rsidR="004C5902">
        <w:fldChar w:fldCharType="begin"/>
      </w:r>
      <w:r w:rsidR="004C5902" w:rsidRPr="00B13EE6">
        <w:rPr>
          <w:lang w:val="en-US"/>
          <w:rPrChange w:id="973" w:author="Danilo Bzdok" w:date="2018-05-13T15:49:00Z">
            <w:rPr/>
          </w:rPrChange>
        </w:rPr>
        <w:instrText xml:space="preserve"> HYPERLINK \l "_ENREF_10" \o "Wasserstein, 2016 #6823" </w:instrText>
      </w:r>
      <w:r w:rsidR="004C5902">
        <w:fldChar w:fldCharType="separate"/>
      </w:r>
      <w:r w:rsidR="00DE4692" w:rsidRPr="005D1864">
        <w:rPr>
          <w:rFonts w:ascii="Calibri" w:hAnsi="Calibri"/>
          <w:noProof/>
          <w:color w:val="000000" w:themeColor="text1"/>
          <w:lang w:val="en-US"/>
        </w:rPr>
        <w:t>10</w:t>
      </w:r>
      <w:r w:rsidR="004C5902">
        <w:rPr>
          <w:rFonts w:ascii="Calibri" w:hAnsi="Calibri"/>
          <w:noProof/>
          <w:color w:val="000000" w:themeColor="text1"/>
          <w:lang w:val="en-US"/>
        </w:rPr>
        <w:fldChar w:fldCharType="end"/>
      </w:r>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05D06" w:rsidRPr="00E05D06">
        <w:rPr>
          <w:rFonts w:ascii="Calibri" w:hAnsi="Calibri"/>
          <w:color w:val="000000" w:themeColor="text1"/>
          <w:lang w:val="en-US"/>
          <w:rPrChange w:id="974" w:author="Danilo Bzdok" w:date="2018-05-12T13:38:00Z">
            <w:rPr>
              <w:rFonts w:ascii="Calibri" w:hAnsi="Calibri"/>
              <w:color w:val="000000" w:themeColor="text1"/>
            </w:rPr>
          </w:rPrChange>
        </w:rPr>
        <w:instrText xml:space="preserve"> ADDIN EN.CITE &lt;EndNote&gt;&lt;Cite&gt;&lt;Author&gt;Cohen&lt;/Author&gt;&lt;Year&gt;1990&lt;/Year&gt;&lt;RecNum&gt;5949&lt;/RecNum&gt;&lt;DisplayText&gt;(45, 46)&lt;/DisplayText&gt;&lt;record&gt;&lt;rec-number&gt;5949&lt;/rec-number&gt;&lt;foreign-keys&gt;&lt;key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r w:rsidR="004C5902">
        <w:fldChar w:fldCharType="begin"/>
      </w:r>
      <w:r w:rsidR="004C5902" w:rsidRPr="00B13EE6">
        <w:rPr>
          <w:lang w:val="en-US"/>
          <w:rPrChange w:id="975" w:author="Danilo Bzdok" w:date="2018-05-13T15:49:00Z">
            <w:rPr/>
          </w:rPrChange>
        </w:rPr>
        <w:instrText xml:space="preserve"> HYPERLINK \l "_ENREF_45" \o "Cohen, 1990 #5949" </w:instrText>
      </w:r>
      <w:r w:rsidR="004C5902">
        <w:fldChar w:fldCharType="separate"/>
      </w:r>
      <w:r w:rsidR="00DE4692" w:rsidRPr="00E05D06">
        <w:rPr>
          <w:rFonts w:ascii="Calibri" w:hAnsi="Calibri"/>
          <w:noProof/>
          <w:color w:val="000000" w:themeColor="text1"/>
          <w:lang w:val="en-US"/>
        </w:rPr>
        <w:t>45</w:t>
      </w:r>
      <w:r w:rsidR="004C5902">
        <w:rPr>
          <w:rFonts w:ascii="Calibri" w:hAnsi="Calibri"/>
          <w:noProof/>
          <w:color w:val="000000" w:themeColor="text1"/>
          <w:lang w:val="en-US"/>
        </w:rPr>
        <w:fldChar w:fldCharType="end"/>
      </w:r>
      <w:r w:rsidR="00E05D06" w:rsidRPr="00E05D06">
        <w:rPr>
          <w:rFonts w:ascii="Calibri" w:hAnsi="Calibri"/>
          <w:noProof/>
          <w:color w:val="000000" w:themeColor="text1"/>
          <w:lang w:val="en-US"/>
        </w:rPr>
        <w:t xml:space="preserve">, </w:t>
      </w:r>
      <w:r w:rsidR="004C5902">
        <w:fldChar w:fldCharType="begin"/>
      </w:r>
      <w:r w:rsidR="004C5902" w:rsidRPr="00B13EE6">
        <w:rPr>
          <w:lang w:val="en-US"/>
          <w:rPrChange w:id="976" w:author="Danilo Bzdok" w:date="2018-05-13T15:49:00Z">
            <w:rPr/>
          </w:rPrChange>
        </w:rPr>
        <w:instrText xml:space="preserve"> HYPERLINK \l "_ENREF_46" \o "Gigerenzer, 1987 #6345" </w:instrText>
      </w:r>
      <w:r w:rsidR="004C5902">
        <w:fldChar w:fldCharType="separate"/>
      </w:r>
      <w:r w:rsidR="00DE4692" w:rsidRPr="00E05D06">
        <w:rPr>
          <w:rFonts w:ascii="Calibri" w:hAnsi="Calibri"/>
          <w:noProof/>
          <w:color w:val="000000" w:themeColor="text1"/>
          <w:lang w:val="en-US"/>
        </w:rPr>
        <w:t>46</w:t>
      </w:r>
      <w:r w:rsidR="004C5902">
        <w:rPr>
          <w:rFonts w:ascii="Calibri" w:hAnsi="Calibri"/>
          <w:noProof/>
          <w:color w:val="000000" w:themeColor="text1"/>
          <w:lang w:val="en-US"/>
        </w:rPr>
        <w:fldChar w:fldCharType="end"/>
      </w:r>
      <w:r w:rsidR="00E05D06" w:rsidRPr="00E05D0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w:t>
      </w:r>
      <w:r w:rsidR="00834D68" w:rsidRPr="004074D8">
        <w:rPr>
          <w:rFonts w:ascii="Calibri" w:hAnsi="Calibri"/>
          <w:color w:val="000000" w:themeColor="text1"/>
          <w:lang w:val="en-US"/>
        </w:rPr>
        <w:lastRenderedPageBreak/>
        <w:t xml:space="preserve">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E05D06" w:rsidRPr="00E05D06">
        <w:rPr>
          <w:rFonts w:ascii="Calibri" w:hAnsi="Calibri"/>
          <w:color w:val="000000" w:themeColor="text1"/>
          <w:lang w:val="en-US"/>
          <w:rPrChange w:id="977" w:author="Danilo Bzdok" w:date="2018-05-12T13:38:00Z">
            <w:rPr>
              <w:rFonts w:ascii="Calibri" w:hAnsi="Calibri"/>
              <w:color w:val="000000" w:themeColor="text1"/>
            </w:rPr>
          </w:rPrChange>
        </w:rPr>
        <w:instrText xml:space="preserve"> ADDIN EN.CITE &lt;EndNote&gt;&lt;Cite&gt;&lt;Author&gt;Szucs&lt;/Author&gt;&lt;Year&gt;2017&lt;/Year&gt;&lt;RecNum&gt;7029&lt;/RecNum&gt;&lt;DisplayText&gt;(47)&lt;/DisplayText&gt;&lt;record&gt;&lt;rec-number&gt;7029&lt;/rec-number&gt;&lt;foreign-keys&gt;&lt;key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r w:rsidR="004C5902">
        <w:fldChar w:fldCharType="begin"/>
      </w:r>
      <w:r w:rsidR="004C5902" w:rsidRPr="00B13EE6">
        <w:rPr>
          <w:lang w:val="en-US"/>
          <w:rPrChange w:id="978" w:author="Danilo Bzdok" w:date="2018-05-13T15:49:00Z">
            <w:rPr/>
          </w:rPrChange>
        </w:rPr>
        <w:instrText xml:space="preserve"> HYPERLINK \l "_ENREF_47" \o "Szucs, 2017 #7029" </w:instrText>
      </w:r>
      <w:r w:rsidR="004C5902">
        <w:fldChar w:fldCharType="separate"/>
      </w:r>
      <w:r w:rsidR="00DE4692" w:rsidRPr="00E05D06">
        <w:rPr>
          <w:rFonts w:ascii="Calibri" w:hAnsi="Calibri"/>
          <w:noProof/>
          <w:color w:val="000000" w:themeColor="text1"/>
          <w:lang w:val="en-US"/>
        </w:rPr>
        <w:t>47</w:t>
      </w:r>
      <w:r w:rsidR="004C5902">
        <w:rPr>
          <w:rFonts w:ascii="Calibri" w:hAnsi="Calibri"/>
          <w:noProof/>
          <w:color w:val="000000" w:themeColor="text1"/>
          <w:lang w:val="en-US"/>
        </w:rPr>
        <w:fldChar w:fldCharType="end"/>
      </w:r>
      <w:r w:rsidR="00E05D06" w:rsidRPr="00E05D0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C3333" w:rsidRDefault="004420AB" w:rsidP="00C76687">
      <w:pPr>
        <w:contextualSpacing/>
        <w:jc w:val="both"/>
        <w:rPr>
          <w:rFonts w:ascii="Calibri" w:hAnsi="Calibri"/>
          <w:i/>
          <w:color w:val="000000" w:themeColor="text1"/>
          <w:lang w:val="en-US"/>
          <w:rPrChange w:id="979" w:author="Danilo Bzdok" w:date="2018-05-08T10:24:00Z">
            <w:rPr>
              <w:rFonts w:ascii="Calibri" w:hAnsi="Calibri"/>
              <w:b/>
              <w:color w:val="000000" w:themeColor="text1"/>
              <w:lang w:val="en-US"/>
            </w:rPr>
          </w:rPrChange>
        </w:rPr>
      </w:pPr>
      <w:r w:rsidRPr="00CC3333">
        <w:rPr>
          <w:rFonts w:ascii="Calibri" w:hAnsi="Calibri"/>
          <w:i/>
          <w:color w:val="000000" w:themeColor="text1"/>
          <w:lang w:val="en-US"/>
          <w:rPrChange w:id="980" w:author="Danilo Bzdok" w:date="2018-05-08T10:24:00Z">
            <w:rPr>
              <w:rFonts w:ascii="Calibri" w:hAnsi="Calibri"/>
              <w:b/>
              <w:color w:val="000000" w:themeColor="text1"/>
              <w:lang w:val="en-US"/>
            </w:rPr>
          </w:rPrChange>
        </w:rPr>
        <w:t>Conclusion</w:t>
      </w:r>
    </w:p>
    <w:p w14:paraId="59F5AD5A" w14:textId="5A7DA8F4"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del w:id="981" w:author="Danilo Bzdok" w:date="2018-05-10T12:39:00Z">
        <w:r w:rsidRPr="00C76687" w:rsidDel="00FF7851">
          <w:rPr>
            <w:rFonts w:ascii="Calibri" w:eastAsia="Times New Roman" w:hAnsi="Calibri" w:cs="Arial"/>
            <w:color w:val="222222"/>
            <w:shd w:val="clear" w:color="auto" w:fill="FFFFFF"/>
            <w:lang w:val="en-US"/>
          </w:rPr>
          <w:delText>The present</w:delText>
        </w:r>
      </w:del>
      <w:ins w:id="982" w:author="Danilo Bzdok" w:date="2018-05-10T12:39:00Z">
        <w:r w:rsidR="00FF7851">
          <w:rPr>
            <w:rFonts w:ascii="Calibri" w:eastAsia="Times New Roman" w:hAnsi="Calibri" w:cs="Arial"/>
            <w:color w:val="222222"/>
            <w:shd w:val="clear" w:color="auto" w:fill="FFFFFF"/>
            <w:lang w:val="en-US"/>
          </w:rPr>
          <w:t>Our</w:t>
        </w:r>
      </w:ins>
      <w:r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del w:id="983" w:author="Danilo Bzdok" w:date="2018-05-10T12:40:00Z">
        <w:r w:rsidR="00394EF3" w:rsidDel="00FF7851">
          <w:rPr>
            <w:rFonts w:ascii="Calibri" w:eastAsia="Times New Roman" w:hAnsi="Calibri" w:cs="Arial"/>
            <w:color w:val="222222"/>
            <w:shd w:val="clear" w:color="auto" w:fill="FFFFFF"/>
            <w:lang w:val="en-US"/>
          </w:rPr>
          <w:delText>s</w:delText>
        </w:r>
      </w:del>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ins w:id="984" w:author="Danilo Bzdok" w:date="2018-05-10T12:40:00Z">
        <w:r w:rsidR="00FF7851">
          <w:rPr>
            <w:rFonts w:ascii="Calibri" w:eastAsia="Times New Roman" w:hAnsi="Calibri" w:cs="Arial"/>
            <w:color w:val="222222"/>
            <w:shd w:val="clear" w:color="auto" w:fill="FFFFFF"/>
            <w:lang w:val="en-US"/>
          </w:rPr>
          <w:t xml:space="preserve">linear </w:t>
        </w:r>
      </w:ins>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del w:id="985" w:author="Danilo Bzdok" w:date="2018-05-10T12:40:00Z">
        <w:r w:rsidR="00394EF3" w:rsidDel="00FF7851">
          <w:rPr>
            <w:rFonts w:ascii="Calibri" w:eastAsia="Times New Roman" w:hAnsi="Calibri" w:cs="Arial"/>
            <w:color w:val="222222"/>
            <w:shd w:val="clear" w:color="auto" w:fill="FFFFFF"/>
            <w:lang w:val="en-US"/>
          </w:rPr>
          <w:delText xml:space="preserve">for </w:delText>
        </w:r>
        <w:r w:rsidR="00224846" w:rsidRPr="00C76687" w:rsidDel="00FF7851">
          <w:rPr>
            <w:rFonts w:ascii="Calibri" w:eastAsia="Times New Roman" w:hAnsi="Calibri" w:cs="Arial"/>
            <w:color w:val="222222"/>
            <w:shd w:val="clear" w:color="auto" w:fill="FFFFFF"/>
            <w:lang w:val="en-US"/>
          </w:rPr>
          <w:delText>lin</w:delText>
        </w:r>
        <w:r w:rsidR="00500D73" w:rsidRPr="00C76687" w:rsidDel="00FF7851">
          <w:rPr>
            <w:rFonts w:ascii="Calibri" w:eastAsia="Times New Roman" w:hAnsi="Calibri" w:cs="Arial"/>
            <w:color w:val="222222"/>
            <w:shd w:val="clear" w:color="auto" w:fill="FFFFFF"/>
            <w:lang w:val="en-US"/>
          </w:rPr>
          <w:delText>ear</w:delText>
        </w:r>
        <w:r w:rsidR="00394EF3" w:rsidDel="00FF7851">
          <w:rPr>
            <w:rFonts w:ascii="Calibri" w:eastAsia="Times New Roman" w:hAnsi="Calibri" w:cs="Arial"/>
            <w:color w:val="222222"/>
            <w:shd w:val="clear" w:color="auto" w:fill="FFFFFF"/>
            <w:lang w:val="en-US"/>
          </w:rPr>
          <w:delText xml:space="preserve"> </w:delText>
        </w:r>
        <w:r w:rsidR="00445FE6" w:rsidDel="00FF7851">
          <w:rPr>
            <w:rFonts w:ascii="Calibri" w:eastAsia="Times New Roman" w:hAnsi="Calibri" w:cs="Arial"/>
            <w:color w:val="222222"/>
            <w:shd w:val="clear" w:color="auto" w:fill="FFFFFF"/>
            <w:lang w:val="en-US"/>
          </w:rPr>
          <w:delText>regression</w:delText>
        </w:r>
        <w:r w:rsidR="00500D73" w:rsidRPr="00C76687" w:rsidDel="00FF7851">
          <w:rPr>
            <w:rFonts w:ascii="Calibri" w:eastAsia="Times New Roman" w:hAnsi="Calibri" w:cs="Arial"/>
            <w:color w:val="222222"/>
            <w:shd w:val="clear" w:color="auto" w:fill="FFFFFF"/>
            <w:lang w:val="en-US"/>
          </w:rPr>
          <w:delText xml:space="preserve"> </w:delText>
        </w:r>
      </w:del>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del w:id="986" w:author="Danilo Bzdok" w:date="2018-05-10T12:41:00Z">
        <w:r w:rsidR="00224846" w:rsidRPr="00C76687" w:rsidDel="00FF7851">
          <w:rPr>
            <w:rFonts w:ascii="Calibri" w:eastAsia="Times New Roman" w:hAnsi="Calibri" w:cs="Arial"/>
            <w:color w:val="222222"/>
            <w:shd w:val="clear" w:color="auto" w:fill="FFFFFF"/>
            <w:lang w:val="en-US"/>
          </w:rPr>
          <w:delText xml:space="preserve">empirical </w:delText>
        </w:r>
      </w:del>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del w:id="987" w:author="Danilo Bzdok" w:date="2018-05-10T12:41:00Z">
        <w:r w:rsidR="00EA6822" w:rsidRPr="00C76687" w:rsidDel="00FF7851">
          <w:rPr>
            <w:rFonts w:ascii="Calibri" w:eastAsia="Times New Roman" w:hAnsi="Calibri" w:cs="Arial"/>
            <w:color w:val="222222"/>
            <w:shd w:val="clear" w:color="auto" w:fill="FFFFFF"/>
            <w:lang w:val="en-US"/>
          </w:rPr>
          <w:delText xml:space="preserve">for </w:delText>
        </w:r>
      </w:del>
      <w:ins w:id="988" w:author="Danilo Bzdok" w:date="2018-05-10T12:47:00Z">
        <w:r w:rsidR="008D15C5">
          <w:rPr>
            <w:rFonts w:ascii="Calibri" w:eastAsia="Times New Roman" w:hAnsi="Calibri" w:cs="Arial"/>
            <w:color w:val="222222"/>
            <w:shd w:val="clear" w:color="auto" w:fill="FFFFFF"/>
            <w:lang w:val="en-US"/>
          </w:rPr>
          <w:t xml:space="preserve">with distinct and partly incompatible </w:t>
        </w:r>
      </w:ins>
      <w:del w:id="989" w:author="Danilo Bzdok" w:date="2018-05-10T12:47:00Z">
        <w:r w:rsidR="00EA6822" w:rsidRPr="00C76687" w:rsidDel="008D15C5">
          <w:rPr>
            <w:rFonts w:ascii="Calibri" w:eastAsia="Times New Roman" w:hAnsi="Calibri" w:cs="Arial"/>
            <w:color w:val="222222"/>
            <w:shd w:val="clear" w:color="auto" w:fill="FFFFFF"/>
            <w:lang w:val="en-US"/>
          </w:rPr>
          <w:delText>more than one</w:delText>
        </w:r>
        <w:r w:rsidR="00A83BAC" w:rsidRPr="00C76687" w:rsidDel="008D15C5">
          <w:rPr>
            <w:rFonts w:ascii="Calibri" w:eastAsia="Times New Roman" w:hAnsi="Calibri" w:cs="Arial"/>
            <w:color w:val="222222"/>
            <w:shd w:val="clear" w:color="auto" w:fill="FFFFFF"/>
            <w:lang w:val="en-US"/>
          </w:rPr>
          <w:delText xml:space="preserve"> </w:delText>
        </w:r>
      </w:del>
      <w:r w:rsidR="00E62AD2">
        <w:rPr>
          <w:rFonts w:ascii="Calibri" w:eastAsia="Times New Roman" w:hAnsi="Calibri" w:cs="Arial"/>
          <w:color w:val="222222"/>
          <w:shd w:val="clear" w:color="auto" w:fill="FFFFFF"/>
          <w:lang w:val="en-US"/>
        </w:rPr>
        <w:t>motivation</w:t>
      </w:r>
      <w:ins w:id="990" w:author="Danilo Bzdok" w:date="2018-05-10T12:47:00Z">
        <w:r w:rsidR="008D15C5">
          <w:rPr>
            <w:rFonts w:ascii="Calibri" w:eastAsia="Times New Roman" w:hAnsi="Calibri" w:cs="Arial"/>
            <w:color w:val="222222"/>
            <w:shd w:val="clear" w:color="auto" w:fill="FFFFFF"/>
            <w:lang w:val="en-US"/>
          </w:rPr>
          <w:t>s</w:t>
        </w:r>
      </w:ins>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del w:id="991" w:author="Danilo Bzdok" w:date="2018-05-10T12:35:00Z">
        <w:r w:rsidR="00FA285F" w:rsidRPr="00C76687" w:rsidDel="008972AA">
          <w:rPr>
            <w:rFonts w:ascii="Calibri" w:eastAsia="Times New Roman" w:hAnsi="Calibri" w:cs="Arial"/>
            <w:color w:val="222222"/>
            <w:shd w:val="clear" w:color="auto" w:fill="FFFFFF"/>
            <w:lang w:val="en-US"/>
          </w:rPr>
          <w:delText xml:space="preserve">The </w:delText>
        </w:r>
        <w:r w:rsidR="00371258" w:rsidRPr="00C76687" w:rsidDel="008972AA">
          <w:rPr>
            <w:rFonts w:ascii="Calibri" w:eastAsia="Times New Roman" w:hAnsi="Calibri" w:cs="Arial"/>
            <w:color w:val="222222"/>
            <w:shd w:val="clear" w:color="auto" w:fill="FFFFFF"/>
            <w:lang w:val="en-US"/>
          </w:rPr>
          <w:delText xml:space="preserve">more common use </w:delText>
        </w:r>
      </w:del>
      <w:ins w:id="992" w:author="Danilo Bzdok" w:date="2018-05-10T12:35:00Z">
        <w:r w:rsidR="008972AA">
          <w:rPr>
            <w:rFonts w:ascii="Calibri" w:eastAsia="Times New Roman" w:hAnsi="Calibri" w:cs="Arial"/>
            <w:color w:val="222222"/>
            <w:shd w:val="clear" w:color="auto" w:fill="FFFFFF"/>
            <w:lang w:val="en-US"/>
          </w:rPr>
          <w:t xml:space="preserve">Using these tools </w:t>
        </w:r>
        <w:proofErr w:type="gramStart"/>
        <w:r w:rsidR="008972AA">
          <w:rPr>
            <w:rFonts w:ascii="Calibri" w:eastAsia="Times New Roman" w:hAnsi="Calibri" w:cs="Arial"/>
            <w:color w:val="222222"/>
            <w:shd w:val="clear" w:color="auto" w:fill="FFFFFF"/>
            <w:lang w:val="en-US"/>
          </w:rPr>
          <w:t xml:space="preserve">for </w:t>
        </w:r>
      </w:ins>
      <w:ins w:id="993" w:author="Danilo Bzdok" w:date="2018-05-10T12:42:00Z">
        <w:r w:rsidR="00FF7851">
          <w:rPr>
            <w:rFonts w:ascii="Calibri" w:eastAsia="Times New Roman" w:hAnsi="Calibri" w:cs="Arial"/>
            <w:color w:val="222222"/>
            <w:shd w:val="clear" w:color="auto" w:fill="FFFFFF"/>
            <w:lang w:val="en-US"/>
          </w:rPr>
          <w:t xml:space="preserve">the </w:t>
        </w:r>
      </w:ins>
      <w:ins w:id="994" w:author="Danilo Bzdok" w:date="2018-05-10T12:35:00Z">
        <w:r w:rsidR="008972AA">
          <w:rPr>
            <w:rFonts w:ascii="Calibri" w:eastAsia="Times New Roman" w:hAnsi="Calibri" w:cs="Arial"/>
            <w:color w:val="222222"/>
            <w:shd w:val="clear" w:color="auto" w:fill="FFFFFF"/>
            <w:lang w:val="en-US"/>
          </w:rPr>
          <w:t>purpose of</w:t>
        </w:r>
        <w:proofErr w:type="gramEnd"/>
        <w:r w:rsidR="008972AA">
          <w:rPr>
            <w:rFonts w:ascii="Calibri" w:eastAsia="Times New Roman" w:hAnsi="Calibri" w:cs="Arial"/>
            <w:color w:val="222222"/>
            <w:shd w:val="clear" w:color="auto" w:fill="FFFFFF"/>
            <w:lang w:val="en-US"/>
          </w:rPr>
          <w:t xml:space="preserve"> </w:t>
        </w:r>
      </w:ins>
      <w:ins w:id="995" w:author="Danilo Bzdok" w:date="2018-05-10T12:27:00Z">
        <w:r w:rsidR="007708E9">
          <w:rPr>
            <w:rFonts w:ascii="Calibri" w:eastAsia="Times New Roman" w:hAnsi="Calibri" w:cs="Arial"/>
            <w:color w:val="222222"/>
            <w:shd w:val="clear" w:color="auto" w:fill="FFFFFF"/>
            <w:lang w:val="en-US"/>
          </w:rPr>
          <w:t xml:space="preserve">inference </w:t>
        </w:r>
      </w:ins>
      <w:del w:id="996" w:author="Danilo Bzdok" w:date="2018-05-10T12:35:00Z">
        <w:r w:rsidR="00371258" w:rsidRPr="00C76687" w:rsidDel="008972AA">
          <w:rPr>
            <w:rFonts w:ascii="Calibri" w:eastAsia="Times New Roman" w:hAnsi="Calibri" w:cs="Arial"/>
            <w:color w:val="222222"/>
            <w:shd w:val="clear" w:color="auto" w:fill="FFFFFF"/>
            <w:lang w:val="en-US"/>
          </w:rPr>
          <w:delText xml:space="preserve">of </w:delText>
        </w:r>
        <w:r w:rsidR="000421D4" w:rsidRPr="00C76687" w:rsidDel="008972AA">
          <w:rPr>
            <w:rFonts w:ascii="Calibri" w:eastAsia="Times New Roman" w:hAnsi="Calibri" w:cs="Arial"/>
            <w:color w:val="222222"/>
            <w:shd w:val="clear" w:color="auto" w:fill="FFFFFF"/>
            <w:lang w:val="en-US"/>
          </w:rPr>
          <w:delText>these</w:delText>
        </w:r>
        <w:r w:rsidR="00371258" w:rsidRPr="00C76687" w:rsidDel="008972AA">
          <w:rPr>
            <w:rFonts w:ascii="Calibri" w:eastAsia="Times New Roman" w:hAnsi="Calibri" w:cs="Arial"/>
            <w:color w:val="222222"/>
            <w:shd w:val="clear" w:color="auto" w:fill="FFFFFF"/>
            <w:lang w:val="en-US"/>
          </w:rPr>
          <w:delText xml:space="preserve"> tools</w:delText>
        </w:r>
        <w:r w:rsidR="000A2FFB" w:rsidRPr="00C76687" w:rsidDel="008972AA">
          <w:rPr>
            <w:rFonts w:ascii="Calibri" w:eastAsia="Times New Roman" w:hAnsi="Calibri" w:cs="Arial"/>
            <w:color w:val="222222"/>
            <w:shd w:val="clear" w:color="auto" w:fill="FFFFFF"/>
            <w:lang w:val="en-US"/>
          </w:rPr>
          <w:delText xml:space="preserve"> </w:delText>
        </w:r>
      </w:del>
      <w:del w:id="997" w:author="Danilo Bzdok" w:date="2018-05-10T12:34:00Z">
        <w:r w:rsidR="000A2FFB" w:rsidRPr="00C76687" w:rsidDel="008972AA">
          <w:rPr>
            <w:rFonts w:ascii="Calibri" w:eastAsia="Times New Roman" w:hAnsi="Calibri" w:cs="Arial"/>
            <w:color w:val="222222"/>
            <w:shd w:val="clear" w:color="auto" w:fill="FFFFFF"/>
            <w:lang w:val="en-US"/>
          </w:rPr>
          <w:delText>and their extensions</w:delText>
        </w:r>
        <w:r w:rsidR="00A54AE1" w:rsidRPr="00C76687" w:rsidDel="008972AA">
          <w:rPr>
            <w:rFonts w:ascii="Calibri" w:eastAsia="Times New Roman" w:hAnsi="Calibri" w:cs="Arial"/>
            <w:color w:val="222222"/>
            <w:shd w:val="clear" w:color="auto" w:fill="FFFFFF"/>
            <w:lang w:val="en-US"/>
          </w:rPr>
          <w:delText xml:space="preserve"> </w:delText>
        </w:r>
      </w:del>
      <w:ins w:id="998" w:author="Danilo Bzdok" w:date="2018-05-10T12:42:00Z">
        <w:r w:rsidR="00FF7851">
          <w:rPr>
            <w:rFonts w:ascii="Calibri" w:eastAsia="Times New Roman" w:hAnsi="Calibri" w:cs="Arial"/>
            <w:color w:val="222222"/>
            <w:shd w:val="clear" w:color="auto" w:fill="FFFFFF"/>
            <w:lang w:val="en-US"/>
          </w:rPr>
          <w:t>is ideal to</w:t>
        </w:r>
      </w:ins>
      <w:ins w:id="999" w:author="Danilo Bzdok" w:date="2018-05-10T12:28:00Z">
        <w:r w:rsidR="007708E9">
          <w:rPr>
            <w:rFonts w:ascii="Calibri" w:eastAsia="Times New Roman" w:hAnsi="Calibri" w:cs="Arial"/>
            <w:color w:val="222222"/>
            <w:shd w:val="clear" w:color="auto" w:fill="FFFFFF"/>
            <w:lang w:val="en-US"/>
          </w:rPr>
          <w:t xml:space="preserve"> </w:t>
        </w:r>
      </w:ins>
      <w:del w:id="1000" w:author="Danilo Bzdok" w:date="2018-05-10T12:28:00Z">
        <w:r w:rsidR="00A54AE1" w:rsidRPr="00C76687" w:rsidDel="007708E9">
          <w:rPr>
            <w:rFonts w:ascii="Calibri" w:eastAsia="Times New Roman" w:hAnsi="Calibri" w:cs="Arial"/>
            <w:color w:val="222222"/>
            <w:shd w:val="clear" w:color="auto" w:fill="FFFFFF"/>
            <w:lang w:val="en-US"/>
          </w:rPr>
          <w:delText xml:space="preserve">to </w:delText>
        </w:r>
      </w:del>
      <w:r w:rsidR="00A54AE1" w:rsidRPr="00C76687">
        <w:rPr>
          <w:rFonts w:ascii="Calibri" w:eastAsia="Times New Roman" w:hAnsi="Calibri" w:cs="Arial"/>
          <w:color w:val="222222"/>
          <w:shd w:val="clear" w:color="auto" w:fill="FFFFFF"/>
          <w:lang w:val="en-US"/>
        </w:rPr>
        <w:t xml:space="preserve">uncover </w:t>
      </w:r>
      <w:del w:id="1001" w:author="Danilo Bzdok" w:date="2018-05-12T13:08:00Z">
        <w:r w:rsidR="003B34EF" w:rsidRPr="00C76687" w:rsidDel="00BE1066">
          <w:rPr>
            <w:rFonts w:ascii="Calibri" w:eastAsia="Times New Roman" w:hAnsi="Calibri" w:cs="Arial"/>
            <w:color w:val="222222"/>
            <w:shd w:val="clear" w:color="auto" w:fill="FFFFFF"/>
            <w:lang w:val="en-US"/>
          </w:rPr>
          <w:delText xml:space="preserve">properties </w:delText>
        </w:r>
      </w:del>
      <w:ins w:id="1002" w:author="Danilo Bzdok" w:date="2018-05-12T13:08:00Z">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ins>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ins w:id="1003" w:author="Danilo Bzdok" w:date="2018-05-11T14:50:00Z">
        <w:r w:rsidR="008A78AE">
          <w:rPr>
            <w:rFonts w:ascii="Calibri" w:eastAsia="Times New Roman" w:hAnsi="Calibri" w:cs="Arial"/>
            <w:color w:val="222222"/>
            <w:shd w:val="clear" w:color="auto" w:fill="FFFFFF"/>
            <w:lang w:val="en-US"/>
          </w:rPr>
          <w:t>.</w:t>
        </w:r>
      </w:ins>
      <w:ins w:id="1004" w:author="Danilo Bzdok" w:date="2018-05-10T12:28:00Z">
        <w:r w:rsidR="008A78AE">
          <w:rPr>
            <w:rFonts w:ascii="Calibri" w:eastAsia="Times New Roman" w:hAnsi="Calibri" w:cs="Arial"/>
            <w:color w:val="222222"/>
            <w:shd w:val="clear" w:color="auto" w:fill="FFFFFF"/>
            <w:lang w:val="en-US"/>
          </w:rPr>
          <w:t xml:space="preserve">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w:t>
        </w:r>
      </w:ins>
      <w:ins w:id="1005" w:author="Danilo Bzdok" w:date="2018-05-10T12:35:00Z">
        <w:r w:rsidR="008972AA">
          <w:rPr>
            <w:rFonts w:ascii="Calibri" w:eastAsia="Times New Roman" w:hAnsi="Calibri" w:cs="Arial"/>
            <w:color w:val="222222"/>
            <w:shd w:val="clear" w:color="auto" w:fill="FFFFFF"/>
            <w:lang w:val="en-US"/>
          </w:rPr>
          <w:t>g</w:t>
        </w:r>
      </w:ins>
      <w:r w:rsidR="00C76687" w:rsidRPr="00C76687">
        <w:rPr>
          <w:rFonts w:ascii="Calibri" w:eastAsia="Times New Roman" w:hAnsi="Calibri" w:cs="Arial"/>
          <w:color w:val="222222"/>
          <w:shd w:val="clear" w:color="auto" w:fill="FFFFFF"/>
          <w:lang w:val="en-US"/>
        </w:rPr>
        <w:t xml:space="preserve"> </w:t>
      </w:r>
      <w:del w:id="1006" w:author="Danilo Bzdok" w:date="2018-05-10T12:29:00Z">
        <w:r w:rsidR="00C76687" w:rsidRPr="00C76687" w:rsidDel="007708E9">
          <w:rPr>
            <w:rFonts w:ascii="Calibri" w:eastAsia="Times New Roman" w:hAnsi="Calibri" w:cs="Arial"/>
            <w:color w:val="222222"/>
            <w:shd w:val="clear" w:color="auto" w:fill="FFFFFF"/>
            <w:lang w:val="en-US"/>
          </w:rPr>
          <w:delText xml:space="preserve">may </w:delText>
        </w:r>
        <w:r w:rsidR="00145798" w:rsidDel="007708E9">
          <w:rPr>
            <w:rFonts w:ascii="Calibri" w:eastAsia="Times New Roman" w:hAnsi="Calibri" w:cs="Arial"/>
            <w:color w:val="222222"/>
            <w:shd w:val="clear" w:color="auto" w:fill="FFFFFF"/>
            <w:lang w:val="en-US"/>
          </w:rPr>
          <w:delText>be supplemented</w:delText>
        </w:r>
      </w:del>
      <w:ins w:id="1007" w:author="Danilo Bzdok" w:date="2018-05-10T12:29:00Z">
        <w:r w:rsidR="007708E9">
          <w:rPr>
            <w:rFonts w:ascii="Calibri" w:eastAsia="Times New Roman" w:hAnsi="Calibri" w:cs="Arial"/>
            <w:color w:val="222222"/>
            <w:shd w:val="clear" w:color="auto" w:fill="FFFFFF"/>
            <w:lang w:val="en-US"/>
          </w:rPr>
          <w:t xml:space="preserve">for the alternative </w:t>
        </w:r>
      </w:ins>
      <w:ins w:id="1008" w:author="Danilo Bzdok" w:date="2018-05-10T12:36:00Z">
        <w:r w:rsidR="008972AA">
          <w:rPr>
            <w:rFonts w:ascii="Calibri" w:eastAsia="Times New Roman" w:hAnsi="Calibri" w:cs="Arial"/>
            <w:color w:val="222222"/>
            <w:shd w:val="clear" w:color="auto" w:fill="FFFFFF"/>
            <w:lang w:val="en-US"/>
          </w:rPr>
          <w:t>purpose</w:t>
        </w:r>
      </w:ins>
      <w:ins w:id="1009" w:author="Danilo Bzdok" w:date="2018-05-10T12:29:00Z">
        <w:r w:rsidR="007708E9">
          <w:rPr>
            <w:rFonts w:ascii="Calibri" w:eastAsia="Times New Roman" w:hAnsi="Calibri" w:cs="Arial"/>
            <w:color w:val="222222"/>
            <w:shd w:val="clear" w:color="auto" w:fill="FFFFFF"/>
            <w:lang w:val="en-US"/>
          </w:rPr>
          <w:t xml:space="preserve"> of prediction</w:t>
        </w:r>
      </w:ins>
      <w:r w:rsidR="00C76687" w:rsidRPr="00C76687">
        <w:rPr>
          <w:rFonts w:ascii="Calibri" w:eastAsia="Times New Roman" w:hAnsi="Calibri" w:cs="Arial"/>
          <w:color w:val="222222"/>
          <w:shd w:val="clear" w:color="auto" w:fill="FFFFFF"/>
          <w:lang w:val="en-US"/>
        </w:rPr>
        <w:t xml:space="preserve"> </w:t>
      </w:r>
      <w:del w:id="1010" w:author="Danilo Bzdok" w:date="2018-05-10T12:36:00Z">
        <w:r w:rsidR="00AF2C46" w:rsidRPr="00C76687" w:rsidDel="008972AA">
          <w:rPr>
            <w:rFonts w:ascii="Calibri" w:eastAsia="Times New Roman" w:hAnsi="Calibri" w:cs="Arial"/>
            <w:color w:val="222222"/>
            <w:shd w:val="clear" w:color="auto" w:fill="FFFFFF"/>
            <w:lang w:val="en-US"/>
          </w:rPr>
          <w:delText>f</w:delText>
        </w:r>
        <w:r w:rsidR="003B34EF" w:rsidRPr="00C76687" w:rsidDel="008972AA">
          <w:rPr>
            <w:rFonts w:ascii="Calibri" w:eastAsia="Times New Roman" w:hAnsi="Calibri" w:cs="Arial"/>
            <w:color w:val="222222"/>
            <w:shd w:val="clear" w:color="auto" w:fill="FFFFFF"/>
            <w:lang w:val="en-US"/>
          </w:rPr>
          <w:delText>o</w:delText>
        </w:r>
        <w:r w:rsidR="00AF2C46" w:rsidRPr="00C76687" w:rsidDel="008972AA">
          <w:rPr>
            <w:rFonts w:ascii="Calibri" w:eastAsia="Times New Roman" w:hAnsi="Calibri" w:cs="Arial"/>
            <w:color w:val="222222"/>
            <w:shd w:val="clear" w:color="auto" w:fill="FFFFFF"/>
            <w:lang w:val="en-US"/>
          </w:rPr>
          <w:delText>r</w:delText>
        </w:r>
        <w:r w:rsidR="003B34EF" w:rsidRPr="00C76687" w:rsidDel="008972AA">
          <w:rPr>
            <w:rFonts w:ascii="Calibri" w:eastAsia="Times New Roman" w:hAnsi="Calibri" w:cs="Arial"/>
            <w:color w:val="222222"/>
            <w:shd w:val="clear" w:color="auto" w:fill="FFFFFF"/>
            <w:lang w:val="en-US"/>
          </w:rPr>
          <w:delText xml:space="preserve"> </w:delText>
        </w:r>
      </w:del>
      <w:ins w:id="1011" w:author="Danilo Bzdok" w:date="2018-05-10T12:36:00Z">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ins>
      <w:r w:rsidR="00C4197A" w:rsidRPr="00C76687">
        <w:rPr>
          <w:rFonts w:ascii="Calibri" w:eastAsia="Times New Roman" w:hAnsi="Calibri" w:cs="Arial"/>
          <w:color w:val="222222"/>
          <w:shd w:val="clear" w:color="auto" w:fill="FFFFFF"/>
          <w:lang w:val="en-US"/>
        </w:rPr>
        <w:t xml:space="preserve">pragmatic forecasting of </w:t>
      </w:r>
      <w:ins w:id="1012" w:author="Danilo Bzdok" w:date="2018-05-10T12:50:00Z">
        <w:r w:rsidR="0095795F">
          <w:rPr>
            <w:rFonts w:ascii="Calibri" w:eastAsia="Times New Roman" w:hAnsi="Calibri" w:cs="Arial"/>
            <w:color w:val="222222"/>
            <w:shd w:val="clear" w:color="auto" w:fill="FFFFFF"/>
            <w:lang w:val="en-US"/>
          </w:rPr>
          <w:t xml:space="preserve">biological processes, </w:t>
        </w:r>
      </w:ins>
      <w:ins w:id="1013" w:author="Danilo Bzdok" w:date="2018-05-12T12:43:00Z">
        <w:r w:rsidR="00EA7AD2">
          <w:rPr>
            <w:rFonts w:ascii="Calibri" w:eastAsia="Times New Roman" w:hAnsi="Calibri" w:cs="Arial"/>
            <w:color w:val="222222"/>
            <w:shd w:val="clear" w:color="auto" w:fill="FFFFFF"/>
            <w:lang w:val="en-US"/>
          </w:rPr>
          <w:t xml:space="preserve">potentially </w:t>
        </w:r>
      </w:ins>
      <w:ins w:id="1014" w:author="Danilo Bzdok" w:date="2018-05-10T12:50:00Z">
        <w:r w:rsidR="0095795F">
          <w:rPr>
            <w:rFonts w:ascii="Calibri" w:eastAsia="Times New Roman" w:hAnsi="Calibri" w:cs="Arial"/>
            <w:color w:val="222222"/>
            <w:shd w:val="clear" w:color="auto" w:fill="FFFFFF"/>
            <w:lang w:val="en-US"/>
          </w:rPr>
          <w:t xml:space="preserve">including </w:t>
        </w:r>
      </w:ins>
      <w:r w:rsidR="00C4197A" w:rsidRPr="00C76687">
        <w:rPr>
          <w:rFonts w:ascii="Calibri" w:eastAsia="Times New Roman" w:hAnsi="Calibri" w:cs="Arial"/>
          <w:color w:val="222222"/>
          <w:shd w:val="clear" w:color="auto" w:fill="FFFFFF"/>
          <w:lang w:val="en-US"/>
        </w:rPr>
        <w:t>clinical endpoints</w:t>
      </w:r>
      <w:ins w:id="1015" w:author="Danilo Bzdok" w:date="2018-05-10T12:50:00Z">
        <w:r w:rsidR="0095795F">
          <w:rPr>
            <w:rFonts w:ascii="Calibri" w:eastAsia="Times New Roman" w:hAnsi="Calibri" w:cs="Arial"/>
            <w:color w:val="222222"/>
            <w:shd w:val="clear" w:color="auto" w:fill="FFFFFF"/>
            <w:lang w:val="en-US"/>
          </w:rPr>
          <w:t xml:space="preserve"> in patients</w:t>
        </w:r>
      </w:ins>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del w:id="1016" w:author="Danilo Bzdok" w:date="2018-05-10T12:43:00Z">
        <w:r w:rsidR="00FB5677" w:rsidDel="00C56029">
          <w:rPr>
            <w:rFonts w:ascii="Calibri" w:eastAsia="Times New Roman" w:hAnsi="Calibri" w:cs="Arial"/>
            <w:color w:val="222222"/>
            <w:shd w:val="clear" w:color="auto" w:fill="FFFFFF"/>
            <w:lang w:val="en-US"/>
          </w:rPr>
          <w:delText>analysis</w:delText>
        </w:r>
        <w:r w:rsidR="00FB5677"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tools should be defined</w:delText>
        </w:r>
      </w:del>
      <w:ins w:id="1017" w:author="Danilo Bzdok" w:date="2018-05-10T12:43:00Z">
        <w:r w:rsidR="00C56029">
          <w:rPr>
            <w:rFonts w:ascii="Calibri" w:eastAsia="Times New Roman" w:hAnsi="Calibri" w:cs="Arial"/>
            <w:color w:val="222222"/>
            <w:shd w:val="clear" w:color="auto" w:fill="FFFFFF"/>
            <w:lang w:val="en-US"/>
          </w:rPr>
          <w:t xml:space="preserve">data-analysis applications should be </w:t>
        </w:r>
      </w:ins>
      <w:ins w:id="1018" w:author="Danilo Bzdok" w:date="2018-05-10T12:50:00Z">
        <w:r w:rsidR="0095795F">
          <w:rPr>
            <w:rFonts w:ascii="Calibri" w:eastAsia="Times New Roman" w:hAnsi="Calibri" w:cs="Arial"/>
            <w:color w:val="222222"/>
            <w:shd w:val="clear" w:color="auto" w:fill="FFFFFF"/>
            <w:lang w:val="en-US"/>
          </w:rPr>
          <w:t xml:space="preserve">primarily </w:t>
        </w:r>
      </w:ins>
      <w:ins w:id="1019" w:author="Danilo Bzdok" w:date="2018-05-10T12:43:00Z">
        <w:r w:rsidR="00C56029">
          <w:rPr>
            <w:rFonts w:ascii="Calibri" w:eastAsia="Times New Roman" w:hAnsi="Calibri" w:cs="Arial"/>
            <w:color w:val="222222"/>
            <w:shd w:val="clear" w:color="auto" w:fill="FFFFFF"/>
            <w:lang w:val="en-US"/>
          </w:rPr>
          <w:t>distinguished</w:t>
        </w:r>
      </w:ins>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del w:id="1020" w:author="Danilo Bzdok" w:date="2018-05-10T12:44:00Z">
        <w:r w:rsidR="00C637FA" w:rsidDel="00C56029">
          <w:rPr>
            <w:rFonts w:ascii="Calibri" w:eastAsia="Times New Roman" w:hAnsi="Calibri" w:cs="Arial"/>
            <w:color w:val="222222"/>
            <w:shd w:val="clear" w:color="auto" w:fill="FFFFFF"/>
            <w:lang w:val="en-US"/>
          </w:rPr>
          <w:delText>s</w:delText>
        </w:r>
        <w:r w:rsidR="00C637FA"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 xml:space="preserve">they can be </w:delText>
        </w:r>
        <w:r w:rsidR="00F521C1" w:rsidRPr="00C76687" w:rsidDel="00C56029">
          <w:rPr>
            <w:rFonts w:ascii="Calibri" w:eastAsia="Times New Roman" w:hAnsi="Calibri" w:cs="Arial"/>
            <w:color w:val="222222"/>
            <w:shd w:val="clear" w:color="auto" w:fill="FFFFFF"/>
            <w:lang w:val="en-US"/>
          </w:rPr>
          <w:delText>applied</w:delText>
        </w:r>
        <w:r w:rsidR="00AF2C46" w:rsidRPr="00C76687" w:rsidDel="00C56029">
          <w:rPr>
            <w:rFonts w:ascii="Calibri" w:eastAsia="Times New Roman" w:hAnsi="Calibri" w:cs="Arial"/>
            <w:color w:val="222222"/>
            <w:shd w:val="clear" w:color="auto" w:fill="FFFFFF"/>
            <w:lang w:val="en-US"/>
          </w:rPr>
          <w:delText xml:space="preserve"> to </w:delText>
        </w:r>
        <w:r w:rsidR="00C637FA" w:rsidDel="00C56029">
          <w:rPr>
            <w:rFonts w:ascii="Calibri" w:eastAsia="Times New Roman" w:hAnsi="Calibri" w:cs="Arial"/>
            <w:color w:val="222222"/>
            <w:shd w:val="clear" w:color="auto" w:fill="FFFFFF"/>
            <w:lang w:val="en-US"/>
          </w:rPr>
          <w:delText>achieve</w:delText>
        </w:r>
      </w:del>
      <w:r w:rsidR="00AF2C46" w:rsidRPr="00C76687">
        <w:rPr>
          <w:rFonts w:ascii="Calibri" w:eastAsia="Times New Roman" w:hAnsi="Calibri" w:cs="Arial"/>
          <w:color w:val="222222"/>
          <w:shd w:val="clear" w:color="auto" w:fill="FFFFFF"/>
          <w:lang w:val="en-US"/>
        </w:rPr>
        <w:t xml:space="preserve">, rather than </w:t>
      </w:r>
      <w:ins w:id="1021" w:author="Danilo Bzdok" w:date="2018-05-10T17:58:00Z">
        <w:r w:rsidR="00A041B8">
          <w:rPr>
            <w:rFonts w:ascii="Calibri" w:eastAsia="Times New Roman" w:hAnsi="Calibri" w:cs="Arial"/>
            <w:color w:val="222222"/>
            <w:shd w:val="clear" w:color="auto" w:fill="FFFFFF"/>
            <w:lang w:val="en-US"/>
          </w:rPr>
          <w:t xml:space="preserve">strictly </w:t>
        </w:r>
      </w:ins>
      <w:r w:rsidR="00AF2C46" w:rsidRPr="00C76687">
        <w:rPr>
          <w:rFonts w:ascii="Calibri" w:eastAsia="Times New Roman" w:hAnsi="Calibri" w:cs="Arial"/>
          <w:color w:val="222222"/>
          <w:shd w:val="clear" w:color="auto" w:fill="FFFFFF"/>
          <w:lang w:val="en-US"/>
        </w:rPr>
        <w:t xml:space="preserve">cataloguing </w:t>
      </w:r>
      <w:ins w:id="1022" w:author="Danilo Bzdok" w:date="2018-05-10T12:44:00Z">
        <w:r w:rsidR="00C56029">
          <w:rPr>
            <w:rFonts w:ascii="Calibri" w:eastAsia="Times New Roman" w:hAnsi="Calibri" w:cs="Arial"/>
            <w:color w:val="222222"/>
            <w:shd w:val="clear" w:color="auto" w:fill="FFFFFF"/>
            <w:lang w:val="en-US"/>
          </w:rPr>
          <w:t xml:space="preserve">each </w:t>
        </w:r>
      </w:ins>
      <w:r w:rsidR="00AF2C46" w:rsidRPr="00C76687">
        <w:rPr>
          <w:rFonts w:ascii="Calibri" w:eastAsia="Times New Roman" w:hAnsi="Calibri" w:cs="Arial"/>
          <w:color w:val="222222"/>
          <w:shd w:val="clear" w:color="auto" w:fill="FFFFFF"/>
          <w:lang w:val="en-US"/>
        </w:rPr>
        <w:t>method</w:t>
      </w:r>
      <w:del w:id="1023" w:author="Danilo Bzdok" w:date="2018-05-10T12:44:00Z">
        <w:r w:rsidR="00AF2C46" w:rsidRPr="00C76687" w:rsidDel="00C56029">
          <w:rPr>
            <w:rFonts w:ascii="Calibri" w:eastAsia="Times New Roman" w:hAnsi="Calibri" w:cs="Arial"/>
            <w:color w:val="222222"/>
            <w:shd w:val="clear" w:color="auto" w:fill="FFFFFF"/>
            <w:lang w:val="en-US"/>
          </w:rPr>
          <w:delText>s</w:delText>
        </w:r>
      </w:del>
      <w:r w:rsidR="00AF2C46" w:rsidRPr="00C76687">
        <w:rPr>
          <w:rFonts w:ascii="Calibri" w:eastAsia="Times New Roman" w:hAnsi="Calibri" w:cs="Arial"/>
          <w:color w:val="222222"/>
          <w:shd w:val="clear" w:color="auto" w:fill="FFFFFF"/>
          <w:lang w:val="en-US"/>
        </w:rPr>
        <w:t xml:space="preserve"> under </w:t>
      </w:r>
      <w:ins w:id="1024" w:author="Danilo Bzdok" w:date="2018-05-10T12:51:00Z">
        <w:r w:rsidR="00D72942">
          <w:rPr>
            <w:rFonts w:ascii="Calibri" w:eastAsia="Times New Roman" w:hAnsi="Calibri" w:cs="Arial"/>
            <w:color w:val="222222"/>
            <w:shd w:val="clear" w:color="auto" w:fill="FFFFFF"/>
            <w:lang w:val="en-US"/>
          </w:rPr>
          <w:t>a</w:t>
        </w:r>
      </w:ins>
      <w:ins w:id="1025" w:author="Danilo Bzdok" w:date="2018-05-10T17:58:00Z">
        <w:r w:rsidR="00A041B8">
          <w:rPr>
            <w:rFonts w:ascii="Calibri" w:eastAsia="Times New Roman" w:hAnsi="Calibri" w:cs="Arial"/>
            <w:color w:val="222222"/>
            <w:shd w:val="clear" w:color="auto" w:fill="FFFFFF"/>
            <w:lang w:val="en-US"/>
          </w:rPr>
          <w:t>n</w:t>
        </w:r>
      </w:ins>
      <w:ins w:id="1026" w:author="Danilo Bzdok" w:date="2018-05-10T12:51:00Z">
        <w:r w:rsidR="00D72942">
          <w:rPr>
            <w:rFonts w:ascii="Calibri" w:eastAsia="Times New Roman" w:hAnsi="Calibri" w:cs="Arial"/>
            <w:color w:val="222222"/>
            <w:shd w:val="clear" w:color="auto" w:fill="FFFFFF"/>
            <w:lang w:val="en-US"/>
          </w:rPr>
          <w:t xml:space="preserve"> </w:t>
        </w:r>
      </w:ins>
      <w:r w:rsidR="00AF2C46" w:rsidRPr="00C76687">
        <w:rPr>
          <w:rFonts w:ascii="Calibri" w:eastAsia="Times New Roman" w:hAnsi="Calibri" w:cs="Arial"/>
          <w:color w:val="222222"/>
          <w:shd w:val="clear" w:color="auto" w:fill="FFFFFF"/>
          <w:lang w:val="en-US"/>
        </w:rPr>
        <w:t>umbrella term</w:t>
      </w:r>
      <w:del w:id="1027" w:author="Danilo Bzdok" w:date="2018-05-10T12:51:00Z">
        <w:r w:rsidR="00AF2C46" w:rsidRPr="00C76687" w:rsidDel="00D72942">
          <w:rPr>
            <w:rFonts w:ascii="Calibri" w:eastAsia="Times New Roman" w:hAnsi="Calibri" w:cs="Arial"/>
            <w:color w:val="222222"/>
            <w:shd w:val="clear" w:color="auto" w:fill="FFFFFF"/>
            <w:lang w:val="en-US"/>
          </w:rPr>
          <w:delText>s</w:delText>
        </w:r>
      </w:del>
      <w:r w:rsidR="00513D82">
        <w:rPr>
          <w:rFonts w:ascii="Calibri" w:eastAsia="Times New Roman" w:hAnsi="Calibri" w:cs="Arial"/>
          <w:color w:val="222222"/>
          <w:shd w:val="clear" w:color="auto" w:fill="FFFFFF"/>
          <w:lang w:val="en-US"/>
        </w:rPr>
        <w:t xml:space="preserve">, such as </w:t>
      </w:r>
      <w:del w:id="1028" w:author="Danilo Bzdok" w:date="2018-05-10T12:52:00Z">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exploratory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vs. </w:delText>
        </w:r>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confirmatory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or </w:delText>
        </w:r>
      </w:del>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ins w:id="1029" w:author="Danilo Bzdok" w:date="2018-05-12T12:55:00Z">
        <w:r w:rsidR="00783937">
          <w:rPr>
            <w:rFonts w:ascii="Calibri" w:eastAsia="Times New Roman" w:hAnsi="Calibri" w:cs="Arial"/>
            <w:color w:val="222222"/>
            <w:shd w:val="clear" w:color="auto" w:fill="FFFFFF"/>
            <w:lang w:val="en-US"/>
          </w:rPr>
          <w:t>er</w:t>
        </w:r>
      </w:ins>
      <w:r w:rsidR="00513D82">
        <w:rPr>
          <w:rFonts w:ascii="Calibri" w:eastAsia="Times New Roman" w:hAnsi="Calibri" w:cs="Arial"/>
          <w:color w:val="222222"/>
          <w:shd w:val="clear" w:color="auto" w:fill="FFFFFF"/>
          <w:lang w:val="en-US"/>
        </w:rPr>
        <w:t>s</w:t>
      </w:r>
      <w:ins w:id="1030" w:author="Danilo Bzdok" w:date="2018-05-12T12:55:00Z">
        <w:r w:rsidR="00783937">
          <w:rPr>
            <w:rFonts w:ascii="Calibri" w:eastAsia="Times New Roman" w:hAnsi="Calibri" w:cs="Arial"/>
            <w:color w:val="222222"/>
            <w:shd w:val="clear" w:color="auto" w:fill="FFFFFF"/>
            <w:lang w:val="en-US"/>
          </w:rPr>
          <w:t>us</w:t>
        </w:r>
      </w:ins>
      <w:del w:id="1031" w:author="Danilo Bzdok" w:date="2018-05-12T12:55:00Z">
        <w:r w:rsidR="00513D82" w:rsidDel="00783937">
          <w:rPr>
            <w:rFonts w:ascii="Calibri" w:eastAsia="Times New Roman" w:hAnsi="Calibri" w:cs="Arial"/>
            <w:color w:val="222222"/>
            <w:shd w:val="clear" w:color="auto" w:fill="FFFFFF"/>
            <w:lang w:val="en-US"/>
          </w:rPr>
          <w:delText>.</w:delText>
        </w:r>
      </w:del>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del w:id="1032" w:author="Danilo Bzdok" w:date="2018-05-10T12:44:00Z">
        <w:r w:rsidR="00513D82" w:rsidDel="00C56029">
          <w:rPr>
            <w:rFonts w:ascii="Calibri" w:eastAsia="Times New Roman" w:hAnsi="Calibri" w:cs="Arial"/>
            <w:color w:val="222222"/>
            <w:shd w:val="clear" w:color="auto" w:fill="FFFFFF"/>
            <w:lang w:val="en-US"/>
          </w:rPr>
          <w:delText>data science</w:delText>
        </w:r>
      </w:del>
      <w:ins w:id="1033" w:author="Danilo Bzdok" w:date="2018-05-10T12:44:00Z">
        <w:r w:rsidR="00C56029">
          <w:rPr>
            <w:rFonts w:ascii="Calibri" w:eastAsia="Times New Roman" w:hAnsi="Calibri" w:cs="Arial"/>
            <w:color w:val="222222"/>
            <w:shd w:val="clear" w:color="auto" w:fill="FFFFFF"/>
            <w:lang w:val="en-US"/>
          </w:rPr>
          <w:t>machine learning</w:t>
        </w:r>
      </w:ins>
      <w:r w:rsidR="00C637FA">
        <w:rPr>
          <w:rFonts w:ascii="Calibri" w:eastAsia="Times New Roman" w:hAnsi="Calibri" w:cs="Arial"/>
          <w:color w:val="222222"/>
          <w:shd w:val="clear" w:color="auto" w:fill="FFFFFF"/>
          <w:lang w:val="en-US"/>
        </w:rPr>
        <w:t>’</w:t>
      </w:r>
      <w:ins w:id="1034" w:author="Danilo Bzdok" w:date="2018-05-12T12:53:00Z">
        <w:r w:rsidR="005C15EF">
          <w:rPr>
            <w:rFonts w:ascii="Calibri" w:eastAsia="Times New Roman" w:hAnsi="Calibri" w:cs="Arial"/>
            <w:color w:val="222222"/>
            <w:shd w:val="clear" w:color="auto" w:fill="FFFFFF"/>
            <w:lang w:val="en-US"/>
          </w:rPr>
          <w:t>, ‘hypothesis-based’ v</w:t>
        </w:r>
      </w:ins>
      <w:ins w:id="1035" w:author="Danilo Bzdok" w:date="2018-05-12T12:55:00Z">
        <w:r w:rsidR="00783937">
          <w:rPr>
            <w:rFonts w:ascii="Calibri" w:eastAsia="Times New Roman" w:hAnsi="Calibri" w:cs="Arial"/>
            <w:color w:val="222222"/>
            <w:shd w:val="clear" w:color="auto" w:fill="FFFFFF"/>
            <w:lang w:val="en-US"/>
          </w:rPr>
          <w:t>er</w:t>
        </w:r>
      </w:ins>
      <w:ins w:id="1036" w:author="Danilo Bzdok" w:date="2018-05-12T12:53:00Z">
        <w:r w:rsidR="00783937">
          <w:rPr>
            <w:rFonts w:ascii="Calibri" w:eastAsia="Times New Roman" w:hAnsi="Calibri" w:cs="Arial"/>
            <w:color w:val="222222"/>
            <w:shd w:val="clear" w:color="auto" w:fill="FFFFFF"/>
            <w:lang w:val="en-US"/>
          </w:rPr>
          <w:t>sus</w:t>
        </w:r>
        <w:r w:rsidR="005C15EF">
          <w:rPr>
            <w:rFonts w:ascii="Calibri" w:eastAsia="Times New Roman" w:hAnsi="Calibri" w:cs="Arial"/>
            <w:color w:val="222222"/>
            <w:shd w:val="clear" w:color="auto" w:fill="FFFFFF"/>
            <w:lang w:val="en-US"/>
          </w:rPr>
          <w:t xml:space="preserve"> ‘data-driven’</w:t>
        </w:r>
      </w:ins>
      <w:ins w:id="1037" w:author="Danilo Bzdok" w:date="2018-05-12T12:55:00Z">
        <w:r w:rsidR="00783937">
          <w:rPr>
            <w:rFonts w:ascii="Calibri" w:eastAsia="Times New Roman" w:hAnsi="Calibri" w:cs="Arial"/>
            <w:color w:val="222222"/>
            <w:shd w:val="clear" w:color="auto" w:fill="FFFFFF"/>
            <w:lang w:val="en-US"/>
          </w:rPr>
          <w:t>,</w:t>
        </w:r>
      </w:ins>
      <w:ins w:id="1038" w:author="Danilo Bzdok" w:date="2018-05-10T12:52:00Z">
        <w:r w:rsidR="00D72942">
          <w:rPr>
            <w:rFonts w:ascii="Calibri" w:eastAsia="Times New Roman" w:hAnsi="Calibri" w:cs="Arial"/>
            <w:color w:val="222222"/>
            <w:shd w:val="clear" w:color="auto" w:fill="FFFFFF"/>
            <w:lang w:val="en-US"/>
          </w:rPr>
          <w:t xml:space="preserve"> or ‘confirmatory’ v</w:t>
        </w:r>
      </w:ins>
      <w:ins w:id="1039" w:author="Danilo Bzdok" w:date="2018-05-12T12:55:00Z">
        <w:r w:rsidR="00783937">
          <w:rPr>
            <w:rFonts w:ascii="Calibri" w:eastAsia="Times New Roman" w:hAnsi="Calibri" w:cs="Arial"/>
            <w:color w:val="222222"/>
            <w:shd w:val="clear" w:color="auto" w:fill="FFFFFF"/>
            <w:lang w:val="en-US"/>
          </w:rPr>
          <w:t>er</w:t>
        </w:r>
      </w:ins>
      <w:ins w:id="1040" w:author="Danilo Bzdok" w:date="2018-05-10T12:52:00Z">
        <w:r w:rsidR="00783937">
          <w:rPr>
            <w:rFonts w:ascii="Calibri" w:eastAsia="Times New Roman" w:hAnsi="Calibri" w:cs="Arial"/>
            <w:color w:val="222222"/>
            <w:shd w:val="clear" w:color="auto" w:fill="FFFFFF"/>
            <w:lang w:val="en-US"/>
          </w:rPr>
          <w:t>sus</w:t>
        </w:r>
        <w:r w:rsidR="00D72942">
          <w:rPr>
            <w:rFonts w:ascii="Calibri" w:eastAsia="Times New Roman" w:hAnsi="Calibri" w:cs="Arial"/>
            <w:color w:val="222222"/>
            <w:shd w:val="clear" w:color="auto" w:fill="FFFFFF"/>
            <w:lang w:val="en-US"/>
          </w:rPr>
          <w:t xml:space="preserve"> ‘exploratory’</w:t>
        </w:r>
      </w:ins>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05D0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&lt;EndNote&gt;&lt;Cite&gt;&lt;Author&gt;Friedman&lt;/Author&gt;&lt;Year&gt;2001&lt;/Year&gt;&lt;RecNum&gt;5937&lt;/RecNum&gt;&lt;DisplayText&gt;(43, 48)&lt;/DisplayText&gt;&lt;record&gt;&lt;rec-number&gt;5937&lt;/rec-number&gt;&lt;foreign-keys&gt;&lt;key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05D06">
        <w:rPr>
          <w:rFonts w:ascii="Calibri" w:eastAsia="Times New Roman" w:hAnsi="Calibri" w:cs="Arial"/>
          <w:noProof/>
          <w:color w:val="222222"/>
          <w:shd w:val="clear" w:color="auto" w:fill="FFFFFF"/>
          <w:lang w:val="en-US"/>
        </w:rPr>
        <w:t>(</w:t>
      </w:r>
      <w:r w:rsidR="004C5902">
        <w:fldChar w:fldCharType="begin"/>
      </w:r>
      <w:r w:rsidR="004C5902" w:rsidRPr="00B13EE6">
        <w:rPr>
          <w:lang w:val="en-US"/>
          <w:rPrChange w:id="1041" w:author="Danilo Bzdok" w:date="2018-05-13T15:49:00Z">
            <w:rPr/>
          </w:rPrChange>
        </w:rPr>
        <w:instrText xml:space="preserve"> HYPERLINK \l "_ENREF_43" \o "Donoho, 2017 #7030" </w:instrText>
      </w:r>
      <w:r w:rsidR="004C5902">
        <w:fldChar w:fldCharType="separate"/>
      </w:r>
      <w:r w:rsidR="00DE4692">
        <w:rPr>
          <w:rFonts w:ascii="Calibri" w:eastAsia="Times New Roman" w:hAnsi="Calibri" w:cs="Arial"/>
          <w:noProof/>
          <w:color w:val="222222"/>
          <w:shd w:val="clear" w:color="auto" w:fill="FFFFFF"/>
          <w:lang w:val="en-US"/>
        </w:rPr>
        <w:t>43</w:t>
      </w:r>
      <w:r w:rsidR="004C5902">
        <w:rPr>
          <w:rFonts w:ascii="Calibri" w:eastAsia="Times New Roman" w:hAnsi="Calibri" w:cs="Arial"/>
          <w:noProof/>
          <w:color w:val="222222"/>
          <w:shd w:val="clear" w:color="auto" w:fill="FFFFFF"/>
          <w:lang w:val="en-US"/>
        </w:rPr>
        <w:fldChar w:fldCharType="end"/>
      </w:r>
      <w:r w:rsidR="00E05D06">
        <w:rPr>
          <w:rFonts w:ascii="Calibri" w:eastAsia="Times New Roman" w:hAnsi="Calibri" w:cs="Arial"/>
          <w:noProof/>
          <w:color w:val="222222"/>
          <w:shd w:val="clear" w:color="auto" w:fill="FFFFFF"/>
          <w:lang w:val="en-US"/>
        </w:rPr>
        <w:t xml:space="preserve">, </w:t>
      </w:r>
      <w:r w:rsidR="004C5902">
        <w:fldChar w:fldCharType="begin"/>
      </w:r>
      <w:r w:rsidR="004C5902" w:rsidRPr="00B13EE6">
        <w:rPr>
          <w:lang w:val="en-US"/>
          <w:rPrChange w:id="1042" w:author="Danilo Bzdok" w:date="2018-05-13T15:49:00Z">
            <w:rPr/>
          </w:rPrChange>
        </w:rPr>
        <w:instrText xml:space="preserve"> HYPERLINK \l "_ENREF_48" \o "Friedman, 2001 #5937" </w:instrText>
      </w:r>
      <w:r w:rsidR="004C5902">
        <w:fldChar w:fldCharType="separate"/>
      </w:r>
      <w:r w:rsidR="00DE4692">
        <w:rPr>
          <w:rFonts w:ascii="Calibri" w:eastAsia="Times New Roman" w:hAnsi="Calibri" w:cs="Arial"/>
          <w:noProof/>
          <w:color w:val="222222"/>
          <w:shd w:val="clear" w:color="auto" w:fill="FFFFFF"/>
          <w:lang w:val="en-US"/>
        </w:rPr>
        <w:t>48</w:t>
      </w:r>
      <w:r w:rsidR="004C5902">
        <w:rPr>
          <w:rFonts w:ascii="Calibri" w:eastAsia="Times New Roman" w:hAnsi="Calibri" w:cs="Arial"/>
          <w:noProof/>
          <w:color w:val="222222"/>
          <w:shd w:val="clear" w:color="auto" w:fill="FFFFFF"/>
          <w:lang w:val="en-US"/>
        </w:rPr>
        <w:fldChar w:fldCharType="end"/>
      </w:r>
      <w:r w:rsidR="00E05D0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del w:id="1043" w:author="Danilo Bzdok" w:date="2018-05-10T12:52:00Z">
        <w:r w:rsidR="00F317EE" w:rsidRPr="00C76687" w:rsidDel="00D72942">
          <w:rPr>
            <w:rFonts w:ascii="Calibri" w:hAnsi="Calibri"/>
            <w:lang w:val="en-US"/>
          </w:rPr>
          <w:delText xml:space="preserve">important </w:delText>
        </w:r>
      </w:del>
      <w:ins w:id="1044" w:author="Danilo Bzdok" w:date="2018-05-10T12:52:00Z">
        <w:r w:rsidR="00D72942">
          <w:rPr>
            <w:rFonts w:ascii="Calibri" w:hAnsi="Calibri"/>
            <w:lang w:val="en-US"/>
          </w:rPr>
          <w:t>critical</w:t>
        </w:r>
        <w:r w:rsidR="00D72942" w:rsidRPr="00C76687">
          <w:rPr>
            <w:rFonts w:ascii="Calibri" w:hAnsi="Calibri"/>
            <w:lang w:val="en-US"/>
          </w:rPr>
          <w:t xml:space="preserve"> </w:t>
        </w:r>
      </w:ins>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del w:id="1045" w:author="Danilo Bzdok" w:date="2018-05-10T12:57:00Z">
        <w:r w:rsidR="00F317EE" w:rsidRPr="00C76687" w:rsidDel="006A1CBC">
          <w:rPr>
            <w:rFonts w:ascii="Calibri" w:hAnsi="Calibri"/>
            <w:lang w:val="en-US"/>
          </w:rPr>
          <w:delText>partly diverging</w:delText>
        </w:r>
      </w:del>
      <w:ins w:id="1046" w:author="Danilo Bzdok" w:date="2018-05-10T12:57:00Z">
        <w:r w:rsidR="006A1CBC">
          <w:rPr>
            <w:rFonts w:ascii="Calibri" w:hAnsi="Calibri"/>
            <w:lang w:val="en-US"/>
          </w:rPr>
          <w:t>incongruent</w:t>
        </w:r>
      </w:ins>
      <w:r w:rsidR="00F317EE" w:rsidRPr="00C76687">
        <w:rPr>
          <w:rFonts w:ascii="Calibri" w:hAnsi="Calibri"/>
          <w:lang w:val="en-US"/>
        </w:rPr>
        <w:t xml:space="preserve"> modeling </w:t>
      </w:r>
      <w:del w:id="1047" w:author="Danilo Bzdok" w:date="2018-05-12T13:53:00Z">
        <w:r w:rsidR="00C637FA" w:rsidDel="000E0CD9">
          <w:rPr>
            <w:rFonts w:ascii="Calibri" w:hAnsi="Calibri"/>
            <w:lang w:val="en-US"/>
          </w:rPr>
          <w:delText>agendas</w:delText>
        </w:r>
        <w:r w:rsidR="00C637FA" w:rsidRPr="00C76687" w:rsidDel="000E0CD9">
          <w:rPr>
            <w:rFonts w:ascii="Calibri" w:hAnsi="Calibri"/>
            <w:lang w:val="en-US"/>
          </w:rPr>
          <w:delText xml:space="preserve"> </w:delText>
        </w:r>
      </w:del>
      <w:ins w:id="1048" w:author="Danilo Bzdok" w:date="2018-05-12T13:53:00Z">
        <w:r w:rsidR="000E0CD9">
          <w:rPr>
            <w:rFonts w:ascii="Calibri" w:hAnsi="Calibri"/>
            <w:lang w:val="en-US"/>
          </w:rPr>
          <w:t>philosophies</w:t>
        </w:r>
        <w:r w:rsidR="000E0CD9" w:rsidRPr="00C76687">
          <w:rPr>
            <w:rFonts w:ascii="Calibri" w:hAnsi="Calibri"/>
            <w:lang w:val="en-US"/>
          </w:rPr>
          <w:t xml:space="preserve"> </w:t>
        </w:r>
      </w:ins>
      <w:ins w:id="1049" w:author="Danilo Bzdok" w:date="2018-05-10T12:53:00Z">
        <w:r w:rsidR="00D72942">
          <w:rPr>
            <w:rFonts w:ascii="Calibri" w:hAnsi="Calibri"/>
            <w:lang w:val="en-US"/>
          </w:rPr>
          <w:t xml:space="preserve">of drawing </w:t>
        </w:r>
      </w:ins>
      <w:ins w:id="1050" w:author="Danilo Bzdok" w:date="2018-05-10T12:59:00Z">
        <w:r w:rsidR="00C93953">
          <w:rPr>
            <w:rFonts w:ascii="Calibri" w:hAnsi="Calibri"/>
            <w:lang w:val="en-US"/>
          </w:rPr>
          <w:t xml:space="preserve">statistical </w:t>
        </w:r>
      </w:ins>
      <w:ins w:id="1051" w:author="Danilo Bzdok" w:date="2018-05-10T12:53:00Z">
        <w:r w:rsidR="00D72942">
          <w:rPr>
            <w:rFonts w:ascii="Calibri" w:hAnsi="Calibri"/>
            <w:lang w:val="en-US"/>
          </w:rPr>
          <w:t xml:space="preserve">inference and seeking </w:t>
        </w:r>
      </w:ins>
      <w:ins w:id="1052" w:author="Danilo Bzdok" w:date="2018-05-10T12:59:00Z">
        <w:r w:rsidR="00C93953">
          <w:rPr>
            <w:rFonts w:ascii="Calibri" w:hAnsi="Calibri"/>
            <w:lang w:val="en-US"/>
          </w:rPr>
          <w:t xml:space="preserve">algorithmic </w:t>
        </w:r>
      </w:ins>
      <w:ins w:id="1053" w:author="Danilo Bzdok" w:date="2018-05-10T12:53:00Z">
        <w:r w:rsidR="00D72942">
          <w:rPr>
            <w:rFonts w:ascii="Calibri" w:hAnsi="Calibri"/>
            <w:lang w:val="en-US"/>
          </w:rPr>
          <w:t xml:space="preserve">prediction, </w:t>
        </w:r>
      </w:ins>
      <w:del w:id="1054" w:author="Danilo Bzdok" w:date="2018-05-10T12:53:00Z">
        <w:r w:rsidR="00F317EE" w:rsidRPr="00C76687" w:rsidDel="00D72942">
          <w:rPr>
            <w:rFonts w:ascii="Calibri" w:hAnsi="Calibri"/>
            <w:lang w:val="en-US"/>
          </w:rPr>
          <w:delText>a</w:delText>
        </w:r>
      </w:del>
      <w:ins w:id="1055" w:author="Danilo Bzdok" w:date="2018-05-10T12:53:00Z">
        <w:r w:rsidR="00D72942">
          <w:rPr>
            <w:rFonts w:ascii="Calibri" w:hAnsi="Calibri"/>
            <w:lang w:val="en-US"/>
          </w:rPr>
          <w:t>as well as the</w:t>
        </w:r>
      </w:ins>
      <w:ins w:id="1056" w:author="Danilo Bzdok" w:date="2018-05-12T13:00:00Z">
        <w:r w:rsidR="0047198B">
          <w:rPr>
            <w:rFonts w:ascii="Calibri" w:hAnsi="Calibri"/>
            <w:lang w:val="en-US"/>
          </w:rPr>
          <w:t>ir</w:t>
        </w:r>
      </w:ins>
      <w:del w:id="1057" w:author="Danilo Bzdok" w:date="2018-05-10T12:53:00Z">
        <w:r w:rsidR="00F317EE" w:rsidRPr="00C76687" w:rsidDel="00D72942">
          <w:rPr>
            <w:rFonts w:ascii="Calibri" w:hAnsi="Calibri"/>
            <w:lang w:val="en-US"/>
          </w:rPr>
          <w:delText>nd</w:delText>
        </w:r>
      </w:del>
      <w:r w:rsidR="00F317EE" w:rsidRPr="00C76687">
        <w:rPr>
          <w:rFonts w:ascii="Calibri" w:hAnsi="Calibri"/>
          <w:lang w:val="en-US"/>
        </w:rPr>
        <w:t xml:space="preserve"> </w:t>
      </w:r>
      <w:del w:id="1058" w:author="Danilo Bzdok" w:date="2018-05-12T12:47:00Z">
        <w:r w:rsidR="00C637FA" w:rsidDel="00201463">
          <w:rPr>
            <w:rFonts w:ascii="Calibri" w:hAnsi="Calibri"/>
            <w:lang w:val="en-US"/>
          </w:rPr>
          <w:delText xml:space="preserve">ensuing </w:delText>
        </w:r>
      </w:del>
      <w:ins w:id="1059" w:author="Danilo Bzdok" w:date="2018-05-12T12:47:00Z">
        <w:r w:rsidR="00201463">
          <w:rPr>
            <w:rFonts w:ascii="Calibri" w:hAnsi="Calibri"/>
            <w:lang w:val="en-US"/>
          </w:rPr>
          <w:t xml:space="preserve">non-identical </w:t>
        </w:r>
      </w:ins>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E05D06">
        <w:rPr>
          <w:rFonts w:ascii="Calibri" w:hAnsi="Calibri"/>
          <w:lang w:val="en-US"/>
        </w:rPr>
        <w:instrText xml:space="preserve"> ADDIN EN.CITE &lt;EndNote&gt;&lt;Cite&gt;&lt;Author&gt;Bzdok&lt;/Author&gt;&lt;Year&gt;2017&lt;/Year&gt;&lt;RecNum&gt;6436&lt;/RecNum&gt;&lt;DisplayText&gt;(2, 49)&lt;/DisplayText&gt;&lt;record&gt;&lt;rec-number&gt;6436&lt;/rec-number&gt;&lt;foreign-keys&gt;&lt;key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05D06">
        <w:rPr>
          <w:rFonts w:ascii="Calibri" w:hAnsi="Calibri"/>
          <w:noProof/>
          <w:lang w:val="en-US"/>
        </w:rPr>
        <w:t>(</w:t>
      </w:r>
      <w:r w:rsidR="004C5902">
        <w:fldChar w:fldCharType="begin"/>
      </w:r>
      <w:r w:rsidR="004C5902" w:rsidRPr="00B13EE6">
        <w:rPr>
          <w:lang w:val="en-US"/>
          <w:rPrChange w:id="1060" w:author="Danilo Bzdok" w:date="2018-05-13T15:49:00Z">
            <w:rPr/>
          </w:rPrChange>
        </w:rPr>
        <w:instrText xml:space="preserve"> HYPERLINK \l "_ENREF_2" \o "Breiman, 2001 #4148" </w:instrText>
      </w:r>
      <w:r w:rsidR="004C5902">
        <w:fldChar w:fldCharType="separate"/>
      </w:r>
      <w:r w:rsidR="00DE4692">
        <w:rPr>
          <w:rFonts w:ascii="Calibri" w:hAnsi="Calibri"/>
          <w:noProof/>
          <w:lang w:val="en-US"/>
        </w:rPr>
        <w:t>2</w:t>
      </w:r>
      <w:r w:rsidR="004C5902">
        <w:rPr>
          <w:rFonts w:ascii="Calibri" w:hAnsi="Calibri"/>
          <w:noProof/>
          <w:lang w:val="en-US"/>
        </w:rPr>
        <w:fldChar w:fldCharType="end"/>
      </w:r>
      <w:r w:rsidR="00E05D06">
        <w:rPr>
          <w:rFonts w:ascii="Calibri" w:hAnsi="Calibri"/>
          <w:noProof/>
          <w:lang w:val="en-US"/>
        </w:rPr>
        <w:t xml:space="preserve">, </w:t>
      </w:r>
      <w:r w:rsidR="004C5902">
        <w:fldChar w:fldCharType="begin"/>
      </w:r>
      <w:r w:rsidR="004C5902" w:rsidRPr="00B13EE6">
        <w:rPr>
          <w:lang w:val="en-US"/>
          <w:rPrChange w:id="1061" w:author="Danilo Bzdok" w:date="2018-05-13T15:49:00Z">
            <w:rPr/>
          </w:rPrChange>
        </w:rPr>
        <w:instrText xml:space="preserve"> HYPERLINK \l "_ENREF_49" \o "Bzdok, 2017 #6436" </w:instrText>
      </w:r>
      <w:r w:rsidR="004C5902">
        <w:fldChar w:fldCharType="separate"/>
      </w:r>
      <w:r w:rsidR="00DE4692">
        <w:rPr>
          <w:rFonts w:ascii="Calibri" w:hAnsi="Calibri"/>
          <w:noProof/>
          <w:lang w:val="en-US"/>
        </w:rPr>
        <w:t>49</w:t>
      </w:r>
      <w:r w:rsidR="004C5902">
        <w:rPr>
          <w:rFonts w:ascii="Calibri" w:hAnsi="Calibri"/>
          <w:noProof/>
          <w:lang w:val="en-US"/>
        </w:rPr>
        <w:fldChar w:fldCharType="end"/>
      </w:r>
      <w:r w:rsidR="00E05D0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del w:id="1062" w:author="Danilo Bzdok" w:date="2018-05-12T13:10:00Z">
        <w:r w:rsidR="008468FC" w:rsidRPr="00C76687" w:rsidDel="00586906">
          <w:rPr>
            <w:rFonts w:ascii="Calibri" w:hAnsi="Calibri"/>
            <w:color w:val="000000" w:themeColor="text1"/>
            <w:lang w:val="en-US"/>
          </w:rPr>
          <w:delText xml:space="preserve">way </w:delText>
        </w:r>
      </w:del>
      <w:ins w:id="1063" w:author="Danilo Bzdok" w:date="2018-05-12T13:10:00Z">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ins>
      <w:r w:rsidR="008468FC" w:rsidRPr="00C76687">
        <w:rPr>
          <w:rFonts w:ascii="Calibri" w:hAnsi="Calibri"/>
          <w:color w:val="000000" w:themeColor="text1"/>
          <w:lang w:val="en-US"/>
        </w:rPr>
        <w:t>t</w:t>
      </w:r>
      <w:r w:rsidR="00AF2C46" w:rsidRPr="00C76687">
        <w:rPr>
          <w:rFonts w:ascii="Calibri" w:hAnsi="Calibri"/>
          <w:color w:val="000000" w:themeColor="text1"/>
          <w:lang w:val="en-US"/>
        </w:rPr>
        <w:t xml:space="preserve">o </w:t>
      </w:r>
      <w:proofErr w:type="spellStart"/>
      <w:r w:rsidR="00AF2C46" w:rsidRPr="00C76687">
        <w:rPr>
          <w:rFonts w:ascii="Calibri" w:hAnsi="Calibri"/>
          <w:color w:val="000000" w:themeColor="text1"/>
          <w:lang w:val="en-US"/>
        </w:rPr>
        <w:t>personali</w:t>
      </w:r>
      <w:ins w:id="1064" w:author="Danilo Bzdok" w:date="2018-05-12T13:11:00Z">
        <w:r w:rsidR="0045028E">
          <w:rPr>
            <w:rFonts w:ascii="Calibri" w:hAnsi="Calibri"/>
            <w:color w:val="000000" w:themeColor="text1"/>
            <w:lang w:val="en-US"/>
          </w:rPr>
          <w:t>ed</w:t>
        </w:r>
      </w:ins>
      <w:proofErr w:type="spellEnd"/>
      <w:del w:id="1065" w:author="Danilo Bzdok" w:date="2018-05-12T13:11:00Z">
        <w:r w:rsidR="00AF2C46" w:rsidRPr="00C76687" w:rsidDel="0045028E">
          <w:rPr>
            <w:rFonts w:ascii="Calibri" w:hAnsi="Calibri"/>
            <w:color w:val="000000" w:themeColor="text1"/>
            <w:lang w:val="en-US"/>
          </w:rPr>
          <w:delText>zing</w:delText>
        </w:r>
      </w:del>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del w:id="1066" w:author="Danilo Bzdok" w:date="2018-05-12T12:49:00Z">
        <w:r w:rsidR="00F317EE" w:rsidRPr="00C76687" w:rsidDel="0048223F">
          <w:rPr>
            <w:rFonts w:ascii="Calibri" w:hAnsi="Calibri"/>
            <w:color w:val="000000" w:themeColor="text1"/>
            <w:lang w:val="en-US"/>
          </w:rPr>
          <w:delText>which will ultimately</w:delText>
        </w:r>
      </w:del>
      <w:ins w:id="1067" w:author="Danilo Bzdok" w:date="2018-05-12T12:49:00Z">
        <w:r w:rsidR="0048223F">
          <w:rPr>
            <w:rFonts w:ascii="Calibri" w:hAnsi="Calibri"/>
            <w:color w:val="000000" w:themeColor="text1"/>
            <w:lang w:val="en-US"/>
          </w:rPr>
          <w:t>with the prospect to</w:t>
        </w:r>
      </w:ins>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55D953B5"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ins w:id="1068" w:author="Danilo Bzdok" w:date="2018-05-12T12:51:00Z">
        <w:r>
          <w:rPr>
            <w:rFonts w:ascii="Calibri" w:hAnsi="Calibri"/>
            <w:color w:val="000000" w:themeColor="text1"/>
            <w:lang w:val="en-US"/>
          </w:rPr>
          <w:t>More broadly, t</w:t>
        </w:r>
      </w:ins>
      <w:del w:id="1069" w:author="Danilo Bzdok" w:date="2018-05-12T12:51:00Z">
        <w:r w:rsidR="001C033F" w:rsidRPr="00C76687" w:rsidDel="008560D8">
          <w:rPr>
            <w:rFonts w:ascii="Calibri" w:hAnsi="Calibri"/>
            <w:color w:val="000000" w:themeColor="text1"/>
            <w:lang w:val="en-US"/>
          </w:rPr>
          <w:delText>T</w:delText>
        </w:r>
      </w:del>
      <w:r w:rsidR="001C033F" w:rsidRPr="00C76687">
        <w:rPr>
          <w:rFonts w:ascii="Calibri" w:hAnsi="Calibri"/>
          <w:color w:val="000000" w:themeColor="text1"/>
          <w:lang w:val="en-US"/>
        </w:rPr>
        <w:t xml:space="preserve">he prediction-inference </w:t>
      </w:r>
      <w:del w:id="1070" w:author="Danilo Bzdok" w:date="2018-05-11T14:51:00Z">
        <w:r w:rsidR="001C033F" w:rsidRPr="00C76687" w:rsidDel="00DE6D06">
          <w:rPr>
            <w:rFonts w:ascii="Calibri" w:hAnsi="Calibri"/>
            <w:color w:val="000000" w:themeColor="text1"/>
            <w:lang w:val="en-US"/>
          </w:rPr>
          <w:delText xml:space="preserve">distinction </w:delText>
        </w:r>
      </w:del>
      <w:ins w:id="1071" w:author="Danilo Bzdok" w:date="2018-05-11T14:51:00Z">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ins>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ins w:id="1072" w:author="Danilo Bzdok" w:date="2018-05-12T13:12:00Z">
        <w:r w:rsidR="00DA315B">
          <w:rPr>
            <w:rFonts w:ascii="Calibri" w:hAnsi="Calibri"/>
            <w:color w:val="000000" w:themeColor="text1"/>
            <w:lang w:val="en-US"/>
          </w:rPr>
          <w:t>ideas o</w:t>
        </w:r>
      </w:ins>
      <w:del w:id="1073" w:author="Danilo Bzdok" w:date="2018-05-12T13:12:00Z">
        <w:r w:rsidR="001C033F" w:rsidRPr="00C76687" w:rsidDel="00DA315B">
          <w:rPr>
            <w:rFonts w:ascii="Calibri" w:hAnsi="Calibri"/>
            <w:color w:val="000000" w:themeColor="text1"/>
            <w:lang w:val="en-US"/>
          </w:rPr>
          <w:delText>o</w:delText>
        </w:r>
      </w:del>
      <w:r w:rsidR="001C033F" w:rsidRPr="00C76687">
        <w:rPr>
          <w:rFonts w:ascii="Calibri" w:hAnsi="Calibri"/>
          <w:color w:val="000000" w:themeColor="text1"/>
          <w:lang w:val="en-US"/>
        </w:rPr>
        <w:t>f Claude Bernard</w:t>
      </w:r>
      <w:del w:id="1074" w:author="Danilo Bzdok" w:date="2018-05-12T13:14:00Z">
        <w:r w:rsidR="001C033F" w:rsidRPr="00C76687" w:rsidDel="00DA315B">
          <w:rPr>
            <w:rFonts w:ascii="Calibri" w:hAnsi="Calibri"/>
            <w:color w:val="000000" w:themeColor="text1"/>
            <w:lang w:val="en-US"/>
          </w:rPr>
          <w:delText>’s</w:delText>
        </w:r>
      </w:del>
      <w:r w:rsidR="001C033F" w:rsidRPr="00C76687">
        <w:rPr>
          <w:rFonts w:ascii="Calibri" w:hAnsi="Calibri"/>
          <w:color w:val="000000" w:themeColor="text1"/>
          <w:lang w:val="en-US"/>
        </w:rPr>
        <w:t xml:space="preserve"> </w:t>
      </w:r>
      <w:del w:id="1075" w:author="Danilo Bzdok" w:date="2018-05-12T13:12:00Z">
        <w:r w:rsidR="00C76687" w:rsidRPr="00C76687" w:rsidDel="00DA315B">
          <w:rPr>
            <w:rFonts w:ascii="Calibri" w:hAnsi="Calibri"/>
            <w:color w:val="000000" w:themeColor="text1"/>
            <w:lang w:val="en-US"/>
          </w:rPr>
          <w:delText>ideas</w:delText>
        </w:r>
      </w:del>
      <w:ins w:id="1076" w:author="Danilo Bzdok" w:date="2018-05-12T13:11:00Z">
        <w:r w:rsidR="00DA315B">
          <w:rPr>
            <w:rFonts w:ascii="Calibri" w:hAnsi="Calibri"/>
            <w:color w:val="000000" w:themeColor="text1"/>
            <w:lang w:val="en-US"/>
          </w:rPr>
          <w:t xml:space="preserve">- </w:t>
        </w:r>
      </w:ins>
      <w:ins w:id="1077" w:author="Danilo Bzdok" w:date="2018-05-12T13:13:00Z">
        <w:r w:rsidR="00DA315B">
          <w:rPr>
            <w:rFonts w:ascii="Calibri" w:hAnsi="Calibri"/>
            <w:color w:val="000000" w:themeColor="text1"/>
            <w:lang w:val="en-US"/>
          </w:rPr>
          <w:t xml:space="preserve">a pioneer of controlled experiments in </w:t>
        </w:r>
      </w:ins>
      <w:ins w:id="1078" w:author="Danilo Bzdok" w:date="2018-05-12T13:14:00Z">
        <w:r w:rsidR="00DA315B">
          <w:rPr>
            <w:rFonts w:ascii="Calibri" w:hAnsi="Calibri"/>
            <w:color w:val="000000" w:themeColor="text1"/>
            <w:lang w:val="en-US"/>
          </w:rPr>
          <w:t>bio</w:t>
        </w:r>
      </w:ins>
      <w:ins w:id="1079" w:author="Danilo Bzdok" w:date="2018-05-12T13:13:00Z">
        <w:r w:rsidR="00DA315B">
          <w:rPr>
            <w:rFonts w:ascii="Calibri" w:hAnsi="Calibri"/>
            <w:color w:val="000000" w:themeColor="text1"/>
            <w:lang w:val="en-US"/>
          </w:rPr>
          <w:t>medicine</w:t>
        </w:r>
      </w:ins>
      <w:r w:rsidR="001C033F" w:rsidRPr="00C76687">
        <w:rPr>
          <w:rFonts w:ascii="Calibri" w:hAnsi="Calibri"/>
          <w:color w:val="000000" w:themeColor="text1"/>
          <w:lang w:val="en-US"/>
        </w:rPr>
        <w:t xml:space="preserve"> </w:t>
      </w:r>
      <w:r w:rsidR="001C033F" w:rsidRPr="00C7668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&lt;EndNote&gt;&lt;Cite&gt;&lt;Author&gt;Bernard&lt;/Author&gt;&lt;Year&gt;1957&lt;/Year&gt;&lt;RecNum&gt;7028&lt;/RecNum&gt;&lt;DisplayText&gt;(50)&lt;/DisplayText&gt;&lt;record&gt;&lt;rec-number&gt;7028&lt;/rec-number&gt;&lt;foreign-keys&gt;&lt;key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1C033F" w:rsidRPr="00C76687">
        <w:rPr>
          <w:rFonts w:ascii="Calibri" w:hAnsi="Calibri"/>
          <w:color w:val="000000" w:themeColor="text1"/>
          <w:lang w:val="en-US"/>
        </w:rPr>
        <w:fldChar w:fldCharType="separate"/>
      </w:r>
      <w:r w:rsidR="00E05D06">
        <w:rPr>
          <w:rFonts w:ascii="Calibri" w:hAnsi="Calibri"/>
          <w:noProof/>
          <w:color w:val="000000" w:themeColor="text1"/>
          <w:lang w:val="en-US"/>
        </w:rPr>
        <w:t>(</w:t>
      </w:r>
      <w:r w:rsidR="004C5902">
        <w:fldChar w:fldCharType="begin"/>
      </w:r>
      <w:r w:rsidR="004C5902" w:rsidRPr="00B13EE6">
        <w:rPr>
          <w:lang w:val="en-US"/>
          <w:rPrChange w:id="1080" w:author="Danilo Bzdok" w:date="2018-05-13T15:49:00Z">
            <w:rPr/>
          </w:rPrChange>
        </w:rPr>
        <w:instrText xml:space="preserve"> HYPERLINK \l "_ENREF_50" \o "Bernard, 1957 #7028" </w:instrText>
      </w:r>
      <w:r w:rsidR="004C5902">
        <w:fldChar w:fldCharType="separate"/>
      </w:r>
      <w:r w:rsidR="00DE4692">
        <w:rPr>
          <w:rFonts w:ascii="Calibri" w:hAnsi="Calibri"/>
          <w:noProof/>
          <w:color w:val="000000" w:themeColor="text1"/>
          <w:lang w:val="en-US"/>
        </w:rPr>
        <w:t>50</w:t>
      </w:r>
      <w:r w:rsidR="004C5902">
        <w:rPr>
          <w:rFonts w:ascii="Calibri" w:hAnsi="Calibri"/>
          <w:noProof/>
          <w:color w:val="000000" w:themeColor="text1"/>
          <w:lang w:val="en-US"/>
        </w:rPr>
        <w:fldChar w:fldCharType="end"/>
      </w:r>
      <w:r w:rsidR="00E05D06">
        <w:rPr>
          <w:rFonts w:ascii="Calibri" w:hAnsi="Calibri"/>
          <w:noProof/>
          <w:color w:val="000000" w:themeColor="text1"/>
          <w:lang w:val="en-US"/>
        </w:rPr>
        <w:t>)</w:t>
      </w:r>
      <w:r w:rsidR="001C033F"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del w:id="1081" w:author="Danilo Bzdok" w:date="2018-05-10T18:00:00Z">
        <w:r w:rsidR="00651251" w:rsidDel="00051384">
          <w:rPr>
            <w:rFonts w:ascii="Calibri" w:eastAsia="Times New Roman" w:hAnsi="Calibri" w:cs="Arial"/>
            <w:color w:val="000000" w:themeColor="text1"/>
            <w:shd w:val="clear" w:color="auto" w:fill="FFFFFF"/>
            <w:lang w:val="en-US"/>
          </w:rPr>
          <w:delText>of them</w:delText>
        </w:r>
      </w:del>
      <w:ins w:id="1082" w:author="Danilo Bzdok" w:date="2018-05-10T18:00:00Z">
        <w:r w:rsidR="00051384">
          <w:rPr>
            <w:rFonts w:ascii="Calibri" w:eastAsia="Times New Roman" w:hAnsi="Calibri" w:cs="Arial"/>
            <w:color w:val="000000" w:themeColor="text1"/>
            <w:shd w:val="clear" w:color="auto" w:fill="FFFFFF"/>
            <w:lang w:val="en-US"/>
          </w:rPr>
          <w:t>individuals than others</w:t>
        </w:r>
      </w:ins>
      <w:r w:rsidR="001C033F" w:rsidRPr="00C76687">
        <w:rPr>
          <w:rFonts w:ascii="Calibri" w:eastAsia="Times New Roman" w:hAnsi="Calibri" w:cs="Arial"/>
          <w:color w:val="000000" w:themeColor="text1"/>
          <w:shd w:val="clear" w:color="auto" w:fill="FFFFFF"/>
          <w:lang w:val="en-US"/>
        </w:rPr>
        <w:t>.</w:t>
      </w:r>
    </w:p>
    <w:p w14:paraId="08AD7BA7" w14:textId="0337D8D2"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1083"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1084" w:author="Danilo Bzdok" w:date="2018-05-07T12:52:00Z">
        <w:r w:rsidR="00D72942">
          <w:rPr>
            <w:rFonts w:ascii="Calibri" w:eastAsia="Times New Roman" w:hAnsi="Calibri" w:cs="Arial"/>
            <w:color w:val="222222"/>
            <w:shd w:val="clear" w:color="auto" w:fill="FFFFFF"/>
            <w:lang w:val="en-US"/>
          </w:rPr>
          <w:t>may be</w:t>
        </w:r>
      </w:ins>
      <w:ins w:id="1085" w:author="Danilo Bzdok" w:date="2018-05-10T12:55:00Z">
        <w:r w:rsidR="00D72942">
          <w:rPr>
            <w:rFonts w:ascii="Calibri" w:eastAsia="Times New Roman" w:hAnsi="Calibri" w:cs="Arial"/>
            <w:color w:val="222222"/>
            <w:shd w:val="clear" w:color="auto" w:fill="FFFFFF"/>
            <w:lang w:val="en-US"/>
          </w:rPr>
          <w:t>c</w:t>
        </w:r>
      </w:ins>
      <w:ins w:id="1086" w:author="Danilo Bzdok" w:date="2018-05-07T12:52:00Z">
        <w:r w:rsidR="00D72942">
          <w:rPr>
            <w:rFonts w:ascii="Calibri" w:eastAsia="Times New Roman" w:hAnsi="Calibri" w:cs="Arial"/>
            <w:color w:val="222222"/>
            <w:shd w:val="clear" w:color="auto" w:fill="FFFFFF"/>
            <w:lang w:val="en-US"/>
          </w:rPr>
          <w:t xml:space="preserve">ome </w:t>
        </w:r>
      </w:ins>
      <w:del w:id="1087" w:author="Danilo Bzdok" w:date="2018-05-10T12:55:00Z">
        <w:r w:rsidR="0041020D" w:rsidDel="00D72942">
          <w:rPr>
            <w:rFonts w:ascii="Calibri" w:eastAsia="Times New Roman" w:hAnsi="Calibri" w:cs="Arial"/>
            <w:color w:val="222222"/>
            <w:shd w:val="clear" w:color="auto" w:fill="FFFFFF"/>
            <w:lang w:val="en-US"/>
          </w:rPr>
          <w:delText xml:space="preserve"> </w:delText>
        </w:r>
      </w:del>
      <w:del w:id="1088" w:author="Danilo Bzdok" w:date="2018-05-12T13:15:00Z">
        <w:r w:rsidDel="00BB2605">
          <w:rPr>
            <w:rFonts w:ascii="Calibri" w:eastAsia="Times New Roman" w:hAnsi="Calibri" w:cs="Arial"/>
            <w:color w:val="222222"/>
            <w:shd w:val="clear" w:color="auto" w:fill="FFFFFF"/>
            <w:lang w:val="en-US"/>
          </w:rPr>
          <w:delText xml:space="preserve">increasingly </w:delText>
        </w:r>
      </w:del>
      <w:del w:id="1089" w:author="Danilo Bzdok" w:date="2018-05-10T12:55:00Z">
        <w:r w:rsidR="0041020D" w:rsidDel="00D72942">
          <w:rPr>
            <w:rFonts w:ascii="Calibri" w:eastAsia="Times New Roman" w:hAnsi="Calibri" w:cs="Arial"/>
            <w:color w:val="222222"/>
            <w:shd w:val="clear" w:color="auto" w:fill="FFFFFF"/>
            <w:lang w:val="en-US"/>
          </w:rPr>
          <w:delText xml:space="preserve">critical </w:delText>
        </w:r>
      </w:del>
      <w:ins w:id="1090" w:author="Danilo Bzdok" w:date="2018-05-10T12:55:00Z">
        <w:r w:rsidR="00D72942">
          <w:rPr>
            <w:rFonts w:ascii="Calibri" w:eastAsia="Times New Roman" w:hAnsi="Calibri" w:cs="Arial"/>
            <w:color w:val="222222"/>
            <w:shd w:val="clear" w:color="auto" w:fill="FFFFFF"/>
            <w:lang w:val="en-US"/>
          </w:rPr>
          <w:t xml:space="preserve">central </w:t>
        </w:r>
      </w:ins>
      <w:r w:rsidR="0041020D">
        <w:rPr>
          <w:rFonts w:ascii="Calibri" w:eastAsia="Times New Roman" w:hAnsi="Calibri" w:cs="Arial"/>
          <w:color w:val="222222"/>
          <w:shd w:val="clear" w:color="auto" w:fill="FFFFFF"/>
          <w:lang w:val="en-US"/>
        </w:rPr>
        <w:t xml:space="preserve">that </w:t>
      </w:r>
      <w:ins w:id="1091" w:author="Danilo Bzdok" w:date="2018-05-10T18:01:00Z">
        <w:r w:rsidR="00051384">
          <w:rPr>
            <w:rFonts w:ascii="Calibri" w:eastAsia="Times New Roman" w:hAnsi="Calibri" w:cs="Arial"/>
            <w:color w:val="222222"/>
            <w:shd w:val="clear" w:color="auto" w:fill="FFFFFF"/>
            <w:lang w:val="en-US"/>
          </w:rPr>
          <w:t xml:space="preserve">applying </w:t>
        </w:r>
      </w:ins>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del w:id="1092" w:author="Danilo Bzdok" w:date="2018-05-10T18:01:00Z">
        <w:r w:rsidR="001B0455" w:rsidDel="00051384">
          <w:rPr>
            <w:rFonts w:ascii="Calibri" w:eastAsia="Times New Roman" w:hAnsi="Calibri" w:cs="Arial"/>
            <w:color w:val="222222"/>
            <w:shd w:val="clear" w:color="auto" w:fill="FFFFFF"/>
            <w:lang w:val="en-US"/>
          </w:rPr>
          <w:delText xml:space="preserve">and </w:delText>
        </w:r>
      </w:del>
      <w:ins w:id="1093" w:author="Danilo Bzdok" w:date="2018-05-10T18:01:00Z">
        <w:r w:rsidR="00051384">
          <w:rPr>
            <w:rFonts w:ascii="Calibri" w:eastAsia="Times New Roman" w:hAnsi="Calibri" w:cs="Arial"/>
            <w:color w:val="222222"/>
            <w:shd w:val="clear" w:color="auto" w:fill="FFFFFF"/>
            <w:lang w:val="en-US"/>
          </w:rPr>
          <w:t xml:space="preserve">or </w:t>
        </w:r>
      </w:ins>
      <w:r w:rsidR="001B0455">
        <w:rPr>
          <w:rFonts w:ascii="Calibri" w:eastAsia="Times New Roman" w:hAnsi="Calibri" w:cs="Arial"/>
          <w:color w:val="222222"/>
          <w:shd w:val="clear" w:color="auto" w:fill="FFFFFF"/>
          <w:lang w:val="en-US"/>
        </w:rPr>
        <w:t>machine learning</w:t>
      </w:r>
      <w:ins w:id="1094" w:author="Danilo Bzdok" w:date="2018-05-10T18:01:00Z">
        <w:r w:rsidR="00051384">
          <w:rPr>
            <w:rFonts w:ascii="Calibri" w:eastAsia="Times New Roman" w:hAnsi="Calibri" w:cs="Arial"/>
            <w:color w:val="222222"/>
            <w:shd w:val="clear" w:color="auto" w:fill="FFFFFF"/>
            <w:lang w:val="en-US"/>
          </w:rPr>
          <w:t xml:space="preserve"> </w:t>
        </w:r>
      </w:ins>
      <w:del w:id="1095" w:author="Danilo Bzdok" w:date="2018-05-10T18:01:00Z">
        <w:r w:rsidR="002C4D5B" w:rsidRPr="00C76687" w:rsidDel="00051384">
          <w:rPr>
            <w:rFonts w:ascii="Calibri" w:eastAsia="Times New Roman" w:hAnsi="Calibri" w:cs="Arial"/>
            <w:color w:val="222222"/>
            <w:shd w:val="clear" w:color="auto" w:fill="FFFFFF"/>
            <w:lang w:val="en-US"/>
          </w:rPr>
          <w:delText xml:space="preserve"> </w:delText>
        </w:r>
      </w:del>
      <w:del w:id="1096" w:author="Danilo Bzdok" w:date="2018-05-10T18:02:00Z">
        <w:r w:rsidR="0041020D" w:rsidDel="00051384">
          <w:rPr>
            <w:rFonts w:ascii="Calibri" w:eastAsia="Times New Roman" w:hAnsi="Calibri" w:cs="Arial"/>
            <w:color w:val="222222"/>
            <w:shd w:val="clear" w:color="auto" w:fill="FFFFFF"/>
            <w:lang w:val="en-US"/>
          </w:rPr>
          <w:delText>are</w:delText>
        </w:r>
      </w:del>
      <w:ins w:id="1097" w:author="Danilo Bzdok" w:date="2018-05-10T18:02:00Z">
        <w:r w:rsidR="00051384">
          <w:rPr>
            <w:rFonts w:ascii="Calibri" w:eastAsia="Times New Roman" w:hAnsi="Calibri" w:cs="Arial"/>
            <w:color w:val="222222"/>
            <w:shd w:val="clear" w:color="auto" w:fill="FFFFFF"/>
            <w:lang w:val="en-US"/>
          </w:rPr>
          <w:t>is</w:t>
        </w:r>
      </w:ins>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ins w:id="1098" w:author="Danilo Bzdok" w:date="2018-05-13T13:24:00Z">
        <w:r w:rsidR="00B161BE">
          <w:rPr>
            <w:rFonts w:ascii="Calibri" w:eastAsia="Times New Roman" w:hAnsi="Calibri" w:cs="Arial"/>
            <w:color w:val="222222"/>
            <w:shd w:val="clear" w:color="auto" w:fill="FFFFFF"/>
            <w:lang w:val="en-US"/>
          </w:rPr>
          <w:t xml:space="preserve">importantly </w:t>
        </w:r>
      </w:ins>
      <w:r w:rsidR="00463A1A">
        <w:rPr>
          <w:rFonts w:ascii="Calibri" w:eastAsia="Times New Roman" w:hAnsi="Calibri" w:cs="Arial"/>
          <w:color w:val="222222"/>
          <w:shd w:val="clear" w:color="auto" w:fill="FFFFFF"/>
          <w:lang w:val="en-US"/>
        </w:rPr>
        <w:t>different</w:t>
      </w:r>
      <w:ins w:id="1099" w:author="Danilo Bzdok" w:date="2018-05-12T13:03:00Z">
        <w:r w:rsidR="00C57724">
          <w:rPr>
            <w:rFonts w:ascii="Calibri" w:eastAsia="Times New Roman" w:hAnsi="Calibri" w:cs="Arial"/>
            <w:color w:val="222222"/>
            <w:shd w:val="clear" w:color="auto" w:fill="FFFFFF"/>
            <w:lang w:val="en-US"/>
          </w:rPr>
          <w:t xml:space="preserve">. We </w:t>
        </w:r>
      </w:ins>
      <w:ins w:id="1100" w:author="Danilo Bzdok" w:date="2018-05-12T13:16:00Z">
        <w:r w:rsidR="00BB2605">
          <w:rPr>
            <w:rFonts w:ascii="Calibri" w:eastAsia="Times New Roman" w:hAnsi="Calibri" w:cs="Arial"/>
            <w:color w:val="222222"/>
            <w:shd w:val="clear" w:color="auto" w:fill="FFFFFF"/>
            <w:lang w:val="en-US"/>
          </w:rPr>
          <w:t>demonstrated</w:t>
        </w:r>
      </w:ins>
      <w:ins w:id="1101" w:author="Danilo Bzdok" w:date="2018-05-12T13:03:00Z">
        <w:r w:rsidR="00C57724">
          <w:rPr>
            <w:rFonts w:ascii="Calibri" w:eastAsia="Times New Roman" w:hAnsi="Calibri" w:cs="Arial"/>
            <w:color w:val="222222"/>
            <w:shd w:val="clear" w:color="auto" w:fill="FFFFFF"/>
            <w:lang w:val="en-US"/>
          </w:rPr>
          <w:t xml:space="preserve"> that diverging </w:t>
        </w:r>
      </w:ins>
      <w:ins w:id="1102" w:author="Danilo Bzdok" w:date="2018-05-12T13:04:00Z">
        <w:r w:rsidR="00C57724">
          <w:rPr>
            <w:rFonts w:ascii="Calibri" w:eastAsia="Times New Roman" w:hAnsi="Calibri" w:cs="Arial"/>
            <w:color w:val="222222"/>
            <w:shd w:val="clear" w:color="auto" w:fill="FFFFFF"/>
            <w:lang w:val="en-US"/>
          </w:rPr>
          <w:t xml:space="preserve">conclusions </w:t>
        </w:r>
      </w:ins>
      <w:ins w:id="1103" w:author="Danilo Bzdok" w:date="2018-05-12T13:16:00Z">
        <w:r w:rsidR="00BB2605">
          <w:rPr>
            <w:rFonts w:ascii="Calibri" w:eastAsia="Times New Roman" w:hAnsi="Calibri" w:cs="Arial"/>
            <w:color w:val="222222"/>
            <w:shd w:val="clear" w:color="auto" w:fill="FFFFFF"/>
            <w:lang w:val="en-US"/>
          </w:rPr>
          <w:t xml:space="preserve">can emerge </w:t>
        </w:r>
      </w:ins>
      <w:ins w:id="1104" w:author="Danilo Bzdok" w:date="2018-05-12T13:03:00Z">
        <w:r w:rsidR="00C57724">
          <w:rPr>
            <w:rFonts w:ascii="Calibri" w:eastAsia="Times New Roman" w:hAnsi="Calibri" w:cs="Arial"/>
            <w:color w:val="222222"/>
            <w:shd w:val="clear" w:color="auto" w:fill="FFFFFF"/>
            <w:lang w:val="en-US"/>
          </w:rPr>
          <w:t xml:space="preserve">even when </w:t>
        </w:r>
      </w:ins>
      <w:del w:id="1105" w:author="Danilo Bzdok" w:date="2018-05-12T13:03:00Z">
        <w:r w:rsidR="0041020D" w:rsidDel="00C57724">
          <w:rPr>
            <w:rFonts w:ascii="Calibri" w:eastAsia="Times New Roman" w:hAnsi="Calibri" w:cs="Arial"/>
            <w:color w:val="222222"/>
            <w:shd w:val="clear" w:color="auto" w:fill="FFFFFF"/>
            <w:lang w:val="en-US"/>
          </w:rPr>
          <w:delText xml:space="preserve">, even </w:delText>
        </w:r>
      </w:del>
      <w:del w:id="1106" w:author="Danilo Bzdok" w:date="2018-05-12T13:04:00Z">
        <w:r w:rsidR="0041020D" w:rsidDel="00C57724">
          <w:rPr>
            <w:rFonts w:ascii="Calibri" w:eastAsia="Times New Roman" w:hAnsi="Calibri" w:cs="Arial"/>
            <w:color w:val="222222"/>
            <w:shd w:val="clear" w:color="auto" w:fill="FFFFFF"/>
            <w:lang w:val="en-US"/>
          </w:rPr>
          <w:delText xml:space="preserve">when </w:delText>
        </w:r>
      </w:del>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r w:rsidR="004C5902">
        <w:fldChar w:fldCharType="begin"/>
      </w:r>
      <w:r w:rsidR="004C5902" w:rsidRPr="00B13EE6">
        <w:rPr>
          <w:lang w:val="en-US"/>
          <w:rPrChange w:id="1107" w:author="Danilo Bzdok" w:date="2018-05-13T15:49:00Z">
            <w:rPr/>
          </w:rPrChange>
        </w:rPr>
        <w:instrText xml:space="preserve"> HYPERLINK \l "_ENREF_8" \o "Efron, 2016 #6362" </w:instrText>
      </w:r>
      <w:r w:rsidR="004C5902">
        <w:fldChar w:fldCharType="separate"/>
      </w:r>
      <w:r w:rsidR="00DE4692">
        <w:rPr>
          <w:rFonts w:ascii="Calibri" w:eastAsia="Times New Roman" w:hAnsi="Calibri"/>
          <w:noProof/>
          <w:lang w:val="en-US"/>
        </w:rPr>
        <w:t>8</w:t>
      </w:r>
      <w:r w:rsidR="004C5902">
        <w:rPr>
          <w:rFonts w:ascii="Calibri" w:eastAsia="Times New Roman" w:hAnsi="Calibri"/>
          <w:noProof/>
          <w:lang w:val="en-US"/>
        </w:rPr>
        <w:fldChar w:fldCharType="end"/>
      </w:r>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ins w:id="1108" w:author="Danilo Bzdok" w:date="2018-05-12T13:16:00Z">
        <w:r w:rsidR="00BB2605">
          <w:rPr>
            <w:rFonts w:ascii="Calibri" w:hAnsi="Calibri" w:cs="Arial"/>
            <w:color w:val="000000" w:themeColor="text1"/>
            <w:lang w:val="en-US"/>
          </w:rPr>
          <w:t>s</w:t>
        </w:r>
      </w:ins>
      <w:r w:rsidR="0057113B">
        <w:rPr>
          <w:rFonts w:ascii="Calibri" w:hAnsi="Calibri" w:cs="Arial"/>
          <w:color w:val="000000" w:themeColor="text1"/>
          <w:lang w:val="en-US"/>
        </w:rPr>
        <w:t xml:space="preserve"> and weakness</w:t>
      </w:r>
      <w:ins w:id="1109" w:author="Danilo Bzdok" w:date="2018-05-12T13:16:00Z">
        <w:r w:rsidR="00BB2605">
          <w:rPr>
            <w:rFonts w:ascii="Calibri" w:hAnsi="Calibri" w:cs="Arial"/>
            <w:color w:val="000000" w:themeColor="text1"/>
            <w:lang w:val="en-US"/>
          </w:rPr>
          <w:t>es</w:t>
        </w:r>
      </w:ins>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del w:id="1110" w:author="Danilo Bzdok" w:date="2018-05-11T14:57:00Z">
        <w:r w:rsidR="00F63F1A" w:rsidRPr="00C76687" w:rsidDel="00787977">
          <w:rPr>
            <w:rFonts w:ascii="Calibri" w:hAnsi="Calibri" w:cs="Arial"/>
            <w:color w:val="000000" w:themeColor="text1"/>
            <w:lang w:val="en-US"/>
          </w:rPr>
          <w:delText xml:space="preserve">important </w:delText>
        </w:r>
      </w:del>
      <w:ins w:id="1111" w:author="Danilo Bzdok" w:date="2018-05-11T14:57:00Z">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ins>
      <w:r w:rsidR="00F63F1A" w:rsidRPr="00C76687">
        <w:rPr>
          <w:rFonts w:ascii="Calibri" w:hAnsi="Calibri" w:cs="Arial"/>
          <w:color w:val="000000" w:themeColor="text1"/>
          <w:lang w:val="en-US"/>
        </w:rPr>
        <w:t xml:space="preserve">to </w:t>
      </w:r>
      <w:del w:id="1112" w:author="Danilo Bzdok" w:date="2018-05-10T12:59:00Z">
        <w:r w:rsidR="002C4D5B" w:rsidRPr="00C76687" w:rsidDel="00C93953">
          <w:rPr>
            <w:rFonts w:ascii="Calibri" w:eastAsia="Times New Roman" w:hAnsi="Calibri"/>
            <w:lang w:val="en-US"/>
          </w:rPr>
          <w:delText>avoid missing</w:delText>
        </w:r>
      </w:del>
      <w:ins w:id="1113" w:author="Danilo Bzdok" w:date="2018-05-10T12:59:00Z">
        <w:r w:rsidR="00C93953">
          <w:rPr>
            <w:rFonts w:ascii="Calibri" w:eastAsia="Times New Roman" w:hAnsi="Calibri"/>
            <w:lang w:val="en-US"/>
          </w:rPr>
          <w:t xml:space="preserve">fully </w:t>
        </w:r>
      </w:ins>
      <w:ins w:id="1114" w:author="Danilo Bzdok" w:date="2018-05-12T13:17:00Z">
        <w:r w:rsidR="00BB2605">
          <w:rPr>
            <w:rFonts w:ascii="Calibri" w:eastAsia="Times New Roman" w:hAnsi="Calibri"/>
            <w:lang w:val="en-US"/>
          </w:rPr>
          <w:t xml:space="preserve">benefit </w:t>
        </w:r>
      </w:ins>
      <w:ins w:id="1115" w:author="Danilo Bzdok" w:date="2018-05-10T12:59:00Z">
        <w:r w:rsidR="00C93953">
          <w:rPr>
            <w:rFonts w:ascii="Calibri" w:eastAsia="Times New Roman" w:hAnsi="Calibri"/>
            <w:lang w:val="en-US"/>
          </w:rPr>
          <w:t>from</w:t>
        </w:r>
      </w:ins>
      <w:r w:rsidR="002C4D5B" w:rsidRPr="00C76687">
        <w:rPr>
          <w:rFonts w:ascii="Calibri" w:eastAsia="Times New Roman" w:hAnsi="Calibri"/>
          <w:lang w:val="en-US"/>
        </w:rPr>
        <w:t xml:space="preserve"> </w:t>
      </w:r>
      <w:ins w:id="1116" w:author="Danilo Bzdok" w:date="2018-05-11T14:57:00Z">
        <w:r w:rsidR="00787977">
          <w:rPr>
            <w:rFonts w:ascii="Calibri" w:eastAsia="Times New Roman" w:hAnsi="Calibri"/>
            <w:lang w:val="en-US"/>
          </w:rPr>
          <w:t xml:space="preserve">the </w:t>
        </w:r>
      </w:ins>
      <w:del w:id="1117" w:author="Danilo Bzdok" w:date="2018-05-10T12:56:00Z">
        <w:r w:rsidDel="006A1CBC">
          <w:rPr>
            <w:rFonts w:ascii="Calibri" w:eastAsia="Times New Roman" w:hAnsi="Calibri"/>
            <w:lang w:val="en-US"/>
          </w:rPr>
          <w:delText>critical</w:delText>
        </w:r>
        <w:r w:rsidR="002C4D5B" w:rsidRPr="00C76687" w:rsidDel="006A1CBC">
          <w:rPr>
            <w:rFonts w:ascii="Calibri" w:eastAsia="Times New Roman" w:hAnsi="Calibri"/>
            <w:lang w:val="en-US"/>
          </w:rPr>
          <w:delText xml:space="preserve"> </w:delText>
        </w:r>
      </w:del>
      <w:ins w:id="1118" w:author="Danilo Bzdok" w:date="2018-05-11T14:57:00Z">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ins>
      <w:ins w:id="1119" w:author="Danilo Bzdok" w:date="2018-05-10T12:56:00Z">
        <w:r w:rsidR="006A1CBC" w:rsidRPr="00C76687">
          <w:rPr>
            <w:rFonts w:ascii="Calibri" w:eastAsia="Times New Roman" w:hAnsi="Calibri"/>
            <w:lang w:val="en-US"/>
          </w:rPr>
          <w:t xml:space="preserve"> </w:t>
        </w:r>
      </w:ins>
      <w:del w:id="1120" w:author="Danilo Bzdok" w:date="2018-05-11T14:57:00Z">
        <w:r w:rsidR="002C4D5B" w:rsidRPr="00C76687" w:rsidDel="00787977">
          <w:rPr>
            <w:rFonts w:ascii="Calibri" w:eastAsia="Times New Roman" w:hAnsi="Calibri"/>
            <w:lang w:val="en-US"/>
          </w:rPr>
          <w:delText xml:space="preserve">information </w:delText>
        </w:r>
      </w:del>
      <w:ins w:id="1121" w:author="Danilo Bzdok" w:date="2018-05-10T18:02:00Z">
        <w:r w:rsidR="00051384" w:rsidRPr="00C76687">
          <w:rPr>
            <w:rFonts w:ascii="Calibri" w:hAnsi="Calibri" w:cs="Arial"/>
            <w:color w:val="000000" w:themeColor="text1"/>
            <w:lang w:val="en-US"/>
          </w:rPr>
          <w:t xml:space="preserve">in </w:t>
        </w:r>
      </w:ins>
      <w:ins w:id="1122" w:author="Danilo Bzdok" w:date="2018-05-12T13:17:00Z">
        <w:r w:rsidR="00BB2605">
          <w:rPr>
            <w:rFonts w:ascii="Calibri" w:hAnsi="Calibri" w:cs="Arial"/>
            <w:color w:val="000000" w:themeColor="text1"/>
            <w:lang w:val="en-US"/>
          </w:rPr>
          <w:t>biology and medicine</w:t>
        </w:r>
      </w:ins>
      <w:del w:id="1123" w:author="Danilo Bzdok" w:date="2018-05-11T14:57:00Z">
        <w:r w:rsidR="002C4D5B" w:rsidRPr="00C76687" w:rsidDel="00787977">
          <w:rPr>
            <w:rFonts w:ascii="Calibri" w:eastAsia="Times New Roman" w:hAnsi="Calibri"/>
            <w:lang w:val="en-US"/>
          </w:rPr>
          <w:delText xml:space="preserve">and to </w:delText>
        </w:r>
        <w:r w:rsidR="00F63F1A" w:rsidRPr="00C76687" w:rsidDel="00787977">
          <w:rPr>
            <w:rFonts w:ascii="Calibri" w:hAnsi="Calibri" w:cs="Arial"/>
            <w:color w:val="000000" w:themeColor="text1"/>
            <w:lang w:val="en-US"/>
          </w:rPr>
          <w:delText xml:space="preserve">keep pace with the </w:delText>
        </w:r>
        <w:r w:rsidR="003848A9" w:rsidDel="00787977">
          <w:rPr>
            <w:rFonts w:ascii="Calibri" w:hAnsi="Calibri" w:cs="Arial"/>
            <w:color w:val="000000" w:themeColor="text1"/>
            <w:lang w:val="en-US"/>
          </w:rPr>
          <w:delText>accelerating</w:delText>
        </w:r>
        <w:r w:rsidR="00F63F1A" w:rsidRPr="00C76687" w:rsidDel="00787977">
          <w:rPr>
            <w:rFonts w:ascii="Calibri" w:hAnsi="Calibri" w:cs="Arial"/>
            <w:color w:val="000000" w:themeColor="text1"/>
            <w:lang w:val="en-US"/>
          </w:rPr>
          <w:delText xml:space="preserve"> </w:delText>
        </w:r>
        <w:r w:rsidR="002C4D5B" w:rsidRPr="00C76687" w:rsidDel="00787977">
          <w:rPr>
            <w:rFonts w:ascii="Calibri" w:hAnsi="Calibri" w:cs="Arial"/>
            <w:color w:val="000000" w:themeColor="text1"/>
            <w:lang w:val="en-US"/>
          </w:rPr>
          <w:delText>data deluge</w:delText>
        </w:r>
      </w:del>
      <w:del w:id="1124" w:author="Danilo Bzdok" w:date="2018-05-10T18:02:00Z">
        <w:r w:rsidR="002C4D5B" w:rsidRPr="00C76687" w:rsidDel="00051384">
          <w:rPr>
            <w:rFonts w:ascii="Calibri" w:hAnsi="Calibri" w:cs="Arial"/>
            <w:color w:val="000000" w:themeColor="text1"/>
            <w:lang w:val="en-US"/>
          </w:rPr>
          <w:delText xml:space="preserve"> in biomedicine</w:delText>
        </w:r>
      </w:del>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Default="00BA571F" w:rsidP="00C51D95">
      <w:pPr>
        <w:widowControl w:val="0"/>
        <w:autoSpaceDE w:val="0"/>
        <w:autoSpaceDN w:val="0"/>
        <w:adjustRightInd w:val="0"/>
        <w:spacing w:after="240" w:line="200" w:lineRule="atLeast"/>
        <w:jc w:val="both"/>
        <w:rPr>
          <w:ins w:id="1125" w:author="Danilo Bzdok" w:date="2018-05-07T11:42:00Z"/>
          <w:rFonts w:ascii="Calibri" w:hAnsi="Calibri" w:cs="Times"/>
          <w:color w:val="000000" w:themeColor="text1"/>
          <w:lang w:val="en-US"/>
        </w:rPr>
      </w:pPr>
      <w:ins w:id="1126"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1127" w:author="Danilo Bzdok" w:date="2018-05-07T11:43:00Z">
        <w:r>
          <w:rPr>
            <w:rFonts w:ascii="Calibri" w:hAnsi="Calibri" w:cs="Times"/>
            <w:color w:val="000000" w:themeColor="text1"/>
            <w:lang w:val="en-US"/>
          </w:rPr>
          <w:t xml:space="preserve"> (</w:t>
        </w:r>
      </w:ins>
      <w:ins w:id="1128" w:author="Danilo Bzdok" w:date="2018-05-07T11:44:00Z">
        <w:r>
          <w:rPr>
            <w:rFonts w:ascii="Calibri" w:hAnsi="Calibri" w:cs="Times"/>
            <w:color w:val="000000" w:themeColor="text1"/>
            <w:lang w:val="en-US"/>
          </w:rPr>
          <w:t>National University of Singapore</w:t>
        </w:r>
      </w:ins>
      <w:ins w:id="1129" w:author="Danilo Bzdok" w:date="2018-05-07T11:43:00Z">
        <w:r>
          <w:rPr>
            <w:rFonts w:ascii="Calibri" w:hAnsi="Calibri" w:cs="Times"/>
            <w:color w:val="000000" w:themeColor="text1"/>
            <w:lang w:val="en-US"/>
          </w:rPr>
          <w:t>)</w:t>
        </w:r>
      </w:ins>
      <w:ins w:id="1130" w:author="Danilo Bzdok" w:date="2018-05-07T11:42:00Z">
        <w:r>
          <w:rPr>
            <w:rFonts w:ascii="Calibri" w:hAnsi="Calibri" w:cs="Times"/>
            <w:color w:val="000000" w:themeColor="text1"/>
            <w:lang w:val="en-US"/>
          </w:rPr>
          <w:t xml:space="preserve">, </w:t>
        </w:r>
      </w:ins>
      <w:ins w:id="1131" w:author="Danilo Bzdok" w:date="2018-05-13T13:24:00Z">
        <w:r w:rsidR="009454B8">
          <w:rPr>
            <w:rFonts w:ascii="Calibri" w:hAnsi="Calibri" w:cs="Times"/>
            <w:color w:val="000000" w:themeColor="text1"/>
            <w:lang w:val="en-US"/>
          </w:rPr>
          <w:t>Guillaume Dumas (</w:t>
        </w:r>
        <w:proofErr w:type="spellStart"/>
        <w:r w:rsidR="009454B8">
          <w:rPr>
            <w:rFonts w:ascii="Calibri" w:hAnsi="Calibri" w:cs="Times"/>
            <w:color w:val="000000" w:themeColor="text1"/>
            <w:lang w:val="en-US"/>
          </w:rPr>
          <w:t>Institut</w:t>
        </w:r>
        <w:proofErr w:type="spellEnd"/>
        <w:r w:rsidR="009454B8">
          <w:rPr>
            <w:rFonts w:ascii="Calibri" w:hAnsi="Calibri" w:cs="Times"/>
            <w:color w:val="000000" w:themeColor="text1"/>
            <w:lang w:val="en-US"/>
          </w:rPr>
          <w:t xml:space="preserve"> Pasteur/France), </w:t>
        </w:r>
      </w:ins>
      <w:proofErr w:type="spellStart"/>
      <w:ins w:id="1132" w:author="Danilo Bzdok" w:date="2018-05-07T11:42:00Z">
        <w:r>
          <w:rPr>
            <w:rFonts w:ascii="Calibri" w:hAnsi="Calibri" w:cs="Times"/>
            <w:color w:val="000000" w:themeColor="text1"/>
            <w:lang w:val="en-US"/>
          </w:rPr>
          <w:t>Nikolaus</w:t>
        </w:r>
        <w:proofErr w:type="spellEnd"/>
        <w:r>
          <w:rPr>
            <w:rFonts w:ascii="Calibri" w:hAnsi="Calibri" w:cs="Times"/>
            <w:color w:val="000000" w:themeColor="text1"/>
            <w:lang w:val="en-US"/>
          </w:rPr>
          <w:t xml:space="preserve"> </w:t>
        </w:r>
        <w:proofErr w:type="spellStart"/>
        <w:r>
          <w:rPr>
            <w:rFonts w:ascii="Calibri" w:hAnsi="Calibri" w:cs="Times"/>
            <w:color w:val="000000" w:themeColor="text1"/>
            <w:lang w:val="en-US"/>
          </w:rPr>
          <w:t>Kriegeskorte</w:t>
        </w:r>
      </w:ins>
      <w:proofErr w:type="spellEnd"/>
      <w:ins w:id="1133" w:author="Danilo Bzdok" w:date="2018-05-07T11:44:00Z">
        <w:r>
          <w:rPr>
            <w:rFonts w:ascii="Calibri" w:hAnsi="Calibri" w:cs="Times"/>
            <w:color w:val="000000" w:themeColor="text1"/>
            <w:lang w:val="en-US"/>
          </w:rPr>
          <w:t xml:space="preserve"> (Columbia University</w:t>
        </w:r>
      </w:ins>
      <w:ins w:id="1134" w:author="Danilo Bzdok" w:date="2018-05-12T12:34:00Z">
        <w:r w:rsidR="00DE07F5">
          <w:rPr>
            <w:rFonts w:ascii="Calibri" w:hAnsi="Calibri" w:cs="Times"/>
            <w:color w:val="000000" w:themeColor="text1"/>
            <w:lang w:val="en-US"/>
          </w:rPr>
          <w:t>/USA</w:t>
        </w:r>
      </w:ins>
      <w:ins w:id="1135" w:author="Danilo Bzdok" w:date="2018-05-07T11:44:00Z">
        <w:r>
          <w:rPr>
            <w:rFonts w:ascii="Calibri" w:hAnsi="Calibri" w:cs="Times"/>
            <w:color w:val="000000" w:themeColor="text1"/>
            <w:lang w:val="en-US"/>
          </w:rPr>
          <w:t>)</w:t>
        </w:r>
      </w:ins>
      <w:ins w:id="1136" w:author="Danilo Bzdok" w:date="2018-05-07T11:42:00Z">
        <w:r>
          <w:rPr>
            <w:rFonts w:ascii="Calibri" w:hAnsi="Calibri" w:cs="Times"/>
            <w:color w:val="000000" w:themeColor="text1"/>
            <w:lang w:val="en-US"/>
          </w:rPr>
          <w:t>,</w:t>
        </w:r>
      </w:ins>
      <w:ins w:id="1137" w:author="Danilo Bzdok" w:date="2018-05-11T15:58:00Z">
        <w:r w:rsidR="004E3364">
          <w:rPr>
            <w:rFonts w:ascii="Calibri" w:hAnsi="Calibri" w:cs="Times"/>
            <w:color w:val="000000" w:themeColor="text1"/>
            <w:lang w:val="en-US"/>
          </w:rPr>
          <w:t xml:space="preserve"> Daniele </w:t>
        </w:r>
        <w:proofErr w:type="spellStart"/>
        <w:r w:rsidR="004E3364">
          <w:rPr>
            <w:rFonts w:ascii="Calibri" w:hAnsi="Calibri" w:cs="Times"/>
            <w:color w:val="000000" w:themeColor="text1"/>
            <w:lang w:val="en-US"/>
          </w:rPr>
          <w:t>Marinazzo</w:t>
        </w:r>
        <w:proofErr w:type="spellEnd"/>
        <w:r w:rsidR="004E3364">
          <w:rPr>
            <w:rFonts w:ascii="Calibri" w:hAnsi="Calibri" w:cs="Times"/>
            <w:color w:val="000000" w:themeColor="text1"/>
            <w:lang w:val="en-US"/>
          </w:rPr>
          <w:t xml:space="preserve"> (</w:t>
        </w:r>
        <w:r w:rsidR="00137F00">
          <w:rPr>
            <w:rFonts w:ascii="Calibri" w:hAnsi="Calibri" w:cs="Times"/>
            <w:color w:val="000000" w:themeColor="text1"/>
            <w:lang w:val="en-US"/>
          </w:rPr>
          <w:t>Ghent University</w:t>
        </w:r>
      </w:ins>
      <w:ins w:id="1138" w:author="Danilo Bzdok" w:date="2018-05-12T12:34:00Z">
        <w:r w:rsidR="00DE07F5">
          <w:rPr>
            <w:rFonts w:ascii="Calibri" w:hAnsi="Calibri" w:cs="Times"/>
            <w:color w:val="000000" w:themeColor="text1"/>
            <w:lang w:val="en-US"/>
          </w:rPr>
          <w:t>/Belgium</w:t>
        </w:r>
      </w:ins>
      <w:ins w:id="1139" w:author="Danilo Bzdok" w:date="2018-05-11T15:58:00Z">
        <w:r w:rsidR="004E3364">
          <w:rPr>
            <w:rFonts w:ascii="Calibri" w:hAnsi="Calibri" w:cs="Times"/>
            <w:color w:val="000000" w:themeColor="text1"/>
            <w:lang w:val="en-US"/>
          </w:rPr>
          <w:t>),</w:t>
        </w:r>
      </w:ins>
      <w:ins w:id="1140" w:author="Danilo Bzdok" w:date="2018-05-07T11:42:00Z">
        <w:r>
          <w:rPr>
            <w:rFonts w:ascii="Calibri" w:hAnsi="Calibri" w:cs="Times"/>
            <w:color w:val="000000" w:themeColor="text1"/>
            <w:lang w:val="en-US"/>
          </w:rPr>
          <w:t xml:space="preserve"> </w:t>
        </w:r>
      </w:ins>
      <w:ins w:id="1141" w:author="Danilo Bzdok" w:date="2018-05-07T18:08:00Z">
        <w:r w:rsidR="00D40F70">
          <w:rPr>
            <w:rFonts w:ascii="Calibri" w:hAnsi="Calibri" w:cs="Times"/>
            <w:color w:val="000000" w:themeColor="text1"/>
            <w:lang w:val="en-US"/>
          </w:rPr>
          <w:t>Benjamin de Haas (</w:t>
        </w:r>
      </w:ins>
      <w:ins w:id="1142" w:author="Danilo Bzdok" w:date="2018-05-07T18:09:00Z">
        <w:r w:rsidR="00884F31">
          <w:rPr>
            <w:rFonts w:ascii="Calibri" w:hAnsi="Calibri" w:cs="Times"/>
            <w:color w:val="000000" w:themeColor="text1"/>
            <w:lang w:val="en-US"/>
          </w:rPr>
          <w:t>University of Giessen</w:t>
        </w:r>
      </w:ins>
      <w:ins w:id="1143" w:author="Danilo Bzdok" w:date="2018-05-12T12:34:00Z">
        <w:r w:rsidR="00DE07F5">
          <w:rPr>
            <w:rFonts w:ascii="Calibri" w:hAnsi="Calibri" w:cs="Times"/>
            <w:color w:val="000000" w:themeColor="text1"/>
            <w:lang w:val="en-US"/>
          </w:rPr>
          <w:t>/Germany</w:t>
        </w:r>
      </w:ins>
      <w:ins w:id="1144" w:author="Danilo Bzdok" w:date="2018-05-07T18:08:00Z">
        <w:r w:rsidR="009454B8">
          <w:rPr>
            <w:rFonts w:ascii="Calibri" w:hAnsi="Calibri" w:cs="Times"/>
            <w:color w:val="000000" w:themeColor="text1"/>
            <w:lang w:val="en-US"/>
          </w:rPr>
          <w:t>)</w:t>
        </w:r>
      </w:ins>
      <w:ins w:id="1145" w:author="Danilo Bzdok" w:date="2018-05-10T17:46:00Z">
        <w:r w:rsidR="00364D4B">
          <w:rPr>
            <w:rFonts w:ascii="Calibri" w:hAnsi="Calibri" w:cs="Times"/>
            <w:color w:val="000000" w:themeColor="text1"/>
            <w:lang w:val="en-US"/>
          </w:rPr>
          <w:t>,</w:t>
        </w:r>
      </w:ins>
      <w:ins w:id="1146" w:author="Danilo Bzdok" w:date="2018-05-08T09:53:00Z">
        <w:r w:rsidR="00B87DFF">
          <w:rPr>
            <w:rFonts w:ascii="Calibri" w:hAnsi="Calibri" w:cs="Times"/>
            <w:color w:val="000000" w:themeColor="text1"/>
            <w:lang w:val="en-US"/>
          </w:rPr>
          <w:t xml:space="preserve"> </w:t>
        </w:r>
      </w:ins>
      <w:ins w:id="1147" w:author="Danilo Bzdok" w:date="2018-05-07T11:42:00Z">
        <w:r>
          <w:rPr>
            <w:rFonts w:ascii="Calibri" w:hAnsi="Calibri" w:cs="Times"/>
            <w:color w:val="000000" w:themeColor="text1"/>
            <w:lang w:val="en-US"/>
          </w:rPr>
          <w:t xml:space="preserve">and </w:t>
        </w:r>
      </w:ins>
      <w:proofErr w:type="spellStart"/>
      <w:ins w:id="1148" w:author="Danilo Bzdok" w:date="2018-05-07T11:43:00Z">
        <w:r>
          <w:rPr>
            <w:rFonts w:ascii="Calibri" w:hAnsi="Calibri" w:cs="Times"/>
            <w:color w:val="000000" w:themeColor="text1"/>
            <w:lang w:val="en-US"/>
          </w:rPr>
          <w:t>João</w:t>
        </w:r>
        <w:proofErr w:type="spellEnd"/>
        <w:r>
          <w:rPr>
            <w:rFonts w:ascii="Calibri" w:hAnsi="Calibri" w:cs="Times"/>
            <w:color w:val="000000" w:themeColor="text1"/>
            <w:lang w:val="en-US"/>
          </w:rPr>
          <w:t xml:space="preserve"> Sato</w:t>
        </w:r>
      </w:ins>
      <w:ins w:id="1149" w:author="Danilo Bzdok" w:date="2018-05-07T11:44:00Z">
        <w:r>
          <w:rPr>
            <w:rFonts w:ascii="Calibri" w:hAnsi="Calibri" w:cs="Times"/>
            <w:color w:val="000000" w:themeColor="text1"/>
            <w:lang w:val="en-US"/>
          </w:rPr>
          <w:t xml:space="preserve"> (</w:t>
        </w:r>
      </w:ins>
      <w:proofErr w:type="spellStart"/>
      <w:ins w:id="1150" w:author="Danilo Bzdok" w:date="2018-05-07T11:45:00Z">
        <w:r>
          <w:rPr>
            <w:rFonts w:ascii="Calibri" w:hAnsi="Calibri" w:cs="Times"/>
            <w:color w:val="000000" w:themeColor="text1"/>
            <w:lang w:val="en-US"/>
          </w:rPr>
          <w:t>Universidade</w:t>
        </w:r>
        <w:proofErr w:type="spellEnd"/>
        <w:r>
          <w:rPr>
            <w:rFonts w:ascii="Calibri" w:hAnsi="Calibri" w:cs="Times"/>
            <w:color w:val="000000" w:themeColor="text1"/>
            <w:lang w:val="en-US"/>
          </w:rPr>
          <w:t xml:space="preserve"> Federal do ABC</w:t>
        </w:r>
      </w:ins>
      <w:ins w:id="1151" w:author="Danilo Bzdok" w:date="2018-05-12T12:34:00Z">
        <w:r w:rsidR="00DE07F5">
          <w:rPr>
            <w:rFonts w:ascii="Calibri" w:hAnsi="Calibri" w:cs="Times"/>
            <w:color w:val="000000" w:themeColor="text1"/>
            <w:lang w:val="en-US"/>
          </w:rPr>
          <w:t>/Brazil</w:t>
        </w:r>
      </w:ins>
      <w:ins w:id="1152" w:author="Danilo Bzdok" w:date="2018-05-07T11:44:00Z">
        <w:r>
          <w:rPr>
            <w:rFonts w:ascii="Calibri" w:hAnsi="Calibri" w:cs="Times"/>
            <w:color w:val="000000" w:themeColor="text1"/>
            <w:lang w:val="en-US"/>
          </w:rPr>
          <w:t>)</w:t>
        </w:r>
      </w:ins>
      <w:ins w:id="1153"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 xml:space="preserve">DB was funded by the Deutsche </w:t>
      </w:r>
      <w:proofErr w:type="spellStart"/>
      <w:r>
        <w:rPr>
          <w:rFonts w:ascii="Calibri" w:hAnsi="Calibri" w:cs="Times"/>
          <w:color w:val="000000" w:themeColor="text1"/>
          <w:lang w:val="en-US"/>
        </w:rPr>
        <w:t>Forschungsgemeinschaft</w:t>
      </w:r>
      <w:proofErr w:type="spellEnd"/>
      <w:r>
        <w:rPr>
          <w:rFonts w:ascii="Calibri" w:hAnsi="Calibri" w:cs="Times"/>
          <w:color w:val="000000" w:themeColor="text1"/>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0B903A51"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w:t>
      </w:r>
      <w:del w:id="1154" w:author="Danilo Bzdok" w:date="2018-05-11T11:36:00Z">
        <w:r w:rsidR="001701AA" w:rsidRPr="00463A1A" w:rsidDel="00172A82">
          <w:rPr>
            <w:rFonts w:ascii="Calibri" w:hAnsi="Calibri"/>
            <w:color w:val="000000" w:themeColor="text1"/>
            <w:sz w:val="22"/>
            <w:szCs w:val="22"/>
            <w:lang w:val="en-US"/>
          </w:rPr>
          <w:delText xml:space="preserve">explanatory and </w:delText>
        </w:r>
      </w:del>
      <w:r w:rsidR="001701AA" w:rsidRPr="00463A1A">
        <w:rPr>
          <w:rFonts w:ascii="Calibri" w:hAnsi="Calibri"/>
          <w:color w:val="000000" w:themeColor="text1"/>
          <w:sz w:val="22"/>
          <w:szCs w:val="22"/>
          <w:lang w:val="en-US"/>
        </w:rPr>
        <w:t xml:space="preserve">predictive </w:t>
      </w:r>
      <w:ins w:id="1155" w:author="Danilo Bzdok" w:date="2018-05-11T11:36:00Z">
        <w:r w:rsidR="00172A82">
          <w:rPr>
            <w:rFonts w:ascii="Calibri" w:hAnsi="Calibri"/>
            <w:color w:val="000000" w:themeColor="text1"/>
            <w:sz w:val="22"/>
            <w:szCs w:val="22"/>
            <w:lang w:val="en-US"/>
          </w:rPr>
          <w:t xml:space="preserve">and explanatory </w:t>
        </w:r>
      </w:ins>
      <w:r w:rsidR="001701AA" w:rsidRPr="00463A1A">
        <w:rPr>
          <w:rFonts w:ascii="Calibri" w:hAnsi="Calibri"/>
          <w:color w:val="000000" w:themeColor="text1"/>
          <w:sz w:val="22"/>
          <w:szCs w:val="22"/>
          <w:lang w:val="en-US"/>
        </w:rPr>
        <w:t xml:space="preserve">modeling was quantified in a wide range of possible data-analysis </w:t>
      </w:r>
      <w:del w:id="1156" w:author="Danilo Bzdok" w:date="2018-05-11T11:37:00Z">
        <w:r w:rsidR="001701AA" w:rsidRPr="00463A1A" w:rsidDel="00172A82">
          <w:rPr>
            <w:rFonts w:ascii="Calibri" w:hAnsi="Calibri"/>
            <w:color w:val="000000" w:themeColor="text1"/>
            <w:sz w:val="22"/>
            <w:szCs w:val="22"/>
            <w:lang w:val="en-US"/>
          </w:rPr>
          <w:delText>settings</w:delText>
        </w:r>
      </w:del>
      <w:ins w:id="1157" w:author="Danilo Bzdok" w:date="2018-05-11T11:37:00Z">
        <w:r w:rsidR="00172A82">
          <w:rPr>
            <w:rFonts w:ascii="Calibri" w:hAnsi="Calibri"/>
            <w:color w:val="000000" w:themeColor="text1"/>
            <w:sz w:val="22"/>
            <w:szCs w:val="22"/>
            <w:lang w:val="en-US"/>
          </w:rPr>
          <w:t>cases</w:t>
        </w:r>
      </w:ins>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ins w:id="1158" w:author="Danilo Bzdok" w:date="2018-05-11T11:31:00Z">
        <w:r w:rsidR="00B07F7A">
          <w:rPr>
            <w:rFonts w:ascii="Calibri" w:eastAsia="Times New Roman" w:hAnsi="Calibri"/>
            <w:color w:val="263238"/>
            <w:sz w:val="22"/>
            <w:szCs w:val="22"/>
            <w:lang w:val="en-US"/>
          </w:rPr>
          <w:t>s</w:t>
        </w:r>
      </w:ins>
      <w:r w:rsidR="003A487D" w:rsidRPr="00617311">
        <w:rPr>
          <w:rFonts w:ascii="Calibri" w:eastAsia="Times New Roman" w:hAnsi="Calibri"/>
          <w:color w:val="263238"/>
          <w:sz w:val="22"/>
          <w:szCs w:val="22"/>
          <w:lang w:val="en-US"/>
        </w:rPr>
        <w:t xml:space="preserve"> were </w:t>
      </w:r>
      <w:del w:id="1159" w:author="Danilo Bzdok" w:date="2018-05-10T18:05:00Z">
        <w:r w:rsidR="003A487D" w:rsidRPr="00617311" w:rsidDel="001A086D">
          <w:rPr>
            <w:rFonts w:ascii="Calibri" w:eastAsia="Times New Roman" w:hAnsi="Calibri"/>
            <w:color w:val="263238"/>
            <w:sz w:val="22"/>
            <w:szCs w:val="22"/>
            <w:lang w:val="en-US"/>
          </w:rPr>
          <w:delText>fed into</w:delText>
        </w:r>
      </w:del>
      <w:ins w:id="1160" w:author="Danilo Bzdok" w:date="2018-05-10T18:05:00Z">
        <w:r w:rsidR="001A086D">
          <w:rPr>
            <w:rFonts w:ascii="Calibri" w:eastAsia="Times New Roman" w:hAnsi="Calibri"/>
            <w:color w:val="263238"/>
            <w:sz w:val="22"/>
            <w:szCs w:val="22"/>
            <w:lang w:val="en-US"/>
          </w:rPr>
          <w:t>analyzed by</w:t>
        </w:r>
      </w:ins>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ins w:id="1161" w:author="Danilo Bzdok" w:date="2018-05-11T11:32:00Z">
        <w:r w:rsidR="006A32C8">
          <w:rPr>
            <w:rFonts w:ascii="Calibri" w:eastAsia="Times New Roman" w:hAnsi="Calibri"/>
            <w:color w:val="263238"/>
            <w:sz w:val="22"/>
            <w:szCs w:val="22"/>
            <w:lang w:val="en-US"/>
          </w:rPr>
          <w:t>relation</w:t>
        </w:r>
        <w:proofErr w:type="gramEnd"/>
        <w:r w:rsidR="006A32C8">
          <w:rPr>
            <w:rFonts w:ascii="Calibri" w:eastAsia="Times New Roman" w:hAnsi="Calibri"/>
            <w:color w:val="263238"/>
            <w:sz w:val="22"/>
            <w:szCs w:val="22"/>
            <w:lang w:val="en-US"/>
          </w:rPr>
          <w:t xml:space="preserve"> between </w:t>
        </w:r>
      </w:ins>
      <w:r w:rsidR="00526A83" w:rsidRPr="00617311">
        <w:rPr>
          <w:rFonts w:ascii="Calibri" w:eastAsia="Times New Roman" w:hAnsi="Calibri"/>
          <w:color w:val="263238"/>
          <w:sz w:val="22"/>
          <w:szCs w:val="22"/>
          <w:lang w:val="en-US"/>
        </w:rPr>
        <w:t>prediction</w:t>
      </w:r>
      <w:ins w:id="1162" w:author="Danilo Bzdok" w:date="2018-05-11T11:32:00Z">
        <w:r w:rsidR="006A32C8">
          <w:rPr>
            <w:rFonts w:ascii="Calibri" w:eastAsia="Times New Roman" w:hAnsi="Calibri"/>
            <w:color w:val="263238"/>
            <w:sz w:val="22"/>
            <w:szCs w:val="22"/>
            <w:lang w:val="en-US"/>
          </w:rPr>
          <w:t xml:space="preserve"> and </w:t>
        </w:r>
      </w:ins>
      <w:del w:id="1163" w:author="Danilo Bzdok" w:date="2018-05-11T11:32:00Z">
        <w:r w:rsidR="00526A83" w:rsidRPr="00617311" w:rsidDel="006A32C8">
          <w:rPr>
            <w:rFonts w:ascii="Calibri" w:eastAsia="Times New Roman" w:hAnsi="Calibri"/>
            <w:color w:val="263238"/>
            <w:sz w:val="22"/>
            <w:szCs w:val="22"/>
            <w:lang w:val="en-US"/>
          </w:rPr>
          <w:delText>-</w:delText>
        </w:r>
      </w:del>
      <w:r w:rsidR="00526A83" w:rsidRPr="00617311">
        <w:rPr>
          <w:rFonts w:ascii="Calibri" w:eastAsia="Times New Roman" w:hAnsi="Calibri"/>
          <w:color w:val="263238"/>
          <w:sz w:val="22"/>
          <w:szCs w:val="22"/>
          <w:lang w:val="en-US"/>
        </w:rPr>
        <w:t xml:space="preserve">inference </w:t>
      </w:r>
      <w:del w:id="1164" w:author="Danilo Bzdok" w:date="2018-05-11T11:32:00Z">
        <w:r w:rsidR="00526A83" w:rsidRPr="00617311" w:rsidDel="006A32C8">
          <w:rPr>
            <w:rFonts w:ascii="Calibri" w:eastAsia="Times New Roman" w:hAnsi="Calibri"/>
            <w:color w:val="263238"/>
            <w:sz w:val="22"/>
            <w:szCs w:val="22"/>
            <w:lang w:val="en-US"/>
          </w:rPr>
          <w:delText>relation</w:delText>
        </w:r>
      </w:del>
      <w:r w:rsidR="00526A83" w:rsidRPr="00617311">
        <w:rPr>
          <w:rFonts w:ascii="Calibri" w:eastAsia="Times New Roman" w:hAnsi="Calibri"/>
          <w:color w:val="263238"/>
          <w:sz w:val="22"/>
          <w:szCs w:val="22"/>
          <w:lang w:val="en-US"/>
        </w:rPr>
        <w:t xml:space="preserve"> </w:t>
      </w:r>
      <w:del w:id="1165"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1166"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ins w:id="1167" w:author="Danilo Bzdok" w:date="2018-05-11T11:32:00Z">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ins>
      <w:r w:rsidR="00E55D0B" w:rsidRPr="00617311">
        <w:rPr>
          <w:rFonts w:ascii="Calibri" w:eastAsia="Times New Roman" w:hAnsi="Calibri"/>
          <w:color w:val="263238"/>
          <w:sz w:val="22"/>
          <w:szCs w:val="22"/>
          <w:lang w:val="en-US"/>
        </w:rPr>
        <w:t xml:space="preserve">visualization </w:t>
      </w:r>
      <w:del w:id="1168" w:author="Danilo Bzdok" w:date="2018-05-11T11:32:00Z">
        <w:r w:rsidR="00E55D0B" w:rsidRPr="00617311" w:rsidDel="006A32C8">
          <w:rPr>
            <w:rFonts w:ascii="Calibri" w:eastAsia="Times New Roman" w:hAnsi="Calibri"/>
            <w:color w:val="263238"/>
            <w:sz w:val="22"/>
            <w:szCs w:val="22"/>
            <w:lang w:val="en-US"/>
          </w:rPr>
          <w:delText xml:space="preserve">technique </w:delText>
        </w:r>
      </w:del>
      <w:r w:rsidR="00E55D0B" w:rsidRPr="00617311">
        <w:rPr>
          <w:rFonts w:ascii="Calibri" w:eastAsia="Times New Roman" w:hAnsi="Calibri"/>
          <w:color w:val="263238"/>
          <w:sz w:val="22"/>
          <w:szCs w:val="22"/>
          <w:lang w:val="en-US"/>
        </w:rPr>
        <w:t xml:space="preserve">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E05D06">
        <w:rPr>
          <w:rFonts w:ascii="Calibri" w:eastAsia="Times New Roman" w:hAnsi="Calibri"/>
          <w:color w:val="263238"/>
          <w:sz w:val="22"/>
          <w:szCs w:val="22"/>
          <w:lang w:val="en-US"/>
        </w:rPr>
        <w:instrText xml:space="preserve"> ADDIN EN.CITE &lt;EndNote&gt;&lt;Cite&gt;&lt;Author&gt;Carr&lt;/Author&gt;&lt;Year&gt;1987&lt;/Year&gt;&lt;RecNum&gt;7038&lt;/RecNum&gt;&lt;DisplayText&gt;(51)&lt;/DisplayText&gt;&lt;record&gt;&lt;rec-number&gt;7038&lt;/rec-number&gt;&lt;foreign-keys&gt;&lt;key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E05D06">
        <w:rPr>
          <w:rFonts w:ascii="Calibri" w:eastAsia="Times New Roman" w:hAnsi="Calibri"/>
          <w:noProof/>
          <w:color w:val="263238"/>
          <w:sz w:val="22"/>
          <w:szCs w:val="22"/>
          <w:lang w:val="en-US"/>
        </w:rPr>
        <w:t>(</w:t>
      </w:r>
      <w:r w:rsidR="004C5902">
        <w:fldChar w:fldCharType="begin"/>
      </w:r>
      <w:r w:rsidR="004C5902" w:rsidRPr="00B13EE6">
        <w:rPr>
          <w:lang w:val="en-US"/>
          <w:rPrChange w:id="1169" w:author="Danilo Bzdok" w:date="2018-05-13T15:49:00Z">
            <w:rPr/>
          </w:rPrChange>
        </w:rPr>
        <w:instrText xml:space="preserve"> HYPERLINK \l "_ENREF_51" \o "Carr, 1987 #7038" </w:instrText>
      </w:r>
      <w:r w:rsidR="004C5902">
        <w:fldChar w:fldCharType="separate"/>
      </w:r>
      <w:r w:rsidR="00DE4692">
        <w:rPr>
          <w:rFonts w:ascii="Calibri" w:eastAsia="Times New Roman" w:hAnsi="Calibri"/>
          <w:noProof/>
          <w:color w:val="263238"/>
          <w:sz w:val="22"/>
          <w:szCs w:val="22"/>
          <w:lang w:val="en-US"/>
        </w:rPr>
        <w:t>51</w:t>
      </w:r>
      <w:r w:rsidR="004C5902">
        <w:rPr>
          <w:rFonts w:ascii="Calibri" w:eastAsia="Times New Roman" w:hAnsi="Calibri"/>
          <w:noProof/>
          <w:color w:val="263238"/>
          <w:sz w:val="22"/>
          <w:szCs w:val="22"/>
          <w:lang w:val="en-US"/>
        </w:rPr>
        <w:fldChar w:fldCharType="end"/>
      </w:r>
      <w:r w:rsidR="00E05D0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del w:id="1170" w:author="Danilo Bzdok" w:date="2018-05-11T11:34:00Z">
        <w:r w:rsidR="005B52AC" w:rsidRPr="00617311" w:rsidDel="00F77B57">
          <w:rPr>
            <w:rFonts w:ascii="Calibri" w:eastAsia="Times New Roman" w:hAnsi="Calibri"/>
            <w:color w:val="263238"/>
            <w:sz w:val="22"/>
            <w:szCs w:val="22"/>
            <w:lang w:val="en-US"/>
          </w:rPr>
          <w:delText>S</w:delText>
        </w:r>
        <w:r w:rsidR="000E40CD" w:rsidRPr="00617311" w:rsidDel="00F77B57">
          <w:rPr>
            <w:rFonts w:ascii="Calibri" w:eastAsia="Times New Roman" w:hAnsi="Calibri"/>
            <w:color w:val="263238"/>
            <w:sz w:val="22"/>
            <w:szCs w:val="22"/>
            <w:lang w:val="en-US"/>
          </w:rPr>
          <w:delText xml:space="preserve">tatistical significance </w:delText>
        </w:r>
        <w:r w:rsidR="005B52AC" w:rsidRPr="00617311" w:rsidDel="00F77B57">
          <w:rPr>
            <w:rFonts w:ascii="Calibri" w:eastAsia="Times New Roman" w:hAnsi="Calibri"/>
            <w:color w:val="263238"/>
            <w:sz w:val="22"/>
            <w:szCs w:val="22"/>
            <w:lang w:val="en-US"/>
          </w:rPr>
          <w:delText xml:space="preserve">and </w:delText>
        </w:r>
      </w:del>
      <w:ins w:id="1171" w:author="Danilo Bzdok" w:date="2018-05-11T11:34:00Z">
        <w:r w:rsidR="00F77B57">
          <w:rPr>
            <w:rFonts w:ascii="Calibri" w:eastAsia="Times New Roman" w:hAnsi="Calibri"/>
            <w:color w:val="263238"/>
            <w:sz w:val="22"/>
            <w:szCs w:val="22"/>
            <w:lang w:val="en-US"/>
          </w:rPr>
          <w:t>P</w:t>
        </w:r>
      </w:ins>
      <w:del w:id="1172" w:author="Danilo Bzdok" w:date="2018-05-11T11:34:00Z">
        <w:r w:rsidR="005B52AC" w:rsidRPr="00617311" w:rsidDel="00F77B57">
          <w:rPr>
            <w:rFonts w:ascii="Calibri" w:eastAsia="Times New Roman" w:hAnsi="Calibri"/>
            <w:color w:val="263238"/>
            <w:sz w:val="22"/>
            <w:szCs w:val="22"/>
            <w:lang w:val="en-US"/>
          </w:rPr>
          <w:delText>p</w:delText>
        </w:r>
      </w:del>
      <w:r w:rsidR="005B52AC" w:rsidRPr="00617311">
        <w:rPr>
          <w:rFonts w:ascii="Calibri" w:eastAsia="Times New Roman" w:hAnsi="Calibri"/>
          <w:color w:val="263238"/>
          <w:sz w:val="22"/>
          <w:szCs w:val="22"/>
          <w:lang w:val="en-US"/>
        </w:rPr>
        <w:t xml:space="preserve">rediction accuracy </w:t>
      </w:r>
      <w:ins w:id="1173" w:author="Danilo Bzdok" w:date="2018-05-11T11:34:00Z">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ins>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w:t>
      </w:r>
      <w:del w:id="1174" w:author="Danilo Bzdok" w:date="2018-05-11T11:37:00Z">
        <w:r w:rsidR="005B52AC" w:rsidRPr="00617311" w:rsidDel="00172A82">
          <w:rPr>
            <w:rFonts w:ascii="Calibri" w:eastAsia="Times New Roman" w:hAnsi="Calibri"/>
            <w:color w:val="263238"/>
            <w:sz w:val="22"/>
            <w:szCs w:val="22"/>
            <w:lang w:val="en-US"/>
          </w:rPr>
          <w:delText>,</w:delText>
        </w:r>
      </w:del>
      <w:r w:rsidR="005B52AC" w:rsidRPr="00617311">
        <w:rPr>
          <w:rFonts w:ascii="Calibri" w:eastAsia="Times New Roman" w:hAnsi="Calibri"/>
          <w:color w:val="263238"/>
          <w:sz w:val="22"/>
          <w:szCs w:val="22"/>
          <w:lang w:val="en-US"/>
        </w:rPr>
        <w:t xml:space="preserve"> </w:t>
      </w:r>
      <w:del w:id="1175" w:author="Danilo Bzdok" w:date="2018-05-11T11:35:00Z">
        <w:r w:rsidR="005B52AC" w:rsidRPr="00617311" w:rsidDel="00172A82">
          <w:rPr>
            <w:rFonts w:ascii="Calibri" w:eastAsia="Times New Roman" w:hAnsi="Calibri"/>
            <w:color w:val="263238"/>
            <w:sz w:val="22"/>
            <w:szCs w:val="22"/>
            <w:lang w:val="en-US"/>
          </w:rPr>
          <w:delText>exposing</w:delText>
        </w:r>
        <w:r w:rsidR="000E40CD" w:rsidRPr="00617311" w:rsidDel="00172A82">
          <w:rPr>
            <w:rFonts w:ascii="Calibri" w:eastAsia="Times New Roman" w:hAnsi="Calibri"/>
            <w:color w:val="263238"/>
            <w:sz w:val="22"/>
            <w:szCs w:val="22"/>
            <w:lang w:val="en-US"/>
          </w:rPr>
          <w:delText xml:space="preserve"> </w:delText>
        </w:r>
      </w:del>
      <w:ins w:id="1176" w:author="Danilo Bzdok" w:date="2018-05-11T11:35:00Z">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ins>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ins w:id="1177" w:author="Danilo Bzdok" w:date="2018-05-11T11:35:00Z">
        <w:r w:rsidR="00172A82">
          <w:rPr>
            <w:rFonts w:ascii="Calibri" w:eastAsia="Times New Roman" w:hAnsi="Calibri"/>
            <w:color w:val="263238"/>
            <w:sz w:val="22"/>
            <w:szCs w:val="22"/>
            <w:lang w:val="en-US"/>
          </w:rPr>
          <w:t xml:space="preserve">such </w:t>
        </w:r>
      </w:ins>
      <w:r w:rsidR="000E40CD" w:rsidRPr="00617311">
        <w:rPr>
          <w:rFonts w:ascii="Calibri" w:eastAsia="Times New Roman" w:hAnsi="Calibri"/>
          <w:color w:val="263238"/>
          <w:sz w:val="22"/>
          <w:szCs w:val="22"/>
          <w:lang w:val="en-US"/>
        </w:rPr>
        <w:t xml:space="preserve">significant </w:t>
      </w:r>
      <w:ins w:id="1178" w:author="Danilo Bzdok" w:date="2018-05-11T11:35:00Z">
        <w:r w:rsidR="00172A82">
          <w:rPr>
            <w:rFonts w:ascii="Calibri" w:eastAsia="Times New Roman" w:hAnsi="Calibri"/>
            <w:color w:val="263238"/>
            <w:sz w:val="22"/>
            <w:szCs w:val="22"/>
            <w:lang w:val="en-US"/>
          </w:rPr>
          <w:t xml:space="preserve">linear </w:t>
        </w:r>
      </w:ins>
      <w:r w:rsidR="000E40CD" w:rsidRPr="00617311">
        <w:rPr>
          <w:rFonts w:ascii="Calibri" w:eastAsia="Times New Roman" w:hAnsi="Calibri"/>
          <w:color w:val="263238"/>
          <w:sz w:val="22"/>
          <w:szCs w:val="22"/>
          <w:lang w:val="en-US"/>
        </w:rPr>
        <w:t xml:space="preserve">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del w:id="1179" w:author="Danilo Bzdok" w:date="2018-05-11T11:36:00Z">
        <w:r w:rsidR="000E40CD" w:rsidRPr="00617311" w:rsidDel="00172A82">
          <w:rPr>
            <w:rFonts w:ascii="Calibri" w:eastAsia="Times New Roman" w:hAnsi="Calibri"/>
            <w:color w:val="263238"/>
            <w:sz w:val="22"/>
            <w:szCs w:val="22"/>
            <w:lang w:val="en-US"/>
          </w:rPr>
          <w:delText>data points</w:delText>
        </w:r>
      </w:del>
      <w:ins w:id="1180" w:author="Danilo Bzdok" w:date="2018-05-11T11:36:00Z">
        <w:r w:rsidR="00172A82">
          <w:rPr>
            <w:rFonts w:ascii="Calibri" w:eastAsia="Times New Roman" w:hAnsi="Calibri"/>
            <w:color w:val="263238"/>
            <w:sz w:val="22"/>
            <w:szCs w:val="22"/>
            <w:lang w:val="en-US"/>
          </w:rPr>
          <w:t>observations</w:t>
        </w:r>
      </w:ins>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27598F36"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w:t>
      </w:r>
      <w:del w:id="1181" w:author="Danilo Bzdok" w:date="2018-05-10T13:00:00Z">
        <w:r w:rsidR="00E623C3" w:rsidRPr="00D665F4" w:rsidDel="00E3756F">
          <w:rPr>
            <w:rFonts w:ascii="Calibri" w:hAnsi="Calibri"/>
            <w:color w:val="000000" w:themeColor="text1"/>
            <w:sz w:val="22"/>
            <w:szCs w:val="22"/>
            <w:lang w:val="en-US"/>
          </w:rPr>
          <w:delText xml:space="preserve">yield </w:delText>
        </w:r>
        <w:r w:rsidR="004558CC" w:rsidRPr="00D665F4" w:rsidDel="00E3756F">
          <w:rPr>
            <w:rFonts w:ascii="Calibri" w:hAnsi="Calibri"/>
            <w:color w:val="000000" w:themeColor="text1"/>
            <w:sz w:val="22"/>
            <w:szCs w:val="22"/>
            <w:lang w:val="en-US"/>
          </w:rPr>
          <w:delText>better</w:delText>
        </w:r>
      </w:del>
      <w:ins w:id="1182" w:author="Danilo Bzdok" w:date="2018-05-10T13:00:00Z">
        <w:r w:rsidR="00E3756F">
          <w:rPr>
            <w:rFonts w:ascii="Calibri" w:hAnsi="Calibri"/>
            <w:color w:val="000000" w:themeColor="text1"/>
            <w:sz w:val="22"/>
            <w:szCs w:val="22"/>
            <w:lang w:val="en-US"/>
          </w:rPr>
          <w:t>enhance both</w:t>
        </w:r>
      </w:ins>
      <w:r w:rsidR="004558CC" w:rsidRPr="00D665F4">
        <w:rPr>
          <w:rFonts w:ascii="Calibri" w:hAnsi="Calibri"/>
          <w:color w:val="000000" w:themeColor="text1"/>
          <w:sz w:val="22"/>
          <w:szCs w:val="22"/>
          <w:lang w:val="en-US"/>
        </w:rPr>
        <w:t xml:space="preserve">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w:t>
      </w:r>
      <w:ins w:id="1183" w:author="Danilo Bzdok" w:date="2018-05-11T11:41:00Z">
        <w:r w:rsidR="000756A4">
          <w:rPr>
            <w:rFonts w:ascii="Calibri" w:hAnsi="Calibri"/>
            <w:color w:val="000000" w:themeColor="text1"/>
            <w:sz w:val="22"/>
            <w:szCs w:val="22"/>
            <w:lang w:val="en-US"/>
          </w:rPr>
          <w:t>co-</w:t>
        </w:r>
      </w:ins>
      <w:r w:rsidR="008E5B50">
        <w:rPr>
          <w:rFonts w:ascii="Calibri" w:hAnsi="Calibri"/>
          <w:color w:val="000000" w:themeColor="text1"/>
          <w:sz w:val="22"/>
          <w:szCs w:val="22"/>
          <w:lang w:val="en-US"/>
        </w:rPr>
        <w:t>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52711B05"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del w:id="1184" w:author="Danilo Bzdok" w:date="2018-05-11T11:42:00Z">
        <w:r w:rsidR="00804176" w:rsidDel="000756A4">
          <w:rPr>
            <w:rFonts w:ascii="Calibri" w:hAnsi="Calibri"/>
            <w:b/>
            <w:color w:val="000000" w:themeColor="text1"/>
            <w:sz w:val="22"/>
            <w:szCs w:val="22"/>
            <w:lang w:val="en-US"/>
          </w:rPr>
          <w:delText xml:space="preserve">pathologies </w:delText>
        </w:r>
      </w:del>
      <w:ins w:id="1185" w:author="Danilo Bzdok" w:date="2018-05-11T11:42:00Z">
        <w:r w:rsidR="000756A4">
          <w:rPr>
            <w:rFonts w:ascii="Calibri" w:hAnsi="Calibri"/>
            <w:b/>
            <w:color w:val="000000" w:themeColor="text1"/>
            <w:sz w:val="22"/>
            <w:szCs w:val="22"/>
            <w:lang w:val="en-US"/>
          </w:rPr>
          <w:t xml:space="preserve">violations </w:t>
        </w:r>
      </w:ins>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ins w:id="1186" w:author="Danilo Bzdok" w:date="2018-05-11T11:42:00Z">
        <w:r w:rsidR="000756A4">
          <w:rPr>
            <w:rFonts w:ascii="Calibri" w:hAnsi="Calibri"/>
            <w:color w:val="000000" w:themeColor="text1"/>
            <w:sz w:val="22"/>
            <w:szCs w:val="22"/>
            <w:lang w:val="en-US"/>
          </w:rPr>
          <w:t>sets</w:t>
        </w:r>
      </w:ins>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ins w:id="1187" w:author="Danilo Bzdok" w:date="2018-05-11T11:42:00Z">
        <w:r w:rsidR="000756A4">
          <w:rPr>
            <w:rFonts w:ascii="Calibri" w:hAnsi="Calibri"/>
            <w:color w:val="000000" w:themeColor="text1"/>
            <w:sz w:val="22"/>
            <w:szCs w:val="22"/>
            <w:lang w:val="en-US"/>
          </w:rPr>
          <w:t xml:space="preserve">are known to </w:t>
        </w:r>
      </w:ins>
      <w:r w:rsidR="005C1F77">
        <w:rPr>
          <w:rFonts w:ascii="Calibri" w:hAnsi="Calibri"/>
          <w:color w:val="000000" w:themeColor="text1"/>
          <w:sz w:val="22"/>
          <w:szCs w:val="22"/>
          <w:lang w:val="en-US"/>
        </w:rPr>
        <w:t xml:space="preserve">contain non-linear </w:t>
      </w:r>
      <w:ins w:id="1188" w:author="Danilo Bzdok" w:date="2018-05-11T11:42:00Z">
        <w:r w:rsidR="000756A4">
          <w:rPr>
            <w:rFonts w:ascii="Calibri" w:hAnsi="Calibri"/>
            <w:color w:val="000000" w:themeColor="text1"/>
            <w:sz w:val="22"/>
            <w:szCs w:val="22"/>
            <w:lang w:val="en-US"/>
          </w:rPr>
          <w:t xml:space="preserve">data </w:t>
        </w:r>
      </w:ins>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ins w:id="1189" w:author="Danilo Bzdok" w:date="2018-05-11T11:43:00Z">
        <w:r w:rsidR="000756A4">
          <w:rPr>
            <w:rFonts w:ascii="Calibri" w:hAnsi="Calibri"/>
            <w:color w:val="000000" w:themeColor="text1"/>
            <w:sz w:val="22"/>
            <w:szCs w:val="22"/>
            <w:lang w:val="en-US"/>
          </w:rPr>
          <w:t xml:space="preserve">in everyday data analysis, </w:t>
        </w:r>
      </w:ins>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35638D3F" w:rsidR="003274AE" w:rsidRPr="00453A1E" w:rsidRDefault="00F97890" w:rsidP="00893599">
      <w:pPr>
        <w:spacing w:line="360" w:lineRule="auto"/>
        <w:jc w:val="both"/>
        <w:rPr>
          <w:rFonts w:ascii="Calibri" w:hAnsi="Calibri"/>
          <w:b/>
          <w:color w:val="000000" w:themeColor="text1"/>
          <w:lang w:val="en-US"/>
        </w:rPr>
      </w:pPr>
      <w:ins w:id="1190" w:author="Danilo Bzdok" w:date="2018-05-14T09:39:00Z">
        <w:r>
          <w:rPr>
            <w:rFonts w:ascii="Calibri" w:hAnsi="Calibri"/>
            <w:b/>
            <w:noProof/>
            <w:color w:val="000000" w:themeColor="text1"/>
          </w:rPr>
          <w:drawing>
            <wp:inline distT="0" distB="0" distL="0" distR="0" wp14:anchorId="61BDD1F6" wp14:editId="7EB1C60A">
              <wp:extent cx="5754370" cy="1665605"/>
              <wp:effectExtent l="0" t="0" r="11430" b="10795"/>
              <wp:docPr id="3" name="Bild 3" descr="../figures/reg-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g-cas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1665605"/>
                      </a:xfrm>
                      <a:prstGeom prst="rect">
                        <a:avLst/>
                      </a:prstGeom>
                      <a:noFill/>
                      <a:ln>
                        <a:noFill/>
                      </a:ln>
                    </pic:spPr>
                  </pic:pic>
                </a:graphicData>
              </a:graphic>
            </wp:inline>
          </w:drawing>
        </w:r>
      </w:ins>
      <w:bookmarkStart w:id="1191" w:name="_GoBack"/>
      <w:bookmarkEnd w:id="1191"/>
    </w:p>
    <w:p w14:paraId="415577CF" w14:textId="2F4D3E4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del w:id="1192" w:author="Danilo Bzdok" w:date="2018-05-11T11:45:00Z">
        <w:r w:rsidR="00196C13" w:rsidDel="00D47917">
          <w:rPr>
            <w:rFonts w:ascii="Calibri" w:hAnsi="Calibri"/>
            <w:color w:val="000000" w:themeColor="text1"/>
            <w:sz w:val="22"/>
            <w:szCs w:val="22"/>
            <w:lang w:val="en-US"/>
          </w:rPr>
          <w:delText>every-day</w:delText>
        </w:r>
      </w:del>
      <w:ins w:id="1193" w:author="Danilo Bzdok" w:date="2018-05-11T11:45:00Z">
        <w:r w:rsidR="00D47917">
          <w:rPr>
            <w:rFonts w:ascii="Calibri" w:hAnsi="Calibri"/>
            <w:color w:val="000000" w:themeColor="text1"/>
            <w:sz w:val="22"/>
            <w:szCs w:val="22"/>
            <w:lang w:val="en-US"/>
          </w:rPr>
          <w:t>biomedical</w:t>
        </w:r>
      </w:ins>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23B97567" w14:textId="77777777" w:rsidR="00DE4692" w:rsidRPr="00DE4692" w:rsidRDefault="004C6FB4" w:rsidP="00DE4692">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194" w:name="_ENREF_1"/>
      <w:r w:rsidR="00DE4692" w:rsidRPr="00DE4692">
        <w:rPr>
          <w:noProof/>
        </w:rPr>
        <w:t>1.</w:t>
      </w:r>
      <w:r w:rsidR="00DE4692" w:rsidRPr="00DE4692">
        <w:rPr>
          <w:noProof/>
        </w:rPr>
        <w:tab/>
        <w:t>Bzdok D, Altman N, Krzywinski M. Statistics versus machine learning. Nature Methods. 2018;15:233–4.</w:t>
      </w:r>
      <w:bookmarkEnd w:id="1194"/>
    </w:p>
    <w:p w14:paraId="67FAD120" w14:textId="77777777" w:rsidR="00DE4692" w:rsidRPr="00DE4692" w:rsidRDefault="00DE4692" w:rsidP="00DE4692">
      <w:pPr>
        <w:pStyle w:val="EndNoteBibliography"/>
        <w:spacing w:after="240"/>
        <w:rPr>
          <w:noProof/>
        </w:rPr>
      </w:pPr>
      <w:bookmarkStart w:id="1195" w:name="_ENREF_2"/>
      <w:r w:rsidRPr="00DE4692">
        <w:rPr>
          <w:noProof/>
        </w:rPr>
        <w:t>2.</w:t>
      </w:r>
      <w:r w:rsidRPr="00DE4692">
        <w:rPr>
          <w:noProof/>
        </w:rPr>
        <w:tab/>
        <w:t>Breiman L. Statistical Modeling: The Two Cultures. Statistical Science. 2001;16(3):199-231.</w:t>
      </w:r>
      <w:bookmarkEnd w:id="1195"/>
    </w:p>
    <w:p w14:paraId="4DFD40E3" w14:textId="77777777" w:rsidR="00DE4692" w:rsidRPr="00DE4692" w:rsidRDefault="00DE4692" w:rsidP="00DE4692">
      <w:pPr>
        <w:pStyle w:val="EndNoteBibliography"/>
        <w:spacing w:after="240"/>
        <w:rPr>
          <w:noProof/>
        </w:rPr>
      </w:pPr>
      <w:bookmarkStart w:id="1196" w:name="_ENREF_3"/>
      <w:r w:rsidRPr="00DE4692">
        <w:rPr>
          <w:noProof/>
        </w:rPr>
        <w:t>3.</w:t>
      </w:r>
      <w:r w:rsidRPr="00DE4692">
        <w:rPr>
          <w:noProof/>
        </w:rPr>
        <w:tab/>
        <w:t>White AR. Inference. The Philosophical Quarterly (1950-). 1971;21(85):289-302.</w:t>
      </w:r>
      <w:bookmarkEnd w:id="1196"/>
    </w:p>
    <w:p w14:paraId="66BF8A43" w14:textId="77777777" w:rsidR="00DE4692" w:rsidRPr="00DE4692" w:rsidRDefault="00DE4692" w:rsidP="00DE4692">
      <w:pPr>
        <w:pStyle w:val="EndNoteBibliography"/>
        <w:spacing w:after="240"/>
        <w:rPr>
          <w:noProof/>
        </w:rPr>
      </w:pPr>
      <w:bookmarkStart w:id="1197" w:name="_ENREF_4"/>
      <w:r w:rsidRPr="00DE4692">
        <w:rPr>
          <w:noProof/>
        </w:rPr>
        <w:t>4.</w:t>
      </w:r>
      <w:r w:rsidRPr="00DE4692">
        <w:rPr>
          <w:noProof/>
        </w:rPr>
        <w:tab/>
        <w:t>Cowles M, Davis C. On the Origins of the .05 Level of Statistical Significance. American Psychologist. 1982;37(5):553-8.</w:t>
      </w:r>
      <w:bookmarkEnd w:id="1197"/>
    </w:p>
    <w:p w14:paraId="651FD1C2" w14:textId="77777777" w:rsidR="00DE4692" w:rsidRPr="00DE4692" w:rsidRDefault="00DE4692" w:rsidP="00DE4692">
      <w:pPr>
        <w:pStyle w:val="EndNoteBibliography"/>
        <w:spacing w:after="240"/>
        <w:rPr>
          <w:noProof/>
        </w:rPr>
      </w:pPr>
      <w:bookmarkStart w:id="1198" w:name="_ENREF_5"/>
      <w:r w:rsidRPr="00DE4692">
        <w:rPr>
          <w:noProof/>
        </w:rPr>
        <w:t>5.</w:t>
      </w:r>
      <w:r w:rsidRPr="00DE4692">
        <w:rPr>
          <w:noProof/>
        </w:rPr>
        <w:tab/>
        <w:t>Cox DR. Principles of statistical inference: Cambridge university press; 2006.</w:t>
      </w:r>
      <w:bookmarkEnd w:id="1198"/>
    </w:p>
    <w:p w14:paraId="2FB70164" w14:textId="77777777" w:rsidR="00DE4692" w:rsidRPr="00DE4692" w:rsidRDefault="00DE4692" w:rsidP="00DE4692">
      <w:pPr>
        <w:pStyle w:val="EndNoteBibliography"/>
        <w:spacing w:after="240"/>
        <w:rPr>
          <w:noProof/>
        </w:rPr>
      </w:pPr>
      <w:bookmarkStart w:id="1199" w:name="_ENREF_6"/>
      <w:r w:rsidRPr="00DE4692">
        <w:rPr>
          <w:noProof/>
        </w:rPr>
        <w:t>6.</w:t>
      </w:r>
      <w:r w:rsidRPr="00DE4692">
        <w:rPr>
          <w:noProof/>
        </w:rPr>
        <w:tab/>
        <w:t>Gigerenzer G. The superego, the ego, and the id in statistical reasoning. A handbook for data analysis in the behavioral sciences: Methodological issues. 1993:311-39.</w:t>
      </w:r>
      <w:bookmarkEnd w:id="1199"/>
    </w:p>
    <w:p w14:paraId="635318FA" w14:textId="77777777" w:rsidR="00DE4692" w:rsidRPr="00DE4692" w:rsidRDefault="00DE4692" w:rsidP="00DE4692">
      <w:pPr>
        <w:pStyle w:val="EndNoteBibliography"/>
        <w:spacing w:after="240"/>
        <w:rPr>
          <w:noProof/>
        </w:rPr>
      </w:pPr>
      <w:bookmarkStart w:id="1200" w:name="_ENREF_7"/>
      <w:r w:rsidRPr="00DE4692">
        <w:rPr>
          <w:noProof/>
        </w:rPr>
        <w:t>7.</w:t>
      </w:r>
      <w:r w:rsidRPr="00DE4692">
        <w:rPr>
          <w:noProof/>
        </w:rPr>
        <w:tab/>
        <w:t>Efron B, Tibshirani RJ. Statistical data analysis in the computer age. Science. 1991;253(5018):390-5.</w:t>
      </w:r>
      <w:bookmarkEnd w:id="1200"/>
    </w:p>
    <w:p w14:paraId="3E71AD99" w14:textId="77777777" w:rsidR="00DE4692" w:rsidRPr="00DE4692" w:rsidRDefault="00DE4692" w:rsidP="00DE4692">
      <w:pPr>
        <w:pStyle w:val="EndNoteBibliography"/>
        <w:spacing w:after="240"/>
        <w:rPr>
          <w:noProof/>
        </w:rPr>
      </w:pPr>
      <w:bookmarkStart w:id="1201" w:name="_ENREF_8"/>
      <w:r w:rsidRPr="00DE4692">
        <w:rPr>
          <w:noProof/>
        </w:rPr>
        <w:t>8.</w:t>
      </w:r>
      <w:r w:rsidRPr="00DE4692">
        <w:rPr>
          <w:noProof/>
        </w:rPr>
        <w:tab/>
        <w:t>Efron B, Hastie T. Computer-Age Statistical Inference: Cambridge University Press; 2016.</w:t>
      </w:r>
      <w:bookmarkEnd w:id="1201"/>
    </w:p>
    <w:p w14:paraId="4AF3FFAF" w14:textId="77777777" w:rsidR="00DE4692" w:rsidRPr="00DE4692" w:rsidRDefault="00DE4692" w:rsidP="00DE4692">
      <w:pPr>
        <w:pStyle w:val="EndNoteBibliography"/>
        <w:spacing w:after="240"/>
        <w:rPr>
          <w:noProof/>
        </w:rPr>
      </w:pPr>
      <w:bookmarkStart w:id="1202" w:name="_ENREF_9"/>
      <w:r w:rsidRPr="00DE4692">
        <w:rPr>
          <w:noProof/>
        </w:rPr>
        <w:t>9.</w:t>
      </w:r>
      <w:r w:rsidRPr="00DE4692">
        <w:rPr>
          <w:noProof/>
        </w:rPr>
        <w:tab/>
        <w:t>Efron B. Large-scale inference: empirical Bayes methods for estimation, testing, and prediction: Cambridge University Press; 2012.</w:t>
      </w:r>
      <w:bookmarkEnd w:id="1202"/>
    </w:p>
    <w:p w14:paraId="2807810D" w14:textId="77777777" w:rsidR="00DE4692" w:rsidRPr="00DE4692" w:rsidRDefault="00DE4692" w:rsidP="00DE4692">
      <w:pPr>
        <w:pStyle w:val="EndNoteBibliography"/>
        <w:spacing w:after="240"/>
        <w:rPr>
          <w:noProof/>
        </w:rPr>
      </w:pPr>
      <w:bookmarkStart w:id="1203" w:name="_ENREF_10"/>
      <w:r w:rsidRPr="00DE4692">
        <w:rPr>
          <w:noProof/>
        </w:rPr>
        <w:t>10.</w:t>
      </w:r>
      <w:r w:rsidRPr="00DE4692">
        <w:rPr>
          <w:noProof/>
        </w:rPr>
        <w:tab/>
        <w:t>Wasserstein RL, Lazar NA. The ASA's statement on p-values: context, process, and purpose. Am Stat. 2016;70(2):129-33.</w:t>
      </w:r>
      <w:bookmarkEnd w:id="1203"/>
    </w:p>
    <w:p w14:paraId="55E0CE08" w14:textId="77777777" w:rsidR="00DE4692" w:rsidRPr="00DE4692" w:rsidRDefault="00DE4692" w:rsidP="00DE4692">
      <w:pPr>
        <w:pStyle w:val="EndNoteBibliography"/>
        <w:spacing w:after="240"/>
        <w:rPr>
          <w:noProof/>
        </w:rPr>
      </w:pPr>
      <w:bookmarkStart w:id="1204" w:name="_ENREF_11"/>
      <w:r w:rsidRPr="00DE4692">
        <w:rPr>
          <w:noProof/>
        </w:rPr>
        <w:t>11.</w:t>
      </w:r>
      <w:r w:rsidRPr="00DE4692">
        <w:rPr>
          <w:noProof/>
        </w:rPr>
        <w:tab/>
        <w:t>Ioannidis JP. The Proposal to Lower P Value Thresholds to. 005. JAMA : the journal of the American Medical Association. 2018.</w:t>
      </w:r>
      <w:bookmarkEnd w:id="1204"/>
    </w:p>
    <w:p w14:paraId="4121B043" w14:textId="77777777" w:rsidR="00DE4692" w:rsidRPr="00DE4692" w:rsidRDefault="00DE4692" w:rsidP="00DE4692">
      <w:pPr>
        <w:pStyle w:val="EndNoteBibliography"/>
        <w:spacing w:after="240"/>
        <w:rPr>
          <w:noProof/>
        </w:rPr>
      </w:pPr>
      <w:bookmarkStart w:id="1205" w:name="_ENREF_12"/>
      <w:r w:rsidRPr="00DE4692">
        <w:rPr>
          <w:noProof/>
        </w:rPr>
        <w:t>12.</w:t>
      </w:r>
      <w:r w:rsidRPr="00DE4692">
        <w:rPr>
          <w:noProof/>
        </w:rPr>
        <w:tab/>
        <w:t>Blei DM, Smyth P. Science and data science. Proceedings of the National Academy of Sciences. 2017;114(33):8689-92.</w:t>
      </w:r>
      <w:bookmarkEnd w:id="1205"/>
    </w:p>
    <w:p w14:paraId="2BBF2D74" w14:textId="77777777" w:rsidR="00DE4692" w:rsidRPr="00DE4692" w:rsidRDefault="00DE4692" w:rsidP="00DE4692">
      <w:pPr>
        <w:pStyle w:val="EndNoteBibliography"/>
        <w:spacing w:after="240"/>
        <w:rPr>
          <w:noProof/>
        </w:rPr>
      </w:pPr>
      <w:bookmarkStart w:id="1206" w:name="_ENREF_13"/>
      <w:r w:rsidRPr="00DE4692">
        <w:rPr>
          <w:noProof/>
        </w:rPr>
        <w:t>13.</w:t>
      </w:r>
      <w:r w:rsidRPr="00DE4692">
        <w:rPr>
          <w:noProof/>
        </w:rPr>
        <w:tab/>
        <w:t>Leonelli S. Data-centric biology: a philosophical study: University of Chicago Press; 2016.</w:t>
      </w:r>
      <w:bookmarkEnd w:id="1206"/>
    </w:p>
    <w:p w14:paraId="20D72B28" w14:textId="77777777" w:rsidR="00DE4692" w:rsidRPr="00DE4692" w:rsidRDefault="00DE4692" w:rsidP="00DE4692">
      <w:pPr>
        <w:pStyle w:val="EndNoteBibliography"/>
        <w:spacing w:after="240"/>
        <w:rPr>
          <w:noProof/>
        </w:rPr>
      </w:pPr>
      <w:bookmarkStart w:id="1207" w:name="_ENREF_14"/>
      <w:r w:rsidRPr="00DE4692">
        <w:rPr>
          <w:noProof/>
        </w:rPr>
        <w:t>14.</w:t>
      </w:r>
      <w:r w:rsidRPr="00DE4692">
        <w:rPr>
          <w:noProof/>
        </w:rPr>
        <w:tab/>
        <w:t>Manyika J, Chui M, Brown B, Bughin J, Dobbs R, Roxburgh C, et al. Big data: The next frontier for innovation, competition, and productivity. Technical report, McKinsey Global Institute. 2011.</w:t>
      </w:r>
      <w:bookmarkEnd w:id="1207"/>
    </w:p>
    <w:p w14:paraId="6F8C100D" w14:textId="77777777" w:rsidR="00DE4692" w:rsidRPr="00DE4692" w:rsidRDefault="00DE4692" w:rsidP="00DE4692">
      <w:pPr>
        <w:pStyle w:val="EndNoteBibliography"/>
        <w:spacing w:after="240"/>
        <w:rPr>
          <w:noProof/>
        </w:rPr>
      </w:pPr>
      <w:bookmarkStart w:id="1208" w:name="_ENREF_15"/>
      <w:r w:rsidRPr="00DE4692">
        <w:rPr>
          <w:noProof/>
        </w:rPr>
        <w:t>15.</w:t>
      </w:r>
      <w:r w:rsidRPr="00DE4692">
        <w:rPr>
          <w:noProof/>
        </w:rPr>
        <w:tab/>
        <w:t>Goodfellow IJ, Bengio Y, Courville A. Deep learning. USA: MIT Press; 2016.</w:t>
      </w:r>
      <w:bookmarkEnd w:id="1208"/>
    </w:p>
    <w:p w14:paraId="442EA9C6" w14:textId="77777777" w:rsidR="00DE4692" w:rsidRPr="00DE4692" w:rsidRDefault="00DE4692" w:rsidP="00DE4692">
      <w:pPr>
        <w:pStyle w:val="EndNoteBibliography"/>
        <w:spacing w:after="240"/>
        <w:rPr>
          <w:noProof/>
        </w:rPr>
      </w:pPr>
      <w:bookmarkStart w:id="1209" w:name="_ENREF_16"/>
      <w:r w:rsidRPr="00DE4692">
        <w:rPr>
          <w:noProof/>
        </w:rPr>
        <w:t>16.</w:t>
      </w:r>
      <w:r w:rsidRPr="00DE4692">
        <w:rPr>
          <w:noProof/>
        </w:rPr>
        <w:tab/>
        <w:t>Shmueli G. To explain or to predict? Statistical science. 2010:289-310.</w:t>
      </w:r>
      <w:bookmarkEnd w:id="1209"/>
    </w:p>
    <w:p w14:paraId="5C26F4B6" w14:textId="77777777" w:rsidR="00DE4692" w:rsidRPr="00DE4692" w:rsidRDefault="00DE4692" w:rsidP="00DE4692">
      <w:pPr>
        <w:pStyle w:val="EndNoteBibliography"/>
        <w:spacing w:after="240"/>
        <w:rPr>
          <w:noProof/>
        </w:rPr>
      </w:pPr>
      <w:bookmarkStart w:id="1210" w:name="_ENREF_17"/>
      <w:r w:rsidRPr="00DE4692">
        <w:rPr>
          <w:noProof/>
        </w:rPr>
        <w:t>17.</w:t>
      </w:r>
      <w:r w:rsidRPr="00DE4692">
        <w:rPr>
          <w:noProof/>
        </w:rPr>
        <w:tab/>
        <w:t>Hinton GE, Salakhutdinov RR. Reducing the dimensionality of data with neural networks. Science. 2006;313(5786):504-7.</w:t>
      </w:r>
      <w:bookmarkEnd w:id="1210"/>
    </w:p>
    <w:p w14:paraId="2649AE72" w14:textId="77777777" w:rsidR="00DE4692" w:rsidRPr="00DE4692" w:rsidRDefault="00DE4692" w:rsidP="00DE4692">
      <w:pPr>
        <w:pStyle w:val="EndNoteBibliography"/>
        <w:spacing w:after="240"/>
        <w:rPr>
          <w:noProof/>
        </w:rPr>
      </w:pPr>
      <w:bookmarkStart w:id="1211" w:name="_ENREF_18"/>
      <w:r w:rsidRPr="00DE4692">
        <w:rPr>
          <w:noProof/>
        </w:rPr>
        <w:t>18.</w:t>
      </w:r>
      <w:r w:rsidRPr="00DE4692">
        <w:rPr>
          <w:noProof/>
        </w:rPr>
        <w:tab/>
        <w:t>Poplin R, Varadarajan AV, Blumer K, Liu Y, McConnell MV, Corrado GS, et al. Prediction of cardiovascular risk factors from retinal fundus photographs via deep learning. Nature Biomedical Engineering. 2018;2(3):158.</w:t>
      </w:r>
      <w:bookmarkEnd w:id="1211"/>
    </w:p>
    <w:p w14:paraId="6749DEDF" w14:textId="77777777" w:rsidR="00DE4692" w:rsidRPr="00DE4692" w:rsidRDefault="00DE4692" w:rsidP="00DE4692">
      <w:pPr>
        <w:pStyle w:val="EndNoteBibliography"/>
        <w:spacing w:after="240"/>
        <w:rPr>
          <w:noProof/>
        </w:rPr>
      </w:pPr>
      <w:bookmarkStart w:id="1212" w:name="_ENREF_19"/>
      <w:r w:rsidRPr="00DE4692">
        <w:rPr>
          <w:noProof/>
        </w:rPr>
        <w:t>19.</w:t>
      </w:r>
      <w:r w:rsidRPr="00DE4692">
        <w:rPr>
          <w:noProof/>
        </w:rPr>
        <w:tab/>
        <w:t>Rajpurkar P, Hannun AY, Haghpanahi M, Bourn C, Ng AY. Cardiologist-level arrhythmia detection with convolutional neural networks. arXiv preprint arXiv:170701836. 2017.</w:t>
      </w:r>
      <w:bookmarkEnd w:id="1212"/>
    </w:p>
    <w:p w14:paraId="2220E382" w14:textId="77777777" w:rsidR="00DE4692" w:rsidRPr="00DE4692" w:rsidRDefault="00DE4692" w:rsidP="00DE4692">
      <w:pPr>
        <w:pStyle w:val="EndNoteBibliography"/>
        <w:spacing w:after="240"/>
        <w:rPr>
          <w:noProof/>
        </w:rPr>
      </w:pPr>
      <w:bookmarkStart w:id="1213" w:name="_ENREF_20"/>
      <w:r w:rsidRPr="00DE4692">
        <w:rPr>
          <w:noProof/>
        </w:rPr>
        <w:t>20.</w:t>
      </w:r>
      <w:r w:rsidRPr="00DE4692">
        <w:rPr>
          <w:noProof/>
        </w:rPr>
        <w:tab/>
        <w:t>Esteva A, Kuprel B, Novoa RA, Ko J, Swetter SM, Blau HM, et al. Dermatologist-level classification of skin cancer with deep neural networks. Nature. 2017;542(7639):115-8.</w:t>
      </w:r>
      <w:bookmarkEnd w:id="1213"/>
    </w:p>
    <w:p w14:paraId="0BDAE70C" w14:textId="77777777" w:rsidR="00DE4692" w:rsidRPr="00DE4692" w:rsidRDefault="00DE4692" w:rsidP="00DE4692">
      <w:pPr>
        <w:pStyle w:val="EndNoteBibliography"/>
        <w:spacing w:after="240"/>
        <w:rPr>
          <w:noProof/>
        </w:rPr>
      </w:pPr>
      <w:bookmarkStart w:id="1214" w:name="_ENREF_21"/>
      <w:r w:rsidRPr="00DE4692">
        <w:rPr>
          <w:noProof/>
        </w:rPr>
        <w:t>21.</w:t>
      </w:r>
      <w:r w:rsidRPr="00DE4692">
        <w:rPr>
          <w:noProof/>
        </w:rPr>
        <w:tab/>
        <w:t>Casella G, Berger RL. Statistical inference: Duxbury Pacific Grove, CA; 2002.</w:t>
      </w:r>
      <w:bookmarkEnd w:id="1214"/>
    </w:p>
    <w:p w14:paraId="5B509E6E" w14:textId="77777777" w:rsidR="00DE4692" w:rsidRPr="00DE4692" w:rsidRDefault="00DE4692" w:rsidP="00DE4692">
      <w:pPr>
        <w:pStyle w:val="EndNoteBibliography"/>
        <w:spacing w:after="240"/>
        <w:rPr>
          <w:noProof/>
        </w:rPr>
      </w:pPr>
      <w:bookmarkStart w:id="1215" w:name="_ENREF_22"/>
      <w:r w:rsidRPr="00DE4692">
        <w:rPr>
          <w:noProof/>
        </w:rPr>
        <w:t>22.</w:t>
      </w:r>
      <w:r w:rsidRPr="00DE4692">
        <w:rPr>
          <w:noProof/>
        </w:rPr>
        <w:tab/>
        <w:t>Hastie T, Tibshirani R, Friedman J. The Elements of Statistical Learning. Heidelberg, Germany: Springer Series in Statistics; 2001.</w:t>
      </w:r>
      <w:bookmarkEnd w:id="1215"/>
    </w:p>
    <w:p w14:paraId="25930F56" w14:textId="77777777" w:rsidR="00DE4692" w:rsidRPr="00DE4692" w:rsidRDefault="00DE4692" w:rsidP="00DE4692">
      <w:pPr>
        <w:pStyle w:val="EndNoteBibliography"/>
        <w:spacing w:after="240"/>
        <w:rPr>
          <w:noProof/>
        </w:rPr>
      </w:pPr>
      <w:bookmarkStart w:id="1216" w:name="_ENREF_23"/>
      <w:r w:rsidRPr="00DE4692">
        <w:rPr>
          <w:noProof/>
        </w:rPr>
        <w:lastRenderedPageBreak/>
        <w:t>23.</w:t>
      </w:r>
      <w:r w:rsidRPr="00DE4692">
        <w:rPr>
          <w:noProof/>
        </w:rPr>
        <w:tab/>
        <w:t>Jordan MI, Mitchell TM. Machine learning: Trends, perspectives, and prospects. Science. 2015;349(6245):255-60.</w:t>
      </w:r>
      <w:bookmarkEnd w:id="1216"/>
    </w:p>
    <w:p w14:paraId="06E7DF7D" w14:textId="77777777" w:rsidR="00DE4692" w:rsidRPr="00DE4692" w:rsidRDefault="00DE4692" w:rsidP="00DE4692">
      <w:pPr>
        <w:pStyle w:val="EndNoteBibliography"/>
        <w:spacing w:after="240"/>
        <w:rPr>
          <w:noProof/>
        </w:rPr>
      </w:pPr>
      <w:bookmarkStart w:id="1217" w:name="_ENREF_24"/>
      <w:r w:rsidRPr="00DE4692">
        <w:rPr>
          <w:noProof/>
        </w:rPr>
        <w:t>24.</w:t>
      </w:r>
      <w:r w:rsidRPr="00DE4692">
        <w:rPr>
          <w:noProof/>
        </w:rPr>
        <w:tab/>
        <w:t>James G, Witten D, Hastie T, Tibshirani R. An introduction to statistical learning: Springer; 2013.</w:t>
      </w:r>
      <w:bookmarkEnd w:id="1217"/>
    </w:p>
    <w:p w14:paraId="6336B0D7" w14:textId="77777777" w:rsidR="00DE4692" w:rsidRPr="00DE4692" w:rsidRDefault="00DE4692" w:rsidP="00DE4692">
      <w:pPr>
        <w:pStyle w:val="EndNoteBibliography"/>
        <w:spacing w:after="240"/>
        <w:rPr>
          <w:noProof/>
        </w:rPr>
      </w:pPr>
      <w:bookmarkStart w:id="1218" w:name="_ENREF_25"/>
      <w:r w:rsidRPr="00DE4692">
        <w:rPr>
          <w:noProof/>
        </w:rPr>
        <w:t>25.</w:t>
      </w:r>
      <w:r w:rsidRPr="00DE4692">
        <w:rPr>
          <w:noProof/>
        </w:rPr>
        <w:tab/>
        <w:t>Bzdok D, Karrer T. Single-Subject Prediction: A Statistical Paradigm for Precision Psychiatry.  Brain Network Dysfunction in Neuropsychiatric Illness: Methods, Applications and Implications. New York: Springer; 2018.</w:t>
      </w:r>
      <w:bookmarkEnd w:id="1218"/>
    </w:p>
    <w:p w14:paraId="04974983" w14:textId="77777777" w:rsidR="00DE4692" w:rsidRPr="00DE4692" w:rsidRDefault="00DE4692" w:rsidP="00DE4692">
      <w:pPr>
        <w:pStyle w:val="EndNoteBibliography"/>
        <w:spacing w:after="240"/>
        <w:rPr>
          <w:noProof/>
        </w:rPr>
      </w:pPr>
      <w:bookmarkStart w:id="1219" w:name="_ENREF_26"/>
      <w:r w:rsidRPr="00DE4692">
        <w:rPr>
          <w:noProof/>
        </w:rPr>
        <w:t>26.</w:t>
      </w:r>
      <w:r w:rsidRPr="00DE4692">
        <w:rPr>
          <w:noProof/>
        </w:rPr>
        <w:tab/>
        <w:t>Henke N, Bughin J, Chui M, Manyika J, Saleh T, Wiseman B, et al. The age of analytics: Competing in a data-driven world. Technical report, McKinsey Global Institute. 2016.</w:t>
      </w:r>
      <w:bookmarkEnd w:id="1219"/>
    </w:p>
    <w:p w14:paraId="059AEA08" w14:textId="77777777" w:rsidR="00DE4692" w:rsidRPr="00DE4692" w:rsidRDefault="00DE4692" w:rsidP="00DE4692">
      <w:pPr>
        <w:pStyle w:val="EndNoteBibliography"/>
        <w:spacing w:after="240"/>
        <w:rPr>
          <w:noProof/>
        </w:rPr>
      </w:pPr>
      <w:bookmarkStart w:id="1220" w:name="_ENREF_27"/>
      <w:r w:rsidRPr="00DE4692">
        <w:rPr>
          <w:noProof/>
        </w:rPr>
        <w:t>27.</w:t>
      </w:r>
      <w:r w:rsidRPr="00DE4692">
        <w:rPr>
          <w:noProof/>
        </w:rPr>
        <w:tab/>
        <w:t>Wu TT, Chen YF, Hastie T, Sobel E, Lange K. Genome-wide association analysis by lasso penalized logistic regression. Bioinformatics. 2009;25(6):714-21.</w:t>
      </w:r>
      <w:bookmarkEnd w:id="1220"/>
    </w:p>
    <w:p w14:paraId="2C84092F" w14:textId="77777777" w:rsidR="00DE4692" w:rsidRPr="00DE4692" w:rsidRDefault="00DE4692" w:rsidP="00DE4692">
      <w:pPr>
        <w:pStyle w:val="EndNoteBibliography"/>
        <w:spacing w:after="240"/>
        <w:rPr>
          <w:noProof/>
        </w:rPr>
      </w:pPr>
      <w:bookmarkStart w:id="1221" w:name="_ENREF_28"/>
      <w:r w:rsidRPr="00DE4692">
        <w:rPr>
          <w:noProof/>
        </w:rPr>
        <w:t>28.</w:t>
      </w:r>
      <w:r w:rsidRPr="00DE4692">
        <w:rPr>
          <w:noProof/>
        </w:rPr>
        <w:tab/>
        <w:t>Freedman DA. A note on screening regression equations. the american statistician. 1983;37(2):152-5.</w:t>
      </w:r>
      <w:bookmarkEnd w:id="1221"/>
    </w:p>
    <w:p w14:paraId="0783EADC" w14:textId="77777777" w:rsidR="00DE4692" w:rsidRPr="00DE4692" w:rsidRDefault="00DE4692" w:rsidP="00DE4692">
      <w:pPr>
        <w:pStyle w:val="EndNoteBibliography"/>
        <w:spacing w:after="240"/>
        <w:rPr>
          <w:noProof/>
        </w:rPr>
      </w:pPr>
      <w:bookmarkStart w:id="1222" w:name="_ENREF_29"/>
      <w:r w:rsidRPr="00DE4692">
        <w:rPr>
          <w:noProof/>
        </w:rPr>
        <w:t>29.</w:t>
      </w:r>
      <w:r w:rsidRPr="00DE4692">
        <w:rPr>
          <w:noProof/>
        </w:rPr>
        <w:tab/>
        <w:t>Hastie T, Tibshirani R, Wainwright M. Statistical Learning with Sparsity: The Lasso and Generalizations: CRC Press; 2015.</w:t>
      </w:r>
      <w:bookmarkEnd w:id="1222"/>
    </w:p>
    <w:p w14:paraId="7EDFD85E" w14:textId="77777777" w:rsidR="00DE4692" w:rsidRPr="00DE4692" w:rsidRDefault="00DE4692" w:rsidP="00DE4692">
      <w:pPr>
        <w:pStyle w:val="EndNoteBibliography"/>
        <w:spacing w:after="240"/>
        <w:rPr>
          <w:noProof/>
        </w:rPr>
      </w:pPr>
      <w:bookmarkStart w:id="1223" w:name="_ENREF_30"/>
      <w:r w:rsidRPr="00DE4692">
        <w:rPr>
          <w:noProof/>
        </w:rPr>
        <w:t>30.</w:t>
      </w:r>
      <w:r w:rsidRPr="00DE4692">
        <w:rPr>
          <w:noProof/>
        </w:rPr>
        <w:tab/>
        <w:t>Gelman A, Hill J. Data analysis using regression and multi-level hierarchical models: Cambridge University Press New York, NY, USA; 2007.</w:t>
      </w:r>
      <w:bookmarkEnd w:id="1223"/>
    </w:p>
    <w:p w14:paraId="7FE4163B" w14:textId="77777777" w:rsidR="00DE4692" w:rsidRPr="00DE4692" w:rsidRDefault="00DE4692" w:rsidP="00DE4692">
      <w:pPr>
        <w:pStyle w:val="EndNoteBibliography"/>
        <w:spacing w:after="240"/>
        <w:rPr>
          <w:noProof/>
        </w:rPr>
      </w:pPr>
      <w:bookmarkStart w:id="1224" w:name="_ENREF_31"/>
      <w:r w:rsidRPr="00DE4692">
        <w:rPr>
          <w:noProof/>
        </w:rPr>
        <w:t>31.</w:t>
      </w:r>
      <w:r w:rsidRPr="00DE4692">
        <w:rPr>
          <w:noProof/>
        </w:rPr>
        <w:tab/>
        <w:t>Tibshirani R. Regression shrinkage and selection via the lasso. Journal of the Royal Statistical Society Series B (Methodological). 1996:267-88.</w:t>
      </w:r>
      <w:bookmarkEnd w:id="1224"/>
    </w:p>
    <w:p w14:paraId="205964DE" w14:textId="77777777" w:rsidR="00DE4692" w:rsidRPr="00DE4692" w:rsidRDefault="00DE4692" w:rsidP="00DE4692">
      <w:pPr>
        <w:pStyle w:val="EndNoteBibliography"/>
        <w:spacing w:after="240"/>
        <w:rPr>
          <w:noProof/>
        </w:rPr>
      </w:pPr>
      <w:bookmarkStart w:id="1225" w:name="_ENREF_32"/>
      <w:r w:rsidRPr="00DE4692">
        <w:rPr>
          <w:noProof/>
        </w:rPr>
        <w:t>32.</w:t>
      </w:r>
      <w:r w:rsidRPr="00DE4692">
        <w:rPr>
          <w:noProof/>
        </w:rPr>
        <w:tab/>
        <w:t>Shalev-Shwartz S, Ben-David S. Understanding machine learning: From theory to algorithms: Cambridge University Press; 2014.</w:t>
      </w:r>
      <w:bookmarkEnd w:id="1225"/>
    </w:p>
    <w:p w14:paraId="4F4D5126" w14:textId="77777777" w:rsidR="00DE4692" w:rsidRPr="00DE4692" w:rsidRDefault="00DE4692" w:rsidP="00DE4692">
      <w:pPr>
        <w:pStyle w:val="EndNoteBibliography"/>
        <w:spacing w:after="240"/>
        <w:rPr>
          <w:noProof/>
        </w:rPr>
      </w:pPr>
      <w:bookmarkStart w:id="1226" w:name="_ENREF_33"/>
      <w:r w:rsidRPr="00DE4692">
        <w:rPr>
          <w:noProof/>
        </w:rPr>
        <w:t>33.</w:t>
      </w:r>
      <w:r w:rsidRPr="00DE4692">
        <w:rPr>
          <w:noProof/>
        </w:rPr>
        <w:tab/>
        <w:t>Taylor J, Tibshirani RJ. Statistical learning and selective inference. Proceedings of the National Academy of Sciences of the United States of America. 2015;112(25):7629-34.</w:t>
      </w:r>
      <w:bookmarkEnd w:id="1226"/>
    </w:p>
    <w:p w14:paraId="15775513" w14:textId="77777777" w:rsidR="00DE4692" w:rsidRPr="00DE4692" w:rsidRDefault="00DE4692" w:rsidP="00DE4692">
      <w:pPr>
        <w:pStyle w:val="EndNoteBibliography"/>
        <w:spacing w:after="240"/>
        <w:rPr>
          <w:noProof/>
        </w:rPr>
      </w:pPr>
      <w:bookmarkStart w:id="1227" w:name="_ENREF_34"/>
      <w:r w:rsidRPr="00DE4692">
        <w:rPr>
          <w:noProof/>
        </w:rPr>
        <w:t>34.</w:t>
      </w:r>
      <w:r w:rsidRPr="00DE4692">
        <w:rPr>
          <w:noProof/>
        </w:rPr>
        <w:tab/>
        <w:t>Loftus JR. Selective inference after cross-validation. arXiv preprint arXiv:151108866. 2015.</w:t>
      </w:r>
      <w:bookmarkEnd w:id="1227"/>
    </w:p>
    <w:p w14:paraId="1CDC80D8" w14:textId="77777777" w:rsidR="00DE4692" w:rsidRPr="00DE4692" w:rsidRDefault="00DE4692" w:rsidP="00DE4692">
      <w:pPr>
        <w:pStyle w:val="EndNoteBibliography"/>
        <w:spacing w:after="240"/>
        <w:rPr>
          <w:noProof/>
        </w:rPr>
      </w:pPr>
      <w:bookmarkStart w:id="1228" w:name="_ENREF_35"/>
      <w:r w:rsidRPr="00DE4692">
        <w:rPr>
          <w:noProof/>
        </w:rPr>
        <w:t>35.</w:t>
      </w:r>
      <w:r w:rsidRPr="00DE4692">
        <w:rPr>
          <w:noProof/>
        </w:rPr>
        <w:tab/>
        <w:t>Berk R, Brown L, Buja A, Zhang K, Zhao L. Valid post-selection inference. The Annals of Statistics. 2013;41(2):802-37.</w:t>
      </w:r>
      <w:bookmarkEnd w:id="1228"/>
    </w:p>
    <w:p w14:paraId="7F3280FC" w14:textId="77777777" w:rsidR="00DE4692" w:rsidRPr="00DE4692" w:rsidRDefault="00DE4692" w:rsidP="00DE4692">
      <w:pPr>
        <w:pStyle w:val="EndNoteBibliography"/>
        <w:spacing w:after="240"/>
        <w:rPr>
          <w:noProof/>
        </w:rPr>
      </w:pPr>
      <w:bookmarkStart w:id="1229" w:name="_ENREF_36"/>
      <w:r w:rsidRPr="00DE4692">
        <w:rPr>
          <w:noProof/>
        </w:rPr>
        <w:t>36.</w:t>
      </w:r>
      <w:r w:rsidRPr="00DE4692">
        <w:rPr>
          <w:noProof/>
        </w:rPr>
        <w:tab/>
        <w:t>Zhang CH, Zhang SS. Confidence intervals for low dimensional parameters in high dimensional linear models. Journal of the Royal Statistical Society: Series B (Statistical Methodology). 2014;76(1):217-42.</w:t>
      </w:r>
      <w:bookmarkEnd w:id="1229"/>
    </w:p>
    <w:p w14:paraId="02B348CC" w14:textId="77777777" w:rsidR="00DE4692" w:rsidRPr="00DE4692" w:rsidRDefault="00DE4692" w:rsidP="00DE4692">
      <w:pPr>
        <w:pStyle w:val="EndNoteBibliography"/>
        <w:spacing w:after="240"/>
        <w:rPr>
          <w:noProof/>
        </w:rPr>
      </w:pPr>
      <w:bookmarkStart w:id="1230" w:name="_ENREF_37"/>
      <w:r w:rsidRPr="00DE4692">
        <w:rPr>
          <w:noProof/>
        </w:rPr>
        <w:t>37.</w:t>
      </w:r>
      <w:r w:rsidRPr="00DE4692">
        <w:rPr>
          <w:noProof/>
        </w:rPr>
        <w:tab/>
        <w:t>Barber RF, Candès EJ. Controlling the false discovery rate via knockoffs. The Annals of Statistics. 2015;43(5):2055-85.</w:t>
      </w:r>
      <w:bookmarkEnd w:id="1230"/>
    </w:p>
    <w:p w14:paraId="1A5815E9" w14:textId="77777777" w:rsidR="00DE4692" w:rsidRPr="00DE4692" w:rsidRDefault="00DE4692" w:rsidP="00DE4692">
      <w:pPr>
        <w:pStyle w:val="EndNoteBibliography"/>
        <w:spacing w:after="240"/>
        <w:rPr>
          <w:noProof/>
        </w:rPr>
      </w:pPr>
      <w:bookmarkStart w:id="1231" w:name="_ENREF_38"/>
      <w:r w:rsidRPr="00DE4692">
        <w:rPr>
          <w:noProof/>
        </w:rPr>
        <w:t>38.</w:t>
      </w:r>
      <w:r w:rsidRPr="00DE4692">
        <w:rPr>
          <w:noProof/>
        </w:rPr>
        <w:tab/>
        <w:t>Pedregosa F, Varoquaux G, Gramfort A, Michel V, Thirion B, Grisel O, et al. Scikit-learn: Machine Learning in Python. The Journal of Machine Learning Research. 2011;12:2825-30.</w:t>
      </w:r>
      <w:bookmarkEnd w:id="1231"/>
    </w:p>
    <w:p w14:paraId="2AD56223" w14:textId="77777777" w:rsidR="00DE4692" w:rsidRPr="00DE4692" w:rsidRDefault="00DE4692" w:rsidP="00DE4692">
      <w:pPr>
        <w:pStyle w:val="EndNoteBibliography"/>
        <w:spacing w:after="240"/>
        <w:rPr>
          <w:noProof/>
        </w:rPr>
      </w:pPr>
      <w:bookmarkStart w:id="1232" w:name="_ENREF_39"/>
      <w:r w:rsidRPr="00DE4692">
        <w:rPr>
          <w:noProof/>
        </w:rPr>
        <w:t>39.</w:t>
      </w:r>
      <w:r w:rsidRPr="00DE4692">
        <w:rPr>
          <w:noProof/>
        </w:rPr>
        <w:tab/>
        <w:t>Collaboration OS. Estimating the reproducibility of psychological science. Science. 2015;349(6251):aac4716.</w:t>
      </w:r>
      <w:bookmarkEnd w:id="1232"/>
    </w:p>
    <w:p w14:paraId="64E47466" w14:textId="77777777" w:rsidR="00DE4692" w:rsidRPr="00DE4692" w:rsidRDefault="00DE4692" w:rsidP="00DE4692">
      <w:pPr>
        <w:pStyle w:val="EndNoteBibliography"/>
        <w:spacing w:after="240"/>
        <w:rPr>
          <w:noProof/>
        </w:rPr>
      </w:pPr>
      <w:bookmarkStart w:id="1233" w:name="_ENREF_40"/>
      <w:r w:rsidRPr="00DE4692">
        <w:rPr>
          <w:noProof/>
        </w:rPr>
        <w:t>40.</w:t>
      </w:r>
      <w:r w:rsidRPr="00DE4692">
        <w:rPr>
          <w:noProof/>
        </w:rPr>
        <w:tab/>
        <w:t>Feynman RP. The Meaning of It All: Thoughts of a Citizen-Scientist. Reading: Addison-Wesley. 1998.</w:t>
      </w:r>
      <w:bookmarkEnd w:id="1233"/>
    </w:p>
    <w:p w14:paraId="4B7F8669" w14:textId="77777777" w:rsidR="00DE4692" w:rsidRPr="00DE4692" w:rsidRDefault="00DE4692" w:rsidP="00DE4692">
      <w:pPr>
        <w:pStyle w:val="EndNoteBibliography"/>
        <w:spacing w:after="240"/>
        <w:rPr>
          <w:noProof/>
        </w:rPr>
      </w:pPr>
      <w:bookmarkStart w:id="1234" w:name="_ENREF_41"/>
      <w:r w:rsidRPr="00DE4692">
        <w:rPr>
          <w:noProof/>
        </w:rPr>
        <w:t>41.</w:t>
      </w:r>
      <w:r w:rsidRPr="00DE4692">
        <w:rPr>
          <w:noProof/>
        </w:rPr>
        <w:tab/>
        <w:t>Halsey LG, Curran-Everett D, Vowler SL, Drummond GB. The fickle P value generates irreproducible results. Nature methods. 2015;12(3):179.</w:t>
      </w:r>
      <w:bookmarkEnd w:id="1234"/>
    </w:p>
    <w:p w14:paraId="18429D6C" w14:textId="77777777" w:rsidR="00DE4692" w:rsidRPr="00DE4692" w:rsidRDefault="00DE4692" w:rsidP="00DE4692">
      <w:pPr>
        <w:pStyle w:val="EndNoteBibliography"/>
        <w:spacing w:after="240"/>
        <w:rPr>
          <w:noProof/>
        </w:rPr>
      </w:pPr>
      <w:bookmarkStart w:id="1235" w:name="_ENREF_42"/>
      <w:r w:rsidRPr="00DE4692">
        <w:rPr>
          <w:noProof/>
        </w:rPr>
        <w:t>42.</w:t>
      </w:r>
      <w:r w:rsidRPr="00DE4692">
        <w:rPr>
          <w:noProof/>
        </w:rPr>
        <w:tab/>
        <w:t>Ioannidis JP, Khoury MJ. Improving validation practices in “omics” research. Science. 2011;334(6060):1230-2.</w:t>
      </w:r>
      <w:bookmarkEnd w:id="1235"/>
    </w:p>
    <w:p w14:paraId="3CB0B93F" w14:textId="77777777" w:rsidR="00DE4692" w:rsidRPr="00DE4692" w:rsidRDefault="00DE4692" w:rsidP="00DE4692">
      <w:pPr>
        <w:pStyle w:val="EndNoteBibliography"/>
        <w:spacing w:after="240"/>
        <w:rPr>
          <w:noProof/>
        </w:rPr>
      </w:pPr>
      <w:bookmarkStart w:id="1236" w:name="_ENREF_43"/>
      <w:r w:rsidRPr="00DE4692">
        <w:rPr>
          <w:noProof/>
        </w:rPr>
        <w:t>43.</w:t>
      </w:r>
      <w:r w:rsidRPr="00DE4692">
        <w:rPr>
          <w:noProof/>
        </w:rPr>
        <w:tab/>
        <w:t>Donoho D. 50 Years of Data Science. Journal of Computational and Graphical Statistics. 2017;26(4):745-66.</w:t>
      </w:r>
      <w:bookmarkEnd w:id="1236"/>
    </w:p>
    <w:p w14:paraId="680F6EAE" w14:textId="77777777" w:rsidR="00DE4692" w:rsidRPr="00DE4692" w:rsidRDefault="00DE4692" w:rsidP="00DE4692">
      <w:pPr>
        <w:pStyle w:val="EndNoteBibliography"/>
        <w:spacing w:after="240"/>
        <w:rPr>
          <w:noProof/>
        </w:rPr>
      </w:pPr>
      <w:bookmarkStart w:id="1237" w:name="_ENREF_44"/>
      <w:r w:rsidRPr="00DE4692">
        <w:rPr>
          <w:noProof/>
        </w:rPr>
        <w:lastRenderedPageBreak/>
        <w:t>44.</w:t>
      </w:r>
      <w:r w:rsidRPr="00DE4692">
        <w:rPr>
          <w:noProof/>
        </w:rPr>
        <w:tab/>
        <w:t>Taylor J, Tibshirani RJ. Statistical learning and selective inference. Proceedings of the National Academy of Sciences. 2015;112(25):7629-34.</w:t>
      </w:r>
      <w:bookmarkEnd w:id="1237"/>
    </w:p>
    <w:p w14:paraId="6BD382F3" w14:textId="77777777" w:rsidR="00DE4692" w:rsidRPr="00DE4692" w:rsidRDefault="00DE4692" w:rsidP="00DE4692">
      <w:pPr>
        <w:pStyle w:val="EndNoteBibliography"/>
        <w:spacing w:after="240"/>
        <w:rPr>
          <w:noProof/>
        </w:rPr>
      </w:pPr>
      <w:bookmarkStart w:id="1238" w:name="_ENREF_45"/>
      <w:r w:rsidRPr="00DE4692">
        <w:rPr>
          <w:noProof/>
        </w:rPr>
        <w:t>45.</w:t>
      </w:r>
      <w:r w:rsidRPr="00DE4692">
        <w:rPr>
          <w:noProof/>
        </w:rPr>
        <w:tab/>
        <w:t>Cohen J. Things I have learned (so far). American psychologist. 1990;45(12):1304.</w:t>
      </w:r>
      <w:bookmarkEnd w:id="1238"/>
    </w:p>
    <w:p w14:paraId="2871A7CB" w14:textId="77777777" w:rsidR="00DE4692" w:rsidRPr="00DE4692" w:rsidRDefault="00DE4692" w:rsidP="00DE4692">
      <w:pPr>
        <w:pStyle w:val="EndNoteBibliography"/>
        <w:spacing w:after="240"/>
        <w:rPr>
          <w:noProof/>
        </w:rPr>
      </w:pPr>
      <w:bookmarkStart w:id="1239" w:name="_ENREF_46"/>
      <w:r w:rsidRPr="00DE4692">
        <w:rPr>
          <w:noProof/>
        </w:rPr>
        <w:t>46.</w:t>
      </w:r>
      <w:r w:rsidRPr="00DE4692">
        <w:rPr>
          <w:noProof/>
        </w:rPr>
        <w:tab/>
        <w:t>Gigerenzer G, Murray DJ. Cognition as intuitive statistics. NJ: Erlbaum: Hillsdale; 1987.</w:t>
      </w:r>
      <w:bookmarkEnd w:id="1239"/>
    </w:p>
    <w:p w14:paraId="281C421D" w14:textId="77777777" w:rsidR="00DE4692" w:rsidRPr="00DE4692" w:rsidRDefault="00DE4692" w:rsidP="00DE4692">
      <w:pPr>
        <w:pStyle w:val="EndNoteBibliography"/>
        <w:spacing w:after="240"/>
        <w:rPr>
          <w:noProof/>
        </w:rPr>
      </w:pPr>
      <w:bookmarkStart w:id="1240" w:name="_ENREF_47"/>
      <w:r w:rsidRPr="00DE4692">
        <w:rPr>
          <w:noProof/>
        </w:rPr>
        <w:t>47.</w:t>
      </w:r>
      <w:r w:rsidRPr="00DE4692">
        <w:rPr>
          <w:noProof/>
        </w:rPr>
        <w:tab/>
        <w:t>Szucs D, Ioannidis JPA. When Null Hypothesis Significance Testing Is Unsuitable for Research: A Reassessment. Frontiers in human neuroscience. 2017;11:390.</w:t>
      </w:r>
      <w:bookmarkEnd w:id="1240"/>
    </w:p>
    <w:p w14:paraId="7E5C602E" w14:textId="77777777" w:rsidR="00DE4692" w:rsidRPr="00DE4692" w:rsidRDefault="00DE4692" w:rsidP="00DE4692">
      <w:pPr>
        <w:pStyle w:val="EndNoteBibliography"/>
        <w:spacing w:after="240"/>
        <w:rPr>
          <w:noProof/>
        </w:rPr>
      </w:pPr>
      <w:bookmarkStart w:id="1241" w:name="_ENREF_48"/>
      <w:r w:rsidRPr="00DE4692">
        <w:rPr>
          <w:noProof/>
        </w:rPr>
        <w:t>48.</w:t>
      </w:r>
      <w:r w:rsidRPr="00DE4692">
        <w:rPr>
          <w:noProof/>
        </w:rPr>
        <w:tab/>
        <w:t>Friedman JH. The role of statistics in the data revolution? International Statistical Review/Revue Internationale de Statistique. 2001:5-10.</w:t>
      </w:r>
      <w:bookmarkEnd w:id="1241"/>
    </w:p>
    <w:p w14:paraId="70A5DFC9" w14:textId="77777777" w:rsidR="00DE4692" w:rsidRPr="00DE4692" w:rsidRDefault="00DE4692" w:rsidP="00DE4692">
      <w:pPr>
        <w:pStyle w:val="EndNoteBibliography"/>
        <w:spacing w:after="240"/>
        <w:rPr>
          <w:noProof/>
        </w:rPr>
      </w:pPr>
      <w:bookmarkStart w:id="1242" w:name="_ENREF_49"/>
      <w:r w:rsidRPr="00DE4692">
        <w:rPr>
          <w:noProof/>
        </w:rPr>
        <w:t>49.</w:t>
      </w:r>
      <w:r w:rsidRPr="00DE4692">
        <w:rPr>
          <w:noProof/>
        </w:rPr>
        <w:tab/>
        <w:t>Bzdok D. Classical Statistics and Statistical Learning in Imaging Neuroscience. Frontiers in neuroscience. 2017.</w:t>
      </w:r>
      <w:bookmarkEnd w:id="1242"/>
    </w:p>
    <w:p w14:paraId="662BDFCA" w14:textId="77777777" w:rsidR="00DE4692" w:rsidRPr="00DE4692" w:rsidRDefault="00DE4692" w:rsidP="00DE4692">
      <w:pPr>
        <w:pStyle w:val="EndNoteBibliography"/>
        <w:spacing w:after="240"/>
        <w:rPr>
          <w:noProof/>
        </w:rPr>
      </w:pPr>
      <w:bookmarkStart w:id="1243" w:name="_ENREF_50"/>
      <w:r w:rsidRPr="00DE4692">
        <w:rPr>
          <w:noProof/>
        </w:rPr>
        <w:t>50.</w:t>
      </w:r>
      <w:r w:rsidRPr="00DE4692">
        <w:rPr>
          <w:noProof/>
        </w:rPr>
        <w:tab/>
        <w:t>Bernard C. An introduction to the study of experimental medicine: Courier Corporation; 1957.</w:t>
      </w:r>
      <w:bookmarkEnd w:id="1243"/>
    </w:p>
    <w:p w14:paraId="6166C8BA" w14:textId="77777777" w:rsidR="00DE4692" w:rsidRPr="00DE4692" w:rsidRDefault="00DE4692" w:rsidP="00DE4692">
      <w:pPr>
        <w:pStyle w:val="EndNoteBibliography"/>
        <w:rPr>
          <w:noProof/>
        </w:rPr>
      </w:pPr>
      <w:bookmarkStart w:id="1244" w:name="_ENREF_51"/>
      <w:r w:rsidRPr="00DE4692">
        <w:rPr>
          <w:noProof/>
        </w:rPr>
        <w:t>51.</w:t>
      </w:r>
      <w:r w:rsidRPr="00DE4692">
        <w:rPr>
          <w:noProof/>
        </w:rPr>
        <w:tab/>
        <w:t>Carr DB, Littlefield RJ, Nicholson W, Littlefield J. Scatterplot matrix techniques for large N. Journal of the American Statistical Association. 1987;82(398):424-36.</w:t>
      </w:r>
      <w:bookmarkEnd w:id="1244"/>
    </w:p>
    <w:p w14:paraId="4FD7C1DC" w14:textId="5F79DED7"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Ben de Haas" w:date="2018-05-06T02:42:00Z" w:initials="Bd">
    <w:p w14:paraId="1DDF14FA" w14:textId="77777777" w:rsidR="00530698" w:rsidRDefault="00530698" w:rsidP="00FE3F99">
      <w:pPr>
        <w:pStyle w:val="Kommentartext"/>
      </w:pPr>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A61F43" w14:textId="77777777" w:rsidR="00283EA4" w:rsidRDefault="00283EA4" w:rsidP="00B65FF7">
      <w:r>
        <w:separator/>
      </w:r>
    </w:p>
  </w:endnote>
  <w:endnote w:type="continuationSeparator" w:id="0">
    <w:p w14:paraId="505795E8" w14:textId="77777777" w:rsidR="00283EA4" w:rsidRDefault="00283EA4" w:rsidP="00B65FF7">
      <w:r>
        <w:continuationSeparator/>
      </w:r>
    </w:p>
  </w:endnote>
  <w:endnote w:type="continuationNotice" w:id="1">
    <w:p w14:paraId="747A46BC" w14:textId="77777777" w:rsidR="00283EA4" w:rsidRDefault="00283E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530698" w:rsidRDefault="00530698"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307174">
          <w:rPr>
            <w:noProof/>
          </w:rPr>
          <w:t>19</w:t>
        </w:r>
        <w:r>
          <w:rPr>
            <w:noProof/>
          </w:rPr>
          <w:fldChar w:fldCharType="end"/>
        </w:r>
      </w:p>
    </w:sdtContent>
  </w:sdt>
  <w:p w14:paraId="0FA0E38E" w14:textId="77777777" w:rsidR="00530698" w:rsidRDefault="00530698">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4CF2E0" w14:textId="77777777" w:rsidR="00283EA4" w:rsidRDefault="00283EA4" w:rsidP="00B65FF7">
      <w:r>
        <w:separator/>
      </w:r>
    </w:p>
  </w:footnote>
  <w:footnote w:type="continuationSeparator" w:id="0">
    <w:p w14:paraId="578ED4A9" w14:textId="77777777" w:rsidR="00283EA4" w:rsidRDefault="00283EA4" w:rsidP="00B65FF7">
      <w:r>
        <w:continuationSeparator/>
      </w:r>
    </w:p>
  </w:footnote>
  <w:footnote w:type="continuationNotice" w:id="1">
    <w:p w14:paraId="021F3E65" w14:textId="77777777" w:rsidR="00283EA4" w:rsidRDefault="00283EA4"/>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3EA4"/>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74"/>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698"/>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890"/>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DC096-65AD-4947-9F45-89C752660AFA}">
  <ds:schemaRefs>
    <ds:schemaRef ds:uri="http://schemas.openxmlformats.org/officeDocument/2006/bibliography"/>
  </ds:schemaRefs>
</ds:datastoreItem>
</file>

<file path=customXml/itemProps2.xml><?xml version="1.0" encoding="utf-8"?>
<ds:datastoreItem xmlns:ds="http://schemas.openxmlformats.org/officeDocument/2006/customXml" ds:itemID="{153C9051-5BF0-E14B-9554-CE59E792EE2B}">
  <ds:schemaRefs>
    <ds:schemaRef ds:uri="http://schemas.openxmlformats.org/officeDocument/2006/bibliography"/>
  </ds:schemaRefs>
</ds:datastoreItem>
</file>

<file path=customXml/itemProps3.xml><?xml version="1.0" encoding="utf-8"?>
<ds:datastoreItem xmlns:ds="http://schemas.openxmlformats.org/officeDocument/2006/customXml" ds:itemID="{559072D5-0FE3-7546-8D07-D199AEE5DF6F}">
  <ds:schemaRefs>
    <ds:schemaRef ds:uri="http://schemas.openxmlformats.org/officeDocument/2006/bibliography"/>
  </ds:schemaRefs>
</ds:datastoreItem>
</file>

<file path=customXml/itemProps4.xml><?xml version="1.0" encoding="utf-8"?>
<ds:datastoreItem xmlns:ds="http://schemas.openxmlformats.org/officeDocument/2006/customXml" ds:itemID="{83EA9BB5-2020-774E-988D-47630F761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16363</Words>
  <Characters>103089</Characters>
  <Application>Microsoft Macintosh Word</Application>
  <DocSecurity>0</DocSecurity>
  <Lines>859</Lines>
  <Paragraphs>238</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119214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45</cp:revision>
  <cp:lastPrinted>2018-05-14T07:40:00Z</cp:lastPrinted>
  <dcterms:created xsi:type="dcterms:W3CDTF">2018-04-29T19:49:00Z</dcterms:created>
  <dcterms:modified xsi:type="dcterms:W3CDTF">2018-05-14T07:41:00Z</dcterms:modified>
</cp:coreProperties>
</file>