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F93808" w14:textId="64F4CA9C" w:rsidR="00671CC8" w:rsidRDefault="00E86765"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imulation</w:t>
      </w: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 xml:space="preserve">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proofErr w:type="gramStart"/>
      <w:r>
        <w:rPr>
          <w:rFonts w:ascii="Calibri" w:hAnsi="Calibri"/>
          <w:b/>
          <w:color w:val="000000" w:themeColor="text1"/>
          <w:sz w:val="32"/>
          <w:szCs w:val="32"/>
          <w:lang w:val="en-US"/>
        </w:rPr>
        <w:t>the</w:t>
      </w:r>
      <w:proofErr w:type="gramEnd"/>
      <w:r>
        <w:rPr>
          <w:rFonts w:ascii="Calibri" w:hAnsi="Calibri"/>
          <w:b/>
          <w:color w:val="000000" w:themeColor="text1"/>
          <w:sz w:val="32"/>
          <w:szCs w:val="32"/>
          <w:lang w:val="en-US"/>
        </w:rPr>
        <w:t xml:space="preserv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proofErr w:type="gramStart"/>
      <w:r w:rsidRPr="00604A47">
        <w:rPr>
          <w:rFonts w:ascii="Calibri" w:hAnsi="Calibri"/>
          <w:b/>
          <w:color w:val="808080" w:themeColor="background1" w:themeShade="80"/>
          <w:lang w:val="en-US"/>
        </w:rPr>
        <w:t>in</w:t>
      </w:r>
      <w:proofErr w:type="gramEnd"/>
      <w:r w:rsidRPr="00604A47">
        <w:rPr>
          <w:rFonts w:ascii="Calibri" w:hAnsi="Calibri"/>
          <w:b/>
          <w:color w:val="808080" w:themeColor="background1" w:themeShade="80"/>
          <w:lang w:val="en-US"/>
        </w:rPr>
        <w:t xml:space="preserve">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proofErr w:type="gramStart"/>
      <w:r w:rsidRPr="00604A47">
        <w:rPr>
          <w:rFonts w:ascii="Calibri" w:hAnsi="Calibri"/>
          <w:b/>
          <w:color w:val="808080" w:themeColor="background1" w:themeShade="80"/>
          <w:lang w:val="en-US"/>
        </w:rPr>
        <w:t>in</w:t>
      </w:r>
      <w:proofErr w:type="gramEnd"/>
      <w:r w:rsidRPr="00604A47">
        <w:rPr>
          <w:rFonts w:ascii="Calibri" w:hAnsi="Calibri"/>
          <w:b/>
          <w:color w:val="808080" w:themeColor="background1" w:themeShade="80"/>
          <w:lang w:val="en-US"/>
        </w:rPr>
        <w:t xml:space="preserve">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1,2,3,*</w:t>
      </w:r>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w:t>
      </w:r>
      <w:proofErr w:type="spellStart"/>
      <w:r w:rsidRPr="00051DC0">
        <w:rPr>
          <w:rFonts w:ascii="Calibri" w:eastAsia="Times New Roman" w:hAnsi="Calibri" w:cs="Arial"/>
          <w:color w:val="000000" w:themeColor="text1"/>
          <w:sz w:val="16"/>
          <w:szCs w:val="16"/>
          <w:lang w:val="en-US"/>
        </w:rPr>
        <w:t>sur</w:t>
      </w:r>
      <w:proofErr w:type="spellEnd"/>
      <w:r w:rsidRPr="00051DC0">
        <w:rPr>
          <w:rFonts w:ascii="Calibri" w:eastAsia="Times New Roman" w:hAnsi="Calibri" w:cs="Arial"/>
          <w:color w:val="000000" w:themeColor="text1"/>
          <w:sz w:val="16"/>
          <w:szCs w:val="16"/>
          <w:lang w:val="en-US"/>
        </w:rPr>
        <w:t>-Yvette, France </w:t>
      </w:r>
    </w:p>
    <w:p w14:paraId="0F9D2210" w14:textId="3CD54A90" w:rsidR="007E55C6" w:rsidRDefault="007E55C6" w:rsidP="007E55C6">
      <w:pPr>
        <w:pStyle w:val="NoSpacing"/>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NoSpacing"/>
        <w:outlineLvl w:val="0"/>
        <w:rPr>
          <w:rFonts w:cs="Arial"/>
          <w:color w:val="000000" w:themeColor="text1"/>
          <w:sz w:val="16"/>
          <w:szCs w:val="16"/>
          <w:lang w:val="en-US"/>
        </w:rPr>
      </w:pPr>
    </w:p>
    <w:p w14:paraId="67D63433" w14:textId="77777777" w:rsidR="003274AE" w:rsidRDefault="003274AE" w:rsidP="007E55C6">
      <w:pPr>
        <w:pStyle w:val="NoSpacing"/>
        <w:outlineLvl w:val="0"/>
        <w:rPr>
          <w:rFonts w:cs="Arial"/>
          <w:color w:val="000000" w:themeColor="text1"/>
          <w:sz w:val="16"/>
          <w:szCs w:val="16"/>
          <w:lang w:val="en-US"/>
        </w:rPr>
      </w:pPr>
    </w:p>
    <w:p w14:paraId="1F9D7B78" w14:textId="77777777" w:rsidR="003274AE" w:rsidRDefault="003274AE" w:rsidP="007E55C6">
      <w:pPr>
        <w:pStyle w:val="NoSpacing"/>
        <w:outlineLvl w:val="0"/>
        <w:rPr>
          <w:rFonts w:cs="Arial"/>
          <w:color w:val="000000" w:themeColor="text1"/>
          <w:sz w:val="16"/>
          <w:szCs w:val="16"/>
          <w:lang w:val="en-US"/>
        </w:rPr>
      </w:pPr>
    </w:p>
    <w:p w14:paraId="7796767E" w14:textId="77777777" w:rsidR="003274AE" w:rsidRDefault="003274AE" w:rsidP="007E55C6">
      <w:pPr>
        <w:pStyle w:val="NoSpacing"/>
        <w:outlineLvl w:val="0"/>
        <w:rPr>
          <w:rFonts w:cs="Arial"/>
          <w:color w:val="000000" w:themeColor="text1"/>
          <w:sz w:val="16"/>
          <w:szCs w:val="16"/>
          <w:lang w:val="en-US"/>
        </w:rPr>
      </w:pPr>
    </w:p>
    <w:p w14:paraId="624CC00D" w14:textId="77777777" w:rsidR="003274AE" w:rsidRDefault="003274AE" w:rsidP="007E55C6">
      <w:pPr>
        <w:pStyle w:val="NoSpacing"/>
        <w:outlineLvl w:val="0"/>
        <w:rPr>
          <w:rFonts w:cs="Arial"/>
          <w:color w:val="000000" w:themeColor="text1"/>
          <w:sz w:val="16"/>
          <w:szCs w:val="16"/>
          <w:lang w:val="en-US"/>
        </w:rPr>
      </w:pPr>
    </w:p>
    <w:p w14:paraId="35708B5D" w14:textId="77777777" w:rsidR="003274AE" w:rsidRDefault="003274AE" w:rsidP="007E55C6">
      <w:pPr>
        <w:pStyle w:val="NoSpacing"/>
        <w:outlineLvl w:val="0"/>
        <w:rPr>
          <w:rFonts w:cs="Arial"/>
          <w:color w:val="000000" w:themeColor="text1"/>
          <w:sz w:val="16"/>
          <w:szCs w:val="16"/>
          <w:lang w:val="en-US"/>
        </w:rPr>
      </w:pPr>
    </w:p>
    <w:p w14:paraId="399F440E" w14:textId="77777777" w:rsidR="003274AE" w:rsidRPr="00051DC0" w:rsidRDefault="003274AE" w:rsidP="007E55C6">
      <w:pPr>
        <w:pStyle w:val="NoSpacing"/>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w:t>
      </w:r>
      <w:proofErr w:type="gramStart"/>
      <w:r w:rsidRPr="00051DC0">
        <w:rPr>
          <w:rFonts w:ascii="Calibri" w:hAnsi="Calibri"/>
          <w:color w:val="000000" w:themeColor="text1"/>
          <w:lang w:val="en-US"/>
        </w:rPr>
        <w:t>corresponding</w:t>
      </w:r>
      <w:proofErr w:type="gramEnd"/>
      <w:r w:rsidRPr="00051DC0">
        <w:rPr>
          <w:rFonts w:ascii="Calibri" w:hAnsi="Calibri"/>
          <w:color w:val="000000" w:themeColor="text1"/>
          <w:lang w:val="en-US"/>
        </w:rPr>
        <w:t xml:space="preserve"> author: </w:t>
      </w:r>
      <w:r w:rsidR="007E55C6" w:rsidRPr="00051DC0">
        <w:rPr>
          <w:rFonts w:ascii="Calibri" w:hAnsi="Calibri"/>
          <w:color w:val="000000" w:themeColor="text1"/>
          <w:lang w:val="en-US"/>
        </w:rPr>
        <w:t xml:space="preserve">Prof. </w:t>
      </w:r>
      <w:proofErr w:type="spellStart"/>
      <w:r w:rsidR="007E55C6" w:rsidRPr="00051DC0">
        <w:rPr>
          <w:rFonts w:ascii="Calibri" w:hAnsi="Calibri"/>
          <w:color w:val="000000" w:themeColor="text1"/>
          <w:lang w:val="en-US"/>
        </w:rPr>
        <w:t>Danilo</w:t>
      </w:r>
      <w:proofErr w:type="spellEnd"/>
      <w:r w:rsidR="007E55C6" w:rsidRPr="00051DC0">
        <w:rPr>
          <w:rFonts w:ascii="Calibri" w:hAnsi="Calibri"/>
          <w:color w:val="000000" w:themeColor="text1"/>
          <w:lang w:val="en-US"/>
        </w:rPr>
        <w:t xml:space="preserve">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2" w:history="1">
        <w:r w:rsidRPr="00051DC0">
          <w:rPr>
            <w:rStyle w:val="Hyper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617311"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617311">
        <w:rPr>
          <w:rFonts w:ascii="Calibri" w:hAnsi="Calibri"/>
          <w:color w:val="000000" w:themeColor="text1"/>
        </w:rPr>
        <w:t>52074 Aachen</w:t>
      </w:r>
    </w:p>
    <w:p w14:paraId="3932B480" w14:textId="33A6EEB7" w:rsidR="007E55C6" w:rsidRPr="00617311" w:rsidRDefault="007E55C6" w:rsidP="007E55C6">
      <w:pPr>
        <w:ind w:left="2124"/>
        <w:rPr>
          <w:rFonts w:ascii="Calibri" w:hAnsi="Calibri"/>
          <w:color w:val="000000" w:themeColor="text1"/>
        </w:rPr>
      </w:pPr>
      <w:r w:rsidRPr="00617311">
        <w:rPr>
          <w:rFonts w:ascii="Calibri" w:hAnsi="Calibri"/>
          <w:color w:val="000000" w:themeColor="text1"/>
        </w:rPr>
        <w:t xml:space="preserve">    </w:t>
      </w:r>
      <w:r w:rsidR="00BF3A44" w:rsidRPr="00617311">
        <w:rPr>
          <w:rFonts w:ascii="Calibri" w:hAnsi="Calibri"/>
          <w:color w:val="000000" w:themeColor="text1"/>
        </w:rPr>
        <w:t xml:space="preserve"> </w:t>
      </w:r>
      <w:r w:rsidRPr="00617311">
        <w:rPr>
          <w:rFonts w:ascii="Calibri" w:hAnsi="Calibri"/>
          <w:color w:val="000000" w:themeColor="text1"/>
        </w:rPr>
        <w:t>GERMANY</w:t>
      </w:r>
    </w:p>
    <w:p w14:paraId="694353AF" w14:textId="77777777" w:rsidR="007E55C6" w:rsidRPr="00617311" w:rsidRDefault="007E55C6" w:rsidP="007E55C6">
      <w:pPr>
        <w:rPr>
          <w:rFonts w:ascii="Calibri" w:hAnsi="Calibri"/>
          <w:color w:val="000000" w:themeColor="text1"/>
        </w:rPr>
      </w:pPr>
    </w:p>
    <w:p w14:paraId="69439021" w14:textId="77777777" w:rsidR="00500CCC" w:rsidRPr="00617311" w:rsidRDefault="00500CCC" w:rsidP="007E55C6">
      <w:pPr>
        <w:rPr>
          <w:rFonts w:ascii="Calibri" w:hAnsi="Calibri"/>
          <w:color w:val="000000" w:themeColor="text1"/>
        </w:rPr>
      </w:pPr>
    </w:p>
    <w:p w14:paraId="1159FAB3" w14:textId="77777777" w:rsidR="00500CCC" w:rsidRPr="00617311" w:rsidRDefault="00500CCC" w:rsidP="007E55C6">
      <w:pPr>
        <w:rPr>
          <w:rFonts w:ascii="Calibri" w:hAnsi="Calibri"/>
          <w:color w:val="000000" w:themeColor="text1"/>
        </w:rPr>
      </w:pPr>
    </w:p>
    <w:p w14:paraId="7F25F261" w14:textId="3D2D705D" w:rsidR="00C45BDC" w:rsidRPr="00051DC0" w:rsidRDefault="00CB61C0" w:rsidP="00DA25C5">
      <w:pPr>
        <w:pStyle w:val="Heading1"/>
        <w:numPr>
          <w:ilvl w:val="0"/>
          <w:numId w:val="0"/>
        </w:numPr>
        <w:spacing w:before="0" w:line="360" w:lineRule="auto"/>
        <w:contextualSpacing/>
        <w:rPr>
          <w:rFonts w:ascii="Calibri" w:hAnsi="Calibri" w:cs="Times New Roman"/>
          <w:color w:val="000000" w:themeColor="text1"/>
          <w:sz w:val="24"/>
          <w:szCs w:val="24"/>
        </w:rPr>
      </w:pPr>
      <w:r w:rsidRPr="0061731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9F28DE7"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commentRangeStart w:id="0"/>
      <w:r w:rsidR="00875ADF">
        <w:rPr>
          <w:rFonts w:ascii="Calibri" w:hAnsi="Calibri"/>
          <w:color w:val="000000" w:themeColor="text1"/>
          <w:lang w:val="en-US"/>
        </w:rPr>
        <w:t xml:space="preserve">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w:t>
      </w:r>
      <w:r w:rsidR="00D07BD4">
        <w:rPr>
          <w:rFonts w:ascii="Calibri" w:hAnsi="Calibri"/>
          <w:color w:val="000000" w:themeColor="text1"/>
          <w:lang w:val="en-US"/>
        </w:rPr>
        <w:t xml:space="preserve">report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commentRangeEnd w:id="0"/>
      <w:r w:rsidR="00C427C8">
        <w:rPr>
          <w:rStyle w:val="CommentReference"/>
          <w:rFonts w:asciiTheme="minorHAnsi" w:hAnsiTheme="minorHAnsi" w:cstheme="minorBidi"/>
          <w:lang w:val="en-US" w:eastAsia="en-US"/>
        </w:rPr>
        <w:commentReference w:id="0"/>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Heading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w:t>
      </w:r>
      <w:proofErr w:type="gramStart"/>
      <w:r w:rsidR="00B7201C" w:rsidRPr="00176A86">
        <w:rPr>
          <w:rFonts w:ascii="Calibri" w:hAnsi="Calibri"/>
          <w:color w:val="000000" w:themeColor="text1"/>
          <w:lang w:val="en-US"/>
        </w:rPr>
        <w:t xml:space="preserve">1 </w:t>
      </w:r>
      <w:r w:rsidR="00EA3118" w:rsidRPr="00176A86">
        <w:rPr>
          <w:rFonts w:ascii="Calibri" w:hAnsi="Calibri"/>
          <w:color w:val="000000" w:themeColor="text1"/>
          <w:lang w:val="en-US"/>
        </w:rPr>
        <w:t>diabetes</w:t>
      </w:r>
      <w:proofErr w:type="gramEnd"/>
      <w:r w:rsidR="00EA3118" w:rsidRPr="00176A86">
        <w:rPr>
          <w:rFonts w:ascii="Calibri" w:hAnsi="Calibri"/>
          <w:color w:val="000000" w:themeColor="text1"/>
          <w:lang w:val="en-US"/>
        </w:rPr>
        <w:t xml:space="preserve">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2B224CD"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E36DE5">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E36DE5">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E36DE5">
          <w:rPr>
            <w:rFonts w:ascii="Calibri" w:hAnsi="Calibri"/>
            <w:noProof/>
            <w:lang w:val="en-US"/>
          </w:rPr>
          <w:t>6</w:t>
        </w:r>
      </w:hyperlink>
      <w:r w:rsidR="00451457">
        <w:rPr>
          <w:rFonts w:ascii="Calibri" w:hAnsi="Calibri"/>
          <w:noProof/>
          <w:lang w:val="en-US"/>
        </w:rPr>
        <w:t xml:space="preserve">, </w:t>
      </w:r>
      <w:hyperlink w:anchor="_ENREF_8" w:tooltip="Efron, 2016 #6362" w:history="1">
        <w:r w:rsidR="00E36DE5">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t>
      </w:r>
      <w:proofErr w:type="gramStart"/>
      <w:r w:rsidR="003B7BFD" w:rsidRPr="00E70EAF">
        <w:rPr>
          <w:rFonts w:ascii="Calibri" w:hAnsi="Calibri"/>
          <w:lang w:val="en-US"/>
        </w:rPr>
        <w:t>well-controlled</w:t>
      </w:r>
      <w:proofErr w:type="gramEnd"/>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E36DE5">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 xml:space="preserve">play </w:t>
      </w:r>
      <w:r w:rsidR="00C619BA">
        <w:rPr>
          <w:rFonts w:ascii="Calibri" w:eastAsia="Times New Roman" w:hAnsi="Calibri" w:cs="Arial"/>
          <w:color w:val="222222"/>
          <w:shd w:val="clear" w:color="auto" w:fill="FFFFFF"/>
          <w:lang w:val="en-US"/>
        </w:rPr>
        <w:lastRenderedPageBreak/>
        <w:t>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 xml:space="preserve">the creation, </w:t>
      </w:r>
      <w:proofErr w:type="spellStart"/>
      <w:r w:rsidR="001474B8" w:rsidRPr="00E70EAF">
        <w:rPr>
          <w:rFonts w:ascii="Calibri" w:hAnsi="Calibri"/>
          <w:highlight w:val="white"/>
          <w:lang w:val="en-US"/>
        </w:rPr>
        <w:t>curation</w:t>
      </w:r>
      <w:proofErr w:type="spellEnd"/>
      <w:r w:rsidR="001474B8" w:rsidRPr="00E70EAF">
        <w:rPr>
          <w:rFonts w:ascii="Calibri" w:hAnsi="Calibri"/>
          <w:highlight w:val="white"/>
          <w:lang w:val="en-US"/>
        </w:rPr>
        <w:t>,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 xml:space="preserve">the UK </w:t>
      </w:r>
      <w:proofErr w:type="spellStart"/>
      <w:r w:rsidR="00743E98">
        <w:rPr>
          <w:rFonts w:ascii="Calibri" w:hAnsi="Calibri"/>
          <w:lang w:val="en-US"/>
        </w:rPr>
        <w:t>Biobank</w:t>
      </w:r>
      <w:proofErr w:type="spellEnd"/>
      <w:r w:rsidR="00743E98">
        <w:rPr>
          <w:rFonts w:ascii="Calibri" w:hAnsi="Calibri"/>
          <w:lang w:val="en-US"/>
        </w:rPr>
        <w:t xml:space="preserve">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proofErr w:type="spellStart"/>
      <w:r w:rsidR="008A3071">
        <w:rPr>
          <w:rFonts w:ascii="Calibri" w:hAnsi="Calibri"/>
          <w:lang w:val="en-US"/>
        </w:rPr>
        <w:t>phenotyping</w:t>
      </w:r>
      <w:proofErr w:type="spellEnd"/>
      <w:r w:rsidR="008A3071">
        <w:rPr>
          <w:rFonts w:ascii="Calibri" w:hAnsi="Calibri"/>
          <w:lang w:val="en-US"/>
        </w:rPr>
        <w:t xml:space="preserve">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E36DE5">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E36DE5">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E36DE5">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802E81">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E36DE5">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E36DE5">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E36DE5">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3D5A8934"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B048A93"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proofErr w:type="gramStart"/>
      <w:r w:rsidR="00AF58D1" w:rsidRPr="00BC60D6">
        <w:rPr>
          <w:rFonts w:ascii="Calibri" w:hAnsi="Calibri" w:cs="Arial"/>
          <w:bCs/>
          <w:color w:val="000000"/>
          <w:lang w:val="en-US" w:eastAsia="en-US"/>
        </w:rPr>
        <w:t xml:space="preserve">The underlying structure </w:t>
      </w:r>
      <w:commentRangeStart w:id="1"/>
      <w:r w:rsidR="00AF58D1" w:rsidRPr="00BC60D6">
        <w:rPr>
          <w:rFonts w:ascii="Calibri" w:hAnsi="Calibri" w:cs="Arial"/>
          <w:bCs/>
          <w:color w:val="000000"/>
          <w:lang w:val="en-US" w:eastAsia="en-US"/>
        </w:rPr>
        <w:t xml:space="preserve">of a scientific process </w:t>
      </w:r>
      <w:commentRangeEnd w:id="1"/>
      <w:r w:rsidR="00252C3A">
        <w:rPr>
          <w:rStyle w:val="CommentReference"/>
          <w:rFonts w:asciiTheme="minorHAnsi" w:hAnsiTheme="minorHAnsi" w:cstheme="minorBidi"/>
          <w:lang w:val="en-US" w:eastAsia="en-US"/>
        </w:rPr>
        <w:commentReference w:id="1"/>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proofErr w:type="gramEnd"/>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3CAB3C0"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w:t>
      </w:r>
      <w:commentRangeStart w:id="2"/>
      <w:r w:rsidR="009B7966" w:rsidRPr="00204A45">
        <w:rPr>
          <w:rFonts w:ascii="Calibri" w:hAnsi="Calibri" w:cs="Arial"/>
          <w:color w:val="000000"/>
          <w:lang w:val="en-US" w:eastAsia="en-US"/>
        </w:rPr>
        <w:t xml:space="preserve">modeling the world </w:t>
      </w:r>
      <w:commentRangeEnd w:id="2"/>
      <w:r w:rsidR="00CF40A5">
        <w:rPr>
          <w:rStyle w:val="CommentReference"/>
          <w:rFonts w:asciiTheme="minorHAnsi" w:hAnsiTheme="minorHAnsi" w:cstheme="minorBidi"/>
          <w:lang w:val="en-US" w:eastAsia="en-US"/>
        </w:rPr>
        <w:commentReference w:id="2"/>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E36DE5">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E36DE5">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proofErr w:type="gramStart"/>
      <w:r w:rsidR="00575454" w:rsidRPr="00204A45">
        <w:rPr>
          <w:rStyle w:val="s2"/>
          <w:rFonts w:ascii="Calibri" w:hAnsi="Calibri"/>
          <w:color w:val="000000" w:themeColor="text1"/>
          <w:lang w:val="en-US"/>
        </w:rPr>
        <w:t>Which</w:t>
      </w:r>
      <w:proofErr w:type="gramEnd"/>
      <w:r w:rsidR="00575454" w:rsidRPr="00204A45">
        <w:rPr>
          <w:rStyle w:val="s2"/>
          <w:rFonts w:ascii="Calibri" w:hAnsi="Calibri"/>
          <w:color w:val="000000" w:themeColor="text1"/>
          <w:lang w:val="en-US"/>
        </w:rPr>
        <w:t xml:space="preserve">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commentRangeStart w:id="3"/>
      <w:r w:rsidR="00F66D5F" w:rsidRPr="00204A45">
        <w:rPr>
          <w:rFonts w:ascii="Calibri" w:hAnsi="Calibri" w:cs="Arial"/>
          <w:color w:val="000000"/>
          <w:lang w:val="en-US" w:eastAsia="en-US"/>
        </w:rPr>
        <w:t xml:space="preserve">mechanisms </w:t>
      </w:r>
      <w:commentRangeEnd w:id="3"/>
      <w:r w:rsidR="00252C3A">
        <w:rPr>
          <w:rStyle w:val="CommentReference"/>
          <w:rFonts w:asciiTheme="minorHAnsi" w:hAnsiTheme="minorHAnsi" w:cstheme="minorBidi"/>
          <w:lang w:val="en-US" w:eastAsia="en-US"/>
        </w:rPr>
        <w:commentReference w:id="3"/>
      </w:r>
      <w:r w:rsidR="00F66D5F" w:rsidRPr="00204A45">
        <w:rPr>
          <w:rFonts w:ascii="Calibri" w:hAnsi="Calibri" w:cs="Arial"/>
          <w:color w:val="000000"/>
          <w:lang w:val="en-US" w:eastAsia="en-US"/>
        </w:rPr>
        <w:t>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E36DE5">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6B7DEEF7"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w:t>
      </w:r>
      <w:commentRangeStart w:id="4"/>
      <w:r w:rsidR="00E8464B">
        <w:rPr>
          <w:rFonts w:ascii="Calibri" w:eastAsia="Times New Roman" w:hAnsi="Calibri" w:cs="Arial"/>
          <w:color w:val="222222"/>
          <w:lang w:val="en-US"/>
        </w:rPr>
        <w:t>the</w:t>
      </w:r>
      <w:r w:rsidR="005A763F" w:rsidRPr="00204A45">
        <w:rPr>
          <w:rFonts w:ascii="Calibri" w:eastAsia="Times New Roman" w:hAnsi="Calibri" w:cs="Arial"/>
          <w:color w:val="222222"/>
          <w:lang w:val="en-US"/>
        </w:rPr>
        <w:t xml:space="preserve"> outcome</w:t>
      </w:r>
      <w:commentRangeEnd w:id="4"/>
      <w:r w:rsidR="00CF40A5">
        <w:rPr>
          <w:rStyle w:val="CommentReference"/>
          <w:rFonts w:asciiTheme="minorHAnsi" w:hAnsiTheme="minorHAnsi" w:cstheme="minorBidi"/>
          <w:lang w:val="en-US" w:eastAsia="en-US"/>
        </w:rPr>
        <w:commentReference w:id="4"/>
      </w:r>
      <w:r w:rsidR="005A763F" w:rsidRPr="00204A45">
        <w:rPr>
          <w:rFonts w:ascii="Calibri" w:eastAsia="Times New Roman" w:hAnsi="Calibri" w:cs="Arial"/>
          <w:color w:val="222222"/>
          <w:lang w:val="en-US"/>
        </w:rPr>
        <w:t xml:space="preserv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5" w:author="Ben de Haas" w:date="2018-05-06T01:06:00Z">
        <w:r w:rsidR="00CF40A5">
          <w:rPr>
            <w:rFonts w:ascii="Calibri" w:eastAsia="Times New Roman" w:hAnsi="Calibri" w:cs="Arial"/>
            <w:color w:val="222222"/>
            <w:lang w:val="en-US"/>
          </w:rPr>
          <w:t>s</w:t>
        </w:r>
      </w:ins>
      <w:del w:id="6" w:author="Ben de Haas" w:date="2018-05-06T01:06:00Z">
        <w:r w:rsidR="00A40812" w:rsidRPr="00204A45" w:rsidDel="00CF40A5">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C427C8"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2196F89" w:rsidR="005773F6" w:rsidRPr="00204A45" w:rsidRDefault="00E85D69" w:rsidP="00766769">
      <w:pPr>
        <w:shd w:val="clear" w:color="auto" w:fill="FFFFFF"/>
        <w:jc w:val="both"/>
        <w:rPr>
          <w:rFonts w:ascii="Calibri" w:eastAsia="Times New Roman" w:hAnsi="Calibri" w:cs="Arial"/>
          <w:color w:val="222222"/>
          <w:lang w:val="en-US"/>
        </w:rPr>
      </w:pPr>
      <w:proofErr w:type="gramStart"/>
      <w:r w:rsidRPr="00204A45">
        <w:rPr>
          <w:rFonts w:ascii="Calibri" w:eastAsia="Times New Roman" w:hAnsi="Calibri" w:cs="Arial"/>
          <w:color w:val="222222"/>
          <w:lang w:val="en-US"/>
        </w:rPr>
        <w:t>where</w:t>
      </w:r>
      <w:proofErr w:type="gramEnd"/>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w:t>
      </w:r>
      <w:commentRangeStart w:id="7"/>
      <w:proofErr w:type="gramStart"/>
      <w:r w:rsidR="003D2484">
        <w:rPr>
          <w:rFonts w:ascii="Calibri" w:eastAsia="Times New Roman" w:hAnsi="Calibri" w:cs="Arial"/>
          <w:color w:val="222222"/>
          <w:lang w:val="en-US"/>
        </w:rPr>
        <w:t xml:space="preserve">The data </w:t>
      </w:r>
      <w:commentRangeEnd w:id="7"/>
      <w:r w:rsidR="00CF40A5">
        <w:rPr>
          <w:rStyle w:val="CommentReference"/>
          <w:rFonts w:asciiTheme="minorHAnsi" w:hAnsiTheme="minorHAnsi" w:cstheme="minorBidi"/>
          <w:lang w:val="en-US" w:eastAsia="en-US"/>
        </w:rPr>
        <w:commentReference w:id="7"/>
      </w:r>
      <w:r w:rsidR="003D2484">
        <w:rPr>
          <w:rFonts w:ascii="Calibri" w:eastAsia="Times New Roman" w:hAnsi="Calibri" w:cs="Arial"/>
          <w:color w:val="222222"/>
          <w:lang w:val="en-US"/>
        </w:rPr>
        <w:t>were standardized by mean centering to zero and variance scaling to one</w:t>
      </w:r>
      <w:proofErr w:type="gramEnd"/>
      <w:r w:rsidR="003D2484">
        <w:rPr>
          <w:rFonts w:ascii="Calibri" w:eastAsia="Times New Roman" w:hAnsi="Calibri" w:cs="Arial"/>
          <w:color w:val="222222"/>
          <w:lang w:val="en-US"/>
        </w:rPr>
        <w:t>.</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0A04943"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commentRangeStart w:id="8"/>
      <w:r w:rsidR="00127EAD">
        <w:rPr>
          <w:rStyle w:val="s2"/>
          <w:rFonts w:ascii="Calibri" w:hAnsi="Calibri"/>
          <w:color w:val="000000" w:themeColor="text1"/>
          <w:lang w:val="en-US"/>
        </w:rPr>
        <w:t xml:space="preserve">deviance </w:t>
      </w:r>
      <w:commentRangeEnd w:id="8"/>
      <w:r w:rsidR="0039655E">
        <w:rPr>
          <w:rStyle w:val="CommentReference"/>
          <w:rFonts w:asciiTheme="minorHAnsi" w:hAnsiTheme="minorHAnsi" w:cstheme="minorBidi"/>
          <w:lang w:val="en-US" w:eastAsia="en-US"/>
        </w:rPr>
        <w:commentReference w:id="8"/>
      </w:r>
      <w:r w:rsidR="00127EAD">
        <w:rPr>
          <w:rStyle w:val="s2"/>
          <w:rFonts w:ascii="Calibri" w:hAnsi="Calibri"/>
          <w:color w:val="000000" w:themeColor="text1"/>
          <w:lang w:val="en-US"/>
        </w:rPr>
        <w:t>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r w:rsidR="005B70FD" w:rsidRPr="00617311">
        <w:rPr>
          <w:rFonts w:ascii="Calibri" w:eastAsia="Times New Roman" w:hAnsi="Calibri" w:cs="Arial"/>
          <w:color w:val="FF0000"/>
          <w:lang w:val="en-US"/>
        </w:rPr>
        <w:t xml:space="preserve">corresponding </w:t>
      </w:r>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 xml:space="preserve">coefficient </w:t>
      </w:r>
      <w:r w:rsidR="00D740C2" w:rsidRPr="00617311">
        <w:rPr>
          <w:rFonts w:ascii="Calibri" w:eastAsia="Times New Roman" w:hAnsi="Calibri" w:cs="Arial"/>
          <w:color w:val="FF0000"/>
          <w:lang w:val="en-US"/>
        </w:rPr>
        <w:t xml:space="preserve">at hand </w:t>
      </w:r>
      <w:commentRangeStart w:id="9"/>
      <w:r w:rsidR="00D740C2" w:rsidRPr="00617311">
        <w:rPr>
          <w:rFonts w:ascii="Calibri" w:eastAsia="Times New Roman" w:hAnsi="Calibri" w:cs="Arial"/>
          <w:color w:val="FF0000"/>
          <w:lang w:val="en-US"/>
        </w:rPr>
        <w:t xml:space="preserve">deviates from </w:t>
      </w:r>
      <w:r w:rsidR="005B70FD" w:rsidRPr="00617311">
        <w:rPr>
          <w:rFonts w:ascii="Calibri" w:eastAsia="Times New Roman" w:hAnsi="Calibri" w:cs="Arial"/>
          <w:color w:val="FF0000"/>
          <w:lang w:val="en-US"/>
        </w:rPr>
        <w:t>chance</w:t>
      </w:r>
      <w:commentRangeEnd w:id="9"/>
      <w:r w:rsidR="0039655E">
        <w:rPr>
          <w:rStyle w:val="CommentReference"/>
          <w:rFonts w:asciiTheme="minorHAnsi" w:hAnsiTheme="minorHAnsi" w:cstheme="minorBidi"/>
          <w:lang w:val="en-US" w:eastAsia="en-US"/>
        </w:rPr>
        <w:commentReference w:id="9"/>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variant of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w:t>
      </w:r>
      <w:proofErr w:type="spellStart"/>
      <w:r w:rsidR="00EF480C">
        <w:rPr>
          <w:rFonts w:ascii="Calibri" w:hAnsi="Calibri" w:cs="Helvetica"/>
          <w:bCs/>
          <w:color w:val="000000"/>
          <w:lang w:val="en-US" w:eastAsia="en-US"/>
        </w:rPr>
        <w:t>sparsity</w:t>
      </w:r>
      <w:proofErr w:type="spellEnd"/>
      <w:r w:rsidR="00EF480C">
        <w:rPr>
          <w:rFonts w:ascii="Calibri" w:hAnsi="Calibri" w:cs="Helvetica"/>
          <w:bCs/>
          <w:color w:val="000000"/>
          <w:lang w:val="en-US" w:eastAsia="en-US"/>
        </w:rPr>
        <w:t xml:space="preserve">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C427C8" w:rsidP="00E72E1E">
      <w:pPr>
        <w:pStyle w:val="Heading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0A46E4A" w:rsidR="001C1457" w:rsidRPr="00204A45" w:rsidRDefault="001C1457" w:rsidP="00204A45">
      <w:pPr>
        <w:shd w:val="clear" w:color="auto" w:fill="FFFFFF"/>
        <w:jc w:val="both"/>
        <w:rPr>
          <w:rFonts w:ascii="Calibri" w:eastAsia="Times New Roman" w:hAnsi="Calibri" w:cs="Arial"/>
          <w:color w:val="222222"/>
          <w:lang w:val="en-US"/>
        </w:rPr>
      </w:pPr>
      <w:proofErr w:type="gramStart"/>
      <w:r w:rsidRPr="00204A45">
        <w:rPr>
          <w:rFonts w:ascii="Calibri" w:eastAsia="Times New Roman" w:hAnsi="Calibri" w:cs="Arial"/>
          <w:color w:val="222222"/>
          <w:lang w:val="en-US"/>
        </w:rPr>
        <w:lastRenderedPageBreak/>
        <w:t>where</w:t>
      </w:r>
      <w:proofErr w:type="gramEnd"/>
      <w:r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w:t>
      </w:r>
      <w:commentRangeStart w:id="10"/>
      <w:r w:rsidR="005E6670" w:rsidRPr="00204A45">
        <w:rPr>
          <w:rFonts w:ascii="Calibri" w:eastAsia="Times New Roman" w:hAnsi="Calibri" w:cs="Arial"/>
          <w:color w:val="222222"/>
          <w:lang w:val="en-US"/>
        </w:rPr>
        <w:t xml:space="preserve">hyper-parameter </w:t>
      </w:r>
      <m:oMath>
        <m:r>
          <w:rPr>
            <w:rFonts w:ascii="Cambria Math" w:hAnsi="Cambria Math"/>
          </w:rPr>
          <m:t>λ</m:t>
        </m:r>
      </m:oMath>
      <w:r w:rsidR="005E6670" w:rsidRPr="00204A45">
        <w:rPr>
          <w:rFonts w:ascii="Calibri" w:hAnsi="Calibri"/>
          <w:lang w:val="en-US"/>
        </w:rPr>
        <w:t xml:space="preserve"> </w:t>
      </w:r>
      <w:commentRangeEnd w:id="10"/>
      <w:r w:rsidR="0039655E">
        <w:rPr>
          <w:rStyle w:val="CommentReference"/>
          <w:rFonts w:asciiTheme="minorHAnsi" w:hAnsiTheme="minorHAnsi" w:cstheme="minorBidi"/>
          <w:lang w:val="en-US" w:eastAsia="en-US"/>
        </w:rPr>
        <w:commentReference w:id="10"/>
      </w:r>
      <w:r w:rsidR="005E6670" w:rsidRPr="00204A45">
        <w:rPr>
          <w:rFonts w:ascii="Calibri" w:hAnsi="Calibri"/>
          <w:lang w:val="en-US"/>
        </w:rPr>
        <w:t xml:space="preserve">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w:t>
      </w:r>
      <w:commentRangeStart w:id="11"/>
      <w:r w:rsidR="00D53F42">
        <w:rPr>
          <w:rFonts w:ascii="Calibri" w:hAnsi="Calibri" w:cs="Arial"/>
          <w:color w:val="FF0000"/>
          <w:lang w:val="en-US" w:eastAsia="en-US"/>
        </w:rPr>
        <w:t xml:space="preserve">less because we </w:t>
      </w:r>
      <w:commentRangeEnd w:id="11"/>
      <w:r w:rsidR="0039655E">
        <w:rPr>
          <w:rStyle w:val="CommentReference"/>
          <w:rFonts w:asciiTheme="minorHAnsi" w:hAnsiTheme="minorHAnsi" w:cstheme="minorBidi"/>
          <w:lang w:val="en-US" w:eastAsia="en-US"/>
        </w:rPr>
        <w:commentReference w:id="11"/>
      </w:r>
      <w:r w:rsidR="00D53F42">
        <w:rPr>
          <w:rFonts w:ascii="Calibri" w:hAnsi="Calibri" w:cs="Arial"/>
          <w:color w:val="FF0000"/>
          <w:lang w:val="en-US" w:eastAsia="en-US"/>
        </w:rPr>
        <w:t>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09F62C99"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commentRangeStart w:id="12"/>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unbiased out-of-sample predictions using ordinary </w:t>
      </w:r>
      <w:proofErr w:type="gramStart"/>
      <w:r w:rsidR="006A10A4">
        <w:rPr>
          <w:rFonts w:ascii="Calibri" w:hAnsi="Calibri" w:cs="Arial"/>
          <w:color w:val="000000" w:themeColor="text1"/>
          <w:lang w:val="en-US"/>
        </w:rPr>
        <w:t>least-squares</w:t>
      </w:r>
      <w:proofErr w:type="gramEnd"/>
      <w:r w:rsidR="006A10A4">
        <w:rPr>
          <w:rFonts w:ascii="Calibri" w:hAnsi="Calibri" w:cs="Arial"/>
          <w:color w:val="000000" w:themeColor="text1"/>
          <w:lang w:val="en-US"/>
        </w:rPr>
        <w:t xml:space="preserve"> on the collection of active variables</w:t>
      </w:r>
      <w:commentRangeEnd w:id="12"/>
      <w:r w:rsidR="00B33D38">
        <w:rPr>
          <w:rStyle w:val="CommentReference"/>
          <w:rFonts w:asciiTheme="minorHAnsi" w:hAnsiTheme="minorHAnsi" w:cstheme="minorBidi"/>
          <w:lang w:val="en-US" w:eastAsia="en-US"/>
        </w:rPr>
        <w:commentReference w:id="12"/>
      </w:r>
      <w:r w:rsidR="006A10A4">
        <w:rPr>
          <w:rFonts w:ascii="Calibri" w:hAnsi="Calibri" w:cs="Arial"/>
          <w:color w:val="000000" w:themeColor="text1"/>
          <w:lang w:val="en-US"/>
        </w:rPr>
        <w:t>.</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helped us to disambiguate the role of shrinking and variable selection in forming predictions with LASSO.</w:t>
      </w:r>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w:t>
      </w:r>
      <w:proofErr w:type="gramStart"/>
      <w:r w:rsidR="00151E68" w:rsidRPr="00204A45">
        <w:rPr>
          <w:rFonts w:ascii="Calibri" w:hAnsi="Calibri"/>
          <w:color w:val="000000" w:themeColor="text1"/>
          <w:lang w:val="en-US"/>
        </w:rPr>
        <w:t>around</w:t>
      </w:r>
      <w:proofErr w:type="gramEnd"/>
      <w:r w:rsidR="00151E68" w:rsidRPr="00204A45">
        <w:rPr>
          <w:rFonts w:ascii="Calibri" w:hAnsi="Calibri"/>
          <w:color w:val="000000" w:themeColor="text1"/>
          <w:lang w:val="en-US"/>
        </w:rPr>
        <w:t xml:space="preserve">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w:t>
      </w:r>
      <w:r w:rsidR="00BA211A" w:rsidRPr="00204A45">
        <w:rPr>
          <w:rFonts w:ascii="Calibri" w:hAnsi="Calibri" w:cs="Arial"/>
          <w:color w:val="000000" w:themeColor="text1"/>
          <w:lang w:val="en-US"/>
        </w:rPr>
        <w:lastRenderedPageBreak/>
        <w:t>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m:t>
            </m:r>
            <w:proofErr w:type="gramStart"/>
            <m:r>
              <w:rPr>
                <w:rFonts w:ascii="Cambria Math" w:eastAsia="Times New Roman" w:hAnsi="Cambria Math" w:cs="Calibri"/>
                <w:color w:val="222222"/>
                <w:lang w:val="en-US"/>
              </w:rPr>
              <m:t>,  σ</m:t>
            </m:r>
            <w:proofErr w:type="gramEnd"/>
            <m:r>
              <w:rPr>
                <w:rFonts w:ascii="Cambria Math" w:eastAsia="Times New Roman" w:hAnsi="Cambria Math" w:cs="Calibri"/>
                <w:color w:val="222222"/>
                <w:lang w:val="en-US"/>
              </w:rPr>
              <m:t>=1)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2341587B" w:rsidR="004A4C6D" w:rsidRPr="00617311" w:rsidRDefault="00ED5EC8"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 xml:space="preserve">generating and fitting model were </w:t>
      </w:r>
      <w:commentRangeStart w:id="13"/>
      <w:r w:rsidR="00157802">
        <w:rPr>
          <w:rFonts w:ascii="Calibri" w:eastAsia="Times New Roman" w:hAnsi="Calibri" w:cs="Calibri"/>
          <w:color w:val="222222"/>
          <w:sz w:val="24"/>
          <w:szCs w:val="24"/>
        </w:rPr>
        <w:t>incurring</w:t>
      </w:r>
      <w:r w:rsidRPr="00617311">
        <w:rPr>
          <w:rFonts w:ascii="Calibri" w:eastAsia="Times New Roman" w:hAnsi="Calibri" w:cs="Calibri"/>
          <w:color w:val="222222"/>
          <w:sz w:val="24"/>
          <w:szCs w:val="24"/>
        </w:rPr>
        <w:t xml:space="preserve"> </w:t>
      </w:r>
      <w:commentRangeEnd w:id="13"/>
      <w:r w:rsidR="00B33D38">
        <w:rPr>
          <w:rStyle w:val="CommentReference"/>
        </w:rPr>
        <w:commentReference w:id="13"/>
      </w:r>
      <w:r w:rsidR="00157802">
        <w:rPr>
          <w:rFonts w:ascii="Calibri" w:eastAsia="Times New Roman" w:hAnsi="Calibri" w:cs="Calibri"/>
          <w:color w:val="222222"/>
          <w:sz w:val="24"/>
          <w:szCs w:val="24"/>
        </w:rPr>
        <w:t xml:space="preserve">by </w:t>
      </w:r>
      <w:commentRangeStart w:id="14"/>
      <w:r w:rsidRPr="00617311">
        <w:rPr>
          <w:rFonts w:ascii="Calibri" w:eastAsia="Times New Roman" w:hAnsi="Calibri" w:cs="Calibri"/>
          <w:color w:val="222222"/>
          <w:sz w:val="24"/>
          <w:szCs w:val="24"/>
        </w:rPr>
        <w:t xml:space="preserve">taking the </w:t>
      </w:r>
      <w:commentRangeEnd w:id="14"/>
      <w:r w:rsidR="00B33D38">
        <w:rPr>
          <w:rStyle w:val="CommentReference"/>
        </w:rPr>
        <w:commentReference w:id="14"/>
      </w:r>
      <w:r w:rsidRPr="00617311">
        <w:rPr>
          <w:rFonts w:ascii="Calibri" w:eastAsia="Times New Roman" w:hAnsi="Calibri" w:cs="Calibri"/>
          <w:color w:val="222222"/>
          <w:sz w:val="24"/>
          <w:szCs w:val="24"/>
        </w:rPr>
        <w:t>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w:t>
      </w:r>
      <w:proofErr w:type="gramStart"/>
      <w:r w:rsidR="004F03BF" w:rsidRPr="00617311">
        <w:rPr>
          <w:rFonts w:ascii="Calibri" w:eastAsia="Times New Roman" w:hAnsi="Calibri" w:cs="Calibri"/>
          <w:color w:val="222222"/>
          <w:sz w:val="24"/>
          <w:szCs w:val="24"/>
        </w:rPr>
        <w:t xml:space="preserve">samples </w:t>
      </w:r>
      <m:oMath>
        <m:r>
          <w:rPr>
            <w:rFonts w:ascii="Cambria Math" w:eastAsia="Times New Roman" w:hAnsi="Cambria Math" w:cs="Arial"/>
            <w:color w:val="222222"/>
          </w:rPr>
          <m:t xml:space="preserve"> n</m:t>
        </m:r>
      </m:oMath>
      <w:proofErr w:type="gramEnd"/>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majority of medical and </w:t>
      </w:r>
      <w:proofErr w:type="spellStart"/>
      <w:r w:rsidR="004F03BF" w:rsidRPr="00617311">
        <w:rPr>
          <w:rFonts w:ascii="Calibri" w:eastAsia="Times New Roman" w:hAnsi="Calibri" w:cs="Calibri"/>
          <w:color w:val="222222"/>
          <w:sz w:val="24"/>
          <w:szCs w:val="24"/>
        </w:rPr>
        <w:t>neuroscientific</w:t>
      </w:r>
      <w:proofErr w:type="spellEnd"/>
      <w:r w:rsidR="004F03BF" w:rsidRPr="00617311">
        <w:rPr>
          <w:rFonts w:ascii="Calibri" w:eastAsia="Times New Roman" w:hAnsi="Calibri" w:cs="Calibri"/>
          <w:color w:val="222222"/>
          <w:sz w:val="24"/>
          <w:szCs w:val="24"/>
        </w:rPr>
        <w:t xml:space="preserve">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w:t>
      </w:r>
      <w:proofErr w:type="spellStart"/>
      <w:r w:rsidR="004F03BF" w:rsidRPr="00617311">
        <w:rPr>
          <w:rFonts w:ascii="Calibri" w:eastAsia="Times New Roman" w:hAnsi="Calibri" w:cs="Calibri"/>
          <w:color w:val="222222"/>
          <w:sz w:val="24"/>
          <w:szCs w:val="24"/>
        </w:rPr>
        <w:t>Biobank</w:t>
      </w:r>
      <w:proofErr w:type="spellEnd"/>
      <w:r w:rsidR="004F03BF" w:rsidRPr="00617311">
        <w:rPr>
          <w:rFonts w:ascii="Calibri" w:eastAsia="Times New Roman" w:hAnsi="Calibri" w:cs="Calibri"/>
          <w:color w:val="222222"/>
          <w:sz w:val="24"/>
          <w:szCs w:val="24"/>
        </w:rPr>
        <w:t xml:space="preserve">.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89BD14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w:t>
      </w:r>
      <w:proofErr w:type="gramStart"/>
      <w:r w:rsidR="003F54F6">
        <w:rPr>
          <w:rFonts w:ascii="Calibri" w:eastAsia="Times New Roman" w:hAnsi="Calibri" w:cs="Calibri"/>
          <w:color w:val="222222"/>
          <w:sz w:val="24"/>
          <w:szCs w:val="24"/>
        </w:rPr>
        <w:t>techniques,</w:t>
      </w:r>
      <w:proofErr w:type="gramEnd"/>
      <w:r w:rsidR="003F54F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The noise terms was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AABA26B" w:rsidR="004F03BF" w:rsidRPr="00617311" w:rsidRDefault="004F03BF"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w:t>
      </w:r>
      <w:proofErr w:type="spellStart"/>
      <w:r w:rsidR="00F20496">
        <w:rPr>
          <w:rFonts w:ascii="Calibri" w:eastAsia="Times New Roman" w:hAnsi="Calibri" w:cs="Calibri"/>
          <w:color w:val="222222"/>
          <w:sz w:val="24"/>
          <w:szCs w:val="24"/>
        </w:rPr>
        <w:t>covariation</w:t>
      </w:r>
      <w:proofErr w:type="spellEnd"/>
      <w:r w:rsidR="00F20496">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proofErr w:type="spellStart"/>
      <w:r w:rsidR="00F20496" w:rsidRPr="001652DC">
        <w:rPr>
          <w:rFonts w:ascii="Calibri" w:eastAsia="Times New Roman" w:hAnsi="Calibri" w:cs="Calibri"/>
          <w:color w:val="222222"/>
          <w:sz w:val="24"/>
          <w:szCs w:val="24"/>
        </w:rPr>
        <w:t>multicollinearity</w:t>
      </w:r>
      <w:proofErr w:type="spellEnd"/>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Besides datasets containing exclusively independent variables (i.e., 0% </w:t>
      </w:r>
      <w:proofErr w:type="spellStart"/>
      <w:r w:rsidR="00F047B6">
        <w:rPr>
          <w:rFonts w:ascii="Calibri" w:eastAsia="Times New Roman" w:hAnsi="Calibri" w:cs="Calibri"/>
          <w:color w:val="222222"/>
          <w:sz w:val="24"/>
          <w:szCs w:val="24"/>
        </w:rPr>
        <w:t>covariation</w:t>
      </w:r>
      <w:proofErr w:type="spellEnd"/>
      <w:r w:rsid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ground-truth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commentRangeStart w:id="15"/>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w:t>
      </w:r>
      <w:commentRangeEnd w:id="15"/>
      <w:r w:rsidR="00063C8B">
        <w:rPr>
          <w:rStyle w:val="CommentReference"/>
        </w:rPr>
        <w:commentReference w:id="15"/>
      </w:r>
      <w:commentRangeStart w:id="16"/>
      <w:r w:rsidR="005A4925">
        <w:rPr>
          <w:rFonts w:ascii="Calibri" w:eastAsia="Times New Roman" w:hAnsi="Calibri" w:cs="Calibri"/>
          <w:color w:val="222222"/>
          <w:sz w:val="24"/>
          <w:szCs w:val="24"/>
        </w:rPr>
        <w:t xml:space="preserve">between the </w:t>
      </w:r>
      <w:r w:rsidRPr="00617311">
        <w:rPr>
          <w:rFonts w:ascii="Calibri" w:eastAsia="Times New Roman" w:hAnsi="Calibri" w:cs="Calibri"/>
          <w:color w:val="222222"/>
          <w:sz w:val="24"/>
          <w:szCs w:val="24"/>
        </w:rPr>
        <w:t>relevant variables</w:t>
      </w:r>
      <w:commentRangeEnd w:id="16"/>
      <w:r w:rsidR="00063C8B">
        <w:rPr>
          <w:rStyle w:val="CommentReference"/>
        </w:rPr>
        <w:commentReference w:id="16"/>
      </w:r>
      <w:r w:rsidRPr="00617311">
        <w:rPr>
          <w:rFonts w:ascii="Calibri" w:eastAsia="Times New Roman" w:hAnsi="Calibri" w:cs="Calibri"/>
          <w:color w:val="222222"/>
          <w:sz w:val="24"/>
          <w:szCs w:val="24"/>
        </w:rPr>
        <w:t>.</w:t>
      </w:r>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lastRenderedPageBreak/>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67A0D8B5"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w:t>
      </w:r>
      <w:proofErr w:type="spellStart"/>
      <w:r w:rsidRPr="00A505FA">
        <w:rPr>
          <w:rFonts w:ascii="Calibri" w:hAnsi="Calibri" w:cs="Helvetica"/>
          <w:color w:val="000000" w:themeColor="text1"/>
          <w:lang w:val="en-US"/>
        </w:rPr>
        <w:t>replicability</w:t>
      </w:r>
      <w:proofErr w:type="spellEnd"/>
      <w:r w:rsidRPr="00A505FA">
        <w:rPr>
          <w:rFonts w:ascii="Calibri" w:hAnsi="Calibri" w:cs="Helvetica"/>
          <w:color w:val="000000" w:themeColor="text1"/>
          <w:lang w:val="en-US"/>
        </w:rPr>
        <w:t xml:space="preserve">,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hyperlink r:id="rId14" w:history="1">
        <w:r w:rsidRPr="00A505FA">
          <w:rPr>
            <w:rStyle w:val="Hyperlink"/>
            <w:rFonts w:ascii="Calibri" w:hAnsi="Calibri" w:cs="Helvetica"/>
            <w:color w:val="000000" w:themeColor="text1"/>
            <w:lang w:val="en-US"/>
          </w:rPr>
          <w:t>http://scikit-learn.org</w:t>
        </w:r>
      </w:hyperlink>
      <w:r w:rsidRPr="00A505FA">
        <w:rPr>
          <w:rFonts w:ascii="Calibri" w:hAnsi="Calibri" w:cs="Helvetica"/>
          <w:color w:val="000000" w:themeColor="text1"/>
          <w:lang w:val="en-US"/>
        </w:rPr>
        <w:t xml:space="preserve">). All analysis scripts that reproduce the results of the present study are readily accessible </w:t>
      </w:r>
      <w:del w:id="17" w:author="Ben de Haas" w:date="2018-05-06T01:38:00Z">
        <w:r w:rsidRPr="00A505FA" w:rsidDel="00063C8B">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18" w:author="Ben de Haas" w:date="2018-05-06T01:38:00Z">
        <w:r w:rsidRPr="00A505FA" w:rsidDel="00063C8B">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hyperlink r:id="rId15" w:history="1">
        <w:r w:rsidRPr="00A505FA">
          <w:rPr>
            <w:rStyle w:val="Hyperlink"/>
            <w:rFonts w:ascii="Calibri" w:hAnsi="Calibri" w:cs="Helvetica"/>
            <w:color w:val="000000" w:themeColor="text1"/>
            <w:lang w:val="en-US"/>
          </w:rPr>
          <w:t>http://github.com/banilo/to_be_added_later)</w:t>
        </w:r>
      </w:hyperlink>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commentRangeStart w:id="19"/>
      <w:r>
        <w:rPr>
          <w:rFonts w:ascii="Calibri" w:hAnsi="Calibri"/>
          <w:i/>
          <w:color w:val="000000" w:themeColor="text1"/>
          <w:lang w:val="en-US"/>
        </w:rPr>
        <w:t>Simulated data</w:t>
      </w:r>
      <w:r w:rsidR="00750CA7">
        <w:rPr>
          <w:rFonts w:ascii="Calibri" w:hAnsi="Calibri"/>
          <w:i/>
          <w:color w:val="000000" w:themeColor="text1"/>
          <w:lang w:val="en-US"/>
        </w:rPr>
        <w:t>sets</w:t>
      </w:r>
      <w:commentRangeEnd w:id="19"/>
      <w:r w:rsidR="00086BC5">
        <w:rPr>
          <w:rStyle w:val="CommentReference"/>
          <w:rFonts w:asciiTheme="minorHAnsi" w:hAnsiTheme="minorHAnsi" w:cstheme="minorBidi"/>
          <w:lang w:val="en-US" w:eastAsia="en-US"/>
        </w:rPr>
        <w:commentReference w:id="19"/>
      </w:r>
    </w:p>
    <w:p w14:paraId="311D2C75" w14:textId="053B0800"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w:t>
      </w:r>
      <w:commentRangeStart w:id="20"/>
      <w:del w:id="21" w:author="Ben de Haas" w:date="2018-05-06T01:42:00Z">
        <w:r w:rsidR="0003734E" w:rsidRPr="0003734E" w:rsidDel="002337EE">
          <w:rPr>
            <w:rFonts w:ascii="Calibri" w:hAnsi="Calibri"/>
            <w:color w:val="000000" w:themeColor="text1"/>
            <w:lang w:val="en-US"/>
          </w:rPr>
          <w:delText>that emerge in a direct comparison of</w:delText>
        </w:r>
      </w:del>
      <w:ins w:id="22" w:author="Ben de Haas" w:date="2018-05-06T01:42:00Z">
        <w:r w:rsidR="002337EE">
          <w:rPr>
            <w:rFonts w:ascii="Calibri" w:hAnsi="Calibri"/>
            <w:color w:val="000000" w:themeColor="text1"/>
            <w:lang w:val="en-US"/>
          </w:rPr>
          <w:t>between</w:t>
        </w:r>
      </w:ins>
      <w:r w:rsidR="0003734E" w:rsidRPr="0003734E">
        <w:rPr>
          <w:rFonts w:ascii="Calibri" w:hAnsi="Calibri"/>
          <w:color w:val="000000" w:themeColor="text1"/>
          <w:lang w:val="en-US"/>
        </w:rPr>
        <w:t xml:space="preserve"> </w:t>
      </w:r>
      <w:commentRangeEnd w:id="20"/>
      <w:r w:rsidR="002337EE">
        <w:rPr>
          <w:rStyle w:val="CommentReference"/>
          <w:rFonts w:asciiTheme="minorHAnsi" w:hAnsiTheme="minorHAnsi" w:cstheme="minorBidi"/>
          <w:lang w:val="en-US" w:eastAsia="en-US"/>
        </w:rPr>
        <w:commentReference w:id="20"/>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del w:id="23" w:author="Ben de Haas" w:date="2018-05-06T01:41:00Z">
        <w:r w:rsidRPr="0003734E" w:rsidDel="002337EE">
          <w:rPr>
            <w:rFonts w:ascii="Calibri" w:hAnsi="Calibri"/>
            <w:color w:val="000000" w:themeColor="text1"/>
            <w:lang w:val="en-US"/>
          </w:rPr>
          <w:delText xml:space="preserve"> are</w:delText>
        </w:r>
      </w:del>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w:t>
      </w:r>
      <w:commentRangeStart w:id="24"/>
      <w:r w:rsidRPr="0003734E">
        <w:rPr>
          <w:rFonts w:ascii="Calibri" w:hAnsi="Calibri"/>
          <w:color w:val="000000" w:themeColor="text1"/>
          <w:lang w:val="en-US"/>
        </w:rPr>
        <w:t xml:space="preserve">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w:t>
      </w:r>
      <w:commentRangeEnd w:id="24"/>
      <w:r w:rsidR="002337EE">
        <w:rPr>
          <w:rStyle w:val="CommentReference"/>
          <w:rFonts w:asciiTheme="minorHAnsi" w:hAnsiTheme="minorHAnsi" w:cstheme="minorBidi"/>
          <w:lang w:val="en-US" w:eastAsia="en-US"/>
        </w:rPr>
        <w:commentReference w:id="24"/>
      </w:r>
      <w:r w:rsidRPr="0003734E">
        <w:rPr>
          <w:rFonts w:ascii="Calibri" w:hAnsi="Calibri"/>
          <w:color w:val="000000" w:themeColor="text1"/>
          <w:lang w:val="en-US"/>
        </w:rPr>
        <w:t xml:space="preserve">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w:t>
      </w:r>
      <w:ins w:id="25" w:author="Ben de Haas" w:date="2018-05-06T01:46:00Z">
        <w:r w:rsidR="002337EE">
          <w:rPr>
            <w:rFonts w:ascii="Calibri" w:hAnsi="Calibri"/>
            <w:color w:val="000000" w:themeColor="text1"/>
            <w:lang w:val="en-US"/>
          </w:rPr>
          <w:t xml:space="preserve"> expansion</w:t>
        </w:r>
      </w:ins>
      <w:r w:rsidR="00E20117" w:rsidRPr="0003734E">
        <w:rPr>
          <w:rFonts w:ascii="Calibri" w:hAnsi="Calibri"/>
          <w:color w:val="000000" w:themeColor="text1"/>
          <w:lang w:val="en-US"/>
        </w:rPr>
        <w:t xml:space="preserve">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26" w:author="Ben de Haas" w:date="2018-05-06T01:46:00Z">
        <w:r w:rsidR="00E20117" w:rsidRPr="0003734E" w:rsidDel="002337EE">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w:t>
      </w:r>
      <w:commentRangeStart w:id="27"/>
      <w:r w:rsidR="00DF6616" w:rsidRPr="0003734E">
        <w:rPr>
          <w:rFonts w:ascii="Calibri" w:hAnsi="Calibri"/>
          <w:color w:val="000000" w:themeColor="text1"/>
          <w:lang w:val="en-US"/>
        </w:rPr>
        <w:t xml:space="preserve">entail </w:t>
      </w:r>
      <w:proofErr w:type="gramStart"/>
      <w:r w:rsidR="00D342B0" w:rsidRPr="0003734E">
        <w:rPr>
          <w:rFonts w:ascii="Calibri" w:hAnsi="Calibri"/>
          <w:color w:val="000000" w:themeColor="text1"/>
          <w:lang w:val="en-US"/>
        </w:rPr>
        <w:t>less</w:t>
      </w:r>
      <w:proofErr w:type="gramEnd"/>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commentRangeEnd w:id="27"/>
      <w:r w:rsidR="0064587B">
        <w:rPr>
          <w:rStyle w:val="CommentReference"/>
          <w:rFonts w:asciiTheme="minorHAnsi" w:hAnsiTheme="minorHAnsi" w:cstheme="minorBidi"/>
          <w:lang w:val="en-US" w:eastAsia="en-US"/>
        </w:rPr>
        <w:commentReference w:id="27"/>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w:t>
      </w:r>
      <w:proofErr w:type="spellStart"/>
      <w:r w:rsidR="00D342B0" w:rsidRPr="0003734E">
        <w:rPr>
          <w:rFonts w:ascii="Calibri" w:hAnsi="Calibri"/>
          <w:color w:val="000000" w:themeColor="text1"/>
          <w:lang w:val="en-US"/>
        </w:rPr>
        <w:t>collinearity</w:t>
      </w:r>
      <w:proofErr w:type="spellEnd"/>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w:t>
      </w:r>
      <w:commentRangeStart w:id="28"/>
      <w:r w:rsidR="00841D3A" w:rsidRPr="0003734E">
        <w:rPr>
          <w:rFonts w:ascii="Calibri" w:hAnsi="Calibri"/>
          <w:color w:val="000000" w:themeColor="text1"/>
          <w:lang w:val="en-US"/>
        </w:rPr>
        <w:t xml:space="preserve">of </w:t>
      </w:r>
      <w:r w:rsidR="001762FF" w:rsidRPr="0003734E">
        <w:rPr>
          <w:rFonts w:ascii="Calibri" w:hAnsi="Calibri"/>
          <w:color w:val="000000" w:themeColor="text1"/>
          <w:lang w:val="en-US"/>
        </w:rPr>
        <w:t>n=10,000</w:t>
      </w:r>
      <w:commentRangeEnd w:id="28"/>
      <w:r w:rsidR="002337EE">
        <w:rPr>
          <w:rStyle w:val="CommentReference"/>
          <w:rFonts w:asciiTheme="minorHAnsi" w:hAnsiTheme="minorHAnsi" w:cstheme="minorBidi"/>
          <w:lang w:val="en-US" w:eastAsia="en-US"/>
        </w:rPr>
        <w:commentReference w:id="28"/>
      </w:r>
      <w:r w:rsidR="001762FF" w:rsidRPr="0003734E">
        <w:rPr>
          <w:rFonts w:ascii="Calibri" w:hAnsi="Calibri"/>
          <w:color w:val="000000" w:themeColor="text1"/>
          <w:lang w:val="en-US"/>
        </w:rPr>
        <w:t xml:space="preserve">,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commentRangeStart w:id="29"/>
      <w:r w:rsidR="003A4DC4" w:rsidRPr="0003734E">
        <w:rPr>
          <w:rFonts w:ascii="Calibri" w:hAnsi="Calibri"/>
          <w:color w:val="000000" w:themeColor="text1"/>
          <w:lang w:val="en-US"/>
        </w:rPr>
        <w:t xml:space="preserve">less </w:t>
      </w:r>
      <w:commentRangeEnd w:id="29"/>
      <w:r w:rsidR="002337EE">
        <w:rPr>
          <w:rStyle w:val="CommentReference"/>
          <w:rFonts w:asciiTheme="minorHAnsi" w:hAnsiTheme="minorHAnsi" w:cstheme="minorBidi"/>
          <w:lang w:val="en-US" w:eastAsia="en-US"/>
        </w:rPr>
        <w:commentReference w:id="29"/>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a </w:t>
      </w:r>
      <w:commentRangeStart w:id="30"/>
      <w:r w:rsidRPr="00BC54C2">
        <w:rPr>
          <w:rFonts w:ascii="Calibri" w:hAnsi="Calibri"/>
          <w:color w:val="000000" w:themeColor="text1"/>
          <w:lang w:val="en-US"/>
        </w:rPr>
        <w:t xml:space="preserve">common </w:t>
      </w:r>
      <w:commentRangeEnd w:id="30"/>
      <w:r w:rsidR="0059445E">
        <w:rPr>
          <w:rStyle w:val="CommentReference"/>
          <w:rFonts w:asciiTheme="minorHAnsi" w:hAnsiTheme="minorHAnsi" w:cstheme="minorBidi"/>
          <w:lang w:val="en-US" w:eastAsia="en-US"/>
        </w:rPr>
        <w:commentReference w:id="30"/>
      </w:r>
      <w:r w:rsidRPr="00BC54C2">
        <w:rPr>
          <w:rFonts w:ascii="Calibri" w:hAnsi="Calibri"/>
          <w:color w:val="000000" w:themeColor="text1"/>
          <w:lang w:val="en-US"/>
        </w:rPr>
        <w:t>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proofErr w:type="spellStart"/>
      <w:r w:rsidR="005D5091" w:rsidRPr="00BC54C2">
        <w:rPr>
          <w:rFonts w:ascii="Calibri" w:hAnsi="Calibri"/>
          <w:color w:val="000000" w:themeColor="text1"/>
          <w:u w:val="single"/>
          <w:lang w:val="en-US"/>
        </w:rPr>
        <w:t>birthweight</w:t>
      </w:r>
      <w:proofErr w:type="spellEnd"/>
      <w:r w:rsidR="005D5091" w:rsidRPr="00BC54C2">
        <w:rPr>
          <w:rFonts w:ascii="Calibri" w:hAnsi="Calibri"/>
          <w:color w:val="000000" w:themeColor="text1"/>
          <w:u w:val="single"/>
          <w:lang w:val="en-US"/>
        </w:rPr>
        <w:t xml:space="preserve">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proofErr w:type="gramStart"/>
      <w:r w:rsidR="00E30C3E" w:rsidRPr="00BC54C2">
        <w:rPr>
          <w:rFonts w:ascii="Calibri" w:eastAsia="Times New Roman" w:hAnsi="Calibri"/>
          <w:color w:val="FF0000"/>
          <w:shd w:val="clear" w:color="auto" w:fill="FFFFFF"/>
          <w:lang w:val="en-US"/>
        </w:rPr>
        <w:t>add</w:t>
      </w:r>
      <w:proofErr w:type="gramEnd"/>
      <w:r w:rsidR="00E30C3E" w:rsidRPr="00BC54C2">
        <w:rPr>
          <w:rFonts w:ascii="Calibri" w:eastAsia="Times New Roman" w:hAnsi="Calibri"/>
          <w:color w:val="FF0000"/>
          <w:shd w:val="clear" w:color="auto" w:fill="FFFFFF"/>
          <w:lang w:val="en-US"/>
        </w:rPr>
        <w:t xml:space="preserve"> multi-</w:t>
      </w:r>
      <w:proofErr w:type="spellStart"/>
      <w:r w:rsidR="00E30C3E" w:rsidRPr="00BC54C2">
        <w:rPr>
          <w:rFonts w:ascii="Calibri" w:eastAsia="Times New Roman" w:hAnsi="Calibri"/>
          <w:color w:val="FF0000"/>
          <w:shd w:val="clear" w:color="auto" w:fill="FFFFFF"/>
          <w:lang w:val="en-US"/>
        </w:rPr>
        <w:t>collinearity</w:t>
      </w:r>
      <w:proofErr w:type="spellEnd"/>
      <w:r w:rsidR="00E30C3E" w:rsidRPr="00BC54C2">
        <w:rPr>
          <w:rFonts w:ascii="Calibri" w:eastAsia="Times New Roman" w:hAnsi="Calibri"/>
          <w:color w:val="FF0000"/>
          <w:shd w:val="clear" w:color="auto" w:fill="FFFFFF"/>
          <w:lang w:val="en-US"/>
        </w:rPr>
        <w:t>?</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w:t>
      </w:r>
      <w:r w:rsidR="00DE3A79" w:rsidRPr="00BC54C2">
        <w:rPr>
          <w:rFonts w:ascii="Calibri" w:hAnsi="Calibri"/>
          <w:color w:val="000000" w:themeColor="text1"/>
          <w:lang w:val="en-US"/>
        </w:rPr>
        <w:lastRenderedPageBreak/>
        <w:t xml:space="preserve">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w:t>
      </w:r>
      <w:proofErr w:type="spellStart"/>
      <w:r w:rsidR="002D08DA" w:rsidRPr="00BC54C2">
        <w:rPr>
          <w:rFonts w:ascii="Calibri" w:hAnsi="Calibri"/>
          <w:color w:val="000000" w:themeColor="text1"/>
          <w:lang w:val="en-US"/>
        </w:rPr>
        <w:t>birthweight</w:t>
      </w:r>
      <w:proofErr w:type="spellEnd"/>
      <w:r w:rsidR="002D08DA" w:rsidRPr="00BC54C2">
        <w:rPr>
          <w:rFonts w:ascii="Calibri" w:hAnsi="Calibri"/>
          <w:color w:val="000000" w:themeColor="text1"/>
          <w:lang w:val="en-US"/>
        </w:rPr>
        <w:t xml:space="preserve"> data, </w:t>
      </w:r>
      <w:commentRangeStart w:id="31"/>
      <w:r w:rsidR="002D08DA" w:rsidRPr="00BC54C2">
        <w:rPr>
          <w:rFonts w:ascii="Calibri" w:hAnsi="Calibri"/>
          <w:color w:val="000000" w:themeColor="text1"/>
          <w:lang w:val="en-US"/>
        </w:rPr>
        <w:t xml:space="preserve">a few </w:t>
      </w:r>
      <w:r w:rsidR="00F362C3" w:rsidRPr="00BC54C2">
        <w:rPr>
          <w:rFonts w:ascii="Calibri" w:hAnsi="Calibri"/>
          <w:color w:val="000000" w:themeColor="text1"/>
          <w:lang w:val="en-US"/>
        </w:rPr>
        <w:t xml:space="preserve">variables </w:t>
      </w:r>
      <w:commentRangeEnd w:id="31"/>
      <w:r w:rsidR="0059445E">
        <w:rPr>
          <w:rStyle w:val="CommentReference"/>
          <w:rFonts w:asciiTheme="minorHAnsi" w:hAnsiTheme="minorHAnsi" w:cstheme="minorBidi"/>
          <w:lang w:val="en-US" w:eastAsia="en-US"/>
        </w:rPr>
        <w:commentReference w:id="31"/>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w:t>
      </w:r>
      <w:commentRangeStart w:id="32"/>
      <w:r w:rsidR="009A08F7" w:rsidRPr="00BC54C2">
        <w:rPr>
          <w:rFonts w:ascii="Calibri" w:hAnsi="Calibri"/>
          <w:color w:val="000000" w:themeColor="text1"/>
          <w:lang w:val="en-US"/>
        </w:rPr>
        <w:t xml:space="preserve">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=0.25 </w:t>
      </w:r>
      <w:commentRangeEnd w:id="32"/>
      <w:r w:rsidR="0059445E">
        <w:rPr>
          <w:rStyle w:val="CommentReference"/>
          <w:rFonts w:asciiTheme="minorHAnsi" w:hAnsiTheme="minorHAnsi" w:cstheme="minorBidi"/>
          <w:lang w:val="en-US" w:eastAsia="en-US"/>
        </w:rPr>
        <w:commentReference w:id="32"/>
      </w:r>
      <w:r w:rsidR="00DC605F" w:rsidRPr="00BC54C2">
        <w:rPr>
          <w:rFonts w:ascii="Calibri" w:hAnsi="Calibri"/>
          <w:color w:val="000000" w:themeColor="text1"/>
          <w:lang w:val="en-US"/>
        </w:rPr>
        <w:t>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Preformatted"/>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w:t>
      </w:r>
      <w:proofErr w:type="spellStart"/>
      <w:r w:rsidR="004E7F3C" w:rsidRPr="00980766">
        <w:rPr>
          <w:rFonts w:ascii="Calibri" w:hAnsi="Calibri"/>
          <w:color w:val="000000"/>
          <w:sz w:val="24"/>
          <w:szCs w:val="24"/>
          <w:lang w:val="en-US"/>
        </w:rPr>
        <w:t>sparsity</w:t>
      </w:r>
      <w:proofErr w:type="spellEnd"/>
      <w:r w:rsidR="004E7F3C" w:rsidRPr="00980766">
        <w:rPr>
          <w:rFonts w:ascii="Calibri" w:hAnsi="Calibri"/>
          <w:color w:val="000000"/>
          <w:sz w:val="24"/>
          <w:szCs w:val="24"/>
          <w:lang w:val="en-US"/>
        </w:rPr>
        <w:t xml:space="preserve">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w:t>
      </w:r>
      <w:commentRangeStart w:id="33"/>
      <w:r w:rsidRPr="00980766">
        <w:rPr>
          <w:rFonts w:ascii="Calibri" w:hAnsi="Calibri"/>
          <w:color w:val="000000" w:themeColor="text1"/>
          <w:sz w:val="24"/>
          <w:szCs w:val="24"/>
          <w:lang w:val="en-US"/>
        </w:rPr>
        <w:t>, when suddenly achieve very good predictions</w:t>
      </w:r>
      <w:r w:rsidRPr="00980766">
        <w:rPr>
          <w:rFonts w:ascii="Calibri" w:hAnsi="Calibri"/>
          <w:color w:val="000000"/>
          <w:sz w:val="24"/>
          <w:szCs w:val="24"/>
          <w:lang w:val="en-US"/>
        </w:rPr>
        <w:t xml:space="preserve"> in new patients not seen the model.</w:t>
      </w:r>
      <w:commentRangeEnd w:id="33"/>
      <w:r w:rsidR="00C9792A">
        <w:rPr>
          <w:rStyle w:val="CommentReference"/>
          <w:rFonts w:asciiTheme="minorHAnsi" w:hAnsiTheme="minorHAnsi" w:cstheme="minorBidi"/>
          <w:lang w:val="en-US" w:eastAsia="en-US"/>
        </w:rPr>
        <w:commentReference w:id="33"/>
      </w:r>
    </w:p>
    <w:p w14:paraId="4F171EC2" w14:textId="37E440A7"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w:t>
      </w:r>
      <w:commentRangeStart w:id="34"/>
      <w:r>
        <w:rPr>
          <w:rFonts w:ascii="Calibri" w:hAnsi="Calibri"/>
          <w:color w:val="000000" w:themeColor="text1"/>
          <w:sz w:val="22"/>
          <w:szCs w:val="22"/>
          <w:lang w:val="en-US"/>
        </w:rPr>
        <w:t xml:space="preserve">654 </w:t>
      </w:r>
      <w:commentRangeEnd w:id="34"/>
      <w:r w:rsidR="00C9792A">
        <w:rPr>
          <w:rStyle w:val="CommentReference"/>
          <w:rFonts w:asciiTheme="minorHAnsi" w:hAnsiTheme="minorHAnsi" w:cstheme="minorBidi"/>
          <w:lang w:val="en-US" w:eastAsia="en-US"/>
        </w:rPr>
        <w:commentReference w:id="34"/>
      </w:r>
      <w:r>
        <w:rPr>
          <w:rFonts w:ascii="Calibri" w:hAnsi="Calibri"/>
          <w:color w:val="000000" w:themeColor="text1"/>
          <w:sz w:val="22"/>
          <w:szCs w:val="22"/>
          <w:lang w:val="en-US"/>
        </w:rPr>
        <w:t xml:space="preserve">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 xml:space="preserve">lection concurred with </w:t>
      </w:r>
      <w:ins w:id="35" w:author="Ben de Haas" w:date="2018-05-06T02:40:00Z">
        <w:r w:rsidR="00C9792A">
          <w:rPr>
            <w:rFonts w:ascii="Calibri" w:hAnsi="Calibri"/>
            <w:color w:val="000000"/>
            <w:lang w:val="en-US"/>
          </w:rPr>
          <w:t xml:space="preserve">the </w:t>
        </w:r>
      </w:ins>
      <w:r w:rsidR="003963E8">
        <w:rPr>
          <w:rFonts w:ascii="Calibri" w:hAnsi="Calibri"/>
          <w:color w:val="000000"/>
          <w:lang w:val="en-US"/>
        </w:rPr>
        <w:t>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 xml:space="preserve">by being </w:t>
      </w:r>
      <w:r w:rsidR="003963E8">
        <w:rPr>
          <w:rFonts w:ascii="Calibri" w:eastAsia="Times New Roman" w:hAnsi="Calibri"/>
          <w:color w:val="000000"/>
          <w:lang w:val="en-US"/>
        </w:rPr>
        <w:lastRenderedPageBreak/>
        <w:t>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47DDF0A1"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w:t>
      </w:r>
      <w:commentRangeStart w:id="36"/>
      <w:r w:rsidR="0071488F" w:rsidRPr="00C76687">
        <w:rPr>
          <w:rFonts w:ascii="Calibri" w:hAnsi="Calibri"/>
          <w:color w:val="000000" w:themeColor="text1"/>
          <w:lang w:val="en-US"/>
        </w:rPr>
        <w:t xml:space="preserve">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commentRangeEnd w:id="36"/>
      <w:r w:rsidR="007F6961">
        <w:rPr>
          <w:rStyle w:val="CommentReference"/>
          <w:rFonts w:asciiTheme="minorHAnsi" w:hAnsiTheme="minorHAnsi" w:cstheme="minorBidi"/>
          <w:lang w:val="en-US" w:eastAsia="en-US"/>
        </w:rPr>
        <w:commentReference w:id="36"/>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w:t>
      </w:r>
      <w:commentRangeStart w:id="37"/>
      <w:r w:rsidR="008A470C" w:rsidRPr="00C76687">
        <w:rPr>
          <w:rFonts w:ascii="Calibri" w:hAnsi="Calibri"/>
          <w:color w:val="000000" w:themeColor="text1"/>
          <w:lang w:val="en-US"/>
        </w:rPr>
        <w:t xml:space="preserve">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commentRangeEnd w:id="37"/>
      <w:r w:rsidR="007F6961">
        <w:rPr>
          <w:rStyle w:val="CommentReference"/>
          <w:rFonts w:asciiTheme="minorHAnsi" w:hAnsiTheme="minorHAnsi" w:cstheme="minorBidi"/>
          <w:lang w:val="en-US" w:eastAsia="en-US"/>
        </w:rPr>
        <w:commentReference w:id="37"/>
      </w:r>
    </w:p>
    <w:p w14:paraId="3FF36711" w14:textId="49722894"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commentRangeStart w:id="38"/>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w:t>
      </w:r>
      <w:commentRangeEnd w:id="38"/>
      <w:r w:rsidR="007F6961">
        <w:rPr>
          <w:rStyle w:val="CommentReference"/>
          <w:rFonts w:asciiTheme="minorHAnsi" w:hAnsiTheme="minorHAnsi" w:cstheme="minorBidi"/>
          <w:lang w:val="en-US" w:eastAsia="en-US"/>
        </w:rPr>
        <w:commentReference w:id="38"/>
      </w:r>
      <w:r w:rsidR="0060599A">
        <w:rPr>
          <w:rFonts w:ascii="Calibri" w:hAnsi="Calibri"/>
          <w:color w:val="000000" w:themeColor="text1"/>
          <w:lang w:val="en-US"/>
        </w:rPr>
        <w:t xml:space="preserve">if its impact on the outcome </w:t>
      </w:r>
      <w:proofErr w:type="gramStart"/>
      <w:r w:rsidR="0060599A">
        <w:rPr>
          <w:rFonts w:ascii="Calibri" w:hAnsi="Calibri"/>
          <w:color w:val="000000" w:themeColor="text1"/>
          <w:lang w:val="en-US"/>
        </w:rPr>
        <w:t>is</w:t>
      </w:r>
      <w:proofErr w:type="gramEnd"/>
      <w:r w:rsidR="0060599A">
        <w:rPr>
          <w:rFonts w:ascii="Calibri" w:hAnsi="Calibri"/>
          <w:color w:val="000000" w:themeColor="text1"/>
          <w:lang w:val="en-US"/>
        </w:rPr>
        <w:t xml:space="preserve">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A statistical method that produces automatic importance judgments still requires informed judgment how far the conclusions can be trusted - the initial choice of method may be more or less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E36DE5"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E36DE5"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E36DE5"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E36DE5">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E36DE5">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E36DE5">
          <w:rPr>
            <w:rFonts w:ascii="Calibri" w:hAnsi="Calibri"/>
            <w:noProof/>
            <w:lang w:val="en-US"/>
          </w:rPr>
          <w:t>2</w:t>
        </w:r>
      </w:hyperlink>
      <w:r w:rsidR="00F974E9">
        <w:rPr>
          <w:rFonts w:ascii="Calibri" w:hAnsi="Calibri"/>
          <w:noProof/>
          <w:lang w:val="en-US"/>
        </w:rPr>
        <w:t xml:space="preserve">, </w:t>
      </w:r>
      <w:hyperlink w:anchor="_ENREF_45" w:tooltip="Bzdok, 2017 #6436" w:history="1">
        <w:r w:rsidR="00E36DE5">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 xml:space="preserve">which will ultimately benefit the </w:t>
      </w:r>
      <w:proofErr w:type="gramStart"/>
      <w:r w:rsidR="00F317EE" w:rsidRPr="00C76687">
        <w:rPr>
          <w:rFonts w:ascii="Calibri" w:hAnsi="Calibri"/>
          <w:color w:val="000000" w:themeColor="text1"/>
          <w:lang w:val="en-US"/>
        </w:rPr>
        <w:t>well-being</w:t>
      </w:r>
      <w:proofErr w:type="gramEnd"/>
      <w:r w:rsidR="00F317EE" w:rsidRPr="00C76687">
        <w:rPr>
          <w:rFonts w:ascii="Calibri" w:hAnsi="Calibri"/>
          <w:color w:val="000000" w:themeColor="text1"/>
          <w:lang w:val="en-US"/>
        </w:rPr>
        <w:t xml:space="preserve">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bookmarkStart w:id="39" w:name="_GoBack"/>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DAB00E6"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may </w:t>
      </w:r>
      <w:r w:rsidR="0041020D">
        <w:rPr>
          <w:rFonts w:ascii="Calibri" w:eastAsia="Times New Roman" w:hAnsi="Calibri" w:cs="Arial"/>
          <w:color w:val="222222"/>
          <w:shd w:val="clear" w:color="auto" w:fill="FFFFFF"/>
          <w:lang w:val="en-US"/>
        </w:rPr>
        <w:t xml:space="preserve">become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w:t>
      </w:r>
      <w:bookmarkEnd w:id="39"/>
      <w:r w:rsidR="0057113B">
        <w:rPr>
          <w:rFonts w:ascii="Calibri" w:hAnsi="Calibri"/>
          <w:color w:val="000000" w:themeColor="text1"/>
          <w:lang w:val="en-US"/>
        </w:rPr>
        <w:t>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lang w:val="en-US" w:eastAsia="en-US"/>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AEE0A9F"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w:t>
      </w:r>
      <w:proofErr w:type="gramStart"/>
      <w:r w:rsidR="007715ED" w:rsidRPr="00617311">
        <w:rPr>
          <w:rFonts w:ascii="Calibri" w:eastAsia="Times New Roman" w:hAnsi="Calibri"/>
          <w:color w:val="263238"/>
          <w:sz w:val="22"/>
          <w:szCs w:val="22"/>
          <w:lang w:val="en-US"/>
        </w:rPr>
        <w:t xml:space="preserve">model </w:t>
      </w:r>
      <w:r w:rsidR="009E7052" w:rsidRPr="00617311">
        <w:rPr>
          <w:rFonts w:ascii="Calibri" w:eastAsia="Times New Roman" w:hAnsi="Calibri"/>
          <w:color w:val="263238"/>
          <w:sz w:val="22"/>
          <w:szCs w:val="22"/>
          <w:lang w:val="en-US"/>
        </w:rPr>
        <w:t>forecasting</w:t>
      </w:r>
      <w:proofErr w:type="gramEnd"/>
      <w:r w:rsidR="009E7052" w:rsidRPr="00617311">
        <w:rPr>
          <w:rFonts w:ascii="Calibri" w:eastAsia="Times New Roman" w:hAnsi="Calibri"/>
          <w:color w:val="263238"/>
          <w:sz w:val="22"/>
          <w:szCs w:val="22"/>
          <w:lang w:val="en-US"/>
        </w:rPr>
        <w:t xml:space="preserve">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 xml:space="preserve">prediction-inference relation </w:t>
      </w:r>
      <w:r w:rsidR="00F0163D" w:rsidRPr="00617311">
        <w:rPr>
          <w:rFonts w:ascii="Calibri" w:eastAsia="Times New Roman" w:hAnsi="Calibri"/>
          <w:color w:val="263238"/>
          <w:sz w:val="22"/>
          <w:szCs w:val="22"/>
          <w:lang w:val="en-US"/>
        </w:rPr>
        <w:t>area-by-</w:t>
      </w:r>
      <w:r w:rsidR="00526A83" w:rsidRPr="00617311">
        <w:rPr>
          <w:rFonts w:ascii="Calibri" w:eastAsia="Times New Roman" w:hAnsi="Calibri"/>
          <w:color w:val="263238"/>
          <w:sz w:val="22"/>
          <w:szCs w:val="22"/>
          <w:lang w:val="en-US"/>
        </w:rPr>
        <w:t>area.</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hyperlink w:anchor="_ENREF_47" w:tooltip="Carr, 1987 #7038" w:history="1">
        <w:r w:rsidR="00E36DE5" w:rsidRPr="00617311">
          <w:rPr>
            <w:rFonts w:ascii="Calibri" w:eastAsia="Times New Roman" w:hAnsi="Calibri"/>
            <w:noProof/>
            <w:color w:val="263238"/>
            <w:sz w:val="22"/>
            <w:szCs w:val="22"/>
            <w:lang w:val="en-US"/>
          </w:rPr>
          <w:t>47</w:t>
        </w:r>
      </w:hyperlink>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lang w:val="en-US" w:eastAsia="en-US"/>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commentRangeStart w:id="40"/>
      <w:r w:rsidR="00900F40">
        <w:rPr>
          <w:rFonts w:ascii="Calibri" w:hAnsi="Calibri"/>
          <w:color w:val="000000" w:themeColor="text1"/>
          <w:sz w:val="22"/>
          <w:szCs w:val="22"/>
          <w:lang w:val="en-US"/>
        </w:rPr>
        <w:t xml:space="preserve">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commentRangeEnd w:id="40"/>
      <w:r w:rsidR="0064587B">
        <w:rPr>
          <w:rStyle w:val="CommentReference"/>
          <w:rFonts w:asciiTheme="minorHAnsi" w:hAnsiTheme="minorHAnsi" w:cstheme="minorBidi"/>
          <w:lang w:val="en-US" w:eastAsia="en-US"/>
        </w:rPr>
        <w:commentReference w:id="40"/>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lang w:val="en-US" w:eastAsia="en-US"/>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proofErr w:type="gramStart"/>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proofErr w:type="gramEnd"/>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lang w:val="en-US" w:eastAsia="en-US"/>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proofErr w:type="gramStart"/>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proofErr w:type="gramEnd"/>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w:t>
      </w:r>
      <w:proofErr w:type="gramStart"/>
      <w:r w:rsidR="005163F9">
        <w:rPr>
          <w:rFonts w:ascii="Calibri" w:hAnsi="Calibri"/>
          <w:color w:val="000000" w:themeColor="text1"/>
          <w:sz w:val="22"/>
          <w:szCs w:val="22"/>
          <w:lang w:val="en-US"/>
        </w:rPr>
        <w:t>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w:t>
      </w:r>
      <w:proofErr w:type="gramEnd"/>
      <w:r w:rsidR="00E933A0">
        <w:rPr>
          <w:rFonts w:ascii="Calibri" w:hAnsi="Calibri"/>
          <w:color w:val="000000" w:themeColor="text1"/>
          <w:sz w:val="22"/>
          <w:szCs w:val="22"/>
          <w:lang w:val="en-US"/>
        </w:rPr>
        <w:t xml:space="preserv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41" w:name="_ENREF_1"/>
      <w:r w:rsidR="00E36DE5" w:rsidRPr="00E36DE5">
        <w:rPr>
          <w:noProof/>
        </w:rPr>
        <w:t>1.</w:t>
      </w:r>
      <w:r w:rsidR="00E36DE5" w:rsidRPr="00E36DE5">
        <w:rPr>
          <w:noProof/>
        </w:rPr>
        <w:tab/>
        <w:t>Bzdok D, Altman N, Krzywinski M. Statistics versus machine learning. Nature Methods. 2018;15:233–4.</w:t>
      </w:r>
      <w:bookmarkEnd w:id="41"/>
    </w:p>
    <w:p w14:paraId="3C1BCF18" w14:textId="77777777" w:rsidR="00E36DE5" w:rsidRPr="00E36DE5" w:rsidRDefault="00E36DE5" w:rsidP="00E36DE5">
      <w:pPr>
        <w:pStyle w:val="EndNoteBibliography"/>
        <w:spacing w:after="240"/>
        <w:rPr>
          <w:noProof/>
        </w:rPr>
      </w:pPr>
      <w:bookmarkStart w:id="42" w:name="_ENREF_2"/>
      <w:r w:rsidRPr="00E36DE5">
        <w:rPr>
          <w:noProof/>
        </w:rPr>
        <w:t>2.</w:t>
      </w:r>
      <w:r w:rsidRPr="00E36DE5">
        <w:rPr>
          <w:noProof/>
        </w:rPr>
        <w:tab/>
        <w:t>Breiman L. Statistical Modeling: The Two Cultures. Statistical Science. 2001;16(3):199-231.</w:t>
      </w:r>
      <w:bookmarkEnd w:id="42"/>
    </w:p>
    <w:p w14:paraId="4C95CF40" w14:textId="77777777" w:rsidR="00E36DE5" w:rsidRPr="00E36DE5" w:rsidRDefault="00E36DE5" w:rsidP="00E36DE5">
      <w:pPr>
        <w:pStyle w:val="EndNoteBibliography"/>
        <w:spacing w:after="240"/>
        <w:rPr>
          <w:noProof/>
        </w:rPr>
      </w:pPr>
      <w:bookmarkStart w:id="43" w:name="_ENREF_3"/>
      <w:r w:rsidRPr="00E36DE5">
        <w:rPr>
          <w:noProof/>
        </w:rPr>
        <w:t>3.</w:t>
      </w:r>
      <w:r w:rsidRPr="00E36DE5">
        <w:rPr>
          <w:noProof/>
        </w:rPr>
        <w:tab/>
        <w:t>White AR. Inference. The Philosophical Quarterly (1950-). 1971;21(85):289-302.</w:t>
      </w:r>
      <w:bookmarkEnd w:id="43"/>
    </w:p>
    <w:p w14:paraId="7483CB9C" w14:textId="77777777" w:rsidR="00E36DE5" w:rsidRPr="00E36DE5" w:rsidRDefault="00E36DE5" w:rsidP="00E36DE5">
      <w:pPr>
        <w:pStyle w:val="EndNoteBibliography"/>
        <w:spacing w:after="240"/>
        <w:rPr>
          <w:noProof/>
        </w:rPr>
      </w:pPr>
      <w:bookmarkStart w:id="44" w:name="_ENREF_4"/>
      <w:r w:rsidRPr="00E36DE5">
        <w:rPr>
          <w:noProof/>
        </w:rPr>
        <w:t>4.</w:t>
      </w:r>
      <w:r w:rsidRPr="00E36DE5">
        <w:rPr>
          <w:noProof/>
        </w:rPr>
        <w:tab/>
        <w:t>Cowles M, Davis C. On the Origins of the .05 Level of Statistical Significance. American Psychologist. 1982;37(5):553-8.</w:t>
      </w:r>
      <w:bookmarkEnd w:id="44"/>
    </w:p>
    <w:p w14:paraId="19217B98" w14:textId="77777777" w:rsidR="00E36DE5" w:rsidRPr="00E36DE5" w:rsidRDefault="00E36DE5" w:rsidP="00E36DE5">
      <w:pPr>
        <w:pStyle w:val="EndNoteBibliography"/>
        <w:spacing w:after="240"/>
        <w:rPr>
          <w:noProof/>
        </w:rPr>
      </w:pPr>
      <w:bookmarkStart w:id="45" w:name="_ENREF_5"/>
      <w:r w:rsidRPr="00E36DE5">
        <w:rPr>
          <w:noProof/>
        </w:rPr>
        <w:t>5.</w:t>
      </w:r>
      <w:r w:rsidRPr="00E36DE5">
        <w:rPr>
          <w:noProof/>
        </w:rPr>
        <w:tab/>
        <w:t>Cox DR. Principles of statistical inference: Cambridge university press; 2006.</w:t>
      </w:r>
      <w:bookmarkEnd w:id="45"/>
    </w:p>
    <w:p w14:paraId="3E5F876A" w14:textId="77777777" w:rsidR="00E36DE5" w:rsidRPr="00E36DE5" w:rsidRDefault="00E36DE5" w:rsidP="00E36DE5">
      <w:pPr>
        <w:pStyle w:val="EndNoteBibliography"/>
        <w:spacing w:after="240"/>
        <w:rPr>
          <w:noProof/>
        </w:rPr>
      </w:pPr>
      <w:bookmarkStart w:id="46"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46"/>
    </w:p>
    <w:p w14:paraId="6F8085A0" w14:textId="77777777" w:rsidR="00E36DE5" w:rsidRPr="00E36DE5" w:rsidRDefault="00E36DE5" w:rsidP="00E36DE5">
      <w:pPr>
        <w:pStyle w:val="EndNoteBibliography"/>
        <w:spacing w:after="240"/>
        <w:rPr>
          <w:noProof/>
        </w:rPr>
      </w:pPr>
      <w:bookmarkStart w:id="47" w:name="_ENREF_7"/>
      <w:r w:rsidRPr="00E36DE5">
        <w:rPr>
          <w:noProof/>
        </w:rPr>
        <w:t>7.</w:t>
      </w:r>
      <w:r w:rsidRPr="00E36DE5">
        <w:rPr>
          <w:noProof/>
        </w:rPr>
        <w:tab/>
        <w:t>Efron B, Tibshirani RJ. Statistical data analysis in the computer age. Science. 1991;253(5018):390-5.</w:t>
      </w:r>
      <w:bookmarkEnd w:id="47"/>
    </w:p>
    <w:p w14:paraId="2BDC6BE0" w14:textId="77777777" w:rsidR="00E36DE5" w:rsidRPr="00E36DE5" w:rsidRDefault="00E36DE5" w:rsidP="00E36DE5">
      <w:pPr>
        <w:pStyle w:val="EndNoteBibliography"/>
        <w:spacing w:after="240"/>
        <w:rPr>
          <w:noProof/>
        </w:rPr>
      </w:pPr>
      <w:bookmarkStart w:id="48" w:name="_ENREF_8"/>
      <w:r w:rsidRPr="00E36DE5">
        <w:rPr>
          <w:noProof/>
        </w:rPr>
        <w:t>8.</w:t>
      </w:r>
      <w:r w:rsidRPr="00E36DE5">
        <w:rPr>
          <w:noProof/>
        </w:rPr>
        <w:tab/>
        <w:t>Efron B, Hastie T. Computer-Age Statistical Inference: Cambridge University Press; 2016.</w:t>
      </w:r>
      <w:bookmarkEnd w:id="48"/>
    </w:p>
    <w:p w14:paraId="5E47B8A2" w14:textId="77777777" w:rsidR="00E36DE5" w:rsidRPr="00E36DE5" w:rsidRDefault="00E36DE5" w:rsidP="00E36DE5">
      <w:pPr>
        <w:pStyle w:val="EndNoteBibliography"/>
        <w:spacing w:after="240"/>
        <w:rPr>
          <w:noProof/>
        </w:rPr>
      </w:pPr>
      <w:bookmarkStart w:id="49" w:name="_ENREF_9"/>
      <w:r w:rsidRPr="00E36DE5">
        <w:rPr>
          <w:noProof/>
        </w:rPr>
        <w:t>9.</w:t>
      </w:r>
      <w:r w:rsidRPr="00E36DE5">
        <w:rPr>
          <w:noProof/>
        </w:rPr>
        <w:tab/>
        <w:t>Efron B. Large-scale inference: empirical Bayes methods for estimation, testing, and prediction: Cambridge University Press; 2012.</w:t>
      </w:r>
      <w:bookmarkEnd w:id="49"/>
    </w:p>
    <w:p w14:paraId="767298AC" w14:textId="77777777" w:rsidR="00E36DE5" w:rsidRPr="00E36DE5" w:rsidRDefault="00E36DE5" w:rsidP="00E36DE5">
      <w:pPr>
        <w:pStyle w:val="EndNoteBibliography"/>
        <w:spacing w:after="240"/>
        <w:rPr>
          <w:noProof/>
        </w:rPr>
      </w:pPr>
      <w:bookmarkStart w:id="50" w:name="_ENREF_10"/>
      <w:r w:rsidRPr="00E36DE5">
        <w:rPr>
          <w:noProof/>
        </w:rPr>
        <w:t>10.</w:t>
      </w:r>
      <w:r w:rsidRPr="00E36DE5">
        <w:rPr>
          <w:noProof/>
        </w:rPr>
        <w:tab/>
        <w:t>Wasserstein RL, Lazar NA. The ASA's statement on p-values: context, process, and purpose. Am Stat. 2016;70(2):129-33.</w:t>
      </w:r>
      <w:bookmarkEnd w:id="50"/>
    </w:p>
    <w:p w14:paraId="3B7C3B91" w14:textId="77777777" w:rsidR="00E36DE5" w:rsidRPr="00E36DE5" w:rsidRDefault="00E36DE5" w:rsidP="00E36DE5">
      <w:pPr>
        <w:pStyle w:val="EndNoteBibliography"/>
        <w:spacing w:after="240"/>
        <w:rPr>
          <w:noProof/>
        </w:rPr>
      </w:pPr>
      <w:bookmarkStart w:id="51" w:name="_ENREF_11"/>
      <w:r w:rsidRPr="00E36DE5">
        <w:rPr>
          <w:noProof/>
        </w:rPr>
        <w:t>11.</w:t>
      </w:r>
      <w:r w:rsidRPr="00E36DE5">
        <w:rPr>
          <w:noProof/>
        </w:rPr>
        <w:tab/>
        <w:t>Ioannidis JP. The Proposal to Lower P Value Thresholds to. 005. JAMA : the journal of the American Medical Association. 2018.</w:t>
      </w:r>
      <w:bookmarkEnd w:id="51"/>
    </w:p>
    <w:p w14:paraId="6F171F84" w14:textId="77777777" w:rsidR="00E36DE5" w:rsidRPr="00E36DE5" w:rsidRDefault="00E36DE5" w:rsidP="00E36DE5">
      <w:pPr>
        <w:pStyle w:val="EndNoteBibliography"/>
        <w:spacing w:after="240"/>
        <w:rPr>
          <w:noProof/>
        </w:rPr>
      </w:pPr>
      <w:bookmarkStart w:id="52" w:name="_ENREF_12"/>
      <w:r w:rsidRPr="00E36DE5">
        <w:rPr>
          <w:noProof/>
        </w:rPr>
        <w:t>12.</w:t>
      </w:r>
      <w:r w:rsidRPr="00E36DE5">
        <w:rPr>
          <w:noProof/>
        </w:rPr>
        <w:tab/>
        <w:t>Blei DM, Smyth P. Science and data science. Proceedings of the National Academy of Sciences. 2017;114(33):8689-92.</w:t>
      </w:r>
      <w:bookmarkEnd w:id="52"/>
    </w:p>
    <w:p w14:paraId="3DC1A5C8" w14:textId="77777777" w:rsidR="00E36DE5" w:rsidRPr="00E36DE5" w:rsidRDefault="00E36DE5" w:rsidP="00E36DE5">
      <w:pPr>
        <w:pStyle w:val="EndNoteBibliography"/>
        <w:spacing w:after="240"/>
        <w:rPr>
          <w:noProof/>
        </w:rPr>
      </w:pPr>
      <w:bookmarkStart w:id="53" w:name="_ENREF_13"/>
      <w:r w:rsidRPr="00E36DE5">
        <w:rPr>
          <w:noProof/>
        </w:rPr>
        <w:t>13.</w:t>
      </w:r>
      <w:r w:rsidRPr="00E36DE5">
        <w:rPr>
          <w:noProof/>
        </w:rPr>
        <w:tab/>
        <w:t>Leonelli S. Data-centric biology: a philosophical study: University of Chicago Press; 2016.</w:t>
      </w:r>
      <w:bookmarkEnd w:id="53"/>
    </w:p>
    <w:p w14:paraId="36C5705A" w14:textId="77777777" w:rsidR="00E36DE5" w:rsidRPr="00E36DE5" w:rsidRDefault="00E36DE5" w:rsidP="00E36DE5">
      <w:pPr>
        <w:pStyle w:val="EndNoteBibliography"/>
        <w:spacing w:after="240"/>
        <w:rPr>
          <w:noProof/>
        </w:rPr>
      </w:pPr>
      <w:bookmarkStart w:id="54"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54"/>
    </w:p>
    <w:p w14:paraId="3131472F" w14:textId="77777777" w:rsidR="00E36DE5" w:rsidRPr="00E36DE5" w:rsidRDefault="00E36DE5" w:rsidP="00E36DE5">
      <w:pPr>
        <w:pStyle w:val="EndNoteBibliography"/>
        <w:spacing w:after="240"/>
        <w:rPr>
          <w:noProof/>
        </w:rPr>
      </w:pPr>
      <w:bookmarkStart w:id="55" w:name="_ENREF_15"/>
      <w:r w:rsidRPr="00E36DE5">
        <w:rPr>
          <w:noProof/>
        </w:rPr>
        <w:t>15.</w:t>
      </w:r>
      <w:r w:rsidRPr="00E36DE5">
        <w:rPr>
          <w:noProof/>
        </w:rPr>
        <w:tab/>
        <w:t>Goodfellow IJ, Bengio Y, Courville A. Deep learning. USA: MIT Press; 2016.</w:t>
      </w:r>
      <w:bookmarkEnd w:id="55"/>
    </w:p>
    <w:p w14:paraId="27907249" w14:textId="77777777" w:rsidR="00E36DE5" w:rsidRPr="00E36DE5" w:rsidRDefault="00E36DE5" w:rsidP="00E36DE5">
      <w:pPr>
        <w:pStyle w:val="EndNoteBibliography"/>
        <w:spacing w:after="240"/>
        <w:rPr>
          <w:noProof/>
        </w:rPr>
      </w:pPr>
      <w:bookmarkStart w:id="56" w:name="_ENREF_16"/>
      <w:r w:rsidRPr="00E36DE5">
        <w:rPr>
          <w:noProof/>
        </w:rPr>
        <w:t>16.</w:t>
      </w:r>
      <w:r w:rsidRPr="00E36DE5">
        <w:rPr>
          <w:noProof/>
        </w:rPr>
        <w:tab/>
        <w:t>Shmueli G. To explain or to predict? Statistical science. 2010:289-310.</w:t>
      </w:r>
      <w:bookmarkEnd w:id="56"/>
    </w:p>
    <w:p w14:paraId="3ACD7BEF" w14:textId="77777777" w:rsidR="00E36DE5" w:rsidRPr="00E36DE5" w:rsidRDefault="00E36DE5" w:rsidP="00E36DE5">
      <w:pPr>
        <w:pStyle w:val="EndNoteBibliography"/>
        <w:spacing w:after="240"/>
        <w:rPr>
          <w:noProof/>
        </w:rPr>
      </w:pPr>
      <w:bookmarkStart w:id="57" w:name="_ENREF_17"/>
      <w:r w:rsidRPr="00E36DE5">
        <w:rPr>
          <w:noProof/>
        </w:rPr>
        <w:t>17.</w:t>
      </w:r>
      <w:r w:rsidRPr="00E36DE5">
        <w:rPr>
          <w:noProof/>
        </w:rPr>
        <w:tab/>
        <w:t>Hinton GE, Salakhutdinov RR. Reducing the dimensionality of data with neural networks. Science. 2006;313(5786):504-7.</w:t>
      </w:r>
      <w:bookmarkEnd w:id="57"/>
    </w:p>
    <w:p w14:paraId="4347E090" w14:textId="77777777" w:rsidR="00E36DE5" w:rsidRPr="00E36DE5" w:rsidRDefault="00E36DE5" w:rsidP="00E36DE5">
      <w:pPr>
        <w:pStyle w:val="EndNoteBibliography"/>
        <w:spacing w:after="240"/>
        <w:rPr>
          <w:noProof/>
        </w:rPr>
      </w:pPr>
      <w:bookmarkStart w:id="58"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58"/>
    </w:p>
    <w:p w14:paraId="24B51E6A" w14:textId="77777777" w:rsidR="00E36DE5" w:rsidRPr="00E36DE5" w:rsidRDefault="00E36DE5" w:rsidP="00E36DE5">
      <w:pPr>
        <w:pStyle w:val="EndNoteBibliography"/>
        <w:spacing w:after="240"/>
        <w:rPr>
          <w:noProof/>
        </w:rPr>
      </w:pPr>
      <w:bookmarkStart w:id="59"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59"/>
    </w:p>
    <w:p w14:paraId="21B09A52" w14:textId="77777777" w:rsidR="00E36DE5" w:rsidRPr="00E36DE5" w:rsidRDefault="00E36DE5" w:rsidP="00E36DE5">
      <w:pPr>
        <w:pStyle w:val="EndNoteBibliography"/>
        <w:spacing w:after="240"/>
        <w:rPr>
          <w:noProof/>
        </w:rPr>
      </w:pPr>
      <w:bookmarkStart w:id="60"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60"/>
    </w:p>
    <w:p w14:paraId="65C87EFC" w14:textId="77777777" w:rsidR="00E36DE5" w:rsidRPr="00E36DE5" w:rsidRDefault="00E36DE5" w:rsidP="00E36DE5">
      <w:pPr>
        <w:pStyle w:val="EndNoteBibliography"/>
        <w:spacing w:after="240"/>
        <w:rPr>
          <w:noProof/>
        </w:rPr>
      </w:pPr>
      <w:bookmarkStart w:id="61" w:name="_ENREF_21"/>
      <w:r w:rsidRPr="00E36DE5">
        <w:rPr>
          <w:noProof/>
        </w:rPr>
        <w:t>21.</w:t>
      </w:r>
      <w:r w:rsidRPr="00E36DE5">
        <w:rPr>
          <w:noProof/>
        </w:rPr>
        <w:tab/>
        <w:t>Casella G, Berger RL. Statistical inference: Duxbury Pacific Grove, CA; 2002.</w:t>
      </w:r>
      <w:bookmarkEnd w:id="61"/>
    </w:p>
    <w:p w14:paraId="74C715E5" w14:textId="77777777" w:rsidR="00E36DE5" w:rsidRPr="00E36DE5" w:rsidRDefault="00E36DE5" w:rsidP="00E36DE5">
      <w:pPr>
        <w:pStyle w:val="EndNoteBibliography"/>
        <w:spacing w:after="240"/>
        <w:rPr>
          <w:noProof/>
        </w:rPr>
      </w:pPr>
      <w:bookmarkStart w:id="62" w:name="_ENREF_22"/>
      <w:r w:rsidRPr="00E36DE5">
        <w:rPr>
          <w:noProof/>
        </w:rPr>
        <w:t>22.</w:t>
      </w:r>
      <w:r w:rsidRPr="00E36DE5">
        <w:rPr>
          <w:noProof/>
        </w:rPr>
        <w:tab/>
        <w:t>Hastie T, Tibshirani R, Friedman J. The Elements of Statistical Learning. Heidelberg, Germany: Springer Series in Statistics; 2001.</w:t>
      </w:r>
      <w:bookmarkEnd w:id="62"/>
    </w:p>
    <w:p w14:paraId="1AE748C2" w14:textId="77777777" w:rsidR="00E36DE5" w:rsidRPr="00E36DE5" w:rsidRDefault="00E36DE5" w:rsidP="00E36DE5">
      <w:pPr>
        <w:pStyle w:val="EndNoteBibliography"/>
        <w:spacing w:after="240"/>
        <w:rPr>
          <w:noProof/>
        </w:rPr>
      </w:pPr>
      <w:bookmarkStart w:id="63" w:name="_ENREF_23"/>
      <w:r w:rsidRPr="00E36DE5">
        <w:rPr>
          <w:noProof/>
        </w:rPr>
        <w:lastRenderedPageBreak/>
        <w:t>23.</w:t>
      </w:r>
      <w:r w:rsidRPr="00E36DE5">
        <w:rPr>
          <w:noProof/>
        </w:rPr>
        <w:tab/>
        <w:t>Jordan MI, Mitchell TM. Machine learning: Trends, perspectives, and prospects. Science. 2015;349(6245):255-60.</w:t>
      </w:r>
      <w:bookmarkEnd w:id="63"/>
    </w:p>
    <w:p w14:paraId="46F09D91" w14:textId="77777777" w:rsidR="00E36DE5" w:rsidRPr="00E36DE5" w:rsidRDefault="00E36DE5" w:rsidP="00E36DE5">
      <w:pPr>
        <w:pStyle w:val="EndNoteBibliography"/>
        <w:spacing w:after="240"/>
        <w:rPr>
          <w:noProof/>
        </w:rPr>
      </w:pPr>
      <w:bookmarkStart w:id="64"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64"/>
    </w:p>
    <w:p w14:paraId="5A133DC5" w14:textId="77777777" w:rsidR="00E36DE5" w:rsidRPr="00E36DE5" w:rsidRDefault="00E36DE5" w:rsidP="00E36DE5">
      <w:pPr>
        <w:pStyle w:val="EndNoteBibliography"/>
        <w:spacing w:after="240"/>
        <w:rPr>
          <w:noProof/>
        </w:rPr>
      </w:pPr>
      <w:bookmarkStart w:id="65"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65"/>
    </w:p>
    <w:p w14:paraId="0EBD5ABD" w14:textId="77777777" w:rsidR="00E36DE5" w:rsidRPr="00E36DE5" w:rsidRDefault="00E36DE5" w:rsidP="00E36DE5">
      <w:pPr>
        <w:pStyle w:val="EndNoteBibliography"/>
        <w:spacing w:after="240"/>
        <w:rPr>
          <w:noProof/>
        </w:rPr>
      </w:pPr>
      <w:bookmarkStart w:id="66" w:name="_ENREF_26"/>
      <w:r w:rsidRPr="00E36DE5">
        <w:rPr>
          <w:noProof/>
        </w:rPr>
        <w:t>26.</w:t>
      </w:r>
      <w:r w:rsidRPr="00E36DE5">
        <w:rPr>
          <w:noProof/>
        </w:rPr>
        <w:tab/>
        <w:t>Wu TT, Chen YF, Hastie T, Sobel E, Lange K. Genome-wide association analysis by lasso penalized logistic regression. Bioinformatics. 2009;25(6):714-21.</w:t>
      </w:r>
      <w:bookmarkEnd w:id="66"/>
    </w:p>
    <w:p w14:paraId="15371A2A" w14:textId="77777777" w:rsidR="00E36DE5" w:rsidRPr="00E36DE5" w:rsidRDefault="00E36DE5" w:rsidP="00E36DE5">
      <w:pPr>
        <w:pStyle w:val="EndNoteBibliography"/>
        <w:spacing w:after="240"/>
        <w:rPr>
          <w:noProof/>
        </w:rPr>
      </w:pPr>
      <w:bookmarkStart w:id="67" w:name="_ENREF_27"/>
      <w:r w:rsidRPr="00E36DE5">
        <w:rPr>
          <w:noProof/>
        </w:rPr>
        <w:t>27.</w:t>
      </w:r>
      <w:r w:rsidRPr="00E36DE5">
        <w:rPr>
          <w:noProof/>
        </w:rPr>
        <w:tab/>
        <w:t>Freedman DA. A note on screening regression equations. the american statistician. 1983;37(2):152-5.</w:t>
      </w:r>
      <w:bookmarkEnd w:id="67"/>
    </w:p>
    <w:p w14:paraId="24AB4303" w14:textId="77777777" w:rsidR="00E36DE5" w:rsidRPr="00E36DE5" w:rsidRDefault="00E36DE5" w:rsidP="00E36DE5">
      <w:pPr>
        <w:pStyle w:val="EndNoteBibliography"/>
        <w:spacing w:after="240"/>
        <w:rPr>
          <w:noProof/>
        </w:rPr>
      </w:pPr>
      <w:bookmarkStart w:id="68" w:name="_ENREF_28"/>
      <w:r w:rsidRPr="00E36DE5">
        <w:rPr>
          <w:noProof/>
        </w:rPr>
        <w:t>28.</w:t>
      </w:r>
      <w:r w:rsidRPr="00E36DE5">
        <w:rPr>
          <w:noProof/>
        </w:rPr>
        <w:tab/>
        <w:t>Hastie T, Tibshirani R, Wainwright M. Statistical Learning with Sparsity: The Lasso and Generalizations: CRC Press; 2015.</w:t>
      </w:r>
      <w:bookmarkEnd w:id="68"/>
    </w:p>
    <w:p w14:paraId="1FC5E6D3" w14:textId="77777777" w:rsidR="00E36DE5" w:rsidRPr="00E36DE5" w:rsidRDefault="00E36DE5" w:rsidP="00E36DE5">
      <w:pPr>
        <w:pStyle w:val="EndNoteBibliography"/>
        <w:spacing w:after="240"/>
        <w:rPr>
          <w:noProof/>
        </w:rPr>
      </w:pPr>
      <w:bookmarkStart w:id="69" w:name="_ENREF_29"/>
      <w:r w:rsidRPr="00E36DE5">
        <w:rPr>
          <w:noProof/>
        </w:rPr>
        <w:t>29.</w:t>
      </w:r>
      <w:r w:rsidRPr="00E36DE5">
        <w:rPr>
          <w:noProof/>
        </w:rPr>
        <w:tab/>
        <w:t>Gelman A, Hill J. Data analysis using regression and multi-level hierarchical models: Cambridge University Press New York, NY, USA; 2007.</w:t>
      </w:r>
      <w:bookmarkEnd w:id="69"/>
    </w:p>
    <w:p w14:paraId="201E8ECF" w14:textId="77777777" w:rsidR="00E36DE5" w:rsidRPr="00E36DE5" w:rsidRDefault="00E36DE5" w:rsidP="00E36DE5">
      <w:pPr>
        <w:pStyle w:val="EndNoteBibliography"/>
        <w:spacing w:after="240"/>
        <w:rPr>
          <w:noProof/>
        </w:rPr>
      </w:pPr>
      <w:bookmarkStart w:id="70" w:name="_ENREF_30"/>
      <w:r w:rsidRPr="00E36DE5">
        <w:rPr>
          <w:noProof/>
        </w:rPr>
        <w:t>30.</w:t>
      </w:r>
      <w:r w:rsidRPr="00E36DE5">
        <w:rPr>
          <w:noProof/>
        </w:rPr>
        <w:tab/>
        <w:t>Tibshirani R. Regression shrinkage and selection via the lasso. Journal of the Royal Statistical Society Series B (Methodological). 1996:267-88.</w:t>
      </w:r>
      <w:bookmarkEnd w:id="70"/>
    </w:p>
    <w:p w14:paraId="305FD231" w14:textId="77777777" w:rsidR="00E36DE5" w:rsidRPr="00E36DE5" w:rsidRDefault="00E36DE5" w:rsidP="00E36DE5">
      <w:pPr>
        <w:pStyle w:val="EndNoteBibliography"/>
        <w:spacing w:after="240"/>
        <w:rPr>
          <w:noProof/>
        </w:rPr>
      </w:pPr>
      <w:bookmarkStart w:id="71" w:name="_ENREF_31"/>
      <w:r w:rsidRPr="00E36DE5">
        <w:rPr>
          <w:noProof/>
        </w:rPr>
        <w:t>31.</w:t>
      </w:r>
      <w:r w:rsidRPr="00E36DE5">
        <w:rPr>
          <w:noProof/>
        </w:rPr>
        <w:tab/>
        <w:t>Shalev-Shwartz S, Ben-David S. Understanding machine learning: From theory to algorithms: Cambridge University Press; 2014.</w:t>
      </w:r>
      <w:bookmarkEnd w:id="71"/>
    </w:p>
    <w:p w14:paraId="32544994" w14:textId="77777777" w:rsidR="00E36DE5" w:rsidRPr="00E36DE5" w:rsidRDefault="00E36DE5" w:rsidP="00E36DE5">
      <w:pPr>
        <w:pStyle w:val="EndNoteBibliography"/>
        <w:spacing w:after="240"/>
        <w:rPr>
          <w:noProof/>
        </w:rPr>
      </w:pPr>
      <w:bookmarkStart w:id="72"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72"/>
    </w:p>
    <w:p w14:paraId="5ECEC9EB" w14:textId="77777777" w:rsidR="00E36DE5" w:rsidRPr="00E36DE5" w:rsidRDefault="00E36DE5" w:rsidP="00E36DE5">
      <w:pPr>
        <w:pStyle w:val="EndNoteBibliography"/>
        <w:spacing w:after="240"/>
        <w:rPr>
          <w:noProof/>
        </w:rPr>
      </w:pPr>
      <w:bookmarkStart w:id="73" w:name="_ENREF_33"/>
      <w:r w:rsidRPr="00E36DE5">
        <w:rPr>
          <w:noProof/>
        </w:rPr>
        <w:t>33.</w:t>
      </w:r>
      <w:r w:rsidRPr="00E36DE5">
        <w:rPr>
          <w:noProof/>
        </w:rPr>
        <w:tab/>
        <w:t>Loftus JR. Selective inference after cross-validation. arXiv preprint arXiv:151108866. 2015.</w:t>
      </w:r>
      <w:bookmarkEnd w:id="73"/>
    </w:p>
    <w:p w14:paraId="6113D7B4" w14:textId="77777777" w:rsidR="00E36DE5" w:rsidRPr="00E36DE5" w:rsidRDefault="00E36DE5" w:rsidP="00E36DE5">
      <w:pPr>
        <w:pStyle w:val="EndNoteBibliography"/>
        <w:spacing w:after="240"/>
        <w:rPr>
          <w:noProof/>
        </w:rPr>
      </w:pPr>
      <w:bookmarkStart w:id="74" w:name="_ENREF_34"/>
      <w:r w:rsidRPr="00E36DE5">
        <w:rPr>
          <w:noProof/>
        </w:rPr>
        <w:t>34.</w:t>
      </w:r>
      <w:r w:rsidRPr="00E36DE5">
        <w:rPr>
          <w:noProof/>
        </w:rPr>
        <w:tab/>
        <w:t>Berk R, Brown L, Buja A, Zhang K, Zhao L. Valid post-selection inference. The Annals of Statistics. 2013;41(2):802-37.</w:t>
      </w:r>
      <w:bookmarkEnd w:id="74"/>
    </w:p>
    <w:p w14:paraId="43576946" w14:textId="77777777" w:rsidR="00E36DE5" w:rsidRPr="00E36DE5" w:rsidRDefault="00E36DE5" w:rsidP="00E36DE5">
      <w:pPr>
        <w:pStyle w:val="EndNoteBibliography"/>
        <w:spacing w:after="240"/>
        <w:rPr>
          <w:noProof/>
        </w:rPr>
      </w:pPr>
      <w:bookmarkStart w:id="75"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75"/>
    </w:p>
    <w:p w14:paraId="29A2093B" w14:textId="77777777" w:rsidR="00E36DE5" w:rsidRPr="00E36DE5" w:rsidRDefault="00E36DE5" w:rsidP="00E36DE5">
      <w:pPr>
        <w:pStyle w:val="EndNoteBibliography"/>
        <w:spacing w:after="240"/>
        <w:rPr>
          <w:noProof/>
        </w:rPr>
      </w:pPr>
      <w:bookmarkStart w:id="76" w:name="_ENREF_36"/>
      <w:r w:rsidRPr="00E36DE5">
        <w:rPr>
          <w:noProof/>
        </w:rPr>
        <w:t>36.</w:t>
      </w:r>
      <w:r w:rsidRPr="00E36DE5">
        <w:rPr>
          <w:noProof/>
        </w:rPr>
        <w:tab/>
        <w:t>Collaboration OS. Estimating the reproducibility of psychological science. Science. 2015;349(6251):aac4716.</w:t>
      </w:r>
      <w:bookmarkEnd w:id="76"/>
    </w:p>
    <w:p w14:paraId="2ED272FF" w14:textId="77777777" w:rsidR="00E36DE5" w:rsidRPr="00E36DE5" w:rsidRDefault="00E36DE5" w:rsidP="00E36DE5">
      <w:pPr>
        <w:pStyle w:val="EndNoteBibliography"/>
        <w:spacing w:after="240"/>
        <w:rPr>
          <w:noProof/>
        </w:rPr>
      </w:pPr>
      <w:bookmarkStart w:id="77" w:name="_ENREF_37"/>
      <w:r w:rsidRPr="00E36DE5">
        <w:rPr>
          <w:noProof/>
        </w:rPr>
        <w:t>37.</w:t>
      </w:r>
      <w:r w:rsidRPr="00E36DE5">
        <w:rPr>
          <w:noProof/>
        </w:rPr>
        <w:tab/>
        <w:t>Feynman RP. The Meaning of It All: Thoughts of a Citizen-Scientist. Reading: Addison-Wesley. 1998.</w:t>
      </w:r>
      <w:bookmarkEnd w:id="77"/>
    </w:p>
    <w:p w14:paraId="64A508BB" w14:textId="77777777" w:rsidR="00E36DE5" w:rsidRPr="00E36DE5" w:rsidRDefault="00E36DE5" w:rsidP="00E36DE5">
      <w:pPr>
        <w:pStyle w:val="EndNoteBibliography"/>
        <w:spacing w:after="240"/>
        <w:rPr>
          <w:noProof/>
        </w:rPr>
      </w:pPr>
      <w:bookmarkStart w:id="78" w:name="_ENREF_38"/>
      <w:r w:rsidRPr="00E36DE5">
        <w:rPr>
          <w:noProof/>
        </w:rPr>
        <w:t>38.</w:t>
      </w:r>
      <w:r w:rsidRPr="00E36DE5">
        <w:rPr>
          <w:noProof/>
        </w:rPr>
        <w:tab/>
        <w:t>Halsey LG, Curran-Everett D, Vowler SL, Drummond GB. The fickle P value generates irreproducible results. Nature methods. 2015;12(3):179.</w:t>
      </w:r>
      <w:bookmarkEnd w:id="78"/>
    </w:p>
    <w:p w14:paraId="5EAA07D3" w14:textId="77777777" w:rsidR="00E36DE5" w:rsidRPr="00E36DE5" w:rsidRDefault="00E36DE5" w:rsidP="00E36DE5">
      <w:pPr>
        <w:pStyle w:val="EndNoteBibliography"/>
        <w:spacing w:after="240"/>
        <w:rPr>
          <w:noProof/>
        </w:rPr>
      </w:pPr>
      <w:bookmarkStart w:id="79" w:name="_ENREF_39"/>
      <w:r w:rsidRPr="00E36DE5">
        <w:rPr>
          <w:noProof/>
        </w:rPr>
        <w:t>39.</w:t>
      </w:r>
      <w:r w:rsidRPr="00E36DE5">
        <w:rPr>
          <w:noProof/>
        </w:rPr>
        <w:tab/>
        <w:t>Ioannidis JP, Khoury MJ. Improving validation practices in “omics” research. Science. 2011;334(6060):1230-2.</w:t>
      </w:r>
      <w:bookmarkEnd w:id="79"/>
    </w:p>
    <w:p w14:paraId="20E91D90" w14:textId="77777777" w:rsidR="00E36DE5" w:rsidRPr="00E36DE5" w:rsidRDefault="00E36DE5" w:rsidP="00E36DE5">
      <w:pPr>
        <w:pStyle w:val="EndNoteBibliography"/>
        <w:spacing w:after="240"/>
        <w:rPr>
          <w:noProof/>
        </w:rPr>
      </w:pPr>
      <w:bookmarkStart w:id="80" w:name="_ENREF_40"/>
      <w:r w:rsidRPr="00E36DE5">
        <w:rPr>
          <w:noProof/>
        </w:rPr>
        <w:t>40.</w:t>
      </w:r>
      <w:r w:rsidRPr="00E36DE5">
        <w:rPr>
          <w:noProof/>
        </w:rPr>
        <w:tab/>
        <w:t>Donoho D. 50 Years of Data Science. Journal of Computational and Graphical Statistics. 2017;26(4):745-66.</w:t>
      </w:r>
      <w:bookmarkEnd w:id="80"/>
    </w:p>
    <w:p w14:paraId="23FDEB83" w14:textId="77777777" w:rsidR="00E36DE5" w:rsidRPr="00E36DE5" w:rsidRDefault="00E36DE5" w:rsidP="00E36DE5">
      <w:pPr>
        <w:pStyle w:val="EndNoteBibliography"/>
        <w:spacing w:after="240"/>
        <w:rPr>
          <w:noProof/>
        </w:rPr>
      </w:pPr>
      <w:bookmarkStart w:id="81" w:name="_ENREF_41"/>
      <w:r w:rsidRPr="00E36DE5">
        <w:rPr>
          <w:noProof/>
        </w:rPr>
        <w:t>41.</w:t>
      </w:r>
      <w:r w:rsidRPr="00E36DE5">
        <w:rPr>
          <w:noProof/>
        </w:rPr>
        <w:tab/>
        <w:t>Cohen J. Things I have learned (so far). American psychologist. 1990;45(12):1304.</w:t>
      </w:r>
      <w:bookmarkEnd w:id="81"/>
    </w:p>
    <w:p w14:paraId="43623B35" w14:textId="77777777" w:rsidR="00E36DE5" w:rsidRPr="00E36DE5" w:rsidRDefault="00E36DE5" w:rsidP="00E36DE5">
      <w:pPr>
        <w:pStyle w:val="EndNoteBibliography"/>
        <w:spacing w:after="240"/>
        <w:rPr>
          <w:noProof/>
        </w:rPr>
      </w:pPr>
      <w:bookmarkStart w:id="82" w:name="_ENREF_42"/>
      <w:r w:rsidRPr="00E36DE5">
        <w:rPr>
          <w:noProof/>
        </w:rPr>
        <w:t>42.</w:t>
      </w:r>
      <w:r w:rsidRPr="00E36DE5">
        <w:rPr>
          <w:noProof/>
        </w:rPr>
        <w:tab/>
        <w:t>Gigerenzer G, Murray DJ. Cognition as intuitive statistics. NJ: Erlbaum: Hillsdale; 1987.</w:t>
      </w:r>
      <w:bookmarkEnd w:id="82"/>
    </w:p>
    <w:p w14:paraId="7BC86CDE" w14:textId="77777777" w:rsidR="00E36DE5" w:rsidRPr="00E36DE5" w:rsidRDefault="00E36DE5" w:rsidP="00E36DE5">
      <w:pPr>
        <w:pStyle w:val="EndNoteBibliography"/>
        <w:spacing w:after="240"/>
        <w:rPr>
          <w:noProof/>
        </w:rPr>
      </w:pPr>
      <w:bookmarkStart w:id="83"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83"/>
    </w:p>
    <w:p w14:paraId="03B13872" w14:textId="77777777" w:rsidR="00E36DE5" w:rsidRPr="00E36DE5" w:rsidRDefault="00E36DE5" w:rsidP="00E36DE5">
      <w:pPr>
        <w:pStyle w:val="EndNoteBibliography"/>
        <w:spacing w:after="240"/>
        <w:rPr>
          <w:noProof/>
        </w:rPr>
      </w:pPr>
      <w:bookmarkStart w:id="84"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84"/>
    </w:p>
    <w:p w14:paraId="65A09753" w14:textId="77777777" w:rsidR="00E36DE5" w:rsidRPr="00E36DE5" w:rsidRDefault="00E36DE5" w:rsidP="00E36DE5">
      <w:pPr>
        <w:pStyle w:val="EndNoteBibliography"/>
        <w:spacing w:after="240"/>
        <w:rPr>
          <w:noProof/>
        </w:rPr>
      </w:pPr>
      <w:bookmarkStart w:id="85" w:name="_ENREF_45"/>
      <w:r w:rsidRPr="00E36DE5">
        <w:rPr>
          <w:noProof/>
        </w:rPr>
        <w:t>45.</w:t>
      </w:r>
      <w:r w:rsidRPr="00E36DE5">
        <w:rPr>
          <w:noProof/>
        </w:rPr>
        <w:tab/>
        <w:t>Bzdok D. Classical Statistics and Statistical Learning in Imaging Neuroscience. Frontiers in neuroscience. 2017.</w:t>
      </w:r>
      <w:bookmarkEnd w:id="85"/>
    </w:p>
    <w:p w14:paraId="574B8B99" w14:textId="77777777" w:rsidR="00E36DE5" w:rsidRPr="00E36DE5" w:rsidRDefault="00E36DE5" w:rsidP="00E36DE5">
      <w:pPr>
        <w:pStyle w:val="EndNoteBibliography"/>
        <w:spacing w:after="240"/>
        <w:rPr>
          <w:noProof/>
        </w:rPr>
      </w:pPr>
      <w:bookmarkStart w:id="86" w:name="_ENREF_46"/>
      <w:r w:rsidRPr="00E36DE5">
        <w:rPr>
          <w:noProof/>
        </w:rPr>
        <w:t>46.</w:t>
      </w:r>
      <w:r w:rsidRPr="00E36DE5">
        <w:rPr>
          <w:noProof/>
        </w:rPr>
        <w:tab/>
        <w:t>Bernard C. An introduction to the study of experimental medicine: Courier Corporation; 1957.</w:t>
      </w:r>
      <w:bookmarkEnd w:id="86"/>
    </w:p>
    <w:p w14:paraId="4C7884B0" w14:textId="77777777" w:rsidR="00E36DE5" w:rsidRPr="00E36DE5" w:rsidRDefault="00E36DE5" w:rsidP="00E36DE5">
      <w:pPr>
        <w:pStyle w:val="EndNoteBibliography"/>
        <w:rPr>
          <w:noProof/>
        </w:rPr>
      </w:pPr>
      <w:bookmarkStart w:id="87"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87"/>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20"/>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Ben de Haas" w:date="2018-05-06T01:40:00Z" w:initials="Bd">
    <w:p w14:paraId="5163190E" w14:textId="07957E89" w:rsidR="007F6961" w:rsidRDefault="007F6961">
      <w:pPr>
        <w:pStyle w:val="CommentText"/>
      </w:pPr>
      <w:r>
        <w:rPr>
          <w:rStyle w:val="CommentReference"/>
        </w:rPr>
        <w:annotationRef/>
      </w:r>
      <w:r>
        <w:t>The abstract spends a lot of time motivating the (</w:t>
      </w:r>
      <w:proofErr w:type="gramStart"/>
      <w:r>
        <w:t>interesting )</w:t>
      </w:r>
      <w:proofErr w:type="gramEnd"/>
      <w:r>
        <w:t xml:space="preserve"> question: how can these methods concur and diverge? The answer given here seems to </w:t>
      </w:r>
      <w:proofErr w:type="gramStart"/>
      <w:r>
        <w:t>be  no</w:t>
      </w:r>
      <w:proofErr w:type="gramEnd"/>
      <w:r>
        <w:t xml:space="preserve"> more specific than ‘yes’ (they concur and converge). That’s a bit of an </w:t>
      </w:r>
      <w:proofErr w:type="gramStart"/>
      <w:r>
        <w:t>anticlimax ,</w:t>
      </w:r>
      <w:proofErr w:type="gramEnd"/>
      <w:r>
        <w:t xml:space="preserve"> so I would try to highlight interesting ways in which you find them to do so.</w:t>
      </w:r>
      <w:r>
        <w:br/>
      </w:r>
      <w:r>
        <w:br/>
        <w:t>I also feel a short sentence describing what specifically was done would be helpful. ‘We compared OLS and LASSO across a range of scenarios, including violations of basic model assumptions…’</w:t>
      </w:r>
    </w:p>
  </w:comment>
  <w:comment w:id="1" w:author="Ben de Haas" w:date="2018-05-06T00:56:00Z" w:initials="Bd">
    <w:p w14:paraId="67DA1C7A" w14:textId="7663C62F" w:rsidR="007F6961" w:rsidRDefault="007F6961">
      <w:pPr>
        <w:pStyle w:val="CommentText"/>
      </w:pPr>
      <w:r>
        <w:rPr>
          <w:rStyle w:val="CommentReference"/>
        </w:rPr>
        <w:annotationRef/>
      </w:r>
      <w:r>
        <w:t>An investigated process?</w:t>
      </w:r>
    </w:p>
  </w:comment>
  <w:comment w:id="2" w:author="Ben de Haas" w:date="2018-05-06T01:02:00Z" w:initials="Bd">
    <w:p w14:paraId="75689BB2" w14:textId="2E02AD51" w:rsidR="007F6961" w:rsidRDefault="007F6961">
      <w:pPr>
        <w:pStyle w:val="CommentText"/>
      </w:pPr>
      <w:r>
        <w:rPr>
          <w:rStyle w:val="CommentReference"/>
        </w:rPr>
        <w:annotationRef/>
      </w:r>
      <w:r>
        <w:t xml:space="preserve">See below </w:t>
      </w:r>
    </w:p>
  </w:comment>
  <w:comment w:id="3" w:author="Ben de Haas" w:date="2018-05-06T01:01:00Z" w:initials="Bd">
    <w:p w14:paraId="6CB6F202" w14:textId="41EB27F4" w:rsidR="007F6961" w:rsidRDefault="007F6961">
      <w:pPr>
        <w:pStyle w:val="CommentText"/>
      </w:pPr>
      <w:r>
        <w:rPr>
          <w:rStyle w:val="CommentReference"/>
        </w:rPr>
        <w:annotationRef/>
      </w:r>
      <w:r>
        <w:t xml:space="preserve">Isn’t the point that a description of </w:t>
      </w:r>
      <w:r w:rsidRPr="00252C3A">
        <w:rPr>
          <w:b/>
          <w:bCs/>
        </w:rPr>
        <w:t>mechanisms</w:t>
      </w:r>
      <w:r>
        <w:t xml:space="preserve"> (i.e. a structure of causal relationships</w:t>
      </w:r>
      <w:proofErr w:type="gramStart"/>
      <w:r>
        <w:t>)  isn’t</w:t>
      </w:r>
      <w:proofErr w:type="gramEnd"/>
      <w:r>
        <w:t xml:space="preserve"> necessary (as stated above, prediction can work well staying on a relatively superficial I/O level)</w:t>
      </w:r>
    </w:p>
  </w:comment>
  <w:comment w:id="4" w:author="Ben de Haas" w:date="2018-05-06T01:05:00Z" w:initials="Bd">
    <w:p w14:paraId="37BFB572" w14:textId="5DA0B2F1" w:rsidR="007F6961" w:rsidRDefault="007F6961">
      <w:pPr>
        <w:pStyle w:val="CommentText"/>
      </w:pPr>
      <w:r>
        <w:rPr>
          <w:rStyle w:val="CommentReference"/>
        </w:rPr>
        <w:annotationRef/>
      </w:r>
      <w:r>
        <w:t xml:space="preserve">This appears a bit abrupt. A sentence or two on what you’re actually doing would </w:t>
      </w:r>
      <w:proofErr w:type="gramStart"/>
      <w:r>
        <w:t>yield  a</w:t>
      </w:r>
      <w:proofErr w:type="gramEnd"/>
      <w:r>
        <w:t xml:space="preserve"> more gentle handover</w:t>
      </w:r>
    </w:p>
  </w:comment>
  <w:comment w:id="7" w:author="Ben de Haas" w:date="2018-05-06T01:07:00Z" w:initials="Bd">
    <w:p w14:paraId="59455BE3" w14:textId="26D374F2" w:rsidR="007F6961" w:rsidRDefault="007F6961">
      <w:pPr>
        <w:pStyle w:val="CommentText"/>
      </w:pPr>
      <w:r>
        <w:rPr>
          <w:rStyle w:val="CommentReference"/>
        </w:rPr>
        <w:annotationRef/>
      </w:r>
      <w:r>
        <w:t>Which data? (</w:t>
      </w:r>
      <w:proofErr w:type="gramStart"/>
      <w:r>
        <w:t>see</w:t>
      </w:r>
      <w:proofErr w:type="gramEnd"/>
      <w:r>
        <w:t xml:space="preserve"> above)</w:t>
      </w:r>
    </w:p>
  </w:comment>
  <w:comment w:id="8" w:author="Ben de Haas" w:date="2018-05-06T01:14:00Z" w:initials="Bd">
    <w:p w14:paraId="07DC42F9" w14:textId="48525688" w:rsidR="007F6961" w:rsidRDefault="007F6961">
      <w:pPr>
        <w:pStyle w:val="CommentText"/>
      </w:pPr>
      <w:r>
        <w:rPr>
          <w:rStyle w:val="CommentReference"/>
        </w:rPr>
        <w:annotationRef/>
      </w:r>
      <w:r>
        <w:t xml:space="preserve">Deviance *from* H0? If this is meant to refer to deviance in the technical </w:t>
      </w:r>
      <w:proofErr w:type="spellStart"/>
      <w:r>
        <w:t>GoF</w:t>
      </w:r>
      <w:proofErr w:type="spellEnd"/>
      <w:r>
        <w:t xml:space="preserve"> sense I don’t quite get </w:t>
      </w:r>
      <w:proofErr w:type="gramStart"/>
      <w:r>
        <w:t>it  and</w:t>
      </w:r>
      <w:proofErr w:type="gramEnd"/>
      <w:r>
        <w:t xml:space="preserve"> it would mark a sudden change in style / target readership</w:t>
      </w:r>
    </w:p>
  </w:comment>
  <w:comment w:id="9" w:author="Ben de Haas" w:date="2018-05-06T01:14:00Z" w:initials="Bd">
    <w:p w14:paraId="19CE76B3" w14:textId="6AC2A7EB" w:rsidR="007F6961" w:rsidRDefault="007F6961">
      <w:pPr>
        <w:pStyle w:val="CommentText"/>
      </w:pPr>
      <w:r>
        <w:rPr>
          <w:rStyle w:val="CommentReference"/>
        </w:rPr>
        <w:annotationRef/>
      </w:r>
      <w:r>
        <w:t>Huh? See above</w:t>
      </w:r>
    </w:p>
  </w:comment>
  <w:comment w:id="10" w:author="Ben de Haas" w:date="2018-05-06T01:18:00Z" w:initials="Bd">
    <w:p w14:paraId="48B0C859" w14:textId="1213B010" w:rsidR="007F6961" w:rsidRDefault="007F6961">
      <w:pPr>
        <w:pStyle w:val="CommentText"/>
      </w:pPr>
      <w:r>
        <w:rPr>
          <w:rStyle w:val="CommentReference"/>
        </w:rPr>
        <w:annotationRef/>
      </w:r>
      <w:r>
        <w:t xml:space="preserve">How was lambda chosen? Maximum lambda within one </w:t>
      </w:r>
      <w:proofErr w:type="spellStart"/>
      <w:r>
        <w:t>s.e.</w:t>
      </w:r>
      <w:proofErr w:type="spellEnd"/>
      <w:r>
        <w:t xml:space="preserve"> </w:t>
      </w:r>
      <w:proofErr w:type="gramStart"/>
      <w:r>
        <w:t>of</w:t>
      </w:r>
      <w:proofErr w:type="gramEnd"/>
      <w:r>
        <w:t xml:space="preserve"> minimum cross-validated prediction error across some form of  grid search? </w:t>
      </w:r>
    </w:p>
  </w:comment>
  <w:comment w:id="11" w:author="Ben de Haas" w:date="2018-05-06T01:19:00Z" w:initials="Bd">
    <w:p w14:paraId="185611FC" w14:textId="3FB35AED" w:rsidR="007F6961" w:rsidRDefault="007F6961">
      <w:pPr>
        <w:pStyle w:val="CommentText"/>
      </w:pPr>
      <w:r>
        <w:rPr>
          <w:rStyle w:val="CommentReference"/>
        </w:rPr>
        <w:annotationRef/>
      </w:r>
      <w:r>
        <w:t>‘Not because they’?</w:t>
      </w:r>
    </w:p>
  </w:comment>
  <w:comment w:id="12" w:author="Ben de Haas" w:date="2018-05-06T01:24:00Z" w:initials="Bd">
    <w:p w14:paraId="48A9BA7C" w14:textId="41BC538D" w:rsidR="007F6961" w:rsidRDefault="007F6961">
      <w:pPr>
        <w:pStyle w:val="CommentText"/>
      </w:pPr>
      <w:r>
        <w:rPr>
          <w:rStyle w:val="CommentReference"/>
        </w:rPr>
        <w:annotationRef/>
      </w:r>
      <w:proofErr w:type="gramStart"/>
      <w:r>
        <w:t>so</w:t>
      </w:r>
      <w:proofErr w:type="gramEnd"/>
      <w:r>
        <w:t>, LASSO was only used for predictor selection, not parameter specification, right? For readers like me, it may be worth re-stating this explicitly</w:t>
      </w:r>
    </w:p>
  </w:comment>
  <w:comment w:id="13" w:author="Ben de Haas" w:date="2018-05-06T01:29:00Z" w:initials="Bd">
    <w:p w14:paraId="70DE1BEA" w14:textId="5AC53067" w:rsidR="007F6961" w:rsidRDefault="007F6961">
      <w:pPr>
        <w:pStyle w:val="CommentText"/>
      </w:pPr>
      <w:r>
        <w:rPr>
          <w:rStyle w:val="CommentReference"/>
        </w:rPr>
        <w:annotationRef/>
      </w:r>
      <w:proofErr w:type="gramStart"/>
      <w:r>
        <w:t>introduced</w:t>
      </w:r>
      <w:proofErr w:type="gramEnd"/>
      <w:r>
        <w:t>?</w:t>
      </w:r>
    </w:p>
  </w:comment>
  <w:comment w:id="14" w:author="Ben de Haas" w:date="2018-05-06T01:30:00Z" w:initials="Bd">
    <w:p w14:paraId="59DEB549" w14:textId="6852294D" w:rsidR="007F6961" w:rsidRDefault="007F6961">
      <w:pPr>
        <w:pStyle w:val="CommentText"/>
      </w:pPr>
      <w:r>
        <w:rPr>
          <w:rStyle w:val="CommentReference"/>
        </w:rPr>
        <w:annotationRef/>
      </w:r>
      <w:r>
        <w:t>This could become clearer: As an additional step in the model generation, applied after generation according to linear model specs?</w:t>
      </w:r>
    </w:p>
  </w:comment>
  <w:comment w:id="15" w:author="Ben de Haas" w:date="2018-05-06T01:35:00Z" w:initials="Bd">
    <w:p w14:paraId="6708608E" w14:textId="6E88B705" w:rsidR="007F6961" w:rsidRDefault="007F6961">
      <w:pPr>
        <w:pStyle w:val="CommentText"/>
      </w:pPr>
      <w:r>
        <w:rPr>
          <w:rStyle w:val="CommentReference"/>
        </w:rPr>
        <w:annotationRef/>
      </w:r>
      <w:r>
        <w:t xml:space="preserve">Isn’t both quite extreme? </w:t>
      </w:r>
    </w:p>
  </w:comment>
  <w:comment w:id="16" w:author="Ben de Haas" w:date="2018-05-06T01:37:00Z" w:initials="Bd">
    <w:p w14:paraId="0DE21AA7" w14:textId="6DD68130" w:rsidR="007F6961" w:rsidRDefault="007F6961">
      <w:pPr>
        <w:pStyle w:val="CommentText"/>
      </w:pPr>
      <w:r>
        <w:rPr>
          <w:rStyle w:val="CommentReference"/>
        </w:rPr>
        <w:annotationRef/>
      </w:r>
      <w:r>
        <w:t xml:space="preserve">So, </w:t>
      </w:r>
      <w:proofErr w:type="spellStart"/>
      <w:r>
        <w:t>collinearity</w:t>
      </w:r>
      <w:proofErr w:type="spellEnd"/>
      <w:r>
        <w:t xml:space="preserve"> always applied to all possible pairs?? This description is a bit too sparse for me too fully grasp</w:t>
      </w:r>
    </w:p>
  </w:comment>
  <w:comment w:id="19" w:author="Ben de Haas" w:date="2018-05-06T02:30:00Z" w:initials="Bd">
    <w:p w14:paraId="26396B09" w14:textId="509424F2" w:rsidR="007F6961" w:rsidRDefault="007F6961">
      <w:pPr>
        <w:pStyle w:val="CommentText"/>
      </w:pPr>
      <w:r>
        <w:rPr>
          <w:rStyle w:val="CommentReference"/>
        </w:rPr>
        <w:annotationRef/>
      </w:r>
      <w:r>
        <w:t xml:space="preserve">Wouldn’t it make sense to measure the ROC for the classical approach in predictor selection? The aim typically is to identify relevant factors for an ultimately causal model. So the proportion of significant ‘false alarms’ (betas that were truly zero, but are sign) would be of similar interest as the proportion of hits…  </w:t>
      </w:r>
    </w:p>
  </w:comment>
  <w:comment w:id="20" w:author="Ben de Haas" w:date="2018-05-06T01:43:00Z" w:initials="Bd">
    <w:p w14:paraId="074B3AD7" w14:textId="4FF23C8C" w:rsidR="007F6961" w:rsidRDefault="007F6961">
      <w:pPr>
        <w:pStyle w:val="CommentText"/>
      </w:pPr>
      <w:r>
        <w:rPr>
          <w:rStyle w:val="CommentReference"/>
        </w:rPr>
        <w:annotationRef/>
      </w:r>
      <w:r>
        <w:t xml:space="preserve">Simplicity and clarity are </w:t>
      </w:r>
      <w:proofErr w:type="spellStart"/>
      <w:r>
        <w:t>bff</w:t>
      </w:r>
      <w:proofErr w:type="spellEnd"/>
    </w:p>
  </w:comment>
  <w:comment w:id="24" w:author="Ben de Haas" w:date="2018-05-06T01:45:00Z" w:initials="Bd">
    <w:p w14:paraId="1B09B0E3" w14:textId="712567AC" w:rsidR="007F6961" w:rsidRDefault="007F6961">
      <w:pPr>
        <w:pStyle w:val="CommentText"/>
      </w:pPr>
      <w:r>
        <w:rPr>
          <w:rStyle w:val="CommentReference"/>
        </w:rPr>
        <w:annotationRef/>
      </w:r>
      <w:r>
        <w:t>Interesting! Under the classical approach aiming at explanation, a wrong model will fly more easily – how ironic</w:t>
      </w:r>
    </w:p>
  </w:comment>
  <w:comment w:id="27" w:author="Ben de Haas" w:date="2018-05-06T01:55:00Z" w:initials="Bd">
    <w:p w14:paraId="31FD3A44" w14:textId="0824CF01" w:rsidR="007F6961" w:rsidRDefault="007F6961">
      <w:pPr>
        <w:pStyle w:val="CommentText"/>
      </w:pPr>
      <w:r>
        <w:rPr>
          <w:rStyle w:val="CommentReference"/>
        </w:rPr>
        <w:annotationRef/>
      </w:r>
      <w:r>
        <w:t xml:space="preserve">Stupid question: so every </w:t>
      </w:r>
      <w:proofErr w:type="spellStart"/>
      <w:r>
        <w:t>odel</w:t>
      </w:r>
      <w:proofErr w:type="spellEnd"/>
      <w:r>
        <w:t xml:space="preserve"> was assigned a p-</w:t>
      </w:r>
      <w:proofErr w:type="spellStart"/>
      <w:r>
        <w:t>val</w:t>
      </w:r>
      <w:proofErr w:type="spellEnd"/>
      <w:r>
        <w:t xml:space="preserve"> overall, plus p-</w:t>
      </w:r>
      <w:proofErr w:type="spellStart"/>
      <w:r>
        <w:t>vals</w:t>
      </w:r>
      <w:proofErr w:type="spellEnd"/>
      <w:r>
        <w:t xml:space="preserve"> for each beta? If correct, it would be worth </w:t>
      </w:r>
      <w:proofErr w:type="gramStart"/>
      <w:r>
        <w:t>spelling  out</w:t>
      </w:r>
      <w:proofErr w:type="gramEnd"/>
      <w:r>
        <w:t xml:space="preserve"> more clearly, what was entered into each comparison and fed into the figures…</w:t>
      </w:r>
    </w:p>
  </w:comment>
  <w:comment w:id="28" w:author="Ben de Haas" w:date="2018-05-06T01:48:00Z" w:initials="Bd">
    <w:p w14:paraId="44AE97CE" w14:textId="788B8E67" w:rsidR="007F6961" w:rsidRDefault="007F6961">
      <w:pPr>
        <w:pStyle w:val="CommentText"/>
      </w:pPr>
      <w:r>
        <w:rPr>
          <w:rStyle w:val="CommentReference"/>
        </w:rPr>
        <w:annotationRef/>
      </w:r>
      <w:r>
        <w:t>Above says highest was 10^5</w:t>
      </w:r>
    </w:p>
  </w:comment>
  <w:comment w:id="29" w:author="Ben de Haas" w:date="2018-05-06T01:50:00Z" w:initials="Bd">
    <w:p w14:paraId="1CE2F97C" w14:textId="7E333424" w:rsidR="007F6961" w:rsidRDefault="007F6961">
      <w:pPr>
        <w:pStyle w:val="CommentText"/>
      </w:pPr>
      <w:r>
        <w:rPr>
          <w:rStyle w:val="CommentReference"/>
        </w:rPr>
        <w:annotationRef/>
      </w:r>
      <w:r>
        <w:t>Huh? Do you mean fewer truly relevant ones?</w:t>
      </w:r>
    </w:p>
  </w:comment>
  <w:comment w:id="30" w:author="Ben de Haas" w:date="2018-05-06T02:31:00Z" w:initials="Bd">
    <w:p w14:paraId="05057E81" w14:textId="381D52F6" w:rsidR="007F6961" w:rsidRDefault="007F6961">
      <w:pPr>
        <w:pStyle w:val="CommentText"/>
      </w:pPr>
      <w:r>
        <w:rPr>
          <w:rStyle w:val="CommentReference"/>
        </w:rPr>
        <w:annotationRef/>
      </w:r>
      <w:r>
        <w:t>?</w:t>
      </w:r>
    </w:p>
  </w:comment>
  <w:comment w:id="31" w:author="Ben de Haas" w:date="2018-05-06T02:35:00Z" w:initials="Bd">
    <w:p w14:paraId="5804699A" w14:textId="0B977412" w:rsidR="007F6961" w:rsidRDefault="007F6961">
      <w:pPr>
        <w:pStyle w:val="CommentText"/>
      </w:pPr>
      <w:r>
        <w:rPr>
          <w:rStyle w:val="CommentReference"/>
        </w:rPr>
        <w:annotationRef/>
      </w:r>
      <w:r>
        <w:t>If I understand correctly, this may be clearer: ‘a subset of the variables retained by predictive models also reached sign using classical models. However, based on the same data, it was challenging… new data, using only these variables for prediction.’</w:t>
      </w:r>
    </w:p>
  </w:comment>
  <w:comment w:id="32" w:author="Ben de Haas" w:date="2018-05-06T02:36:00Z" w:initials="Bd">
    <w:p w14:paraId="4C4C963A" w14:textId="1141B91D" w:rsidR="007F6961" w:rsidRDefault="007F6961">
      <w:pPr>
        <w:pStyle w:val="CommentText"/>
      </w:pPr>
      <w:r>
        <w:rPr>
          <w:rStyle w:val="CommentReference"/>
        </w:rPr>
        <w:annotationRef/>
      </w:r>
      <w:r>
        <w:t>Wow!</w:t>
      </w:r>
    </w:p>
  </w:comment>
  <w:comment w:id="33" w:author="Ben de Haas" w:date="2018-05-06T02:39:00Z" w:initials="Bd">
    <w:p w14:paraId="5C0FEC01" w14:textId="7CA37060" w:rsidR="007F6961" w:rsidRDefault="007F6961">
      <w:pPr>
        <w:pStyle w:val="CommentText"/>
      </w:pPr>
      <w:r>
        <w:rPr>
          <w:rStyle w:val="CommentReference"/>
        </w:rPr>
        <w:annotationRef/>
      </w:r>
      <w:r>
        <w:t>?</w:t>
      </w:r>
    </w:p>
  </w:comment>
  <w:comment w:id="34" w:author="Ben de Haas" w:date="2018-05-06T02:39:00Z" w:initials="Bd">
    <w:p w14:paraId="251B0F42" w14:textId="1D113328" w:rsidR="007F6961" w:rsidRDefault="007F6961">
      <w:pPr>
        <w:pStyle w:val="CommentText"/>
      </w:pPr>
      <w:r>
        <w:rPr>
          <w:rStyle w:val="CommentReference"/>
        </w:rPr>
        <w:annotationRef/>
      </w:r>
      <w:proofErr w:type="gramStart"/>
      <w:r>
        <w:t>double</w:t>
      </w:r>
      <w:proofErr w:type="gramEnd"/>
      <w:r>
        <w:t xml:space="preserve">-check font sizes </w:t>
      </w:r>
    </w:p>
  </w:comment>
  <w:comment w:id="36" w:author="Ben de Haas" w:date="2018-05-06T02:45:00Z" w:initials="Bd">
    <w:p w14:paraId="383630E6" w14:textId="1E70686C" w:rsidR="007F6961" w:rsidRDefault="007F6961">
      <w:pPr>
        <w:pStyle w:val="CommentText"/>
      </w:pPr>
      <w:r>
        <w:rPr>
          <w:rStyle w:val="CommentReference"/>
        </w:rPr>
        <w:annotationRef/>
      </w:r>
      <w:r>
        <w:t>Wouldn’t it be fair to note that variables with a strongly established causal relationship could be chugged out by predictor selection based on predictive performance alone (the smoking lung capacity example). That’s most likely due to an even stronger predictor being available and ‘outshining’ these other ones, right?</w:t>
      </w:r>
    </w:p>
  </w:comment>
  <w:comment w:id="37" w:author="Ben de Haas" w:date="2018-05-06T02:42:00Z" w:initials="Bd">
    <w:p w14:paraId="51010948" w14:textId="0C6FCDC8" w:rsidR="007F6961" w:rsidRDefault="007F6961">
      <w:pPr>
        <w:pStyle w:val="CommentText"/>
      </w:pPr>
      <w:r>
        <w:rPr>
          <w:rStyle w:val="CommentReference"/>
        </w:rPr>
        <w:annotationRef/>
      </w:r>
      <w:proofErr w:type="gramStart"/>
      <w:r>
        <w:t>this</w:t>
      </w:r>
      <w:proofErr w:type="gramEnd"/>
      <w:r>
        <w:t xml:space="preserve"> should find its way in the abstract!</w:t>
      </w:r>
    </w:p>
  </w:comment>
  <w:comment w:id="38" w:author="Ben de Haas" w:date="2018-05-06T02:50:00Z" w:initials="Bd">
    <w:p w14:paraId="5962ABE8" w14:textId="5729D600" w:rsidR="007F6961" w:rsidRDefault="007F6961">
      <w:pPr>
        <w:pStyle w:val="CommentText"/>
      </w:pPr>
      <w:r>
        <w:rPr>
          <w:rStyle w:val="CommentReference"/>
        </w:rPr>
        <w:annotationRef/>
      </w:r>
      <w:r>
        <w:t xml:space="preserve">?? </w:t>
      </w:r>
      <w:proofErr w:type="gramStart"/>
      <w:r>
        <w:t>at</w:t>
      </w:r>
      <w:proofErr w:type="gramEnd"/>
      <w:r>
        <w:t xml:space="preserve"> most 1 in 20 times</w:t>
      </w:r>
    </w:p>
  </w:comment>
  <w:comment w:id="40" w:author="Ben de Haas" w:date="2018-05-06T01:58:00Z" w:initials="Bd">
    <w:p w14:paraId="07261AEE" w14:textId="2BE91648" w:rsidR="007F6961" w:rsidRDefault="007F6961">
      <w:pPr>
        <w:pStyle w:val="CommentText"/>
      </w:pPr>
      <w:r>
        <w:rPr>
          <w:rStyle w:val="CommentReference"/>
        </w:rPr>
        <w:annotationRef/>
      </w:r>
      <w:r>
        <w:t>Why might that be?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37A8DA" w14:textId="77777777" w:rsidR="007F6961" w:rsidRDefault="007F6961" w:rsidP="00B65FF7">
      <w:r>
        <w:separator/>
      </w:r>
    </w:p>
  </w:endnote>
  <w:endnote w:type="continuationSeparator" w:id="0">
    <w:p w14:paraId="4BF6B09D" w14:textId="77777777" w:rsidR="007F6961" w:rsidRDefault="007F6961" w:rsidP="00B65FF7">
      <w:r>
        <w:continuationSeparator/>
      </w:r>
    </w:p>
  </w:endnote>
  <w:endnote w:type="continuationNotice" w:id="1">
    <w:p w14:paraId="753C50E7" w14:textId="77777777" w:rsidR="007F6961" w:rsidRDefault="007F69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SimSun">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altName w:val="Avenir Oblique"/>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665634"/>
      <w:docPartObj>
        <w:docPartGallery w:val="Page Numbers (Bottom of Page)"/>
        <w:docPartUnique/>
      </w:docPartObj>
    </w:sdtPr>
    <w:sdtContent>
      <w:p w14:paraId="0B3BC929" w14:textId="2E041D5B" w:rsidR="007F6961" w:rsidRDefault="007F6961" w:rsidP="007113F4">
        <w:pPr>
          <w:pStyle w:val="Footer"/>
          <w:tabs>
            <w:tab w:val="clear" w:pos="4536"/>
            <w:tab w:val="left" w:pos="1480"/>
            <w:tab w:val="center" w:pos="4535"/>
          </w:tabs>
        </w:pPr>
        <w:r>
          <w:tab/>
        </w:r>
        <w:r>
          <w:tab/>
        </w:r>
        <w:r>
          <w:fldChar w:fldCharType="begin"/>
        </w:r>
        <w:r>
          <w:instrText xml:space="preserve"> PAGE   \* MERGEFORMAT </w:instrText>
        </w:r>
        <w:r>
          <w:fldChar w:fldCharType="separate"/>
        </w:r>
        <w:r w:rsidR="000253B6">
          <w:rPr>
            <w:noProof/>
          </w:rPr>
          <w:t>1</w:t>
        </w:r>
        <w:r>
          <w:rPr>
            <w:noProof/>
          </w:rPr>
          <w:fldChar w:fldCharType="end"/>
        </w:r>
      </w:p>
    </w:sdtContent>
  </w:sdt>
  <w:p w14:paraId="0FA0E38E" w14:textId="77777777" w:rsidR="007F6961" w:rsidRDefault="007F696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D321F9" w14:textId="77777777" w:rsidR="007F6961" w:rsidRDefault="007F6961" w:rsidP="00B65FF7">
      <w:r>
        <w:separator/>
      </w:r>
    </w:p>
  </w:footnote>
  <w:footnote w:type="continuationSeparator" w:id="0">
    <w:p w14:paraId="452BA8C3" w14:textId="77777777" w:rsidR="007F6961" w:rsidRDefault="007F6961" w:rsidP="00B65FF7">
      <w:r>
        <w:continuationSeparator/>
      </w:r>
    </w:p>
  </w:footnote>
  <w:footnote w:type="continuationNotice" w:id="1">
    <w:p w14:paraId="1831307E" w14:textId="77777777" w:rsidR="007F6961" w:rsidRDefault="007F696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FDA074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Heading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3B6"/>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C8B"/>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6BC5"/>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7EE"/>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3A"/>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55E"/>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45E"/>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87B"/>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961"/>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D38"/>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C8"/>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92A"/>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0A5"/>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1EFA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mailto:danilo.bzdok@rwth-aachen.de" TargetMode="External"/><Relationship Id="rId13" Type="http://schemas.openxmlformats.org/officeDocument/2006/relationships/comments" Target="comments.xml"/><Relationship Id="rId14" Type="http://schemas.openxmlformats.org/officeDocument/2006/relationships/hyperlink" Target="http://scikit-learn.org/" TargetMode="External"/><Relationship Id="rId15" Type="http://schemas.openxmlformats.org/officeDocument/2006/relationships/hyperlink" Target="http://github.com/banilo/to_be_added_later)"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FF0622-95CF-A444-A692-EB24D8EC5B3E}">
  <ds:schemaRefs>
    <ds:schemaRef ds:uri="http://schemas.openxmlformats.org/officeDocument/2006/bibliography"/>
  </ds:schemaRefs>
</ds:datastoreItem>
</file>

<file path=customXml/itemProps2.xml><?xml version="1.0" encoding="utf-8"?>
<ds:datastoreItem xmlns:ds="http://schemas.openxmlformats.org/officeDocument/2006/customXml" ds:itemID="{DE078709-9B57-2C41-A92C-C610BE622CAB}">
  <ds:schemaRefs>
    <ds:schemaRef ds:uri="http://schemas.openxmlformats.org/officeDocument/2006/bibliography"/>
  </ds:schemaRefs>
</ds:datastoreItem>
</file>

<file path=customXml/itemProps3.xml><?xml version="1.0" encoding="utf-8"?>
<ds:datastoreItem xmlns:ds="http://schemas.openxmlformats.org/officeDocument/2006/customXml" ds:itemID="{62512B29-04B4-7142-8B78-6116B924E892}">
  <ds:schemaRefs>
    <ds:schemaRef ds:uri="http://schemas.openxmlformats.org/officeDocument/2006/bibliography"/>
  </ds:schemaRefs>
</ds:datastoreItem>
</file>

<file path=customXml/itemProps4.xml><?xml version="1.0" encoding="utf-8"?>
<ds:datastoreItem xmlns:ds="http://schemas.openxmlformats.org/officeDocument/2006/customXml" ds:itemID="{BC9C7E94-2CE4-044C-8628-B76C0DD9D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22</Pages>
  <Words>15390</Words>
  <Characters>87724</Characters>
  <Application>Microsoft Macintosh Word</Application>
  <DocSecurity>0</DocSecurity>
  <Lines>731</Lines>
  <Paragraphs>205</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102909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Ben de Haas</cp:lastModifiedBy>
  <cp:revision>4</cp:revision>
  <cp:lastPrinted>2018-02-15T09:05:00Z</cp:lastPrinted>
  <dcterms:created xsi:type="dcterms:W3CDTF">2018-05-06T00:37:00Z</dcterms:created>
  <dcterms:modified xsi:type="dcterms:W3CDTF">2018-05-06T00:54:00Z</dcterms:modified>
</cp:coreProperties>
</file>