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64C6FE93" w:rsidR="00671CC8" w:rsidRDefault="007C61BD" w:rsidP="007C61BD">
      <w:pPr>
        <w:jc w:val="center"/>
        <w:rPr>
          <w:rFonts w:ascii="Calibri" w:hAnsi="Calibri"/>
          <w:b/>
          <w:color w:val="000000" w:themeColor="text1"/>
          <w:sz w:val="32"/>
          <w:szCs w:val="32"/>
          <w:lang w:val="en-US"/>
        </w:rPr>
      </w:pPr>
      <w:del w:id="0" w:author="Danilo Bzdok" w:date="2018-04-29T19:57:00Z">
        <w:r w:rsidDel="00E86765">
          <w:rPr>
            <w:rFonts w:ascii="Calibri" w:hAnsi="Calibri"/>
            <w:b/>
            <w:color w:val="000000" w:themeColor="text1"/>
            <w:sz w:val="32"/>
            <w:szCs w:val="32"/>
            <w:lang w:val="en-US"/>
          </w:rPr>
          <w:delText xml:space="preserve">Data </w:delText>
        </w:r>
      </w:del>
      <w:ins w:id="1" w:author="Danilo Bzdok" w:date="2018-04-29T19:57:00Z">
        <w:r w:rsidR="00E86765">
          <w:rPr>
            <w:rFonts w:ascii="Calibri" w:hAnsi="Calibri"/>
            <w:b/>
            <w:color w:val="000000" w:themeColor="text1"/>
            <w:sz w:val="32"/>
            <w:szCs w:val="32"/>
            <w:lang w:val="en-US"/>
          </w:rPr>
          <w:t>S</w:t>
        </w:r>
      </w:ins>
      <w:del w:id="2" w:author="Danilo Bzdok" w:date="2018-04-29T19:57:00Z">
        <w:r w:rsidDel="00E86765">
          <w:rPr>
            <w:rFonts w:ascii="Calibri" w:hAnsi="Calibri"/>
            <w:b/>
            <w:color w:val="000000" w:themeColor="text1"/>
            <w:sz w:val="32"/>
            <w:szCs w:val="32"/>
            <w:lang w:val="en-US"/>
          </w:rPr>
          <w:delText>s</w:delText>
        </w:r>
      </w:del>
      <w:r>
        <w:rPr>
          <w:rFonts w:ascii="Calibri" w:hAnsi="Calibri"/>
          <w:b/>
          <w:color w:val="000000" w:themeColor="text1"/>
          <w:sz w:val="32"/>
          <w:szCs w:val="32"/>
          <w:lang w:val="en-US"/>
        </w:rPr>
        <w:t>imulation</w:t>
      </w:r>
      <w:ins w:id="3" w:author="Danilo Bzdok" w:date="2018-04-29T19:57:00Z">
        <w:r w:rsidR="00E86765">
          <w:rPr>
            <w:rFonts w:ascii="Calibri" w:hAnsi="Calibri"/>
            <w:b/>
            <w:color w:val="000000" w:themeColor="text1"/>
            <w:sz w:val="32"/>
            <w:szCs w:val="32"/>
            <w:lang w:val="en-US"/>
          </w:rPr>
          <w:t>s</w:t>
        </w:r>
      </w:ins>
      <w:r>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7D7E5B">
        <w:fldChar w:fldCharType="begin"/>
      </w:r>
      <w:r w:rsidR="007D7E5B" w:rsidRPr="007D7E5B">
        <w:rPr>
          <w:lang w:val="en-US"/>
          <w:rPrChange w:id="4" w:author="Danilo Bzdok" w:date="2018-04-29T17:36:00Z">
            <w:rPr/>
          </w:rPrChange>
        </w:rPr>
        <w:instrText xml:space="preserve"> HYPERLINK "mailto:danilo.bzdok@rwth-aachen.de" </w:instrText>
      </w:r>
      <w:r w:rsidR="007D7E5B">
        <w:fldChar w:fldCharType="separate"/>
      </w:r>
      <w:r w:rsidRPr="00051DC0">
        <w:rPr>
          <w:rStyle w:val="Link"/>
          <w:rFonts w:ascii="Calibri" w:hAnsi="Calibri"/>
          <w:color w:val="000000" w:themeColor="text1"/>
          <w:lang w:val="en-US"/>
        </w:rPr>
        <w:t>danilo.bzdok@rwth-aachen.de</w:t>
      </w:r>
      <w:r w:rsidR="007D7E5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1B0CD9" w:rsidRDefault="007E55C6" w:rsidP="007E55C6">
      <w:pPr>
        <w:ind w:left="2124"/>
        <w:rPr>
          <w:rFonts w:ascii="Calibri" w:hAnsi="Calibri"/>
          <w:color w:val="000000" w:themeColor="text1"/>
          <w:rPrChange w:id="5" w:author="Danilo Bzdok" w:date="2018-04-29T14:18: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1B0CD9">
        <w:rPr>
          <w:rFonts w:ascii="Calibri" w:hAnsi="Calibri"/>
          <w:color w:val="000000" w:themeColor="text1"/>
          <w:rPrChange w:id="6" w:author="Danilo Bzdok" w:date="2018-04-29T14:18:00Z">
            <w:rPr>
              <w:rFonts w:ascii="Calibri" w:hAnsi="Calibri"/>
              <w:color w:val="000000" w:themeColor="text1"/>
              <w:lang w:val="en-US"/>
            </w:rPr>
          </w:rPrChange>
        </w:rPr>
        <w:t>52074 Aachen</w:t>
      </w:r>
    </w:p>
    <w:p w14:paraId="3932B480" w14:textId="33A6EEB7" w:rsidR="007E55C6" w:rsidRPr="001B0CD9" w:rsidRDefault="007E55C6" w:rsidP="007E55C6">
      <w:pPr>
        <w:ind w:left="2124"/>
        <w:rPr>
          <w:rFonts w:ascii="Calibri" w:hAnsi="Calibri"/>
          <w:color w:val="000000" w:themeColor="text1"/>
          <w:rPrChange w:id="7" w:author="Danilo Bzdok" w:date="2018-04-29T14:18:00Z">
            <w:rPr>
              <w:rFonts w:ascii="Calibri" w:hAnsi="Calibri"/>
              <w:color w:val="000000" w:themeColor="text1"/>
              <w:lang w:val="en-US"/>
            </w:rPr>
          </w:rPrChange>
        </w:rPr>
      </w:pPr>
      <w:r w:rsidRPr="001B0CD9">
        <w:rPr>
          <w:rFonts w:ascii="Calibri" w:hAnsi="Calibri"/>
          <w:color w:val="000000" w:themeColor="text1"/>
          <w:rPrChange w:id="8" w:author="Danilo Bzdok" w:date="2018-04-29T14:18:00Z">
            <w:rPr>
              <w:rFonts w:ascii="Calibri" w:hAnsi="Calibri"/>
              <w:color w:val="000000" w:themeColor="text1"/>
              <w:lang w:val="en-US"/>
            </w:rPr>
          </w:rPrChange>
        </w:rPr>
        <w:t xml:space="preserve">    </w:t>
      </w:r>
      <w:r w:rsidR="00BF3A44" w:rsidRPr="001B0CD9">
        <w:rPr>
          <w:rFonts w:ascii="Calibri" w:hAnsi="Calibri"/>
          <w:color w:val="000000" w:themeColor="text1"/>
          <w:rPrChange w:id="9" w:author="Danilo Bzdok" w:date="2018-04-29T14:18:00Z">
            <w:rPr>
              <w:rFonts w:ascii="Calibri" w:hAnsi="Calibri"/>
              <w:color w:val="000000" w:themeColor="text1"/>
              <w:lang w:val="en-US"/>
            </w:rPr>
          </w:rPrChange>
        </w:rPr>
        <w:t xml:space="preserve"> </w:t>
      </w:r>
      <w:r w:rsidRPr="001B0CD9">
        <w:rPr>
          <w:rFonts w:ascii="Calibri" w:hAnsi="Calibri"/>
          <w:color w:val="000000" w:themeColor="text1"/>
          <w:rPrChange w:id="10" w:author="Danilo Bzdok" w:date="2018-04-29T14:18:00Z">
            <w:rPr>
              <w:rFonts w:ascii="Calibri" w:hAnsi="Calibri"/>
              <w:color w:val="000000" w:themeColor="text1"/>
              <w:lang w:val="en-US"/>
            </w:rPr>
          </w:rPrChange>
        </w:rPr>
        <w:t>GERMANY</w:t>
      </w:r>
    </w:p>
    <w:p w14:paraId="694353AF" w14:textId="77777777" w:rsidR="007E55C6" w:rsidRPr="001B0CD9" w:rsidRDefault="007E55C6" w:rsidP="007E55C6">
      <w:pPr>
        <w:rPr>
          <w:rFonts w:ascii="Calibri" w:hAnsi="Calibri"/>
          <w:color w:val="000000" w:themeColor="text1"/>
          <w:rPrChange w:id="11" w:author="Danilo Bzdok" w:date="2018-04-29T14:18:00Z">
            <w:rPr>
              <w:rFonts w:ascii="Calibri" w:hAnsi="Calibri"/>
              <w:color w:val="000000" w:themeColor="text1"/>
              <w:lang w:val="en-US"/>
            </w:rPr>
          </w:rPrChange>
        </w:rPr>
      </w:pPr>
    </w:p>
    <w:p w14:paraId="69439021" w14:textId="77777777" w:rsidR="00500CCC" w:rsidRPr="001B0CD9" w:rsidRDefault="00500CCC" w:rsidP="007E55C6">
      <w:pPr>
        <w:rPr>
          <w:rFonts w:ascii="Calibri" w:hAnsi="Calibri"/>
          <w:color w:val="000000" w:themeColor="text1"/>
          <w:rPrChange w:id="12" w:author="Danilo Bzdok" w:date="2018-04-29T14:18:00Z">
            <w:rPr>
              <w:rFonts w:ascii="Calibri" w:hAnsi="Calibri"/>
              <w:color w:val="000000" w:themeColor="text1"/>
              <w:lang w:val="en-US"/>
            </w:rPr>
          </w:rPrChange>
        </w:rPr>
      </w:pPr>
    </w:p>
    <w:p w14:paraId="1159FAB3" w14:textId="77777777" w:rsidR="00500CCC" w:rsidRPr="001B0CD9" w:rsidRDefault="00500CCC" w:rsidP="007E55C6">
      <w:pPr>
        <w:rPr>
          <w:rFonts w:ascii="Calibri" w:hAnsi="Calibri"/>
          <w:color w:val="000000" w:themeColor="text1"/>
          <w:rPrChange w:id="13" w:author="Danilo Bzdok" w:date="2018-04-29T14:18: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E36DE5">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D3C2196"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del w:id="14" w:author="Danilo Bzdok" w:date="2018-04-29T20:04:00Z">
        <w:r w:rsidR="001056A0" w:rsidDel="00C37FB8">
          <w:rPr>
            <w:rFonts w:ascii="Calibri" w:hAnsi="Calibri"/>
            <w:color w:val="000000" w:themeColor="text1"/>
            <w:lang w:val="en-US"/>
          </w:rPr>
          <w:delText>ing</w:delText>
        </w:r>
      </w:del>
      <w:r w:rsidR="001056A0">
        <w:rPr>
          <w:rFonts w:ascii="Calibri" w:hAnsi="Calibri"/>
          <w:color w:val="000000" w:themeColor="text1"/>
          <w:lang w:val="en-US"/>
        </w:rPr>
        <w:t xml:space="preserve"> </w:t>
      </w:r>
      <w:del w:id="15" w:author="Danilo Bzdok" w:date="2018-04-29T20:04:00Z">
        <w:r w:rsidR="001056A0" w:rsidDel="00C37FB8">
          <w:rPr>
            <w:rFonts w:ascii="Calibri" w:hAnsi="Calibri"/>
            <w:color w:val="000000" w:themeColor="text1"/>
            <w:lang w:val="en-US"/>
          </w:rPr>
          <w:delText>focus</w:delText>
        </w:r>
        <w:r w:rsidR="00397927" w:rsidDel="00C37FB8">
          <w:rPr>
            <w:rFonts w:ascii="Calibri" w:hAnsi="Calibri"/>
            <w:color w:val="000000" w:themeColor="text1"/>
            <w:lang w:val="en-US"/>
          </w:rPr>
          <w:delText xml:space="preserve"> </w:delText>
        </w:r>
      </w:del>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16" w:author="Danilo Bzdok" w:date="2018-04-29T20:05:00Z">
        <w:r w:rsidR="00CC6A0C" w:rsidDel="00AC27EC">
          <w:rPr>
            <w:rFonts w:ascii="Calibri" w:hAnsi="Calibri"/>
            <w:color w:val="000000" w:themeColor="text1"/>
            <w:lang w:val="en-US"/>
          </w:rPr>
          <w:delText xml:space="preserve">provide </w:delText>
        </w:r>
      </w:del>
      <w:ins w:id="17" w:author="Danilo Bzdok" w:date="2018-04-29T20:05:00Z">
        <w:r w:rsidR="00AC27EC">
          <w:rPr>
            <w:rFonts w:ascii="Calibri" w:hAnsi="Calibri"/>
            <w:color w:val="000000" w:themeColor="text1"/>
            <w:lang w:val="en-US"/>
          </w:rPr>
          <w:t xml:space="preserve">offer </w:t>
        </w:r>
      </w:ins>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del w:id="18" w:author="Danilo Bzdok" w:date="2018-04-29T20:00:00Z">
        <w:r w:rsidR="00C16E7E" w:rsidDel="00D050C0">
          <w:rPr>
            <w:rFonts w:ascii="Calibri" w:hAnsi="Calibri"/>
            <w:color w:val="000000" w:themeColor="text1"/>
            <w:lang w:val="en-US"/>
          </w:rPr>
          <w:delText>quantitatively characterized</w:delText>
        </w:r>
      </w:del>
      <w:ins w:id="19" w:author="Danilo Bzdok" w:date="2018-04-29T20:00:00Z">
        <w:r w:rsidR="00D050C0">
          <w:rPr>
            <w:rFonts w:ascii="Calibri" w:hAnsi="Calibri"/>
            <w:color w:val="000000" w:themeColor="text1"/>
            <w:lang w:val="en-US"/>
          </w:rPr>
          <w:t>elaborated</w:t>
        </w:r>
      </w:ins>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del w:id="20" w:author="Danilo Bzdok" w:date="2018-04-29T20:00:00Z">
        <w:r w:rsidR="00875ADF" w:rsidDel="00D07BD4">
          <w:rPr>
            <w:rFonts w:ascii="Calibri" w:hAnsi="Calibri"/>
            <w:color w:val="000000" w:themeColor="text1"/>
            <w:lang w:val="en-US"/>
          </w:rPr>
          <w:delText xml:space="preserve">describe </w:delText>
        </w:r>
      </w:del>
      <w:ins w:id="21" w:author="Danilo Bzdok" w:date="2018-04-29T20:00:00Z">
        <w:r w:rsidR="00D07BD4">
          <w:rPr>
            <w:rFonts w:ascii="Calibri" w:hAnsi="Calibri"/>
            <w:color w:val="000000" w:themeColor="text1"/>
            <w:lang w:val="en-US"/>
          </w:rPr>
          <w:t xml:space="preserve">report </w:t>
        </w:r>
      </w:ins>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ins w:id="22" w:author="Danilo Bzdok" w:date="2018-04-29T20:01:00Z">
        <w:r w:rsidR="00A53F7B">
          <w:rPr>
            <w:rFonts w:ascii="Calibri" w:hAnsi="Calibri"/>
            <w:color w:val="000000" w:themeColor="text1"/>
            <w:lang w:val="en-US"/>
          </w:rPr>
          <w:t xml:space="preserve">reproducible </w:t>
        </w:r>
      </w:ins>
      <w:del w:id="23" w:author="Danilo Bzdok" w:date="2018-04-29T20:01:00Z">
        <w:r w:rsidR="0063479B" w:rsidDel="00A53F7B">
          <w:rPr>
            <w:rFonts w:ascii="Calibri" w:hAnsi="Calibri"/>
            <w:color w:val="000000" w:themeColor="text1"/>
            <w:lang w:val="en-US"/>
          </w:rPr>
          <w:delText xml:space="preserve">biomedical </w:delText>
        </w:r>
      </w:del>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del w:id="24" w:author="Danilo Bzdok" w:date="2018-04-29T20:02:00Z">
        <w:r w:rsidR="0034346A" w:rsidDel="00A53F7B">
          <w:rPr>
            <w:rFonts w:ascii="Calibri" w:hAnsi="Calibri"/>
            <w:color w:val="000000" w:themeColor="text1"/>
            <w:lang w:val="en-US"/>
          </w:rPr>
          <w:delText>are</w:delText>
        </w:r>
        <w:r w:rsidR="0063479B" w:rsidDel="00A53F7B">
          <w:rPr>
            <w:rFonts w:ascii="Calibri" w:hAnsi="Calibri"/>
            <w:color w:val="000000" w:themeColor="text1"/>
            <w:lang w:val="en-US"/>
          </w:rPr>
          <w:delText xml:space="preserve"> </w:delText>
        </w:r>
      </w:del>
      <w:ins w:id="25" w:author="Danilo Bzdok" w:date="2018-04-29T20:02:00Z">
        <w:r w:rsidR="00A53F7B">
          <w:rPr>
            <w:rFonts w:ascii="Calibri" w:hAnsi="Calibri"/>
            <w:color w:val="000000" w:themeColor="text1"/>
            <w:lang w:val="en-US"/>
          </w:rPr>
          <w:t xml:space="preserve">can be </w:t>
        </w:r>
      </w:ins>
      <w:del w:id="26" w:author="Danilo Bzdok" w:date="2018-04-29T20:01:00Z">
        <w:r w:rsidR="0063479B" w:rsidDel="00A53F7B">
          <w:rPr>
            <w:rFonts w:ascii="Calibri" w:hAnsi="Calibri"/>
            <w:color w:val="000000" w:themeColor="text1"/>
            <w:lang w:val="en-US"/>
          </w:rPr>
          <w:delText xml:space="preserve">reproducible and </w:delText>
        </w:r>
      </w:del>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Del="00EF031A" w:rsidRDefault="00BF57CD" w:rsidP="00D91690">
      <w:pPr>
        <w:pStyle w:val="berschrift1"/>
        <w:numPr>
          <w:ilvl w:val="0"/>
          <w:numId w:val="0"/>
        </w:numPr>
        <w:spacing w:before="0" w:line="360" w:lineRule="auto"/>
        <w:contextualSpacing/>
        <w:jc w:val="both"/>
        <w:rPr>
          <w:del w:id="27" w:author="Danilo Bzdok" w:date="2018-04-29T20:06:00Z"/>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5CED9DF0"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ins w:id="28" w:author="Danilo Bzdok" w:date="2018-04-29T20:11:00Z">
        <w:r w:rsidR="00D70E11">
          <w:rPr>
            <w:rFonts w:ascii="Calibri" w:hAnsi="Calibri"/>
            <w:color w:val="000000" w:themeColor="text1"/>
            <w:lang w:val="en-US"/>
          </w:rPr>
          <w:t>leading to</w:t>
        </w:r>
      </w:ins>
      <w:del w:id="29" w:author="Danilo Bzdok" w:date="2018-04-29T20:11:00Z">
        <w:r w:rsidR="00790364" w:rsidDel="00D70E11">
          <w:rPr>
            <w:rFonts w:ascii="Calibri" w:hAnsi="Calibri"/>
            <w:color w:val="000000" w:themeColor="text1"/>
            <w:lang w:val="en-US"/>
          </w:rPr>
          <w:delText>of</w:delText>
        </w:r>
      </w:del>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7BEAB82F"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del w:id="30" w:author="Danilo Bzdok" w:date="2018-04-29T20:16:00Z">
        <w:r w:rsidR="00F7385B" w:rsidDel="00667E20">
          <w:rPr>
            <w:rFonts w:ascii="Calibri" w:hAnsi="Calibri"/>
            <w:color w:val="000000" w:themeColor="text1"/>
            <w:lang w:val="en-US"/>
          </w:rPr>
          <w:delText xml:space="preserve">such </w:delText>
        </w:r>
      </w:del>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del w:id="31" w:author="Danilo Bzdok" w:date="2018-04-29T20:17:00Z">
        <w:r w:rsidR="002D7275" w:rsidDel="00455952">
          <w:rPr>
            <w:rFonts w:ascii="Calibri" w:hAnsi="Calibri"/>
            <w:color w:val="000000" w:themeColor="text1"/>
            <w:lang w:val="en-US"/>
          </w:rPr>
          <w:delText xml:space="preserve">specifically </w:delText>
        </w:r>
      </w:del>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del w:id="32" w:author="Danilo Bzdok" w:date="2018-04-29T20:18:00Z">
        <w:r w:rsidR="00F607A6" w:rsidDel="00356187">
          <w:rPr>
            <w:rFonts w:ascii="Calibri" w:hAnsi="Calibri"/>
            <w:color w:val="000000" w:themeColor="text1"/>
            <w:lang w:val="en-US"/>
          </w:rPr>
          <w:delText xml:space="preserve">automatically </w:delText>
        </w:r>
      </w:del>
      <w:r w:rsidR="00777E43" w:rsidRPr="00176A86">
        <w:rPr>
          <w:rFonts w:ascii="Calibri" w:hAnsi="Calibri"/>
          <w:color w:val="000000" w:themeColor="text1"/>
          <w:lang w:val="en-US"/>
        </w:rPr>
        <w:t xml:space="preserve">diagnosed </w:t>
      </w:r>
      <w:ins w:id="33" w:author="Danilo Bzdok" w:date="2018-04-29T20:18:00Z">
        <w:r w:rsidR="00356187">
          <w:rPr>
            <w:rFonts w:ascii="Calibri" w:hAnsi="Calibri"/>
            <w:color w:val="000000" w:themeColor="text1"/>
            <w:lang w:val="en-US"/>
          </w:rPr>
          <w:t xml:space="preserve">“superficially”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ins w:id="34" w:author="Danilo Bzdok" w:date="2018-04-29T20:18:00Z">
        <w:r w:rsidR="00356187">
          <w:rPr>
            <w:rFonts w:ascii="Calibri" w:hAnsi="Calibri"/>
            <w:color w:val="000000" w:themeColor="text1"/>
            <w:lang w:val="en-US"/>
          </w:rPr>
          <w:t xml:space="preserve">its </w:t>
        </w:r>
      </w:ins>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del w:id="35" w:author="Danilo Bzdok" w:date="2018-04-29T20:18:00Z">
        <w:r w:rsidR="001954BD" w:rsidRPr="00176A86" w:rsidDel="00356187">
          <w:rPr>
            <w:rFonts w:ascii="Calibri" w:hAnsi="Calibri"/>
            <w:color w:val="000000" w:themeColor="text1"/>
            <w:lang w:val="en-US"/>
          </w:rPr>
          <w:delText>, including</w:delText>
        </w:r>
      </w:del>
      <w:ins w:id="36" w:author="Danilo Bzdok" w:date="2018-04-29T20:18:00Z">
        <w:r w:rsidR="00356187">
          <w:rPr>
            <w:rFonts w:ascii="Calibri" w:hAnsi="Calibri"/>
            <w:color w:val="000000" w:themeColor="text1"/>
            <w:lang w:val="en-US"/>
          </w:rPr>
          <w:t xml:space="preserve"> like</w:t>
        </w:r>
      </w:ins>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ins w:id="37" w:author="Danilo Bzdok" w:date="2018-04-29T20:19:00Z">
        <w:r w:rsidR="00614172">
          <w:rPr>
            <w:rFonts w:ascii="Calibri" w:hAnsi="Calibri"/>
            <w:color w:val="000000" w:themeColor="text1"/>
            <w:lang w:val="en-US"/>
          </w:rPr>
          <w:t xml:space="preserve">such </w:t>
        </w:r>
      </w:ins>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del w:id="38" w:author="Danilo Bzdok" w:date="2018-04-29T20:21:00Z">
        <w:r w:rsidR="00B91E84" w:rsidDel="0026016A">
          <w:rPr>
            <w:rFonts w:ascii="Calibri" w:hAnsi="Calibri"/>
            <w:color w:val="000000" w:themeColor="text1"/>
            <w:lang w:val="en-US"/>
          </w:rPr>
          <w:delText xml:space="preserve">identified </w:delText>
        </w:r>
      </w:del>
      <w:ins w:id="39" w:author="Danilo Bzdok" w:date="2018-04-29T20:21:00Z">
        <w:r w:rsidR="0026016A">
          <w:rPr>
            <w:rFonts w:ascii="Calibri" w:hAnsi="Calibri"/>
            <w:color w:val="000000" w:themeColor="text1"/>
            <w:lang w:val="en-US"/>
          </w:rPr>
          <w:t xml:space="preserve">disease </w:t>
        </w:r>
      </w:ins>
      <w:r w:rsidR="00B91E84">
        <w:rPr>
          <w:rFonts w:ascii="Calibri" w:hAnsi="Calibri"/>
          <w:color w:val="000000" w:themeColor="text1"/>
          <w:lang w:val="en-US"/>
        </w:rPr>
        <w:t xml:space="preserve">hints </w:t>
      </w:r>
      <w:ins w:id="40" w:author="Danilo Bzdok" w:date="2018-04-29T20:21:00Z">
        <w:r w:rsidR="0026016A">
          <w:rPr>
            <w:rFonts w:ascii="Calibri" w:hAnsi="Calibri"/>
            <w:color w:val="000000" w:themeColor="text1"/>
            <w:lang w:val="en-US"/>
          </w:rPr>
          <w:t xml:space="preserve">identified </w:t>
        </w:r>
        <w:r w:rsidR="0026016A">
          <w:rPr>
            <w:rFonts w:ascii="Calibri" w:hAnsi="Calibri"/>
            <w:color w:val="000000" w:themeColor="text1"/>
            <w:lang w:val="en-US"/>
          </w:rPr>
          <w:t xml:space="preserve">by </w:t>
        </w:r>
      </w:ins>
      <w:del w:id="41" w:author="Danilo Bzdok" w:date="2018-04-29T20:21:00Z">
        <w:r w:rsidR="00B91E84" w:rsidDel="0026016A">
          <w:rPr>
            <w:rFonts w:ascii="Calibri" w:hAnsi="Calibri"/>
            <w:color w:val="000000" w:themeColor="text1"/>
            <w:lang w:val="en-US"/>
          </w:rPr>
          <w:delText xml:space="preserve">allowing </w:delText>
        </w:r>
      </w:del>
      <w:r w:rsidR="008B09A9">
        <w:rPr>
          <w:rFonts w:ascii="Calibri" w:hAnsi="Calibri"/>
          <w:color w:val="000000" w:themeColor="text1"/>
          <w:lang w:val="en-US"/>
        </w:rPr>
        <w:t xml:space="preserve">the algorithm </w:t>
      </w:r>
      <w:del w:id="42" w:author="Danilo Bzdok" w:date="2018-04-29T20:21:00Z">
        <w:r w:rsidR="008B09A9" w:rsidDel="0026016A">
          <w:rPr>
            <w:rFonts w:ascii="Calibri" w:hAnsi="Calibri"/>
            <w:color w:val="000000" w:themeColor="text1"/>
            <w:lang w:val="en-US"/>
          </w:rPr>
          <w:delText>to detect</w:delText>
        </w:r>
        <w:r w:rsidR="00646DFA" w:rsidRPr="00176A86" w:rsidDel="0026016A">
          <w:rPr>
            <w:rFonts w:ascii="Calibri" w:hAnsi="Calibri"/>
            <w:color w:val="000000" w:themeColor="text1"/>
            <w:lang w:val="en-US"/>
          </w:rPr>
          <w:delText xml:space="preserve"> diabetes type </w:delText>
        </w:r>
      </w:del>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702D2DB5"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ins w:id="43" w:author="Danilo Bzdok" w:date="2018-04-29T20:26:00Z">
        <w:r w:rsidR="009B100F">
          <w:rPr>
            <w:rFonts w:ascii="Calibri" w:hAnsi="Calibri"/>
            <w:lang w:val="en-US"/>
          </w:rPr>
          <w:t xml:space="preserve">together </w:t>
        </w:r>
        <w:bookmarkStart w:id="44" w:name="_GoBack"/>
        <w:bookmarkEnd w:id="44"/>
        <w:r w:rsidR="009B100F">
          <w:rPr>
            <w:rFonts w:ascii="Calibri" w:hAnsi="Calibri"/>
            <w:lang w:val="en-US"/>
          </w:rPr>
          <w:t>with</w:t>
        </w:r>
      </w:ins>
      <w:del w:id="45" w:author="Danilo Bzdok" w:date="2018-04-29T20:26:00Z">
        <w:r w:rsidR="00FD61F3" w:rsidDel="009B100F">
          <w:rPr>
            <w:rFonts w:ascii="Calibri" w:hAnsi="Calibri"/>
            <w:lang w:val="en-US"/>
          </w:rPr>
          <w:delText>as</w:delText>
        </w:r>
      </w:del>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r w:rsidR="004632B4">
        <w:rPr>
          <w:rFonts w:ascii="Calibri" w:hAnsi="Calibri"/>
          <w:lang w:val="en-US"/>
        </w:rPr>
        <w:t xml:space="preserve">also </w:t>
      </w:r>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w:t>
      </w:r>
      <w:r w:rsidR="00B36988">
        <w:rPr>
          <w:rFonts w:ascii="Calibri" w:eastAsia="Times New Roman" w:hAnsi="Calibri" w:cs="Arial"/>
          <w:color w:val="222222"/>
          <w:shd w:val="clear" w:color="auto" w:fill="FFFFFF"/>
          <w:lang w:val="en-US"/>
        </w:rPr>
        <w:lastRenderedPageBreak/>
        <w:t xml:space="preserve">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643B32A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proofErr w:type="spellStart"/>
      <w:r w:rsidR="00764A5A">
        <w:rPr>
          <w:rFonts w:ascii="Calibri" w:hAnsi="Calibri"/>
          <w:lang w:val="en-US"/>
        </w:rPr>
        <w:t>modelig</w:t>
      </w:r>
      <w:proofErr w:type="spellEnd"/>
      <w:r w:rsidR="00764A5A">
        <w:rPr>
          <w:rFonts w:ascii="Calibri" w:hAnsi="Calibri"/>
          <w:lang w:val="en-US"/>
        </w:rPr>
        <w:t xml:space="preserve">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E36DE5">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304C19A"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del w:id="46" w:author="Danilo Bzdok" w:date="2018-04-29T18:58:00Z">
        <w:r w:rsidR="00DA7C60" w:rsidDel="00A200FC">
          <w:rPr>
            <w:rStyle w:val="s2"/>
            <w:rFonts w:ascii="Calibri" w:hAnsi="Calibri"/>
            <w:color w:val="000000" w:themeColor="text1"/>
            <w:lang w:val="en-US"/>
          </w:rPr>
          <w:delText>elucidate</w:delText>
        </w:r>
        <w:r w:rsidR="00D65541" w:rsidDel="00A200FC">
          <w:rPr>
            <w:rStyle w:val="s2"/>
            <w:rFonts w:ascii="Calibri" w:hAnsi="Calibri"/>
            <w:color w:val="000000" w:themeColor="text1"/>
            <w:lang w:val="en-US"/>
          </w:rPr>
          <w:delText xml:space="preserve"> </w:delText>
        </w:r>
      </w:del>
      <w:ins w:id="47" w:author="Danilo Bzdok" w:date="2018-04-29T18:58:00Z">
        <w:r w:rsidR="00A200FC">
          <w:rPr>
            <w:rStyle w:val="s2"/>
            <w:rFonts w:ascii="Calibri" w:hAnsi="Calibri"/>
            <w:color w:val="000000" w:themeColor="text1"/>
            <w:lang w:val="en-US"/>
          </w:rPr>
          <w:t xml:space="preserve">illuminate </w:t>
        </w:r>
      </w:ins>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745C114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ins w:id="48" w:author="Danilo Bzdok" w:date="2018-04-29T14:32:00Z">
        <w:r w:rsidR="007B2E00">
          <w:rPr>
            <w:rFonts w:ascii="Calibri" w:hAnsi="Calibri" w:cs="Arial"/>
            <w:color w:val="000000"/>
            <w:lang w:val="en-US" w:eastAsia="en-US"/>
          </w:rPr>
          <w:t>, with each variable have a clear semantic interpretation</w:t>
        </w:r>
      </w:ins>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38B02776"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556FE077"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w:t>
      </w:r>
      <w:r w:rsidR="008D4B8A">
        <w:rPr>
          <w:rFonts w:ascii="Calibri" w:eastAsia="Times New Roman" w:hAnsi="Calibri" w:cs="Arial"/>
          <w:color w:val="222222"/>
          <w:lang w:val="en-US"/>
        </w:rPr>
        <w:lastRenderedPageBreak/>
        <w:t xml:space="preserve">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7D7E5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A1B9F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7B2E00">
        <w:rPr>
          <w:rStyle w:val="s2"/>
          <w:rFonts w:ascii="Calibri" w:hAnsi="Calibri"/>
          <w:color w:val="000000" w:themeColor="text1"/>
          <w:lang w:val="en-US"/>
          <w:rPrChange w:id="49" w:author="Danilo Bzdok" w:date="2018-04-29T14:34:00Z">
            <w:rPr>
              <w:rStyle w:val="s2"/>
              <w:rFonts w:ascii="Calibri" w:hAnsi="Calibri"/>
              <w:i/>
              <w:color w:val="000000" w:themeColor="text1"/>
              <w:lang w:val="en-US"/>
            </w:rPr>
          </w:rPrChange>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w:t>
      </w:r>
      <w:r w:rsidR="004657AE">
        <w:rPr>
          <w:rFonts w:ascii="Calibri" w:eastAsia="Times New Roman" w:hAnsi="Calibri" w:cs="Arial"/>
          <w:color w:val="222222"/>
          <w:lang w:val="en-US"/>
        </w:rPr>
        <w:t xml:space="preserve">coefficient </w:t>
      </w:r>
      <w:r w:rsidR="00D740C2" w:rsidRPr="00204A45">
        <w:rPr>
          <w:rFonts w:ascii="Calibri" w:eastAsia="Times New Roman" w:hAnsi="Calibri" w:cs="Arial"/>
          <w:color w:val="222222"/>
          <w:lang w:val="en-US"/>
        </w:rPr>
        <w:t xml:space="preserve">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364DFF1"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4657AE">
        <w:rPr>
          <w:rFonts w:ascii="Calibri" w:eastAsia="Times New Roman" w:hAnsi="Calibri" w:cs="Arial"/>
          <w:color w:val="222222"/>
          <w:lang w:val="en-US"/>
        </w:rPr>
        <w:t>penalized 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issues 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r w:rsidR="004657AE">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7D7E5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B0B2A90"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icients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w:t>
      </w:r>
      <w:proofErr w:type="spellStart"/>
      <w:r w:rsidR="005E6670" w:rsidRPr="00204A45">
        <w:rPr>
          <w:rFonts w:ascii="Calibri" w:hAnsi="Calibri"/>
          <w:lang w:val="en-US"/>
        </w:rPr>
        <w:t>orresponding</w:t>
      </w:r>
      <w:proofErr w:type="spellEnd"/>
      <w:r w:rsidR="005E6670" w:rsidRPr="00204A45">
        <w:rPr>
          <w:rFonts w:ascii="Calibri" w:hAnsi="Calibri"/>
          <w:lang w:val="en-US"/>
        </w:rPr>
        <w:t xml:space="preserve">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ins w:id="50" w:author="Danilo Bzdok" w:date="2018-04-29T19:04:00Z">
        <w:r w:rsidR="00A464EF">
          <w:rPr>
            <w:rFonts w:ascii="Calibri" w:hAnsi="Calibri" w:cs="Arial"/>
            <w:color w:val="000000" w:themeColor="text1"/>
            <w:lang w:val="en-US"/>
          </w:rPr>
          <w:t xml:space="preserve">predictive </w:t>
        </w:r>
      </w:ins>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5887574A"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65962C07"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00151E68" w:rsidRPr="005C4D9B">
        <w:rPr>
          <w:rFonts w:ascii="Calibri" w:hAnsi="Calibri"/>
          <w:color w:val="000000" w:themeColor="text1"/>
          <w:lang w:val="en-US"/>
        </w:rPr>
        <w:t>out-of-sample prediction</w:t>
      </w:r>
      <w:r w:rsidR="00151E68"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w:t>
      </w:r>
      <w:r w:rsidR="00D36B0F" w:rsidRPr="00204A45">
        <w:rPr>
          <w:rFonts w:ascii="Calibri" w:hAnsi="Calibri" w:cs="Arial"/>
          <w:color w:val="000000" w:themeColor="text1"/>
          <w:lang w:val="en-US"/>
        </w:rPr>
        <w:lastRenderedPageBreak/>
        <w:t xml:space="preserve">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ins w:id="51" w:author="Danilo Bzdok" w:date="2018-04-29T14:35:00Z">
        <w:r w:rsidR="007B2E00">
          <w:rPr>
            <w:rFonts w:ascii="Calibri" w:hAnsi="Calibri" w:cs="Arial"/>
            <w:color w:val="000000" w:themeColor="text1"/>
            <w:lang w:val="en-US"/>
          </w:rPr>
          <w:t>-</w:t>
        </w:r>
      </w:ins>
      <w:del w:id="52" w:author="Danilo Bzdok" w:date="2018-04-29T14:35:00Z">
        <w:r w:rsidR="00AD103E" w:rsidRPr="00204A45" w:rsidDel="007B2E00">
          <w:rPr>
            <w:rFonts w:ascii="Calibri" w:hAnsi="Calibri" w:cs="Arial"/>
            <w:color w:val="000000" w:themeColor="text1"/>
            <w:lang w:val="en-US"/>
          </w:rPr>
          <w:delText xml:space="preserve"> </w:delText>
        </w:r>
      </w:del>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234A95CA"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ins w:id="53" w:author="Danilo Bzdok" w:date="2018-04-29T12:18:00Z">
        <w:r w:rsidR="00063883" w:rsidRPr="009E4641">
          <w:rPr>
            <w:rFonts w:ascii="Calibri" w:eastAsia="Times New Roman" w:hAnsi="Calibri" w:cs="Calibri"/>
            <w:color w:val="222222"/>
            <w:lang w:val="en-US"/>
          </w:rPr>
          <w:t xml:space="preserve">formal </w:t>
        </w:r>
      </w:ins>
      <w:del w:id="54" w:author="Danilo Bzdok" w:date="2018-04-29T12:18:00Z">
        <w:r w:rsidRPr="00400A2D" w:rsidDel="00063883">
          <w:rPr>
            <w:rFonts w:ascii="Calibri" w:eastAsia="Times New Roman" w:hAnsi="Calibri" w:cs="Calibri"/>
            <w:color w:val="222222"/>
            <w:lang w:val="en-US"/>
          </w:rPr>
          <w:delText xml:space="preserve">predictive </w:delText>
        </w:r>
      </w:del>
      <w:r w:rsidRPr="00400A2D">
        <w:rPr>
          <w:rFonts w:ascii="Calibri" w:eastAsia="Times New Roman" w:hAnsi="Calibri" w:cs="Calibri"/>
          <w:color w:val="222222"/>
          <w:lang w:val="en-US"/>
        </w:rPr>
        <w:t>guarantees</w:t>
      </w:r>
      <w:ins w:id="55" w:author="Danilo Bzdok" w:date="2018-04-29T12:19:00Z">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ins>
      <w:ins w:id="56" w:author="Danilo Bzdok" w:date="2018-04-29T14:03:00Z">
        <w:r w:rsidR="003B7731">
          <w:rPr>
            <w:rFonts w:ascii="Calibri" w:eastAsia="Times New Roman" w:hAnsi="Calibri" w:cs="Calibri"/>
            <w:color w:val="222222"/>
            <w:lang w:val="en-US"/>
          </w:rPr>
          <w:t>or the expected</w:t>
        </w:r>
      </w:ins>
      <w:ins w:id="57" w:author="Danilo Bzdok" w:date="2018-04-29T12:19:00Z">
        <w:r w:rsidR="00063883" w:rsidRPr="00400A2D">
          <w:rPr>
            <w:rFonts w:ascii="Calibri" w:eastAsia="Times New Roman" w:hAnsi="Calibri" w:cs="Calibri"/>
            <w:color w:val="222222"/>
            <w:lang w:val="en-US"/>
          </w:rPr>
          <w:t xml:space="preserve"> </w:t>
        </w:r>
      </w:ins>
      <w:ins w:id="58" w:author="Danilo Bzdok" w:date="2018-04-29T12:20:00Z">
        <w:r w:rsidR="00063883" w:rsidRPr="00400A2D">
          <w:rPr>
            <w:rFonts w:ascii="Calibri" w:eastAsia="Times New Roman" w:hAnsi="Calibri" w:cs="Calibri"/>
            <w:color w:val="222222"/>
            <w:lang w:val="en-US"/>
          </w:rPr>
          <w:t xml:space="preserve">model </w:t>
        </w:r>
      </w:ins>
      <w:ins w:id="59" w:author="Danilo Bzdok" w:date="2018-04-29T12:19:00Z">
        <w:r w:rsidR="00063883" w:rsidRPr="00400A2D">
          <w:rPr>
            <w:rFonts w:ascii="Calibri" w:eastAsia="Times New Roman" w:hAnsi="Calibri" w:cs="Calibri"/>
            <w:color w:val="222222"/>
            <w:lang w:val="en-US"/>
          </w:rPr>
          <w:t xml:space="preserve">prediction performance </w:t>
        </w:r>
      </w:ins>
      <w:del w:id="60" w:author="Danilo Bzdok" w:date="2018-04-29T12:20:00Z">
        <w:r w:rsidRPr="00400A2D" w:rsidDel="00063883">
          <w:rPr>
            <w:rFonts w:ascii="Calibri" w:eastAsia="Times New Roman" w:hAnsi="Calibri" w:cs="Calibri"/>
            <w:color w:val="222222"/>
            <w:lang w:val="en-US"/>
          </w:rPr>
          <w:delText xml:space="preserve"> </w:delText>
        </w:r>
      </w:del>
      <w:r w:rsidRPr="00400A2D">
        <w:rPr>
          <w:rFonts w:ascii="Calibri" w:eastAsia="Times New Roman" w:hAnsi="Calibri" w:cs="Calibri"/>
          <w:color w:val="222222"/>
          <w:lang w:val="en-US"/>
        </w:rPr>
        <w:t xml:space="preserve">are often challenging </w:t>
      </w:r>
      <w:del w:id="61" w:author="Danilo Bzdok" w:date="2018-04-29T12:20:00Z">
        <w:r w:rsidRPr="00400A2D" w:rsidDel="00063883">
          <w:rPr>
            <w:rFonts w:ascii="Calibri" w:eastAsia="Times New Roman" w:hAnsi="Calibri" w:cs="Calibri"/>
            <w:color w:val="222222"/>
            <w:lang w:val="en-US"/>
          </w:rPr>
          <w:delText>to derive based on</w:delText>
        </w:r>
      </w:del>
      <w:ins w:id="62" w:author="Danilo Bzdok" w:date="2018-04-29T12:20:00Z">
        <w:r w:rsidR="00063883" w:rsidRPr="00400A2D">
          <w:rPr>
            <w:rFonts w:ascii="Calibri" w:eastAsia="Times New Roman" w:hAnsi="Calibri" w:cs="Calibri"/>
            <w:color w:val="222222"/>
            <w:lang w:val="en-US"/>
          </w:rPr>
          <w:t xml:space="preserve">to </w:t>
        </w:r>
      </w:ins>
      <w:ins w:id="63" w:author="Danilo Bzdok" w:date="2018-04-29T12:24:00Z">
        <w:r w:rsidR="009E4641" w:rsidRPr="00400A2D">
          <w:rPr>
            <w:rFonts w:ascii="Calibri" w:eastAsia="Times New Roman" w:hAnsi="Calibri" w:cs="Calibri"/>
            <w:color w:val="222222"/>
            <w:lang w:val="en-US"/>
          </w:rPr>
          <w:t>derive by</w:t>
        </w:r>
      </w:ins>
      <w:r w:rsidRPr="00400A2D">
        <w:rPr>
          <w:rFonts w:ascii="Calibri" w:eastAsia="Times New Roman" w:hAnsi="Calibri" w:cs="Calibri"/>
          <w:color w:val="222222"/>
          <w:lang w:val="en-US"/>
        </w:rPr>
        <w:t xml:space="preserve"> </w:t>
      </w:r>
      <w:del w:id="64" w:author="Danilo Bzdok" w:date="2018-04-29T12:18:00Z">
        <w:r w:rsidRPr="00400A2D" w:rsidDel="00063883">
          <w:rPr>
            <w:rFonts w:ascii="Calibri" w:eastAsia="Times New Roman" w:hAnsi="Calibri" w:cs="Calibri"/>
            <w:color w:val="222222"/>
            <w:lang w:val="en-US"/>
          </w:rPr>
          <w:delText xml:space="preserve">formal </w:delText>
        </w:r>
      </w:del>
      <w:ins w:id="65" w:author="Danilo Bzdok" w:date="2018-04-29T12:15:00Z">
        <w:r w:rsidR="00391AFB" w:rsidRPr="00400A2D">
          <w:rPr>
            <w:rFonts w:ascii="Calibri" w:eastAsia="Times New Roman" w:hAnsi="Calibri" w:cs="Calibri"/>
            <w:color w:val="222222"/>
            <w:lang w:val="en-US"/>
          </w:rPr>
          <w:t xml:space="preserve">mathematical </w:t>
        </w:r>
      </w:ins>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Change w:id="66" w:author="Danilo Bzdok" w:date="2018-04-29T12:26:00Z">
            <w:rPr>
              <w:rFonts w:ascii="Calibri" w:eastAsia="Times New Roman" w:hAnsi="Calibri" w:cs="Calibri"/>
              <w:color w:val="222222"/>
              <w:lang w:val="en-US"/>
            </w:rPr>
          </w:rPrChange>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del w:id="67" w:author="Danilo Bzdok" w:date="2018-04-29T12:19:00Z">
        <w:r w:rsidRPr="00400A2D" w:rsidDel="00063883">
          <w:rPr>
            <w:rFonts w:ascii="Calibri" w:eastAsia="Times New Roman" w:hAnsi="Calibri" w:cs="Calibri"/>
            <w:color w:val="222222"/>
            <w:lang w:val="en-US"/>
          </w:rPr>
          <w:delText>contrast</w:delText>
        </w:r>
      </w:del>
      <w:ins w:id="68" w:author="Danilo Bzdok" w:date="2018-04-29T12:19:00Z">
        <w:r w:rsidR="00063883" w:rsidRPr="00400A2D">
          <w:rPr>
            <w:rFonts w:ascii="Calibri" w:eastAsia="Times New Roman" w:hAnsi="Calibri" w:cs="Calibri"/>
            <w:color w:val="222222"/>
            <w:lang w:val="en-US"/>
          </w:rPr>
          <w:t>such settings</w:t>
        </w:r>
      </w:ins>
      <w:r w:rsidRPr="00400A2D">
        <w:rPr>
          <w:rFonts w:ascii="Calibri" w:eastAsia="Times New Roman" w:hAnsi="Calibri" w:cs="Calibri"/>
          <w:color w:val="222222"/>
          <w:lang w:val="en-US"/>
        </w:rPr>
        <w:t xml:space="preserve">, </w:t>
      </w:r>
      <w:ins w:id="69" w:author="Danilo Bzdok" w:date="2018-04-29T12:20:00Z">
        <w:r w:rsidR="00063883" w:rsidRPr="00400A2D">
          <w:rPr>
            <w:rFonts w:ascii="Calibri" w:eastAsia="Times New Roman" w:hAnsi="Calibri" w:cs="Calibri"/>
            <w:color w:val="222222"/>
            <w:lang w:val="en-US"/>
          </w:rPr>
          <w:t xml:space="preserve">empirical </w:t>
        </w:r>
      </w:ins>
      <w:r w:rsidRPr="00400A2D">
        <w:rPr>
          <w:rFonts w:ascii="Calibri" w:eastAsia="Times New Roman" w:hAnsi="Calibri" w:cs="Calibri"/>
          <w:color w:val="222222"/>
          <w:lang w:val="en-US"/>
        </w:rPr>
        <w:t>simulation</w:t>
      </w:r>
      <w:del w:id="70" w:author="Danilo Bzdok" w:date="2018-04-29T12:20:00Z">
        <w:r w:rsidRPr="00400A2D" w:rsidDel="00063883">
          <w:rPr>
            <w:rFonts w:ascii="Calibri" w:eastAsia="Times New Roman" w:hAnsi="Calibri" w:cs="Calibri"/>
            <w:color w:val="222222"/>
            <w:lang w:val="en-US"/>
          </w:rPr>
          <w:delText>s</w:delText>
        </w:r>
      </w:del>
      <w:r w:rsidRPr="00400A2D">
        <w:rPr>
          <w:rFonts w:ascii="Calibri" w:eastAsia="Times New Roman" w:hAnsi="Calibri" w:cs="Calibri"/>
          <w:color w:val="222222"/>
          <w:lang w:val="en-US"/>
        </w:rPr>
        <w:t xml:space="preserve"> </w:t>
      </w:r>
      <w:ins w:id="71" w:author="Danilo Bzdok" w:date="2018-04-29T12:31:00Z">
        <w:r w:rsidR="00904D8D">
          <w:rPr>
            <w:rFonts w:ascii="Calibri" w:eastAsia="Times New Roman" w:hAnsi="Calibri" w:cs="Calibri"/>
            <w:color w:val="222222"/>
            <w:lang w:val="en-US"/>
          </w:rPr>
          <w:t xml:space="preserve">can </w:t>
        </w:r>
      </w:ins>
      <w:ins w:id="72" w:author="Danilo Bzdok" w:date="2018-04-29T12:20:00Z">
        <w:r w:rsidR="00904D8D">
          <w:rPr>
            <w:rFonts w:ascii="Calibri" w:eastAsia="Times New Roman" w:hAnsi="Calibri" w:cs="Calibri"/>
            <w:color w:val="222222"/>
            <w:lang w:val="en-US"/>
          </w:rPr>
          <w:t>come</w:t>
        </w:r>
        <w:r w:rsidR="00063883" w:rsidRPr="00400A2D">
          <w:rPr>
            <w:rFonts w:ascii="Calibri" w:eastAsia="Times New Roman" w:hAnsi="Calibri" w:cs="Calibri"/>
            <w:color w:val="222222"/>
            <w:lang w:val="en-US"/>
          </w:rPr>
          <w:t xml:space="preserve"> to the rescue for </w:t>
        </w:r>
      </w:ins>
      <w:del w:id="73" w:author="Danilo Bzdok" w:date="2018-04-29T12:21:00Z">
        <w:r w:rsidRPr="00400A2D" w:rsidDel="00063883">
          <w:rPr>
            <w:rFonts w:ascii="Calibri" w:eastAsia="Times New Roman" w:hAnsi="Calibri" w:cs="Calibri"/>
            <w:color w:val="222222"/>
            <w:lang w:val="en-US"/>
          </w:rPr>
          <w:delText xml:space="preserve">permit to </w:delText>
        </w:r>
      </w:del>
      <w:r w:rsidRPr="00400A2D">
        <w:rPr>
          <w:rFonts w:ascii="Calibri" w:eastAsia="Times New Roman" w:hAnsi="Calibri" w:cs="Calibri"/>
          <w:color w:val="222222"/>
          <w:lang w:val="en-US"/>
        </w:rPr>
        <w:t>study</w:t>
      </w:r>
      <w:ins w:id="74" w:author="Danilo Bzdok" w:date="2018-04-29T12:21:00Z">
        <w:r w:rsidR="00063883" w:rsidRPr="00400A2D">
          <w:rPr>
            <w:rFonts w:ascii="Calibri" w:eastAsia="Times New Roman" w:hAnsi="Calibri" w:cs="Calibri"/>
            <w:color w:val="222222"/>
            <w:lang w:val="en-US"/>
          </w:rPr>
          <w:t>ing</w:t>
        </w:r>
      </w:ins>
      <w:r w:rsidRPr="00400A2D">
        <w:rPr>
          <w:rFonts w:ascii="Calibri" w:eastAsia="Times New Roman" w:hAnsi="Calibri" w:cs="Calibri"/>
          <w:color w:val="222222"/>
          <w:lang w:val="en-US"/>
        </w:rPr>
        <w:t xml:space="preserve"> the properties of statistical </w:t>
      </w:r>
      <w:del w:id="75" w:author="Danilo Bzdok" w:date="2018-04-29T15:14:00Z">
        <w:r w:rsidRPr="00400A2D" w:rsidDel="003A503B">
          <w:rPr>
            <w:rFonts w:ascii="Calibri" w:eastAsia="Times New Roman" w:hAnsi="Calibri" w:cs="Calibri"/>
            <w:color w:val="222222"/>
            <w:lang w:val="en-US"/>
          </w:rPr>
          <w:delText xml:space="preserve">procedures </w:delText>
        </w:r>
      </w:del>
      <w:ins w:id="76" w:author="Danilo Bzdok" w:date="2018-04-29T15:14:00Z">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ins>
      <w:r w:rsidRPr="00400A2D">
        <w:rPr>
          <w:rFonts w:ascii="Calibri" w:eastAsia="Times New Roman" w:hAnsi="Calibri" w:cs="Calibri"/>
          <w:color w:val="222222"/>
          <w:lang w:val="en-US"/>
        </w:rPr>
        <w:t xml:space="preserve">in controlled </w:t>
      </w:r>
      <w:ins w:id="77" w:author="Danilo Bzdok" w:date="2018-04-29T12:22:00Z">
        <w:r w:rsidR="00063883" w:rsidRPr="00904D8D">
          <w:rPr>
            <w:rFonts w:ascii="Calibri" w:eastAsia="Times New Roman" w:hAnsi="Calibri" w:cs="Calibri"/>
            <w:color w:val="222222"/>
            <w:lang w:val="en-US"/>
          </w:rPr>
          <w:t xml:space="preserve">computational </w:t>
        </w:r>
      </w:ins>
      <w:r w:rsidRPr="00904D8D">
        <w:rPr>
          <w:rFonts w:ascii="Calibri" w:eastAsia="Times New Roman" w:hAnsi="Calibri" w:cs="Calibri"/>
          <w:color w:val="222222"/>
          <w:lang w:val="en-US"/>
        </w:rPr>
        <w:t>experiments</w:t>
      </w:r>
      <w:ins w:id="78" w:author="Danilo Bzdok" w:date="2018-04-29T15:01:00Z">
        <w:r w:rsidR="002140FE">
          <w:rPr>
            <w:rFonts w:ascii="Calibri" w:eastAsia="Times New Roman" w:hAnsi="Calibri" w:cs="Calibri"/>
            <w:color w:val="222222"/>
            <w:lang w:val="en-US"/>
          </w:rPr>
          <w:t xml:space="preserve"> </w:t>
        </w:r>
      </w:ins>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ins w:id="79" w:author="Danilo Bzdok" w:date="2018-04-29T12:31:00Z">
        <w:r w:rsidR="00904D8D">
          <w:rPr>
            <w:rFonts w:ascii="Calibri" w:eastAsia="Times New Roman" w:hAnsi="Calibri" w:cs="Calibri"/>
            <w:color w:val="222222"/>
            <w:lang w:val="en-US"/>
          </w:rPr>
          <w:t xml:space="preserve">explicitly </w:t>
        </w:r>
      </w:ins>
      <w:r w:rsidRPr="00904D8D">
        <w:rPr>
          <w:rFonts w:ascii="Calibri" w:eastAsia="Times New Roman" w:hAnsi="Calibri" w:cs="Calibri"/>
          <w:color w:val="222222"/>
          <w:lang w:val="en-US"/>
        </w:rPr>
        <w:t xml:space="preserve">confronted </w:t>
      </w:r>
      <w:ins w:id="80" w:author="Danilo Bzdok" w:date="2018-04-29T12:31:00Z">
        <w:r w:rsidR="00904D8D">
          <w:rPr>
            <w:rFonts w:ascii="Calibri" w:eastAsia="Times New Roman" w:hAnsi="Calibri" w:cs="Calibri"/>
            <w:color w:val="222222"/>
            <w:lang w:val="en-US"/>
          </w:rPr>
          <w:t xml:space="preserve">linear modeling for </w:t>
        </w:r>
      </w:ins>
      <w:del w:id="81" w:author="Danilo Bzdok" w:date="2018-04-29T12:31:00Z">
        <w:r w:rsidRPr="00904D8D" w:rsidDel="00904D8D">
          <w:rPr>
            <w:rFonts w:ascii="Calibri" w:eastAsia="Times New Roman" w:hAnsi="Calibri" w:cs="Calibri"/>
            <w:color w:val="222222"/>
            <w:lang w:val="en-US"/>
          </w:rPr>
          <w:delText xml:space="preserve">prediction and </w:delText>
        </w:r>
      </w:del>
      <w:r w:rsidRPr="00904D8D">
        <w:rPr>
          <w:rFonts w:ascii="Calibri" w:eastAsia="Times New Roman" w:hAnsi="Calibri" w:cs="Calibri"/>
          <w:color w:val="222222"/>
          <w:lang w:val="en-US"/>
        </w:rPr>
        <w:t xml:space="preserve">inference </w:t>
      </w:r>
      <w:ins w:id="82" w:author="Danilo Bzdok" w:date="2018-04-29T12:31:00Z">
        <w:r w:rsidR="00904D8D">
          <w:rPr>
            <w:rFonts w:ascii="Calibri" w:eastAsia="Times New Roman" w:hAnsi="Calibri" w:cs="Calibri"/>
            <w:color w:val="222222"/>
            <w:lang w:val="en-US"/>
          </w:rPr>
          <w:t xml:space="preserve">and for </w:t>
        </w:r>
      </w:ins>
      <w:ins w:id="83" w:author="Danilo Bzdok" w:date="2018-04-29T12:33:00Z">
        <w:r w:rsidR="00382CB0">
          <w:rPr>
            <w:rFonts w:ascii="Calibri" w:eastAsia="Times New Roman" w:hAnsi="Calibri" w:cs="Calibri"/>
            <w:color w:val="222222"/>
            <w:lang w:val="en-US"/>
          </w:rPr>
          <w:t xml:space="preserve">prediction </w:t>
        </w:r>
      </w:ins>
      <w:ins w:id="84" w:author="Danilo Bzdok" w:date="2018-04-29T14:20:00Z">
        <w:r w:rsidR="00382CB0">
          <w:rPr>
            <w:rFonts w:ascii="Calibri" w:eastAsia="Times New Roman" w:hAnsi="Calibri" w:cs="Calibri"/>
            <w:color w:val="222222"/>
            <w:lang w:val="en-US"/>
          </w:rPr>
          <w:t>i</w:t>
        </w:r>
      </w:ins>
      <w:ins w:id="85" w:author="Danilo Bzdok" w:date="2018-04-29T12:33:00Z">
        <w:r w:rsidR="00904D8D">
          <w:rPr>
            <w:rFonts w:ascii="Calibri" w:eastAsia="Times New Roman" w:hAnsi="Calibri" w:cs="Calibri"/>
            <w:color w:val="222222"/>
            <w:lang w:val="en-US"/>
          </w:rPr>
          <w:t xml:space="preserve">n a series of synthesized datasets, </w:t>
        </w:r>
      </w:ins>
      <w:ins w:id="86" w:author="Danilo Bzdok" w:date="2018-04-29T12:34:00Z">
        <w:r w:rsidR="00904D8D">
          <w:rPr>
            <w:rFonts w:ascii="Calibri" w:eastAsia="Times New Roman" w:hAnsi="Calibri" w:cs="Calibri"/>
            <w:color w:val="222222"/>
            <w:lang w:val="en-US"/>
          </w:rPr>
          <w:t xml:space="preserve">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ins>
      <w:ins w:id="87" w:author="Danilo Bzdok" w:date="2018-04-29T14:21:00Z">
        <w:r w:rsidR="007910F5">
          <w:rPr>
            <w:rFonts w:ascii="Calibri" w:eastAsia="Times New Roman" w:hAnsi="Calibri" w:cs="Calibri"/>
            <w:color w:val="222222"/>
            <w:lang w:val="en-US"/>
          </w:rPr>
          <w:t xml:space="preserve">each </w:t>
        </w:r>
      </w:ins>
      <w:ins w:id="88" w:author="Danilo Bzdok" w:date="2018-04-29T12:34:00Z">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ins>
      <w:del w:id="89" w:author="Danilo Bzdok" w:date="2018-04-29T12:33:00Z">
        <w:r w:rsidRPr="00904D8D" w:rsidDel="00904D8D">
          <w:rPr>
            <w:rFonts w:ascii="Calibri" w:eastAsia="Times New Roman" w:hAnsi="Calibri" w:cs="Calibri"/>
            <w:color w:val="222222"/>
            <w:lang w:val="en-US"/>
          </w:rPr>
          <w:delText>using data simulations</w:delText>
        </w:r>
      </w:del>
      <w:r w:rsidRPr="00904D8D">
        <w:rPr>
          <w:rFonts w:ascii="Calibri" w:eastAsia="Times New Roman" w:hAnsi="Calibri" w:cs="Calibri"/>
          <w:color w:val="222222"/>
          <w:lang w:val="en-US"/>
        </w:rPr>
        <w:t xml:space="preserve">. </w:t>
      </w:r>
      <w:del w:id="90" w:author="Danilo Bzdok" w:date="2018-04-29T12:35:00Z">
        <w:r w:rsidRPr="00904D8D" w:rsidDel="00904D8D">
          <w:rPr>
            <w:rFonts w:ascii="Calibri" w:eastAsia="Times New Roman" w:hAnsi="Calibri" w:cs="Calibri"/>
            <w:color w:val="222222"/>
            <w:lang w:val="en-US"/>
          </w:rPr>
          <w:delText>In a first step w</w:delText>
        </w:r>
      </w:del>
      <w:ins w:id="91" w:author="Danilo Bzdok" w:date="2018-04-29T12:35:00Z">
        <w:r w:rsidR="00904D8D">
          <w:rPr>
            <w:rFonts w:ascii="Calibri" w:eastAsia="Times New Roman" w:hAnsi="Calibri" w:cs="Calibri"/>
            <w:color w:val="222222"/>
            <w:lang w:val="en-US"/>
          </w:rPr>
          <w:t>W</w:t>
        </w:r>
      </w:ins>
      <w:r w:rsidRPr="00904D8D">
        <w:rPr>
          <w:rFonts w:ascii="Calibri" w:eastAsia="Times New Roman" w:hAnsi="Calibri" w:cs="Calibri"/>
          <w:color w:val="222222"/>
          <w:lang w:val="en-US"/>
        </w:rPr>
        <w:t xml:space="preserve">e generated </w:t>
      </w:r>
      <w:del w:id="92" w:author="Danilo Bzdok" w:date="2018-04-29T12:36:00Z">
        <w:r w:rsidRPr="00904D8D" w:rsidDel="00904D8D">
          <w:rPr>
            <w:rFonts w:ascii="Calibri" w:eastAsia="Times New Roman" w:hAnsi="Calibri" w:cs="Calibri"/>
            <w:color w:val="222222"/>
            <w:lang w:val="en-US"/>
          </w:rPr>
          <w:delText>ground</w:delText>
        </w:r>
      </w:del>
      <w:del w:id="93" w:author="Danilo Bzdok" w:date="2018-04-29T12:35:00Z">
        <w:r w:rsidRPr="00904D8D" w:rsidDel="00904D8D">
          <w:rPr>
            <w:rFonts w:ascii="Calibri" w:eastAsia="Times New Roman" w:hAnsi="Calibri" w:cs="Calibri"/>
            <w:color w:val="222222"/>
            <w:lang w:val="en-US"/>
          </w:rPr>
          <w:delText xml:space="preserve"> </w:delText>
        </w:r>
      </w:del>
      <w:del w:id="94" w:author="Danilo Bzdok" w:date="2018-04-29T12:36:00Z">
        <w:r w:rsidRPr="00904D8D" w:rsidDel="00904D8D">
          <w:rPr>
            <w:rFonts w:ascii="Calibri" w:eastAsia="Times New Roman" w:hAnsi="Calibri" w:cs="Calibri"/>
            <w:color w:val="222222"/>
            <w:lang w:val="en-US"/>
          </w:rPr>
          <w:delText xml:space="preserve">truth </w:delText>
        </w:r>
      </w:del>
      <w:ins w:id="95" w:author="Danilo Bzdok" w:date="2018-04-29T12:36:00Z">
        <w:r w:rsidR="00904D8D">
          <w:rPr>
            <w:rFonts w:ascii="Calibri" w:eastAsia="Times New Roman" w:hAnsi="Calibri" w:cs="Calibri"/>
            <w:color w:val="222222"/>
            <w:lang w:val="en-US"/>
          </w:rPr>
          <w:t xml:space="preserve">each </w:t>
        </w:r>
      </w:ins>
      <w:r w:rsidRPr="00904D8D">
        <w:rPr>
          <w:rFonts w:ascii="Calibri" w:eastAsia="Times New Roman" w:hAnsi="Calibri" w:cs="Calibri"/>
          <w:color w:val="222222"/>
          <w:lang w:val="en-US"/>
        </w:rPr>
        <w:t>data</w:t>
      </w:r>
      <w:ins w:id="96" w:author="Danilo Bzdok" w:date="2018-04-29T12:36:00Z">
        <w:r w:rsidR="00904D8D">
          <w:rPr>
            <w:rFonts w:ascii="Calibri" w:eastAsia="Times New Roman" w:hAnsi="Calibri" w:cs="Calibri"/>
            <w:color w:val="222222"/>
            <w:lang w:val="en-US"/>
          </w:rPr>
          <w:t>set</w:t>
        </w:r>
      </w:ins>
      <w:r w:rsidRPr="00904D8D">
        <w:rPr>
          <w:rFonts w:ascii="Calibri" w:eastAsia="Times New Roman" w:hAnsi="Calibri" w:cs="Calibri"/>
          <w:color w:val="222222"/>
          <w:lang w:val="en-US"/>
        </w:rPr>
        <w:t xml:space="preserve"> based on </w:t>
      </w:r>
      <w:del w:id="97" w:author="Danilo Bzdok" w:date="2018-04-29T12:36:00Z">
        <w:r w:rsidRPr="00904D8D" w:rsidDel="00904D8D">
          <w:rPr>
            <w:rFonts w:ascii="Calibri" w:eastAsia="Times New Roman" w:hAnsi="Calibri" w:cs="Calibri"/>
            <w:color w:val="222222"/>
            <w:lang w:val="en-US"/>
          </w:rPr>
          <w:delText xml:space="preserve">the </w:delText>
        </w:r>
      </w:del>
      <w:ins w:id="98" w:author="Danilo Bzdok" w:date="2018-04-29T12:36:00Z">
        <w:r w:rsidR="00904D8D">
          <w:rPr>
            <w:rFonts w:ascii="Calibri" w:eastAsia="Times New Roman" w:hAnsi="Calibri" w:cs="Calibri"/>
            <w:color w:val="222222"/>
            <w:lang w:val="en-US"/>
          </w:rPr>
          <w:t xml:space="preserve">a </w:t>
        </w:r>
      </w:ins>
      <w:ins w:id="99" w:author="Danilo Bzdok" w:date="2018-04-29T12:37:00Z">
        <w:r w:rsidR="00904D8D">
          <w:rPr>
            <w:rFonts w:ascii="Calibri" w:eastAsia="Times New Roman" w:hAnsi="Calibri" w:cs="Calibri"/>
            <w:color w:val="222222"/>
            <w:lang w:val="en-US"/>
          </w:rPr>
          <w:t>set-up</w:t>
        </w:r>
      </w:ins>
      <w:ins w:id="100" w:author="Danilo Bzdok" w:date="2018-04-29T12:36:00Z">
        <w:r w:rsidR="00904D8D">
          <w:rPr>
            <w:rFonts w:ascii="Calibri" w:eastAsia="Times New Roman" w:hAnsi="Calibri" w:cs="Calibri"/>
            <w:color w:val="222222"/>
            <w:lang w:val="en-US"/>
          </w:rPr>
          <w:t xml:space="preserve">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ins>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ins w:id="101" w:author="Danilo Bzdok" w:date="2018-04-29T12:35:00Z">
        <w:r w:rsidR="00904D8D">
          <w:rPr>
            <w:rFonts w:ascii="Calibri" w:eastAsia="Times New Roman" w:hAnsi="Calibri" w:cs="Calibri"/>
            <w:color w:val="222222"/>
            <w:lang w:val="en-US"/>
          </w:rPr>
          <w:t>,</w:t>
        </w:r>
      </w:ins>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ins w:id="102" w:author="Danilo Bzdok" w:date="2018-04-29T14:21:00Z">
        <w:r w:rsidR="007910F5">
          <w:rPr>
            <w:rFonts w:ascii="Calibri" w:eastAsia="Times New Roman" w:hAnsi="Calibri" w:cs="Calibri"/>
            <w:color w:val="222222"/>
            <w:lang w:val="en-US"/>
          </w:rPr>
          <w:t>e</w:t>
        </w:r>
      </w:ins>
      <w:del w:id="103" w:author="Danilo Bzdok" w:date="2018-04-29T14:21:00Z">
        <w:r w:rsidRPr="00904D8D" w:rsidDel="007910F5">
          <w:rPr>
            <w:rFonts w:ascii="Calibri" w:eastAsia="Times New Roman" w:hAnsi="Calibri" w:cs="Calibri"/>
            <w:color w:val="222222"/>
            <w:lang w:val="en-US"/>
          </w:rPr>
          <w:delText>e true</w:delText>
        </w:r>
      </w:del>
      <w:ins w:id="104" w:author="Danilo Bzdok" w:date="2018-04-29T12:37:00Z">
        <w:r w:rsidR="00904D8D">
          <w:rPr>
            <w:rFonts w:ascii="Calibri" w:eastAsia="Times New Roman" w:hAnsi="Calibri" w:cs="Calibri"/>
            <w:color w:val="222222"/>
            <w:lang w:val="en-US"/>
          </w:rPr>
          <w:t xml:space="preserve"> </w:t>
        </w:r>
      </w:ins>
      <w:ins w:id="105" w:author="Danilo Bzdok" w:date="2018-04-29T14:04:00Z">
        <w:r w:rsidR="003B7731">
          <w:rPr>
            <w:rFonts w:ascii="Calibri" w:eastAsia="Times New Roman" w:hAnsi="Calibri" w:cs="Calibri"/>
            <w:color w:val="222222"/>
            <w:lang w:val="en-US"/>
          </w:rPr>
          <w:t>fixed</w:t>
        </w:r>
      </w:ins>
      <w:r w:rsidRPr="00904D8D">
        <w:rPr>
          <w:rFonts w:ascii="Calibri" w:eastAsia="Times New Roman" w:hAnsi="Calibri" w:cs="Calibri"/>
          <w:color w:val="222222"/>
          <w:lang w:val="en-US"/>
        </w:rPr>
        <w:t xml:space="preserve"> </w:t>
      </w:r>
      <w:ins w:id="106" w:author="Danilo Bzdok" w:date="2018-04-29T14:04:00Z">
        <w:r w:rsidR="003B7731">
          <w:rPr>
            <w:rFonts w:ascii="Calibri" w:eastAsia="Times New Roman" w:hAnsi="Calibri" w:cs="Calibri"/>
            <w:color w:val="222222"/>
            <w:lang w:val="en-US"/>
          </w:rPr>
          <w:t xml:space="preserve">random </w:t>
        </w:r>
      </w:ins>
      <w:r w:rsidRPr="00904D8D">
        <w:rPr>
          <w:rFonts w:ascii="Calibri" w:eastAsia="Times New Roman" w:hAnsi="Calibri" w:cs="Calibri"/>
          <w:color w:val="222222"/>
          <w:lang w:val="en-US"/>
        </w:rPr>
        <w:t xml:space="preserve">coefficients, X is a </w:t>
      </w:r>
      <w:ins w:id="107" w:author="Danilo Bzdok" w:date="2018-04-29T12:51:00Z">
        <w:r w:rsidR="009425EB" w:rsidRPr="00904D8D">
          <w:rPr>
            <w:rFonts w:ascii="Calibri" w:eastAsia="Times New Roman" w:hAnsi="Calibri" w:cs="Calibri"/>
            <w:color w:val="222222"/>
            <w:lang w:val="en-US"/>
          </w:rPr>
          <w:t xml:space="preserve">matrix </w:t>
        </w:r>
        <w:r w:rsidR="009425EB">
          <w:rPr>
            <w:rFonts w:ascii="Calibri" w:eastAsia="Times New Roman" w:hAnsi="Calibri" w:cs="Calibri"/>
            <w:color w:val="222222"/>
            <w:lang w:val="en-US"/>
          </w:rPr>
          <w:t>with n</w:t>
        </w:r>
      </w:ins>
      <w:del w:id="108" w:author="Danilo Bzdok" w:date="2018-04-29T12:51:00Z">
        <w:r w:rsidRPr="00904D8D" w:rsidDel="009425EB">
          <w:rPr>
            <w:rFonts w:ascii="Calibri" w:eastAsia="Times New Roman" w:hAnsi="Calibri" w:cs="Calibri"/>
            <w:color w:val="222222"/>
            <w:lang w:val="en-US"/>
          </w:rPr>
          <w:delText>N</w:delText>
        </w:r>
      </w:del>
      <w:r w:rsidRPr="00904D8D">
        <w:rPr>
          <w:rFonts w:ascii="Calibri" w:eastAsia="Times New Roman" w:hAnsi="Calibri" w:cs="Calibri"/>
          <w:color w:val="222222"/>
          <w:lang w:val="en-US"/>
        </w:rPr>
        <w:t xml:space="preserve"> </w:t>
      </w:r>
      <w:del w:id="109" w:author="Danilo Bzdok" w:date="2018-04-29T12:38:00Z">
        <w:r w:rsidRPr="00904D8D" w:rsidDel="00904D8D">
          <w:rPr>
            <w:rFonts w:ascii="Calibri" w:eastAsia="Times New Roman" w:hAnsi="Calibri" w:cs="Calibri"/>
            <w:color w:val="222222"/>
            <w:lang w:val="en-US"/>
          </w:rPr>
          <w:delText xml:space="preserve">samples </w:delText>
        </w:r>
      </w:del>
      <w:ins w:id="110" w:author="Danilo Bzdok" w:date="2018-04-29T12:38:00Z">
        <w:r w:rsidR="00904D8D">
          <w:rPr>
            <w:rFonts w:ascii="Calibri" w:eastAsia="Times New Roman" w:hAnsi="Calibri" w:cs="Calibri"/>
            <w:color w:val="222222"/>
            <w:lang w:val="en-US"/>
          </w:rPr>
          <w:t xml:space="preserve">observations </w:t>
        </w:r>
      </w:ins>
      <w:ins w:id="111" w:author="Danilo Bzdok" w:date="2018-04-29T12:51:00Z">
        <w:r w:rsidR="009425EB">
          <w:rPr>
            <w:rFonts w:ascii="Calibri" w:eastAsia="Times New Roman" w:hAnsi="Calibri" w:cs="Calibri"/>
            <w:color w:val="222222"/>
            <w:lang w:val="en-US"/>
          </w:rPr>
          <w:t>and</w:t>
        </w:r>
      </w:ins>
      <w:del w:id="112" w:author="Danilo Bzdok" w:date="2018-04-29T12:51:00Z">
        <w:r w:rsidRPr="00904D8D" w:rsidDel="009425EB">
          <w:rPr>
            <w:rFonts w:ascii="Calibri" w:eastAsia="Times New Roman" w:hAnsi="Calibri" w:cs="Calibri"/>
            <w:color w:val="222222"/>
            <w:lang w:val="en-US"/>
          </w:rPr>
          <w:delText>by</w:delText>
        </w:r>
      </w:del>
      <w:r w:rsidRPr="00904D8D">
        <w:rPr>
          <w:rFonts w:ascii="Calibri" w:eastAsia="Times New Roman" w:hAnsi="Calibri" w:cs="Calibri"/>
          <w:color w:val="222222"/>
          <w:lang w:val="en-US"/>
        </w:rPr>
        <w:t xml:space="preserve"> p variables </w:t>
      </w:r>
      <w:del w:id="113" w:author="Danilo Bzdok" w:date="2018-04-29T12:51:00Z">
        <w:r w:rsidRPr="00904D8D" w:rsidDel="009425EB">
          <w:rPr>
            <w:rFonts w:ascii="Calibri" w:eastAsia="Times New Roman" w:hAnsi="Calibri" w:cs="Calibri"/>
            <w:color w:val="222222"/>
            <w:lang w:val="en-US"/>
          </w:rPr>
          <w:delText xml:space="preserve">predictor matrix initialized </w:delText>
        </w:r>
      </w:del>
      <w:r w:rsidRPr="00904D8D">
        <w:rPr>
          <w:rFonts w:ascii="Calibri" w:eastAsia="Times New Roman" w:hAnsi="Calibri" w:cs="Calibri"/>
          <w:color w:val="222222"/>
          <w:lang w:val="en-US"/>
        </w:rPr>
        <w:t xml:space="preserve">with random entries drawn from a </w:t>
      </w:r>
      <w:ins w:id="114" w:author="Danilo Bzdok" w:date="2018-04-29T14:46:00Z">
        <w:r w:rsidR="00EF36DA">
          <w:rPr>
            <w:rFonts w:ascii="Calibri" w:eastAsia="Times New Roman" w:hAnsi="Calibri" w:cs="Calibri"/>
            <w:color w:val="222222"/>
            <w:lang w:val="en-US"/>
          </w:rPr>
          <w:t xml:space="preserve">standard </w:t>
        </w:r>
      </w:ins>
      <w:r w:rsidRPr="00904D8D">
        <w:rPr>
          <w:rFonts w:ascii="Calibri" w:eastAsia="Times New Roman" w:hAnsi="Calibri" w:cs="Calibri"/>
          <w:color w:val="222222"/>
          <w:lang w:val="en-US"/>
        </w:rPr>
        <w:t xml:space="preserve">Gaussian distribution </w:t>
      </w:r>
      <m:oMath>
        <m:sSub>
          <m:sSubPr>
            <m:ctrlPr>
              <w:ins w:id="115" w:author="Danilo Bzdok" w:date="2018-04-29T12:40:00Z">
                <w:rPr>
                  <w:rFonts w:ascii="Cambria Math" w:eastAsia="Times New Roman" w:hAnsi="Cambria Math" w:cs="Calibri"/>
                  <w:i/>
                  <w:color w:val="222222"/>
                  <w:lang w:val="en-US"/>
                </w:rPr>
              </w:ins>
            </m:ctrlPr>
          </m:sSubPr>
          <m:e>
            <w:ins w:id="116" w:author="Danilo Bzdok" w:date="2018-04-29T12:40:00Z">
              <m:r>
                <m:rPr>
                  <m:scr m:val="script"/>
                </m:rPr>
                <w:rPr>
                  <w:rFonts w:ascii="Cambria Math" w:eastAsia="Times New Roman" w:hAnsi="Cambria Math" w:cs="Calibri"/>
                  <w:color w:val="222222"/>
                  <w:lang w:val="en-US"/>
                </w:rPr>
                <m:t>N</m:t>
              </m:r>
            </w:ins>
          </m:e>
          <m:sub>
            <w:ins w:id="117" w:author="Danilo Bzdok" w:date="2018-04-29T12:41:00Z">
              <m:r>
                <w:rPr>
                  <w:rFonts w:ascii="Cambria Math" w:eastAsia="Times New Roman" w:hAnsi="Cambria Math" w:cs="Calibri"/>
                  <w:color w:val="222222"/>
                  <w:lang w:val="en-US"/>
                </w:rPr>
                <m:t>(</m:t>
              </m:r>
            </w:ins>
            <w:ins w:id="118" w:author="Danilo Bzdok" w:date="2018-04-29T12:43:00Z">
              <m:r>
                <w:rPr>
                  <w:rFonts w:ascii="Cambria Math" w:eastAsia="Times New Roman" w:hAnsi="Cambria Math" w:cs="Calibri"/>
                  <w:color w:val="222222"/>
                  <w:lang w:val="en-US"/>
                </w:rPr>
                <m:t>μ=0,  σ=1</m:t>
              </m:r>
            </w:ins>
            <w:ins w:id="119" w:author="Danilo Bzdok" w:date="2018-04-29T12:41:00Z">
              <m:r>
                <w:rPr>
                  <w:rFonts w:ascii="Cambria Math" w:eastAsia="Times New Roman" w:hAnsi="Cambria Math" w:cs="Calibri"/>
                  <w:color w:val="222222"/>
                  <w:lang w:val="en-US"/>
                </w:rPr>
                <m:t>)</m:t>
              </m:r>
            </w:ins>
          </m:sub>
        </m:sSub>
      </m:oMath>
      <w:ins w:id="120" w:author="Danilo Bzdok" w:date="2018-04-29T12:38:00Z">
        <w:r w:rsidR="00904D8D">
          <w:rPr>
            <w:rFonts w:ascii="Calibri" w:eastAsia="Times New Roman" w:hAnsi="Calibri" w:cs="Calibri"/>
            <w:color w:val="222222"/>
            <w:lang w:val="en-US"/>
          </w:rPr>
          <w:t xml:space="preserve"> </w:t>
        </w:r>
      </w:ins>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ins w:id="121" w:author="Danilo Bzdok" w:date="2018-04-29T14:22:00Z">
        <w:r w:rsidR="007910F5">
          <w:rPr>
            <w:rFonts w:ascii="Calibri" w:eastAsia="Times New Roman" w:hAnsi="Calibri" w:cs="Calibri"/>
            <w:color w:val="222222"/>
            <w:lang w:val="en-US"/>
          </w:rPr>
          <w:t xml:space="preserve">denotes the </w:t>
        </w:r>
      </w:ins>
      <w:r w:rsidRPr="00904D8D">
        <w:rPr>
          <w:rFonts w:ascii="Calibri" w:eastAsia="Times New Roman" w:hAnsi="Calibri" w:cs="Calibri"/>
          <w:color w:val="222222"/>
          <w:lang w:val="en-US"/>
        </w:rPr>
        <w:t>add</w:t>
      </w:r>
      <w:ins w:id="122" w:author="Danilo Bzdok" w:date="2018-04-29T12:43:00Z">
        <w:r w:rsidR="00795501">
          <w:rPr>
            <w:rFonts w:ascii="Calibri" w:eastAsia="Times New Roman" w:hAnsi="Calibri" w:cs="Calibri"/>
            <w:color w:val="222222"/>
            <w:lang w:val="en-US"/>
          </w:rPr>
          <w:t>ed</w:t>
        </w:r>
      </w:ins>
      <w:del w:id="123" w:author="Danilo Bzdok" w:date="2018-04-29T12:43:00Z">
        <w:r w:rsidRPr="00904D8D" w:rsidDel="00795501">
          <w:rPr>
            <w:rFonts w:ascii="Calibri" w:eastAsia="Times New Roman" w:hAnsi="Calibri" w:cs="Calibri"/>
            <w:color w:val="222222"/>
            <w:lang w:val="en-US"/>
          </w:rPr>
          <w:delText>itive</w:delText>
        </w:r>
      </w:del>
      <w:r w:rsidRPr="00904D8D">
        <w:rPr>
          <w:rFonts w:ascii="Calibri" w:eastAsia="Times New Roman" w:hAnsi="Calibri" w:cs="Calibri"/>
          <w:color w:val="222222"/>
          <w:lang w:val="en-US"/>
        </w:rPr>
        <w:t xml:space="preserve"> </w:t>
      </w:r>
      <w:ins w:id="124" w:author="Danilo Bzdok" w:date="2018-04-29T12:52:00Z">
        <w:r w:rsidR="009425EB">
          <w:rPr>
            <w:rFonts w:ascii="Calibri" w:eastAsia="Times New Roman" w:hAnsi="Calibri" w:cs="Calibri"/>
            <w:color w:val="222222"/>
            <w:lang w:val="en-US"/>
          </w:rPr>
          <w:t xml:space="preserve">Gaussian </w:t>
        </w:r>
      </w:ins>
      <w:r w:rsidRPr="00904D8D">
        <w:rPr>
          <w:rFonts w:ascii="Calibri" w:eastAsia="Times New Roman" w:hAnsi="Calibri" w:cs="Calibri"/>
          <w:color w:val="222222"/>
          <w:lang w:val="en-US"/>
        </w:rPr>
        <w:t xml:space="preserve">noise. </w:t>
      </w:r>
      <w:del w:id="125" w:author="Danilo Bzdok" w:date="2018-04-29T12:46:00Z">
        <w:r w:rsidRPr="00904D8D" w:rsidDel="00D74B99">
          <w:rPr>
            <w:rFonts w:ascii="Calibri" w:eastAsia="Times New Roman" w:hAnsi="Calibri" w:cs="Calibri"/>
            <w:color w:val="222222"/>
            <w:lang w:val="en-US"/>
          </w:rPr>
          <w:delText xml:space="preserve">We then evaluated a series of LASSO models on the simulated data along a pre-specified grid of 50 different values of the regularization parameter </w:delText>
        </w:r>
        <w:r w:rsidRPr="009E4641" w:rsidDel="00D74B99">
          <w:rPr>
            <w:rFonts w:ascii="Calibri" w:eastAsia="Times New Roman" w:hAnsi="Calibri" w:cs="Calibri"/>
            <w:color w:val="222222"/>
            <w:lang w:val="en-US"/>
          </w:rPr>
          <w:sym w:font="Symbol" w:char="F06C"/>
        </w:r>
        <w:r w:rsidRPr="009E4641" w:rsidDel="00D74B99">
          <w:rPr>
            <w:rFonts w:ascii="Calibri" w:eastAsia="Times New Roman" w:hAnsi="Calibri" w:cs="Calibri"/>
            <w:color w:val="222222"/>
            <w:lang w:val="en-US"/>
          </w:rPr>
          <w:delText xml:space="preserve">. Concretely, we </w:delText>
        </w:r>
        <w:r w:rsidRPr="00904D8D" w:rsidDel="00D74B99">
          <w:rPr>
            <w:rFonts w:ascii="Calibri" w:eastAsia="Times New Roman" w:hAnsi="Calibri" w:cs="Calibri"/>
            <w:color w:val="222222"/>
            <w:lang w:val="en-US"/>
          </w:rPr>
          <w:delText>estimated the out-of-sample prediction performance of each LASSO model using cross-validation and obtained inference from hypothesis tests on its non-zero coefficients by refitting the unregularized least squares regression</w:delText>
        </w:r>
      </w:del>
      <w:ins w:id="126" w:author="Danilo Bzdok" w:date="2018-04-29T12:52:00Z">
        <w:r w:rsidR="009425EB">
          <w:rPr>
            <w:rFonts w:ascii="Calibri" w:eastAsia="Times New Roman" w:hAnsi="Calibri" w:cs="Calibri"/>
            <w:color w:val="222222"/>
            <w:lang w:val="en-US"/>
          </w:rPr>
          <w:t>Each</w:t>
        </w:r>
      </w:ins>
      <w:ins w:id="127" w:author="Danilo Bzdok" w:date="2018-04-29T12:46:00Z">
        <w:r w:rsidR="009425EB">
          <w:rPr>
            <w:rFonts w:ascii="Calibri" w:eastAsia="Times New Roman" w:hAnsi="Calibri" w:cs="Calibri"/>
            <w:color w:val="222222"/>
            <w:lang w:val="en-US"/>
          </w:rPr>
          <w:t xml:space="preserve"> dataset</w:t>
        </w:r>
      </w:ins>
      <w:ins w:id="128" w:author="Danilo Bzdok" w:date="2018-04-29T12:47:00Z">
        <w:r w:rsidR="00D74B99">
          <w:rPr>
            <w:rFonts w:ascii="Calibri" w:eastAsia="Times New Roman" w:hAnsi="Calibri" w:cs="Calibri"/>
            <w:color w:val="222222"/>
            <w:lang w:val="en-US"/>
          </w:rPr>
          <w:t xml:space="preserve"> </w:t>
        </w:r>
      </w:ins>
      <w:ins w:id="129" w:author="Danilo Bzdok" w:date="2018-04-29T12:46:00Z">
        <w:r w:rsidR="009425EB">
          <w:rPr>
            <w:rFonts w:ascii="Calibri" w:eastAsia="Times New Roman" w:hAnsi="Calibri" w:cs="Calibri"/>
            <w:color w:val="222222"/>
            <w:lang w:val="en-US"/>
          </w:rPr>
          <w:t>was fed into</w:t>
        </w:r>
      </w:ins>
      <w:ins w:id="130" w:author="Danilo Bzdok" w:date="2018-04-29T12:48:00Z">
        <w:r w:rsidR="00AB2FB9">
          <w:rPr>
            <w:rFonts w:ascii="Calibri" w:eastAsia="Times New Roman" w:hAnsi="Calibri" w:cs="Calibri"/>
            <w:color w:val="222222"/>
            <w:lang w:val="en-US"/>
          </w:rPr>
          <w:t xml:space="preserve"> linear models (cf. above) with the aim to identify significant input measures or to identify </w:t>
        </w:r>
      </w:ins>
      <w:ins w:id="131" w:author="Danilo Bzdok" w:date="2018-04-29T14:05:00Z">
        <w:r w:rsidR="003B7731">
          <w:rPr>
            <w:rFonts w:ascii="Calibri" w:eastAsia="Times New Roman" w:hAnsi="Calibri" w:cs="Calibri"/>
            <w:color w:val="222222"/>
            <w:lang w:val="en-US"/>
          </w:rPr>
          <w:t>input measures</w:t>
        </w:r>
      </w:ins>
      <w:ins w:id="132" w:author="Danilo Bzdok" w:date="2018-04-29T12:48:00Z">
        <w:r w:rsidR="00AB2FB9">
          <w:rPr>
            <w:rFonts w:ascii="Calibri" w:eastAsia="Times New Roman" w:hAnsi="Calibri" w:cs="Calibri"/>
            <w:color w:val="222222"/>
            <w:lang w:val="en-US"/>
          </w:rPr>
          <w:t xml:space="preserve"> most useful for accurate predictions on new observations</w:t>
        </w:r>
      </w:ins>
      <w:r w:rsidRPr="00904D8D">
        <w:rPr>
          <w:rFonts w:ascii="Calibri" w:eastAsia="Times New Roman" w:hAnsi="Calibri" w:cs="Calibri"/>
          <w:color w:val="222222"/>
          <w:lang w:val="en-US"/>
        </w:rPr>
        <w:t xml:space="preserve">. To </w:t>
      </w:r>
      <w:ins w:id="133" w:author="Danilo Bzdok" w:date="2018-04-29T14:23:00Z">
        <w:r w:rsidR="007910F5">
          <w:rPr>
            <w:rFonts w:ascii="Calibri" w:eastAsia="Times New Roman" w:hAnsi="Calibri" w:cs="Calibri"/>
            <w:color w:val="222222"/>
            <w:lang w:val="en-US"/>
          </w:rPr>
          <w:t xml:space="preserve">allow </w:t>
        </w:r>
      </w:ins>
      <w:del w:id="134" w:author="Danilo Bzdok" w:date="2018-04-29T12:50:00Z">
        <w:r w:rsidRPr="00904D8D" w:rsidDel="00AB2FB9">
          <w:rPr>
            <w:rFonts w:ascii="Calibri" w:eastAsia="Times New Roman" w:hAnsi="Calibri" w:cs="Calibri"/>
            <w:color w:val="222222"/>
            <w:lang w:val="en-US"/>
          </w:rPr>
          <w:delText xml:space="preserve">disentangle </w:delText>
        </w:r>
      </w:del>
      <w:ins w:id="135" w:author="Danilo Bzdok" w:date="2018-04-29T14:23:00Z">
        <w:r w:rsidR="007910F5">
          <w:rPr>
            <w:rFonts w:ascii="Calibri" w:eastAsia="Times New Roman" w:hAnsi="Calibri" w:cs="Calibri"/>
            <w:color w:val="222222"/>
            <w:lang w:val="en-US"/>
          </w:rPr>
          <w:t>sharpening the distinction</w:t>
        </w:r>
      </w:ins>
      <w:del w:id="136" w:author="Danilo Bzdok" w:date="2018-04-29T14:23:00Z">
        <w:r w:rsidRPr="00904D8D" w:rsidDel="007910F5">
          <w:rPr>
            <w:rFonts w:ascii="Calibri" w:eastAsia="Times New Roman" w:hAnsi="Calibri" w:cs="Calibri"/>
            <w:color w:val="222222"/>
            <w:lang w:val="en-US"/>
          </w:rPr>
          <w:delText xml:space="preserve">the </w:delText>
        </w:r>
      </w:del>
      <w:del w:id="137" w:author="Danilo Bzdok" w:date="2018-04-29T12:54:00Z">
        <w:r w:rsidRPr="00904D8D" w:rsidDel="00157802">
          <w:rPr>
            <w:rFonts w:ascii="Calibri" w:eastAsia="Times New Roman" w:hAnsi="Calibri" w:cs="Calibri"/>
            <w:color w:val="222222"/>
            <w:lang w:val="en-US"/>
          </w:rPr>
          <w:delText xml:space="preserve">impact of </w:delText>
        </w:r>
      </w:del>
      <w:del w:id="138" w:author="Danilo Bzdok" w:date="2018-04-29T14:23:00Z">
        <w:r w:rsidRPr="00904D8D" w:rsidDel="007910F5">
          <w:rPr>
            <w:rFonts w:ascii="Calibri" w:eastAsia="Times New Roman" w:hAnsi="Calibri" w:cs="Calibri"/>
            <w:color w:val="222222"/>
            <w:lang w:val="en-US"/>
          </w:rPr>
          <w:delText xml:space="preserve">factors </w:delText>
        </w:r>
      </w:del>
      <w:del w:id="139" w:author="Danilo Bzdok" w:date="2018-04-29T12:56:00Z">
        <w:r w:rsidRPr="00904D8D" w:rsidDel="00157802">
          <w:rPr>
            <w:rFonts w:ascii="Calibri" w:eastAsia="Times New Roman" w:hAnsi="Calibri" w:cs="Calibri"/>
            <w:color w:val="222222"/>
            <w:lang w:val="en-US"/>
          </w:rPr>
          <w:delText xml:space="preserve">that </w:delText>
        </w:r>
      </w:del>
      <w:del w:id="140" w:author="Danilo Bzdok" w:date="2018-04-29T12:55:00Z">
        <w:r w:rsidRPr="00904D8D" w:rsidDel="00157802">
          <w:rPr>
            <w:rFonts w:ascii="Calibri" w:eastAsia="Times New Roman" w:hAnsi="Calibri" w:cs="Calibri"/>
            <w:color w:val="222222"/>
            <w:lang w:val="en-US"/>
          </w:rPr>
          <w:delText>may in practice determine the relationship between</w:delText>
        </w:r>
      </w:del>
      <w:ins w:id="141" w:author="Danilo Bzdok" w:date="2018-04-29T12:55:00Z">
        <w:r w:rsidR="00157802">
          <w:rPr>
            <w:rFonts w:ascii="Calibri" w:eastAsia="Times New Roman" w:hAnsi="Calibri" w:cs="Calibri"/>
            <w:color w:val="222222"/>
            <w:lang w:val="en-US"/>
          </w:rPr>
          <w:t xml:space="preserve"> between</w:t>
        </w:r>
      </w:ins>
      <w:r w:rsidRPr="00904D8D">
        <w:rPr>
          <w:rFonts w:ascii="Calibri" w:eastAsia="Times New Roman" w:hAnsi="Calibri" w:cs="Calibri"/>
          <w:color w:val="222222"/>
          <w:lang w:val="en-US"/>
        </w:rPr>
        <w:t xml:space="preserve"> </w:t>
      </w:r>
      <w:del w:id="142" w:author="Danilo Bzdok" w:date="2018-04-29T12:56:00Z">
        <w:r w:rsidRPr="00904D8D" w:rsidDel="00157802">
          <w:rPr>
            <w:rFonts w:ascii="Calibri" w:eastAsia="Times New Roman" w:hAnsi="Calibri" w:cs="Calibri"/>
            <w:color w:val="222222"/>
            <w:lang w:val="en-US"/>
          </w:rPr>
          <w:delText xml:space="preserve">prediction and </w:delText>
        </w:r>
      </w:del>
      <w:del w:id="143" w:author="Danilo Bzdok" w:date="2018-04-29T14:16:00Z">
        <w:r w:rsidRPr="00904D8D" w:rsidDel="001B0CD9">
          <w:rPr>
            <w:rFonts w:ascii="Calibri" w:eastAsia="Times New Roman" w:hAnsi="Calibri" w:cs="Calibri"/>
            <w:color w:val="222222"/>
            <w:lang w:val="en-US"/>
          </w:rPr>
          <w:delText>inference</w:delText>
        </w:r>
      </w:del>
      <w:ins w:id="144" w:author="Danilo Bzdok" w:date="2018-04-29T14:16:00Z">
        <w:r w:rsidR="001B0CD9">
          <w:rPr>
            <w:rFonts w:ascii="Calibri" w:eastAsia="Times New Roman" w:hAnsi="Calibri" w:cs="Calibri"/>
            <w:color w:val="222222"/>
            <w:lang w:val="en-US"/>
          </w:rPr>
          <w:t>explanatory</w:t>
        </w:r>
      </w:ins>
      <w:ins w:id="145" w:author="Danilo Bzdok" w:date="2018-04-29T12:56:00Z">
        <w:r w:rsidR="001B0CD9">
          <w:rPr>
            <w:rFonts w:ascii="Calibri" w:eastAsia="Times New Roman" w:hAnsi="Calibri" w:cs="Calibri"/>
            <w:color w:val="222222"/>
            <w:lang w:val="en-US"/>
          </w:rPr>
          <w:t xml:space="preserve"> and predictive</w:t>
        </w:r>
        <w:r w:rsidR="00157802">
          <w:rPr>
            <w:rFonts w:ascii="Calibri" w:eastAsia="Times New Roman" w:hAnsi="Calibri" w:cs="Calibri"/>
            <w:color w:val="222222"/>
            <w:lang w:val="en-US"/>
          </w:rPr>
          <w:t xml:space="preserve"> approaches</w:t>
        </w:r>
      </w:ins>
      <w:ins w:id="146" w:author="Danilo Bzdok" w:date="2018-04-29T15:13:00Z">
        <w:r w:rsidR="001809D8">
          <w:rPr>
            <w:rFonts w:ascii="Calibri" w:eastAsia="Times New Roman" w:hAnsi="Calibri" w:cs="Calibri"/>
            <w:color w:val="222222"/>
            <w:lang w:val="en-US"/>
          </w:rPr>
          <w:t xml:space="preserve"> in general</w:t>
        </w:r>
      </w:ins>
      <w:r w:rsidRPr="00904D8D">
        <w:rPr>
          <w:rFonts w:ascii="Calibri" w:eastAsia="Times New Roman" w:hAnsi="Calibri" w:cs="Calibri"/>
          <w:color w:val="222222"/>
          <w:lang w:val="en-US"/>
        </w:rPr>
        <w:t xml:space="preserve">, we systematically varied </w:t>
      </w:r>
      <w:ins w:id="147" w:author="Danilo Bzdok" w:date="2018-04-29T14:06:00Z">
        <w:r w:rsidR="009F5442">
          <w:rPr>
            <w:rFonts w:ascii="Calibri" w:eastAsia="Times New Roman" w:hAnsi="Calibri" w:cs="Calibri"/>
            <w:color w:val="222222"/>
            <w:lang w:val="en-US"/>
          </w:rPr>
          <w:t xml:space="preserve">distinct </w:t>
        </w:r>
      </w:ins>
      <w:ins w:id="148" w:author="Danilo Bzdok" w:date="2018-04-29T12:57:00Z">
        <w:r w:rsidR="00157802">
          <w:rPr>
            <w:rFonts w:ascii="Calibri" w:eastAsia="Times New Roman" w:hAnsi="Calibri" w:cs="Calibri"/>
            <w:color w:val="222222"/>
            <w:lang w:val="en-US"/>
          </w:rPr>
          <w:t>aspects of the data-generating process</w:t>
        </w:r>
      </w:ins>
      <w:del w:id="149" w:author="Danilo Bzdok" w:date="2018-04-29T12:57:00Z">
        <w:r w:rsidRPr="00904D8D" w:rsidDel="00157802">
          <w:rPr>
            <w:rFonts w:ascii="Calibri" w:eastAsia="Times New Roman" w:hAnsi="Calibri" w:cs="Calibri"/>
            <w:color w:val="222222"/>
            <w:lang w:val="en-US"/>
          </w:rPr>
          <w:delText>several aspects of the predictor matrix, the true coefficients and the noise in the data generating model</w:delText>
        </w:r>
      </w:del>
      <w:r w:rsidRPr="00904D8D">
        <w:rPr>
          <w:rFonts w:ascii="Calibri" w:eastAsia="Times New Roman" w:hAnsi="Calibri" w:cs="Calibri"/>
          <w:color w:val="222222"/>
          <w:lang w:val="en-US"/>
        </w:rPr>
        <w:t>.</w:t>
      </w:r>
    </w:p>
    <w:p w14:paraId="571DD3A2" w14:textId="0EB38674" w:rsidR="004A4C6D" w:rsidRPr="00904D8D" w:rsidRDefault="00ED5EC8">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150" w:author="Danilo Bzdok" w:date="2018-04-29T12:30:00Z">
            <w:rPr>
              <w:rFonts w:ascii="Calibri" w:eastAsia="Times New Roman" w:hAnsi="Calibri" w:cs="Calibri"/>
              <w:color w:val="222222"/>
            </w:rPr>
          </w:rPrChange>
        </w:rPr>
        <w:pPrChange w:id="151" w:author="Danilo Bzdok" w:date="2018-04-29T12:30:00Z">
          <w:pPr>
            <w:pStyle w:val="Listenabsatz"/>
            <w:numPr>
              <w:numId w:val="45"/>
            </w:numPr>
            <w:shd w:val="clear" w:color="auto" w:fill="FFFFFF"/>
            <w:ind w:left="709" w:hanging="427"/>
            <w:jc w:val="both"/>
          </w:pPr>
        </w:pPrChange>
      </w:pPr>
      <w:r w:rsidRPr="00904D8D">
        <w:rPr>
          <w:rFonts w:ascii="Calibri" w:eastAsia="Times New Roman" w:hAnsi="Calibri" w:cs="Calibri"/>
          <w:color w:val="222222"/>
          <w:sz w:val="24"/>
          <w:szCs w:val="24"/>
          <w:u w:val="single"/>
          <w:rPrChange w:id="152" w:author="Danilo Bzdok" w:date="2018-04-29T12:30:00Z">
            <w:rPr>
              <w:rFonts w:ascii="Calibri" w:eastAsia="Times New Roman" w:hAnsi="Calibri" w:cs="Calibri"/>
              <w:color w:val="222222"/>
              <w:u w:val="single"/>
            </w:rPr>
          </w:rPrChange>
        </w:rPr>
        <w:t>Model violations</w:t>
      </w:r>
      <w:r w:rsidR="004A4C6D" w:rsidRPr="00904D8D">
        <w:rPr>
          <w:rFonts w:ascii="Calibri" w:eastAsia="Times New Roman" w:hAnsi="Calibri" w:cs="Calibri"/>
          <w:b/>
          <w:color w:val="222222"/>
          <w:sz w:val="24"/>
          <w:szCs w:val="24"/>
          <w:u w:val="single"/>
          <w:rPrChange w:id="153" w:author="Danilo Bzdok" w:date="2018-04-29T12:30:00Z">
            <w:rPr>
              <w:rFonts w:ascii="Calibri" w:eastAsia="Times New Roman" w:hAnsi="Calibri" w:cs="Calibri"/>
              <w:b/>
              <w:color w:val="222222"/>
              <w:u w:val="single"/>
            </w:rPr>
          </w:rPrChange>
        </w:rPr>
        <w:t>:</w:t>
      </w:r>
      <w:r w:rsidRPr="00904D8D">
        <w:rPr>
          <w:rFonts w:ascii="Calibri" w:eastAsia="Times New Roman" w:hAnsi="Calibri" w:cs="Calibri"/>
          <w:b/>
          <w:i/>
          <w:color w:val="222222"/>
          <w:sz w:val="24"/>
          <w:szCs w:val="24"/>
          <w:rPrChange w:id="154" w:author="Danilo Bzdok" w:date="2018-04-29T12:30:00Z">
            <w:rPr>
              <w:rFonts w:ascii="Calibri" w:eastAsia="Times New Roman" w:hAnsi="Calibri" w:cs="Calibri"/>
              <w:b/>
              <w:i/>
              <w:color w:val="222222"/>
            </w:rPr>
          </w:rPrChange>
        </w:rPr>
        <w:t xml:space="preserve"> </w:t>
      </w:r>
      <w:r w:rsidRPr="00904D8D">
        <w:rPr>
          <w:rFonts w:ascii="Calibri" w:eastAsia="Times New Roman" w:hAnsi="Calibri" w:cs="Calibri"/>
          <w:color w:val="222222"/>
          <w:sz w:val="24"/>
          <w:szCs w:val="24"/>
          <w:rPrChange w:id="155" w:author="Danilo Bzdok" w:date="2018-04-29T12:30:00Z">
            <w:rPr>
              <w:rFonts w:ascii="Calibri" w:eastAsia="Times New Roman" w:hAnsi="Calibri" w:cs="Calibri"/>
              <w:color w:val="222222"/>
            </w:rPr>
          </w:rPrChange>
        </w:rPr>
        <w:t xml:space="preserve">To </w:t>
      </w:r>
      <w:del w:id="156" w:author="Danilo Bzdok" w:date="2018-04-29T15:02:00Z">
        <w:r w:rsidRPr="00904D8D" w:rsidDel="002140FE">
          <w:rPr>
            <w:rFonts w:ascii="Calibri" w:eastAsia="Times New Roman" w:hAnsi="Calibri" w:cs="Calibri"/>
            <w:color w:val="222222"/>
            <w:sz w:val="24"/>
            <w:szCs w:val="24"/>
            <w:rPrChange w:id="157" w:author="Danilo Bzdok" w:date="2018-04-29T12:30:00Z">
              <w:rPr>
                <w:rFonts w:ascii="Calibri" w:eastAsia="Times New Roman" w:hAnsi="Calibri" w:cs="Calibri"/>
                <w:color w:val="222222"/>
              </w:rPr>
            </w:rPrChange>
          </w:rPr>
          <w:delText>better understand</w:delText>
        </w:r>
      </w:del>
      <w:ins w:id="158" w:author="Danilo Bzdok" w:date="2018-04-29T15:02:00Z">
        <w:r w:rsidR="002140FE">
          <w:rPr>
            <w:rFonts w:ascii="Calibri" w:eastAsia="Times New Roman" w:hAnsi="Calibri" w:cs="Calibri"/>
            <w:color w:val="222222"/>
            <w:sz w:val="24"/>
            <w:szCs w:val="24"/>
          </w:rPr>
          <w:t>examine more closely</w:t>
        </w:r>
      </w:ins>
      <w:r w:rsidRPr="00904D8D">
        <w:rPr>
          <w:rFonts w:ascii="Calibri" w:eastAsia="Times New Roman" w:hAnsi="Calibri" w:cs="Calibri"/>
          <w:color w:val="222222"/>
          <w:sz w:val="24"/>
          <w:szCs w:val="24"/>
          <w:rPrChange w:id="159" w:author="Danilo Bzdok" w:date="2018-04-29T12:30:00Z">
            <w:rPr>
              <w:rFonts w:ascii="Calibri" w:eastAsia="Times New Roman" w:hAnsi="Calibri" w:cs="Calibri"/>
              <w:color w:val="222222"/>
            </w:rPr>
          </w:rPrChange>
        </w:rPr>
        <w:t xml:space="preserve"> how inference and prediction </w:t>
      </w:r>
      <w:del w:id="160" w:author="Danilo Bzdok" w:date="2018-04-29T12:57:00Z">
        <w:r w:rsidRPr="00904D8D" w:rsidDel="00157802">
          <w:rPr>
            <w:rFonts w:ascii="Calibri" w:eastAsia="Times New Roman" w:hAnsi="Calibri" w:cs="Calibri"/>
            <w:color w:val="222222"/>
            <w:sz w:val="24"/>
            <w:szCs w:val="24"/>
            <w:rPrChange w:id="161" w:author="Danilo Bzdok" w:date="2018-04-29T12:30:00Z">
              <w:rPr>
                <w:rFonts w:ascii="Calibri" w:eastAsia="Times New Roman" w:hAnsi="Calibri" w:cs="Calibri"/>
                <w:color w:val="222222"/>
              </w:rPr>
            </w:rPrChange>
          </w:rPr>
          <w:delText xml:space="preserve">evolve </w:delText>
        </w:r>
      </w:del>
      <w:ins w:id="162" w:author="Danilo Bzdok" w:date="2018-04-29T12:57:00Z">
        <w:r w:rsidR="00157802">
          <w:rPr>
            <w:rFonts w:ascii="Calibri" w:eastAsia="Times New Roman" w:hAnsi="Calibri" w:cs="Calibri"/>
            <w:color w:val="222222"/>
            <w:sz w:val="24"/>
            <w:szCs w:val="24"/>
          </w:rPr>
          <w:t>behave</w:t>
        </w:r>
        <w:r w:rsidR="00157802" w:rsidRPr="00904D8D">
          <w:rPr>
            <w:rFonts w:ascii="Calibri" w:eastAsia="Times New Roman" w:hAnsi="Calibri" w:cs="Calibri"/>
            <w:color w:val="222222"/>
            <w:sz w:val="24"/>
            <w:szCs w:val="24"/>
            <w:rPrChange w:id="163" w:author="Danilo Bzdok" w:date="2018-04-29T12:30:00Z">
              <w:rPr>
                <w:rFonts w:ascii="Calibri" w:eastAsia="Times New Roman" w:hAnsi="Calibri" w:cs="Calibri"/>
                <w:color w:val="222222"/>
              </w:rPr>
            </w:rPrChange>
          </w:rPr>
          <w:t xml:space="preserve"> </w:t>
        </w:r>
      </w:ins>
      <w:r w:rsidRPr="00904D8D">
        <w:rPr>
          <w:rFonts w:ascii="Calibri" w:eastAsia="Times New Roman" w:hAnsi="Calibri" w:cs="Calibri"/>
          <w:color w:val="222222"/>
          <w:sz w:val="24"/>
          <w:szCs w:val="24"/>
          <w:rPrChange w:id="164" w:author="Danilo Bzdok" w:date="2018-04-29T12:30:00Z">
            <w:rPr>
              <w:rFonts w:ascii="Calibri" w:eastAsia="Times New Roman" w:hAnsi="Calibri" w:cs="Calibri"/>
              <w:color w:val="222222"/>
            </w:rPr>
          </w:rPrChange>
        </w:rPr>
        <w:t xml:space="preserve">when the </w:t>
      </w:r>
      <w:del w:id="165" w:author="Danilo Bzdok" w:date="2018-04-29T12:58:00Z">
        <w:r w:rsidRPr="00904D8D" w:rsidDel="00157802">
          <w:rPr>
            <w:rFonts w:ascii="Calibri" w:eastAsia="Times New Roman" w:hAnsi="Calibri" w:cs="Calibri"/>
            <w:color w:val="222222"/>
            <w:sz w:val="24"/>
            <w:szCs w:val="24"/>
            <w:rPrChange w:id="166" w:author="Danilo Bzdok" w:date="2018-04-29T12:30:00Z">
              <w:rPr>
                <w:rFonts w:ascii="Calibri" w:eastAsia="Times New Roman" w:hAnsi="Calibri" w:cs="Calibri"/>
                <w:color w:val="222222"/>
              </w:rPr>
            </w:rPrChange>
          </w:rPr>
          <w:delText xml:space="preserve">data generating mechanism is not accounted for by the predictive </w:delText>
        </w:r>
      </w:del>
      <w:ins w:id="167" w:author="Danilo Bzdok" w:date="2018-04-29T12:58:00Z">
        <w:r w:rsidR="00157802">
          <w:rPr>
            <w:rFonts w:ascii="Calibri" w:eastAsia="Times New Roman" w:hAnsi="Calibri" w:cs="Calibri"/>
            <w:color w:val="222222"/>
            <w:sz w:val="24"/>
            <w:szCs w:val="24"/>
          </w:rPr>
          <w:t xml:space="preserve">linear </w:t>
        </w:r>
      </w:ins>
      <w:r w:rsidRPr="00904D8D">
        <w:rPr>
          <w:rFonts w:ascii="Calibri" w:eastAsia="Times New Roman" w:hAnsi="Calibri" w:cs="Calibri"/>
          <w:color w:val="222222"/>
          <w:sz w:val="24"/>
          <w:szCs w:val="24"/>
          <w:rPrChange w:id="168" w:author="Danilo Bzdok" w:date="2018-04-29T12:30:00Z">
            <w:rPr>
              <w:rFonts w:ascii="Calibri" w:eastAsia="Times New Roman" w:hAnsi="Calibri" w:cs="Calibri"/>
              <w:color w:val="222222"/>
            </w:rPr>
          </w:rPrChange>
        </w:rPr>
        <w:t>model</w:t>
      </w:r>
      <w:ins w:id="169" w:author="Danilo Bzdok" w:date="2018-04-29T12:58:00Z">
        <w:r w:rsidR="00157802">
          <w:rPr>
            <w:rFonts w:ascii="Calibri" w:eastAsia="Times New Roman" w:hAnsi="Calibri" w:cs="Calibri"/>
            <w:color w:val="222222"/>
            <w:sz w:val="24"/>
            <w:szCs w:val="24"/>
          </w:rPr>
          <w:t xml:space="preserve"> </w:t>
        </w:r>
      </w:ins>
      <w:ins w:id="170" w:author="Danilo Bzdok" w:date="2018-04-29T14:07:00Z">
        <w:r w:rsidR="009F5442">
          <w:rPr>
            <w:rFonts w:ascii="Calibri" w:eastAsia="Times New Roman" w:hAnsi="Calibri" w:cs="Calibri"/>
            <w:color w:val="222222"/>
            <w:sz w:val="24"/>
            <w:szCs w:val="24"/>
          </w:rPr>
          <w:t>is known not to</w:t>
        </w:r>
      </w:ins>
      <w:ins w:id="171" w:author="Danilo Bzdok" w:date="2018-04-29T12:58:00Z">
        <w:r w:rsidR="00157802">
          <w:rPr>
            <w:rFonts w:ascii="Calibri" w:eastAsia="Times New Roman" w:hAnsi="Calibri" w:cs="Calibri"/>
            <w:color w:val="222222"/>
            <w:sz w:val="24"/>
            <w:szCs w:val="24"/>
          </w:rPr>
          <w:t xml:space="preserve"> capture how the data came about</w:t>
        </w:r>
      </w:ins>
      <w:r w:rsidRPr="00904D8D">
        <w:rPr>
          <w:rFonts w:ascii="Calibri" w:eastAsia="Times New Roman" w:hAnsi="Calibri" w:cs="Calibri"/>
          <w:color w:val="222222"/>
          <w:sz w:val="24"/>
          <w:szCs w:val="24"/>
          <w:rPrChange w:id="172" w:author="Danilo Bzdok" w:date="2018-04-29T12:30:00Z">
            <w:rPr>
              <w:rFonts w:ascii="Calibri" w:eastAsia="Times New Roman" w:hAnsi="Calibri" w:cs="Calibri"/>
              <w:color w:val="222222"/>
            </w:rPr>
          </w:rPrChange>
        </w:rPr>
        <w:t xml:space="preserve">, we introduced </w:t>
      </w:r>
      <w:del w:id="173" w:author="Danilo Bzdok" w:date="2018-04-29T12:59:00Z">
        <w:r w:rsidRPr="00904D8D" w:rsidDel="00157802">
          <w:rPr>
            <w:rFonts w:ascii="Calibri" w:eastAsia="Times New Roman" w:hAnsi="Calibri" w:cs="Calibri"/>
            <w:color w:val="222222"/>
            <w:sz w:val="24"/>
            <w:szCs w:val="24"/>
            <w:rPrChange w:id="174" w:author="Danilo Bzdok" w:date="2018-04-29T12:30:00Z">
              <w:rPr>
                <w:rFonts w:ascii="Calibri" w:eastAsia="Times New Roman" w:hAnsi="Calibri" w:cs="Calibri"/>
                <w:color w:val="222222"/>
              </w:rPr>
            </w:rPrChange>
          </w:rPr>
          <w:delText xml:space="preserve">significant model violations </w:delText>
        </w:r>
      </w:del>
      <w:del w:id="175" w:author="Danilo Bzdok" w:date="2018-04-29T14:08:00Z">
        <w:r w:rsidRPr="00904D8D" w:rsidDel="009F5442">
          <w:rPr>
            <w:rFonts w:ascii="Calibri" w:eastAsia="Times New Roman" w:hAnsi="Calibri" w:cs="Calibri"/>
            <w:color w:val="222222"/>
            <w:sz w:val="24"/>
            <w:szCs w:val="24"/>
            <w:rPrChange w:id="176" w:author="Danilo Bzdok" w:date="2018-04-29T12:30:00Z">
              <w:rPr>
                <w:rFonts w:ascii="Calibri" w:eastAsia="Times New Roman" w:hAnsi="Calibri" w:cs="Calibri"/>
                <w:color w:val="222222"/>
              </w:rPr>
            </w:rPrChange>
          </w:rPr>
          <w:delText xml:space="preserve">through </w:delText>
        </w:r>
      </w:del>
      <w:r w:rsidRPr="00904D8D">
        <w:rPr>
          <w:rFonts w:ascii="Calibri" w:eastAsia="Times New Roman" w:hAnsi="Calibri" w:cs="Calibri"/>
          <w:color w:val="222222"/>
          <w:sz w:val="24"/>
          <w:szCs w:val="24"/>
          <w:rPrChange w:id="177" w:author="Danilo Bzdok" w:date="2018-04-29T12:30:00Z">
            <w:rPr>
              <w:rFonts w:ascii="Calibri" w:eastAsia="Times New Roman" w:hAnsi="Calibri" w:cs="Calibri"/>
              <w:color w:val="222222"/>
            </w:rPr>
          </w:rPrChange>
        </w:rPr>
        <w:t>pathological transformations on 50</w:t>
      </w:r>
      <w:ins w:id="178" w:author="Danilo Bzdok" w:date="2018-04-29T14:08:00Z">
        <w:r w:rsidR="009F5442">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179" w:author="Danilo Bzdok" w:date="2018-04-29T12:30:00Z">
            <w:rPr>
              <w:rFonts w:ascii="Calibri" w:eastAsia="Times New Roman" w:hAnsi="Calibri" w:cs="Calibri"/>
              <w:color w:val="222222"/>
            </w:rPr>
          </w:rPrChange>
        </w:rPr>
        <w:t xml:space="preserve"> </w:t>
      </w:r>
      <w:del w:id="180" w:author="Danilo Bzdok" w:date="2018-04-29T14:08:00Z">
        <w:r w:rsidRPr="00904D8D" w:rsidDel="009F5442">
          <w:rPr>
            <w:rFonts w:ascii="Calibri" w:eastAsia="Times New Roman" w:hAnsi="Calibri" w:cs="Calibri"/>
            <w:color w:val="222222"/>
            <w:sz w:val="24"/>
            <w:szCs w:val="24"/>
            <w:rPrChange w:id="181" w:author="Danilo Bzdok" w:date="2018-04-29T12:30:00Z">
              <w:rPr>
                <w:rFonts w:ascii="Calibri" w:eastAsia="Times New Roman" w:hAnsi="Calibri" w:cs="Calibri"/>
                <w:color w:val="222222"/>
              </w:rPr>
            </w:rPrChange>
          </w:rPr>
          <w:delText xml:space="preserve">percent </w:delText>
        </w:r>
      </w:del>
      <w:r w:rsidRPr="00904D8D">
        <w:rPr>
          <w:rFonts w:ascii="Calibri" w:eastAsia="Times New Roman" w:hAnsi="Calibri" w:cs="Calibri"/>
          <w:color w:val="222222"/>
          <w:sz w:val="24"/>
          <w:szCs w:val="24"/>
          <w:rPrChange w:id="182" w:author="Danilo Bzdok" w:date="2018-04-29T12:30:00Z">
            <w:rPr>
              <w:rFonts w:ascii="Calibri" w:eastAsia="Times New Roman" w:hAnsi="Calibri" w:cs="Calibri"/>
              <w:color w:val="222222"/>
            </w:rPr>
          </w:rPrChange>
        </w:rPr>
        <w:t xml:space="preserve">of the relevant variables </w:t>
      </w:r>
      <w:del w:id="183" w:author="Danilo Bzdok" w:date="2018-04-29T12:59:00Z">
        <w:r w:rsidRPr="00904D8D" w:rsidDel="00157802">
          <w:rPr>
            <w:rFonts w:ascii="Calibri" w:eastAsia="Times New Roman" w:hAnsi="Calibri" w:cs="Calibri"/>
            <w:color w:val="222222"/>
            <w:sz w:val="24"/>
            <w:szCs w:val="24"/>
            <w:rPrChange w:id="184" w:author="Danilo Bzdok" w:date="2018-04-29T12:30:00Z">
              <w:rPr>
                <w:rFonts w:ascii="Calibri" w:eastAsia="Times New Roman" w:hAnsi="Calibri" w:cs="Calibri"/>
                <w:color w:val="222222"/>
              </w:rPr>
            </w:rPrChange>
          </w:rPr>
          <w:delText>of the</w:delText>
        </w:r>
      </w:del>
      <w:ins w:id="185" w:author="Danilo Bzdok" w:date="2018-04-29T12:59:00Z">
        <w:r w:rsidR="00157802">
          <w:rPr>
            <w:rFonts w:ascii="Calibri" w:eastAsia="Times New Roman" w:hAnsi="Calibri" w:cs="Calibri"/>
            <w:color w:val="222222"/>
            <w:sz w:val="24"/>
            <w:szCs w:val="24"/>
          </w:rPr>
          <w:t>in</w:t>
        </w:r>
      </w:ins>
      <w:r w:rsidRPr="00904D8D">
        <w:rPr>
          <w:rFonts w:ascii="Calibri" w:eastAsia="Times New Roman" w:hAnsi="Calibri" w:cs="Calibri"/>
          <w:color w:val="222222"/>
          <w:sz w:val="24"/>
          <w:szCs w:val="24"/>
          <w:rPrChange w:id="186" w:author="Danilo Bzdok" w:date="2018-04-29T12:30:00Z">
            <w:rPr>
              <w:rFonts w:ascii="Calibri" w:eastAsia="Times New Roman" w:hAnsi="Calibri" w:cs="Calibri"/>
              <w:color w:val="222222"/>
            </w:rPr>
          </w:rPrChange>
        </w:rPr>
        <w:t xml:space="preserve"> </w:t>
      </w:r>
      <w:r w:rsidRPr="00306066">
        <w:rPr>
          <w:rFonts w:ascii="Calibri" w:eastAsia="Times New Roman" w:hAnsi="Calibri" w:cs="Calibri"/>
          <w:i/>
          <w:color w:val="222222"/>
          <w:sz w:val="24"/>
          <w:szCs w:val="24"/>
          <w:rPrChange w:id="187" w:author="Danilo Bzdok" w:date="2018-04-29T13:07:00Z">
            <w:rPr>
              <w:rFonts w:ascii="Calibri" w:eastAsia="Times New Roman" w:hAnsi="Calibri" w:cs="Calibri"/>
              <w:color w:val="222222"/>
            </w:rPr>
          </w:rPrChange>
        </w:rPr>
        <w:t>X</w:t>
      </w:r>
      <w:del w:id="188" w:author="Danilo Bzdok" w:date="2018-04-29T12:59:00Z">
        <w:r w:rsidRPr="00904D8D" w:rsidDel="00157802">
          <w:rPr>
            <w:rFonts w:ascii="Calibri" w:eastAsia="Times New Roman" w:hAnsi="Calibri" w:cs="Calibri"/>
            <w:color w:val="222222"/>
            <w:sz w:val="24"/>
            <w:szCs w:val="24"/>
            <w:rPrChange w:id="189" w:author="Danilo Bzdok" w:date="2018-04-29T12:30:00Z">
              <w:rPr>
                <w:rFonts w:ascii="Calibri" w:eastAsia="Times New Roman" w:hAnsi="Calibri" w:cs="Calibri"/>
                <w:color w:val="222222"/>
              </w:rPr>
            </w:rPrChange>
          </w:rPr>
          <w:delText xml:space="preserve"> matrix</w:delText>
        </w:r>
      </w:del>
      <w:r w:rsidRPr="00904D8D">
        <w:rPr>
          <w:rFonts w:ascii="Calibri" w:eastAsia="Times New Roman" w:hAnsi="Calibri" w:cs="Calibri"/>
          <w:color w:val="222222"/>
          <w:sz w:val="24"/>
          <w:szCs w:val="24"/>
          <w:rPrChange w:id="190" w:author="Danilo Bzdok" w:date="2018-04-29T12:30:00Z">
            <w:rPr>
              <w:rFonts w:ascii="Calibri" w:eastAsia="Times New Roman" w:hAnsi="Calibri" w:cs="Calibri"/>
              <w:color w:val="222222"/>
            </w:rPr>
          </w:rPrChange>
        </w:rPr>
        <w:t xml:space="preserve">. </w:t>
      </w:r>
      <w:del w:id="191" w:author="Danilo Bzdok" w:date="2018-04-29T13:00:00Z">
        <w:r w:rsidRPr="00904D8D" w:rsidDel="00157802">
          <w:rPr>
            <w:rFonts w:ascii="Calibri" w:eastAsia="Times New Roman" w:hAnsi="Calibri" w:cs="Calibri"/>
            <w:color w:val="222222"/>
            <w:sz w:val="24"/>
            <w:szCs w:val="24"/>
            <w:rPrChange w:id="192" w:author="Danilo Bzdok" w:date="2018-04-29T12:30:00Z">
              <w:rPr>
                <w:rFonts w:ascii="Calibri" w:eastAsia="Times New Roman" w:hAnsi="Calibri" w:cs="Calibri"/>
                <w:color w:val="222222"/>
              </w:rPr>
            </w:rPrChange>
          </w:rPr>
          <w:delText>Among those we considered</w:delText>
        </w:r>
      </w:del>
      <w:ins w:id="193" w:author="Danilo Bzdok" w:date="2018-04-29T13:00:00Z">
        <w:r w:rsidR="00157802">
          <w:rPr>
            <w:rFonts w:ascii="Calibri" w:eastAsia="Times New Roman" w:hAnsi="Calibri" w:cs="Calibri"/>
            <w:color w:val="222222"/>
            <w:sz w:val="24"/>
            <w:szCs w:val="24"/>
          </w:rPr>
          <w:t xml:space="preserve"> </w:t>
        </w:r>
      </w:ins>
      <w:ins w:id="194" w:author="Danilo Bzdok" w:date="2018-04-29T14:08:00Z">
        <w:r w:rsidR="009F5442">
          <w:rPr>
            <w:rFonts w:ascii="Calibri" w:eastAsia="Times New Roman" w:hAnsi="Calibri" w:cs="Calibri"/>
            <w:color w:val="222222"/>
            <w:sz w:val="24"/>
            <w:szCs w:val="24"/>
          </w:rPr>
          <w:t>In addition to</w:t>
        </w:r>
      </w:ins>
      <w:ins w:id="195" w:author="Danilo Bzdok" w:date="2018-04-29T13:01:00Z">
        <w:r w:rsidR="005E72BE">
          <w:rPr>
            <w:rFonts w:ascii="Calibri" w:eastAsia="Times New Roman" w:hAnsi="Calibri" w:cs="Calibri"/>
            <w:color w:val="222222"/>
            <w:sz w:val="24"/>
            <w:szCs w:val="24"/>
          </w:rPr>
          <w:t xml:space="preserve"> datasets with exclusive</w:t>
        </w:r>
      </w:ins>
      <w:ins w:id="196" w:author="Danilo Bzdok" w:date="2018-04-29T14:08:00Z">
        <w:r w:rsidR="009F5442">
          <w:rPr>
            <w:rFonts w:ascii="Calibri" w:eastAsia="Times New Roman" w:hAnsi="Calibri" w:cs="Calibri"/>
            <w:color w:val="222222"/>
            <w:sz w:val="24"/>
            <w:szCs w:val="24"/>
          </w:rPr>
          <w:t>ly</w:t>
        </w:r>
      </w:ins>
      <w:ins w:id="197" w:author="Danilo Bzdok" w:date="2018-04-29T13:01:00Z">
        <w:r w:rsidR="005E72BE">
          <w:rPr>
            <w:rFonts w:ascii="Calibri" w:eastAsia="Times New Roman" w:hAnsi="Calibri" w:cs="Calibri"/>
            <w:color w:val="222222"/>
            <w:sz w:val="24"/>
            <w:szCs w:val="24"/>
          </w:rPr>
          <w:t xml:space="preserve"> linear effects, </w:t>
        </w:r>
      </w:ins>
      <w:ins w:id="198" w:author="Danilo Bzdok" w:date="2018-04-29T13:00:00Z">
        <w:r w:rsidR="005E72BE">
          <w:rPr>
            <w:rFonts w:ascii="Calibri" w:eastAsia="Times New Roman" w:hAnsi="Calibri" w:cs="Calibri"/>
            <w:color w:val="222222"/>
            <w:sz w:val="24"/>
            <w:szCs w:val="24"/>
          </w:rPr>
          <w:t>d</w:t>
        </w:r>
        <w:r w:rsidR="00157802">
          <w:rPr>
            <w:rFonts w:ascii="Calibri" w:eastAsia="Times New Roman" w:hAnsi="Calibri" w:cs="Calibri"/>
            <w:color w:val="222222"/>
            <w:sz w:val="24"/>
            <w:szCs w:val="24"/>
          </w:rPr>
          <w:t xml:space="preserve">eviations between </w:t>
        </w:r>
      </w:ins>
      <w:ins w:id="199" w:author="Danilo Bzdok" w:date="2018-04-29T14:09:00Z">
        <w:r w:rsidR="00D547C5">
          <w:rPr>
            <w:rFonts w:ascii="Calibri" w:eastAsia="Times New Roman" w:hAnsi="Calibri" w:cs="Calibri"/>
            <w:color w:val="222222"/>
            <w:sz w:val="24"/>
            <w:szCs w:val="24"/>
          </w:rPr>
          <w:t xml:space="preserve">the </w:t>
        </w:r>
      </w:ins>
      <w:ins w:id="200" w:author="Danilo Bzdok" w:date="2018-04-29T13:00:00Z">
        <w:r w:rsidR="00157802">
          <w:rPr>
            <w:rFonts w:ascii="Calibri" w:eastAsia="Times New Roman" w:hAnsi="Calibri" w:cs="Calibri"/>
            <w:color w:val="222222"/>
            <w:sz w:val="24"/>
            <w:szCs w:val="24"/>
          </w:rPr>
          <w:t>generating and fitting model were incurring</w:t>
        </w:r>
      </w:ins>
      <w:r w:rsidRPr="00904D8D">
        <w:rPr>
          <w:rFonts w:ascii="Calibri" w:eastAsia="Times New Roman" w:hAnsi="Calibri" w:cs="Calibri"/>
          <w:color w:val="222222"/>
          <w:sz w:val="24"/>
          <w:szCs w:val="24"/>
          <w:rPrChange w:id="201" w:author="Danilo Bzdok" w:date="2018-04-29T12:30:00Z">
            <w:rPr>
              <w:rFonts w:ascii="Calibri" w:eastAsia="Times New Roman" w:hAnsi="Calibri" w:cs="Calibri"/>
              <w:color w:val="222222"/>
            </w:rPr>
          </w:rPrChange>
        </w:rPr>
        <w:t xml:space="preserve"> </w:t>
      </w:r>
      <w:ins w:id="202" w:author="Danilo Bzdok" w:date="2018-04-29T13:00:00Z">
        <w:r w:rsidR="00157802">
          <w:rPr>
            <w:rFonts w:ascii="Calibri" w:eastAsia="Times New Roman" w:hAnsi="Calibri" w:cs="Calibri"/>
            <w:color w:val="222222"/>
            <w:sz w:val="24"/>
            <w:szCs w:val="24"/>
          </w:rPr>
          <w:t xml:space="preserve">by </w:t>
        </w:r>
      </w:ins>
      <w:r w:rsidRPr="00904D8D">
        <w:rPr>
          <w:rFonts w:ascii="Calibri" w:eastAsia="Times New Roman" w:hAnsi="Calibri" w:cs="Calibri"/>
          <w:color w:val="222222"/>
          <w:sz w:val="24"/>
          <w:szCs w:val="24"/>
          <w:rPrChange w:id="203" w:author="Danilo Bzdok" w:date="2018-04-29T12:30:00Z">
            <w:rPr>
              <w:rFonts w:ascii="Calibri" w:eastAsia="Times New Roman" w:hAnsi="Calibri" w:cs="Calibri"/>
              <w:color w:val="222222"/>
            </w:rPr>
          </w:rPrChange>
        </w:rPr>
        <w:t>taking the absolute value, the natural logarithm, the exponential, the square root, the multiplicative inverse</w:t>
      </w:r>
      <w:ins w:id="204" w:author="Danilo Bzdok" w:date="2018-04-29T13:00:00Z">
        <w:r w:rsidR="00157802">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205" w:author="Danilo Bzdok" w:date="2018-04-29T12:30:00Z">
            <w:rPr>
              <w:rFonts w:ascii="Calibri" w:eastAsia="Times New Roman" w:hAnsi="Calibri" w:cs="Calibri"/>
              <w:color w:val="222222"/>
            </w:rPr>
          </w:rPrChange>
        </w:rPr>
        <w:t xml:space="preserve"> as well as polynomials of degree 2-5. </w:t>
      </w:r>
    </w:p>
    <w:p w14:paraId="21474CC9" w14:textId="4F393324" w:rsidR="004A4C6D" w:rsidRPr="00904D8D" w:rsidRDefault="00400A2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206" w:author="Danilo Bzdok" w:date="2018-04-29T12:30:00Z">
            <w:rPr>
              <w:rFonts w:ascii="Calibri" w:eastAsia="Times New Roman" w:hAnsi="Calibri" w:cs="Calibri"/>
              <w:color w:val="222222"/>
            </w:rPr>
          </w:rPrChange>
        </w:rPr>
        <w:pPrChange w:id="207" w:author="Danilo Bzdok" w:date="2018-04-29T12:30:00Z">
          <w:pPr>
            <w:pStyle w:val="Listenabsatz"/>
            <w:numPr>
              <w:numId w:val="45"/>
            </w:numPr>
            <w:shd w:val="clear" w:color="auto" w:fill="FFFFFF"/>
            <w:ind w:left="709" w:hanging="427"/>
            <w:jc w:val="both"/>
          </w:pPr>
        </w:pPrChange>
      </w:pPr>
      <w:ins w:id="208" w:author="Danilo Bzdok" w:date="2018-04-29T12:29:00Z">
        <w:r w:rsidRPr="00904D8D">
          <w:rPr>
            <w:rFonts w:ascii="Calibri" w:eastAsia="Times New Roman" w:hAnsi="Calibri" w:cs="Calibri"/>
            <w:color w:val="222222"/>
            <w:sz w:val="24"/>
            <w:szCs w:val="24"/>
            <w:u w:val="single"/>
          </w:rPr>
          <w:t>P</w:t>
        </w:r>
      </w:ins>
      <w:del w:id="209" w:author="Danilo Bzdok" w:date="2018-04-29T12:29:00Z">
        <w:r w:rsidR="004F03BF" w:rsidRPr="00904D8D" w:rsidDel="00400A2D">
          <w:rPr>
            <w:rFonts w:ascii="Calibri" w:eastAsia="Times New Roman" w:hAnsi="Calibri" w:cs="Calibri"/>
            <w:color w:val="222222"/>
            <w:sz w:val="24"/>
            <w:szCs w:val="24"/>
            <w:u w:val="single"/>
            <w:rPrChange w:id="210" w:author="Danilo Bzdok" w:date="2018-04-29T12:30:00Z">
              <w:rPr>
                <w:rFonts w:ascii="Calibri" w:eastAsia="Times New Roman" w:hAnsi="Calibri" w:cs="Calibri"/>
                <w:color w:val="222222"/>
                <w:u w:val="single"/>
              </w:rPr>
            </w:rPrChange>
          </w:rPr>
          <w:delText>The p</w:delText>
        </w:r>
      </w:del>
      <w:r w:rsidR="004F03BF" w:rsidRPr="00904D8D">
        <w:rPr>
          <w:rFonts w:ascii="Calibri" w:eastAsia="Times New Roman" w:hAnsi="Calibri" w:cs="Calibri"/>
          <w:color w:val="222222"/>
          <w:sz w:val="24"/>
          <w:szCs w:val="24"/>
          <w:u w:val="single"/>
          <w:rPrChange w:id="211" w:author="Danilo Bzdok" w:date="2018-04-29T12:30:00Z">
            <w:rPr>
              <w:rFonts w:ascii="Calibri" w:eastAsia="Times New Roman" w:hAnsi="Calibri" w:cs="Calibri"/>
              <w:color w:val="222222"/>
              <w:u w:val="single"/>
            </w:rPr>
          </w:rPrChange>
        </w:rPr>
        <w:t>roportion of informative variables</w:t>
      </w:r>
      <w:r w:rsidR="004A4C6D" w:rsidRPr="00904D8D">
        <w:rPr>
          <w:rFonts w:ascii="Calibri" w:eastAsia="Times New Roman" w:hAnsi="Calibri" w:cs="Calibri"/>
          <w:color w:val="222222"/>
          <w:sz w:val="24"/>
          <w:szCs w:val="24"/>
          <w:u w:val="single"/>
          <w:rPrChange w:id="212" w:author="Danilo Bzdok" w:date="2018-04-29T12:30:00Z">
            <w:rPr>
              <w:rFonts w:ascii="Calibri" w:eastAsia="Times New Roman" w:hAnsi="Calibri" w:cs="Calibri"/>
              <w:color w:val="222222"/>
              <w:u w:val="single"/>
            </w:rPr>
          </w:rPrChange>
        </w:rPr>
        <w:t>:</w:t>
      </w:r>
      <w:r w:rsidR="004F03BF" w:rsidRPr="00904D8D">
        <w:rPr>
          <w:rFonts w:ascii="Calibri" w:eastAsia="Times New Roman" w:hAnsi="Calibri" w:cs="Calibri"/>
          <w:i/>
          <w:color w:val="222222"/>
          <w:sz w:val="24"/>
          <w:szCs w:val="24"/>
          <w:rPrChange w:id="213" w:author="Danilo Bzdok" w:date="2018-04-29T12:30:00Z">
            <w:rPr>
              <w:rFonts w:ascii="Calibri" w:eastAsia="Times New Roman" w:hAnsi="Calibri" w:cs="Calibri"/>
              <w:i/>
              <w:color w:val="222222"/>
            </w:rPr>
          </w:rPrChange>
        </w:rPr>
        <w:t xml:space="preserve"> </w:t>
      </w:r>
      <w:r w:rsidR="004F03BF" w:rsidRPr="00904D8D">
        <w:rPr>
          <w:rFonts w:ascii="Calibri" w:eastAsia="Times New Roman" w:hAnsi="Calibri" w:cs="Calibri"/>
          <w:color w:val="222222"/>
          <w:sz w:val="24"/>
          <w:szCs w:val="24"/>
          <w:rPrChange w:id="214" w:author="Danilo Bzdok" w:date="2018-04-29T12:30:00Z">
            <w:rPr>
              <w:rFonts w:ascii="Calibri" w:eastAsia="Times New Roman" w:hAnsi="Calibri" w:cs="Calibri"/>
              <w:color w:val="222222"/>
            </w:rPr>
          </w:rPrChange>
        </w:rPr>
        <w:t xml:space="preserve">To study how the </w:t>
      </w:r>
      <w:del w:id="215" w:author="Danilo Bzdok" w:date="2018-04-29T13:03:00Z">
        <w:r w:rsidR="004F03BF" w:rsidRPr="00904D8D" w:rsidDel="005E72BE">
          <w:rPr>
            <w:rFonts w:ascii="Calibri" w:eastAsia="Times New Roman" w:hAnsi="Calibri" w:cs="Calibri"/>
            <w:color w:val="222222"/>
            <w:sz w:val="24"/>
            <w:szCs w:val="24"/>
            <w:rPrChange w:id="216" w:author="Danilo Bzdok" w:date="2018-04-29T12:30:00Z">
              <w:rPr>
                <w:rFonts w:ascii="Calibri" w:eastAsia="Times New Roman" w:hAnsi="Calibri" w:cs="Calibri"/>
                <w:color w:val="222222"/>
              </w:rPr>
            </w:rPrChange>
          </w:rPr>
          <w:delText xml:space="preserve">proportion </w:delText>
        </w:r>
      </w:del>
      <w:ins w:id="217" w:author="Danilo Bzdok" w:date="2018-04-29T13:03:00Z">
        <w:r w:rsidR="005E72BE">
          <w:rPr>
            <w:rFonts w:ascii="Calibri" w:eastAsia="Times New Roman" w:hAnsi="Calibri" w:cs="Calibri"/>
            <w:color w:val="222222"/>
            <w:sz w:val="24"/>
            <w:szCs w:val="24"/>
          </w:rPr>
          <w:t>fraction</w:t>
        </w:r>
        <w:r w:rsidR="005E72BE" w:rsidRPr="00904D8D">
          <w:rPr>
            <w:rFonts w:ascii="Calibri" w:eastAsia="Times New Roman" w:hAnsi="Calibri" w:cs="Calibri"/>
            <w:color w:val="222222"/>
            <w:sz w:val="24"/>
            <w:szCs w:val="24"/>
            <w:rPrChange w:id="218" w:author="Danilo Bzdok" w:date="2018-04-29T12:30:00Z">
              <w:rPr>
                <w:rFonts w:ascii="Calibri" w:eastAsia="Times New Roman" w:hAnsi="Calibri" w:cs="Calibri"/>
                <w:color w:val="222222"/>
              </w:rPr>
            </w:rPrChange>
          </w:rPr>
          <w:t xml:space="preserve"> </w:t>
        </w:r>
      </w:ins>
      <w:r w:rsidR="004F03BF" w:rsidRPr="00904D8D">
        <w:rPr>
          <w:rFonts w:ascii="Calibri" w:eastAsia="Times New Roman" w:hAnsi="Calibri" w:cs="Calibri"/>
          <w:color w:val="222222"/>
          <w:sz w:val="24"/>
          <w:szCs w:val="24"/>
          <w:rPrChange w:id="219" w:author="Danilo Bzdok" w:date="2018-04-29T12:30:00Z">
            <w:rPr>
              <w:rFonts w:ascii="Calibri" w:eastAsia="Times New Roman" w:hAnsi="Calibri" w:cs="Calibri"/>
              <w:color w:val="222222"/>
            </w:rPr>
          </w:rPrChange>
        </w:rPr>
        <w:t xml:space="preserve">of informative </w:t>
      </w:r>
      <w:ins w:id="220" w:author="Danilo Bzdok" w:date="2018-04-29T13:04:00Z">
        <w:r w:rsidR="005E72BE">
          <w:rPr>
            <w:rFonts w:ascii="Calibri" w:eastAsia="Times New Roman" w:hAnsi="Calibri" w:cs="Calibri"/>
            <w:color w:val="222222"/>
            <w:sz w:val="24"/>
            <w:szCs w:val="24"/>
          </w:rPr>
          <w:t xml:space="preserve">versus </w:t>
        </w:r>
      </w:ins>
      <w:ins w:id="221" w:author="Danilo Bzdok" w:date="2018-04-29T14:24:00Z">
        <w:r w:rsidR="007910F5">
          <w:rPr>
            <w:rFonts w:ascii="Calibri" w:eastAsia="Times New Roman" w:hAnsi="Calibri" w:cs="Calibri"/>
            <w:color w:val="222222"/>
            <w:sz w:val="24"/>
            <w:szCs w:val="24"/>
          </w:rPr>
          <w:t>unrelated</w:t>
        </w:r>
      </w:ins>
      <w:ins w:id="222" w:author="Danilo Bzdok" w:date="2018-04-29T13:04:00Z">
        <w:r w:rsidR="005E72BE">
          <w:rPr>
            <w:rFonts w:ascii="Calibri" w:eastAsia="Times New Roman" w:hAnsi="Calibri" w:cs="Calibri"/>
            <w:color w:val="222222"/>
            <w:sz w:val="24"/>
            <w:szCs w:val="24"/>
          </w:rPr>
          <w:t xml:space="preserve"> </w:t>
        </w:r>
      </w:ins>
      <w:r w:rsidR="004F03BF" w:rsidRPr="00904D8D">
        <w:rPr>
          <w:rFonts w:ascii="Calibri" w:eastAsia="Times New Roman" w:hAnsi="Calibri" w:cs="Calibri"/>
          <w:color w:val="222222"/>
          <w:sz w:val="24"/>
          <w:szCs w:val="24"/>
          <w:rPrChange w:id="223" w:author="Danilo Bzdok" w:date="2018-04-29T12:30:00Z">
            <w:rPr>
              <w:rFonts w:ascii="Calibri" w:eastAsia="Times New Roman" w:hAnsi="Calibri" w:cs="Calibri"/>
              <w:color w:val="222222"/>
            </w:rPr>
          </w:rPrChange>
        </w:rPr>
        <w:t xml:space="preserve">variables </w:t>
      </w:r>
      <w:del w:id="224" w:author="Danilo Bzdok" w:date="2018-04-29T13:04:00Z">
        <w:r w:rsidR="004F03BF" w:rsidRPr="00904D8D" w:rsidDel="005E72BE">
          <w:rPr>
            <w:rFonts w:ascii="Calibri" w:eastAsia="Times New Roman" w:hAnsi="Calibri" w:cs="Calibri"/>
            <w:color w:val="222222"/>
            <w:sz w:val="24"/>
            <w:szCs w:val="24"/>
            <w:rPrChange w:id="225" w:author="Danilo Bzdok" w:date="2018-04-29T12:30:00Z">
              <w:rPr>
                <w:rFonts w:ascii="Calibri" w:eastAsia="Times New Roman" w:hAnsi="Calibri" w:cs="Calibri"/>
                <w:color w:val="222222"/>
              </w:rPr>
            </w:rPrChange>
          </w:rPr>
          <w:delText xml:space="preserve">drives </w:delText>
        </w:r>
      </w:del>
      <w:ins w:id="226" w:author="Danilo Bzdok" w:date="2018-04-29T13:04:00Z">
        <w:r w:rsidR="005E72BE">
          <w:rPr>
            <w:rFonts w:ascii="Calibri" w:eastAsia="Times New Roman" w:hAnsi="Calibri" w:cs="Calibri"/>
            <w:color w:val="222222"/>
            <w:sz w:val="24"/>
            <w:szCs w:val="24"/>
          </w:rPr>
          <w:t xml:space="preserve">modulate </w:t>
        </w:r>
      </w:ins>
      <w:del w:id="227" w:author="Danilo Bzdok" w:date="2018-04-29T13:04:00Z">
        <w:r w:rsidR="004F03BF" w:rsidRPr="00904D8D" w:rsidDel="005E72BE">
          <w:rPr>
            <w:rFonts w:ascii="Calibri" w:eastAsia="Times New Roman" w:hAnsi="Calibri" w:cs="Calibri"/>
            <w:color w:val="222222"/>
            <w:sz w:val="24"/>
            <w:szCs w:val="24"/>
            <w:rPrChange w:id="228" w:author="Danilo Bzdok" w:date="2018-04-29T12:30:00Z">
              <w:rPr>
                <w:rFonts w:ascii="Calibri" w:eastAsia="Times New Roman" w:hAnsi="Calibri" w:cs="Calibri"/>
                <w:color w:val="222222"/>
              </w:rPr>
            </w:rPrChange>
          </w:rPr>
          <w:delText>prediction and inference</w:delText>
        </w:r>
      </w:del>
      <w:ins w:id="229" w:author="Danilo Bzdok" w:date="2018-04-29T13:04:00Z">
        <w:r w:rsidR="005E72BE">
          <w:rPr>
            <w:rFonts w:ascii="Calibri" w:eastAsia="Times New Roman" w:hAnsi="Calibri" w:cs="Calibri"/>
            <w:color w:val="222222"/>
            <w:sz w:val="24"/>
            <w:szCs w:val="24"/>
          </w:rPr>
          <w:t>the inferential and predictive processes</w:t>
        </w:r>
      </w:ins>
      <w:r w:rsidR="004F03BF" w:rsidRPr="00904D8D">
        <w:rPr>
          <w:rFonts w:ascii="Calibri" w:eastAsia="Times New Roman" w:hAnsi="Calibri" w:cs="Calibri"/>
          <w:color w:val="222222"/>
          <w:sz w:val="24"/>
          <w:szCs w:val="24"/>
          <w:rPrChange w:id="230" w:author="Danilo Bzdok" w:date="2018-04-29T12:30:00Z">
            <w:rPr>
              <w:rFonts w:ascii="Calibri" w:eastAsia="Times New Roman" w:hAnsi="Calibri" w:cs="Calibri"/>
              <w:color w:val="222222"/>
            </w:rPr>
          </w:rPrChange>
        </w:rPr>
        <w:t xml:space="preserve">, we varied the proportion of non-zero </w:t>
      </w:r>
      <w:ins w:id="231" w:author="Danilo Bzdok" w:date="2018-04-29T13:06:00Z">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ins>
      <w:r w:rsidR="004F03BF" w:rsidRPr="00904D8D">
        <w:rPr>
          <w:rFonts w:ascii="Calibri" w:eastAsia="Times New Roman" w:hAnsi="Calibri" w:cs="Calibri"/>
          <w:color w:val="222222"/>
          <w:sz w:val="24"/>
          <w:szCs w:val="24"/>
          <w:rPrChange w:id="232" w:author="Danilo Bzdok" w:date="2018-04-29T12:30:00Z">
            <w:rPr>
              <w:rFonts w:ascii="Calibri" w:eastAsia="Times New Roman" w:hAnsi="Calibri" w:cs="Calibri"/>
              <w:color w:val="222222"/>
            </w:rPr>
          </w:rPrChange>
        </w:rPr>
        <w:t xml:space="preserve">coefficients in the </w:t>
      </w:r>
      <w:del w:id="233" w:author="Danilo Bzdok" w:date="2018-04-29T13:06:00Z">
        <w:r w:rsidR="004F03BF" w:rsidRPr="00904D8D" w:rsidDel="00306066">
          <w:rPr>
            <w:rFonts w:ascii="Calibri" w:eastAsia="Times New Roman" w:hAnsi="Calibri" w:cs="Calibri"/>
            <w:color w:val="222222"/>
            <w:sz w:val="24"/>
            <w:szCs w:val="24"/>
            <w:rPrChange w:id="234" w:author="Danilo Bzdok" w:date="2018-04-29T12:30:00Z">
              <w:rPr>
                <w:rFonts w:ascii="Calibri" w:eastAsia="Times New Roman" w:hAnsi="Calibri" w:cs="Calibri"/>
                <w:color w:val="222222"/>
              </w:rPr>
            </w:rPrChange>
          </w:rPr>
          <w:delText xml:space="preserve">data generating </w:delText>
        </w:r>
      </w:del>
      <w:r w:rsidR="004F03BF" w:rsidRPr="00904D8D">
        <w:rPr>
          <w:rFonts w:ascii="Calibri" w:eastAsia="Times New Roman" w:hAnsi="Calibri" w:cs="Calibri"/>
          <w:color w:val="222222"/>
          <w:sz w:val="24"/>
          <w:szCs w:val="24"/>
          <w:rPrChange w:id="235" w:author="Danilo Bzdok" w:date="2018-04-29T12:30:00Z">
            <w:rPr>
              <w:rFonts w:ascii="Calibri" w:eastAsia="Times New Roman" w:hAnsi="Calibri" w:cs="Calibri"/>
              <w:color w:val="222222"/>
            </w:rPr>
          </w:rPrChange>
        </w:rPr>
        <w:t>model</w:t>
      </w:r>
      <w:ins w:id="236" w:author="Danilo Bzdok" w:date="2018-04-29T13:06:00Z">
        <w:r w:rsidR="00306066">
          <w:rPr>
            <w:rFonts w:ascii="Calibri" w:eastAsia="Times New Roman" w:hAnsi="Calibri" w:cs="Calibri"/>
            <w:color w:val="222222"/>
            <w:sz w:val="24"/>
            <w:szCs w:val="24"/>
          </w:rPr>
          <w:t xml:space="preserve"> for generating </w:t>
        </w:r>
        <w:r w:rsidR="00306066" w:rsidRPr="00306066">
          <w:rPr>
            <w:rFonts w:ascii="Calibri" w:eastAsia="Times New Roman" w:hAnsi="Calibri" w:cs="Calibri"/>
            <w:i/>
            <w:color w:val="222222"/>
            <w:sz w:val="24"/>
            <w:szCs w:val="24"/>
            <w:rPrChange w:id="237" w:author="Danilo Bzdok" w:date="2018-04-29T13:07:00Z">
              <w:rPr>
                <w:rFonts w:ascii="Calibri" w:eastAsia="Times New Roman" w:hAnsi="Calibri" w:cs="Calibri"/>
                <w:color w:val="222222"/>
                <w:sz w:val="24"/>
                <w:szCs w:val="24"/>
              </w:rPr>
            </w:rPrChange>
          </w:rPr>
          <w:t>X</w:t>
        </w:r>
      </w:ins>
      <w:r w:rsidR="004F03BF" w:rsidRPr="00904D8D">
        <w:rPr>
          <w:rFonts w:ascii="Calibri" w:eastAsia="Times New Roman" w:hAnsi="Calibri" w:cs="Calibri"/>
          <w:color w:val="222222"/>
          <w:sz w:val="24"/>
          <w:szCs w:val="24"/>
          <w:rPrChange w:id="238" w:author="Danilo Bzdok" w:date="2018-04-29T12:30:00Z">
            <w:rPr>
              <w:rFonts w:ascii="Calibri" w:eastAsia="Times New Roman" w:hAnsi="Calibri" w:cs="Calibri"/>
              <w:color w:val="222222"/>
            </w:rPr>
          </w:rPrChange>
        </w:rPr>
        <w:t xml:space="preserve">. We </w:t>
      </w:r>
      <w:del w:id="239" w:author="Danilo Bzdok" w:date="2018-04-29T13:07:00Z">
        <w:r w:rsidR="004F03BF" w:rsidRPr="00904D8D" w:rsidDel="00306066">
          <w:rPr>
            <w:rFonts w:ascii="Calibri" w:eastAsia="Times New Roman" w:hAnsi="Calibri" w:cs="Calibri"/>
            <w:color w:val="222222"/>
            <w:sz w:val="24"/>
            <w:szCs w:val="24"/>
            <w:rPrChange w:id="240" w:author="Danilo Bzdok" w:date="2018-04-29T12:30:00Z">
              <w:rPr>
                <w:rFonts w:ascii="Calibri" w:eastAsia="Times New Roman" w:hAnsi="Calibri" w:cs="Calibri"/>
                <w:color w:val="222222"/>
              </w:rPr>
            </w:rPrChange>
          </w:rPr>
          <w:delText xml:space="preserve">arbitrarily </w:delText>
        </w:r>
      </w:del>
      <w:r w:rsidR="004F03BF" w:rsidRPr="00904D8D">
        <w:rPr>
          <w:rFonts w:ascii="Calibri" w:eastAsia="Times New Roman" w:hAnsi="Calibri" w:cs="Calibri"/>
          <w:color w:val="222222"/>
          <w:sz w:val="24"/>
          <w:szCs w:val="24"/>
          <w:rPrChange w:id="241" w:author="Danilo Bzdok" w:date="2018-04-29T12:30:00Z">
            <w:rPr>
              <w:rFonts w:ascii="Calibri" w:eastAsia="Times New Roman" w:hAnsi="Calibri" w:cs="Calibri"/>
              <w:color w:val="222222"/>
            </w:rPr>
          </w:rPrChange>
        </w:rPr>
        <w:t xml:space="preserve">considered 14 proportions </w:t>
      </w:r>
      <w:ins w:id="242" w:author="Danilo Bzdok" w:date="2018-04-29T13:07:00Z">
        <w:r w:rsidR="00306066">
          <w:rPr>
            <w:rFonts w:ascii="Calibri" w:eastAsia="Times New Roman" w:hAnsi="Calibri" w:cs="Calibri"/>
            <w:color w:val="222222"/>
            <w:sz w:val="24"/>
            <w:szCs w:val="24"/>
          </w:rPr>
          <w:t xml:space="preserve">ranging </w:t>
        </w:r>
      </w:ins>
      <w:r w:rsidR="004F03BF" w:rsidRPr="00904D8D">
        <w:rPr>
          <w:rFonts w:ascii="Calibri" w:eastAsia="Times New Roman" w:hAnsi="Calibri" w:cs="Calibri"/>
          <w:color w:val="222222"/>
          <w:sz w:val="24"/>
          <w:szCs w:val="24"/>
          <w:rPrChange w:id="243" w:author="Danilo Bzdok" w:date="2018-04-29T12:30:00Z">
            <w:rPr>
              <w:rFonts w:ascii="Calibri" w:eastAsia="Times New Roman" w:hAnsi="Calibri" w:cs="Calibri"/>
              <w:color w:val="222222"/>
            </w:rPr>
          </w:rPrChange>
        </w:rPr>
        <w:t xml:space="preserve">from </w:t>
      </w:r>
      <w:ins w:id="244" w:author="Danilo Bzdok" w:date="2018-04-29T14:25:00Z">
        <w:r w:rsidR="007910F5">
          <w:rPr>
            <w:rFonts w:ascii="Calibri" w:eastAsia="Times New Roman" w:hAnsi="Calibri" w:cs="Calibri"/>
            <w:color w:val="222222"/>
            <w:sz w:val="24"/>
            <w:szCs w:val="24"/>
          </w:rPr>
          <w:t xml:space="preserve">only </w:t>
        </w:r>
      </w:ins>
      <w:ins w:id="245" w:author="Danilo Bzdok" w:date="2018-04-29T13:08:00Z">
        <w:r w:rsidR="00306066">
          <w:rPr>
            <w:rFonts w:ascii="Calibri" w:eastAsia="Times New Roman" w:hAnsi="Calibri" w:cs="Calibri"/>
            <w:color w:val="222222"/>
            <w:sz w:val="24"/>
            <w:szCs w:val="24"/>
          </w:rPr>
          <w:t>one</w:t>
        </w:r>
      </w:ins>
      <w:del w:id="246" w:author="Danilo Bzdok" w:date="2018-04-29T13:08:00Z">
        <w:r w:rsidR="004F03BF" w:rsidRPr="00904D8D" w:rsidDel="00306066">
          <w:rPr>
            <w:rFonts w:ascii="Calibri" w:eastAsia="Times New Roman" w:hAnsi="Calibri" w:cs="Calibri"/>
            <w:color w:val="222222"/>
            <w:sz w:val="24"/>
            <w:szCs w:val="24"/>
            <w:rPrChange w:id="247" w:author="Danilo Bzdok" w:date="2018-04-29T12:30:00Z">
              <w:rPr>
                <w:rFonts w:ascii="Calibri" w:eastAsia="Times New Roman" w:hAnsi="Calibri" w:cs="Calibri"/>
                <w:color w:val="222222"/>
              </w:rPr>
            </w:rPrChange>
          </w:rPr>
          <w:delText>2.5</w:delText>
        </w:r>
      </w:del>
      <w:r w:rsidR="004F03BF" w:rsidRPr="00904D8D">
        <w:rPr>
          <w:rFonts w:ascii="Calibri" w:eastAsia="Times New Roman" w:hAnsi="Calibri" w:cs="Calibri"/>
          <w:color w:val="222222"/>
          <w:sz w:val="24"/>
          <w:szCs w:val="24"/>
          <w:rPrChange w:id="248" w:author="Danilo Bzdok" w:date="2018-04-29T12:30:00Z">
            <w:rPr>
              <w:rFonts w:ascii="Calibri" w:eastAsia="Times New Roman" w:hAnsi="Calibri" w:cs="Calibri"/>
              <w:color w:val="222222"/>
            </w:rPr>
          </w:rPrChange>
        </w:rPr>
        <w:t xml:space="preserve"> </w:t>
      </w:r>
      <w:del w:id="249" w:author="Danilo Bzdok" w:date="2018-04-29T13:07:00Z">
        <w:r w:rsidR="004F03BF" w:rsidRPr="00904D8D" w:rsidDel="00306066">
          <w:rPr>
            <w:rFonts w:ascii="Calibri" w:eastAsia="Times New Roman" w:hAnsi="Calibri" w:cs="Calibri"/>
            <w:color w:val="222222"/>
            <w:sz w:val="24"/>
            <w:szCs w:val="24"/>
            <w:rPrChange w:id="250" w:author="Danilo Bzdok" w:date="2018-04-29T12:30:00Z">
              <w:rPr>
                <w:rFonts w:ascii="Calibri" w:eastAsia="Times New Roman" w:hAnsi="Calibri" w:cs="Calibri"/>
                <w:color w:val="222222"/>
              </w:rPr>
            </w:rPrChange>
          </w:rPr>
          <w:delText xml:space="preserve">percent </w:delText>
        </w:r>
      </w:del>
      <w:r w:rsidR="004F03BF" w:rsidRPr="00904D8D">
        <w:rPr>
          <w:rFonts w:ascii="Calibri" w:eastAsia="Times New Roman" w:hAnsi="Calibri" w:cs="Calibri"/>
          <w:color w:val="222222"/>
          <w:sz w:val="24"/>
          <w:szCs w:val="24"/>
          <w:rPrChange w:id="251" w:author="Danilo Bzdok" w:date="2018-04-29T12:30:00Z">
            <w:rPr>
              <w:rFonts w:ascii="Calibri" w:eastAsia="Times New Roman" w:hAnsi="Calibri" w:cs="Calibri"/>
              <w:color w:val="222222"/>
            </w:rPr>
          </w:rPrChange>
        </w:rPr>
        <w:t>to</w:t>
      </w:r>
      <w:ins w:id="252" w:author="Danilo Bzdok" w:date="2018-04-29T13:08:00Z">
        <w:r w:rsidR="00306066">
          <w:rPr>
            <w:rFonts w:ascii="Calibri" w:eastAsia="Times New Roman" w:hAnsi="Calibri" w:cs="Calibri"/>
            <w:color w:val="222222"/>
            <w:sz w:val="24"/>
            <w:szCs w:val="24"/>
          </w:rPr>
          <w:t xml:space="preserve"> all</w:t>
        </w:r>
      </w:ins>
      <w:del w:id="253" w:author="Danilo Bzdok" w:date="2018-04-29T13:08:00Z">
        <w:r w:rsidR="004F03BF" w:rsidRPr="00904D8D" w:rsidDel="00306066">
          <w:rPr>
            <w:rFonts w:ascii="Calibri" w:eastAsia="Times New Roman" w:hAnsi="Calibri" w:cs="Calibri"/>
            <w:color w:val="222222"/>
            <w:sz w:val="24"/>
            <w:szCs w:val="24"/>
            <w:rPrChange w:id="254" w:author="Danilo Bzdok" w:date="2018-04-29T12:30:00Z">
              <w:rPr>
                <w:rFonts w:ascii="Calibri" w:eastAsia="Times New Roman" w:hAnsi="Calibri" w:cs="Calibri"/>
                <w:color w:val="222222"/>
              </w:rPr>
            </w:rPrChange>
          </w:rPr>
          <w:delText xml:space="preserve"> 100</w:delText>
        </w:r>
      </w:del>
      <w:r w:rsidR="004F03BF" w:rsidRPr="00904D8D">
        <w:rPr>
          <w:rFonts w:ascii="Calibri" w:eastAsia="Times New Roman" w:hAnsi="Calibri" w:cs="Calibri"/>
          <w:color w:val="222222"/>
          <w:sz w:val="24"/>
          <w:szCs w:val="24"/>
          <w:rPrChange w:id="255" w:author="Danilo Bzdok" w:date="2018-04-29T12:30:00Z">
            <w:rPr>
              <w:rFonts w:ascii="Calibri" w:eastAsia="Times New Roman" w:hAnsi="Calibri" w:cs="Calibri"/>
              <w:color w:val="222222"/>
            </w:rPr>
          </w:rPrChange>
        </w:rPr>
        <w:t xml:space="preserve"> </w:t>
      </w:r>
      <w:del w:id="256" w:author="Danilo Bzdok" w:date="2018-04-29T13:08:00Z">
        <w:r w:rsidR="004F03BF" w:rsidRPr="00904D8D" w:rsidDel="00306066">
          <w:rPr>
            <w:rFonts w:ascii="Calibri" w:eastAsia="Times New Roman" w:hAnsi="Calibri" w:cs="Calibri"/>
            <w:color w:val="222222"/>
            <w:sz w:val="24"/>
            <w:szCs w:val="24"/>
            <w:rPrChange w:id="257" w:author="Danilo Bzdok" w:date="2018-04-29T12:30:00Z">
              <w:rPr>
                <w:rFonts w:ascii="Calibri" w:eastAsia="Times New Roman" w:hAnsi="Calibri" w:cs="Calibri"/>
                <w:color w:val="222222"/>
              </w:rPr>
            </w:rPrChange>
          </w:rPr>
          <w:delText xml:space="preserve">percent relevant </w:delText>
        </w:r>
      </w:del>
      <w:ins w:id="258" w:author="Danilo Bzdok" w:date="2018-04-29T13:08:00Z">
        <w:r w:rsidR="00306066">
          <w:rPr>
            <w:rFonts w:ascii="Calibri" w:eastAsia="Times New Roman" w:hAnsi="Calibri" w:cs="Calibri"/>
            <w:color w:val="222222"/>
            <w:sz w:val="24"/>
            <w:szCs w:val="24"/>
          </w:rPr>
          <w:t xml:space="preserve">input </w:t>
        </w:r>
      </w:ins>
      <w:r w:rsidR="004F03BF" w:rsidRPr="00904D8D">
        <w:rPr>
          <w:rFonts w:ascii="Calibri" w:eastAsia="Times New Roman" w:hAnsi="Calibri" w:cs="Calibri"/>
          <w:color w:val="222222"/>
          <w:sz w:val="24"/>
          <w:szCs w:val="24"/>
          <w:rPrChange w:id="259" w:author="Danilo Bzdok" w:date="2018-04-29T12:30:00Z">
            <w:rPr>
              <w:rFonts w:ascii="Calibri" w:eastAsia="Times New Roman" w:hAnsi="Calibri" w:cs="Calibri"/>
              <w:color w:val="222222"/>
            </w:rPr>
          </w:rPrChange>
        </w:rPr>
        <w:t xml:space="preserve">variables </w:t>
      </w:r>
      <w:del w:id="260" w:author="Danilo Bzdok" w:date="2018-04-29T13:08:00Z">
        <w:r w:rsidR="004F03BF" w:rsidRPr="00904D8D" w:rsidDel="00306066">
          <w:rPr>
            <w:rFonts w:ascii="Calibri" w:eastAsia="Times New Roman" w:hAnsi="Calibri" w:cs="Calibri"/>
            <w:color w:val="222222"/>
            <w:sz w:val="24"/>
            <w:szCs w:val="24"/>
            <w:rPrChange w:id="261" w:author="Danilo Bzdok" w:date="2018-04-29T12:30:00Z">
              <w:rPr>
                <w:rFonts w:ascii="Calibri" w:eastAsia="Times New Roman" w:hAnsi="Calibri" w:cs="Calibri"/>
                <w:color w:val="222222"/>
              </w:rPr>
            </w:rPrChange>
          </w:rPr>
          <w:delText>in steps of 7.5</w:delText>
        </w:r>
      </w:del>
      <w:ins w:id="262" w:author="Danilo Bzdok" w:date="2018-04-29T13:08:00Z">
        <w:r w:rsidR="00306066">
          <w:rPr>
            <w:rFonts w:ascii="Calibri" w:eastAsia="Times New Roman" w:hAnsi="Calibri" w:cs="Calibri"/>
            <w:color w:val="222222"/>
            <w:sz w:val="24"/>
            <w:szCs w:val="24"/>
          </w:rPr>
          <w:t>carrying information about</w:t>
        </w:r>
      </w:ins>
      <w:ins w:id="263" w:author="Danilo Bzdok" w:date="2018-04-29T13:09:00Z">
        <w:r w:rsidR="00306066">
          <w:rPr>
            <w:rFonts w:ascii="Calibri" w:eastAsia="Times New Roman" w:hAnsi="Calibri" w:cs="Calibri"/>
            <w:color w:val="222222"/>
            <w:sz w:val="24"/>
            <w:szCs w:val="24"/>
          </w:rPr>
          <w:t xml:space="preserve"> the response</w:t>
        </w:r>
      </w:ins>
      <w:ins w:id="264" w:author="Danilo Bzdok" w:date="2018-04-29T13:08:00Z">
        <w:r w:rsidR="00306066">
          <w:rPr>
            <w:rFonts w:ascii="Calibri" w:eastAsia="Times New Roman" w:hAnsi="Calibri" w:cs="Calibri"/>
            <w:color w:val="222222"/>
            <w:sz w:val="24"/>
            <w:szCs w:val="24"/>
          </w:rPr>
          <w:t xml:space="preserve"> </w:t>
        </w:r>
      </w:ins>
      <w:ins w:id="265" w:author="Danilo Bzdok" w:date="2018-04-29T13:09:00Z">
        <m:oMath>
          <m:r>
            <w:rPr>
              <w:rFonts w:ascii="Cambria Math" w:eastAsia="Times New Roman" w:hAnsi="Cambria Math" w:cs="Calibri"/>
              <w:color w:val="222222"/>
              <w:sz w:val="24"/>
              <w:szCs w:val="24"/>
            </w:rPr>
            <m:t>y</m:t>
          </m:r>
        </m:oMath>
      </w:ins>
      <w:r w:rsidR="004F03BF" w:rsidRPr="00904D8D">
        <w:rPr>
          <w:rFonts w:ascii="Calibri" w:eastAsia="Times New Roman" w:hAnsi="Calibri" w:cs="Calibri"/>
          <w:color w:val="222222"/>
          <w:sz w:val="24"/>
          <w:szCs w:val="24"/>
          <w:rPrChange w:id="266" w:author="Danilo Bzdok" w:date="2018-04-29T12:30:00Z">
            <w:rPr>
              <w:rFonts w:ascii="Calibri" w:eastAsia="Times New Roman" w:hAnsi="Calibri" w:cs="Calibri"/>
              <w:color w:val="222222"/>
            </w:rPr>
          </w:rPrChange>
        </w:rPr>
        <w:t>.</w:t>
      </w:r>
    </w:p>
    <w:p w14:paraId="13B533C9" w14:textId="5F81DC69" w:rsidR="004A4C6D" w:rsidRPr="00904D8D" w:rsidRDefault="004F03BF">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267" w:author="Danilo Bzdok" w:date="2018-04-29T12:30:00Z">
            <w:rPr>
              <w:rFonts w:ascii="Calibri" w:eastAsia="Times New Roman" w:hAnsi="Calibri" w:cs="Calibri"/>
              <w:color w:val="222222"/>
            </w:rPr>
          </w:rPrChange>
        </w:rPr>
        <w:pPrChange w:id="268" w:author="Danilo Bzdok" w:date="2018-04-29T12:30:00Z">
          <w:pPr>
            <w:pStyle w:val="Listenabsatz"/>
            <w:numPr>
              <w:numId w:val="45"/>
            </w:numPr>
            <w:shd w:val="clear" w:color="auto" w:fill="FFFFFF"/>
            <w:ind w:left="709" w:hanging="427"/>
            <w:jc w:val="both"/>
          </w:pPr>
        </w:pPrChange>
      </w:pPr>
      <w:del w:id="269" w:author="Danilo Bzdok" w:date="2018-04-29T12:28:00Z">
        <w:r w:rsidRPr="00904D8D" w:rsidDel="00400A2D">
          <w:rPr>
            <w:rFonts w:ascii="Calibri" w:eastAsia="Times New Roman" w:hAnsi="Calibri" w:cs="Calibri"/>
            <w:color w:val="222222"/>
            <w:sz w:val="24"/>
            <w:szCs w:val="24"/>
            <w:u w:val="single"/>
            <w:rPrChange w:id="270" w:author="Danilo Bzdok" w:date="2018-04-29T12:30:00Z">
              <w:rPr>
                <w:rFonts w:ascii="Calibri" w:eastAsia="Times New Roman" w:hAnsi="Calibri" w:cs="Calibri"/>
                <w:color w:val="222222"/>
                <w:u w:val="single"/>
              </w:rPr>
            </w:rPrChange>
          </w:rPr>
          <w:delText>The ratio of s</w:delText>
        </w:r>
      </w:del>
      <w:ins w:id="271" w:author="Danilo Bzdok" w:date="2018-04-29T12:28:00Z">
        <w:r w:rsidR="00400A2D" w:rsidRPr="00904D8D">
          <w:rPr>
            <w:rFonts w:ascii="Calibri" w:eastAsia="Times New Roman" w:hAnsi="Calibri" w:cs="Calibri"/>
            <w:color w:val="222222"/>
            <w:sz w:val="24"/>
            <w:szCs w:val="24"/>
            <w:u w:val="single"/>
          </w:rPr>
          <w:t>S</w:t>
        </w:r>
      </w:ins>
      <w:r w:rsidRPr="00904D8D">
        <w:rPr>
          <w:rFonts w:ascii="Calibri" w:eastAsia="Times New Roman" w:hAnsi="Calibri" w:cs="Calibri"/>
          <w:color w:val="222222"/>
          <w:sz w:val="24"/>
          <w:szCs w:val="24"/>
          <w:u w:val="single"/>
          <w:rPrChange w:id="272" w:author="Danilo Bzdok" w:date="2018-04-29T12:30:00Z">
            <w:rPr>
              <w:rFonts w:ascii="Calibri" w:eastAsia="Times New Roman" w:hAnsi="Calibri" w:cs="Calibri"/>
              <w:color w:val="222222"/>
              <w:u w:val="single"/>
            </w:rPr>
          </w:rPrChange>
        </w:rPr>
        <w:t>amples</w:t>
      </w:r>
      <w:ins w:id="273" w:author="Danilo Bzdok" w:date="2018-04-29T12:28:00Z">
        <w:r w:rsidR="00400A2D" w:rsidRPr="00904D8D">
          <w:rPr>
            <w:rFonts w:ascii="Calibri" w:eastAsia="Times New Roman" w:hAnsi="Calibri" w:cs="Calibri"/>
            <w:color w:val="222222"/>
            <w:sz w:val="24"/>
            <w:szCs w:val="24"/>
            <w:u w:val="single"/>
          </w:rPr>
          <w:t>-</w:t>
        </w:r>
      </w:ins>
      <w:del w:id="274" w:author="Danilo Bzdok" w:date="2018-04-29T12:28:00Z">
        <w:r w:rsidRPr="00904D8D" w:rsidDel="00400A2D">
          <w:rPr>
            <w:rFonts w:ascii="Calibri" w:eastAsia="Times New Roman" w:hAnsi="Calibri" w:cs="Calibri"/>
            <w:color w:val="222222"/>
            <w:sz w:val="24"/>
            <w:szCs w:val="24"/>
            <w:u w:val="single"/>
            <w:rPrChange w:id="275" w:author="Danilo Bzdok" w:date="2018-04-29T12:30:00Z">
              <w:rPr>
                <w:rFonts w:ascii="Calibri" w:eastAsia="Times New Roman" w:hAnsi="Calibri" w:cs="Calibri"/>
                <w:color w:val="222222"/>
                <w:u w:val="single"/>
              </w:rPr>
            </w:rPrChange>
          </w:rPr>
          <w:delText xml:space="preserve"> </w:delText>
        </w:r>
      </w:del>
      <w:r w:rsidRPr="00904D8D">
        <w:rPr>
          <w:rFonts w:ascii="Calibri" w:eastAsia="Times New Roman" w:hAnsi="Calibri" w:cs="Calibri"/>
          <w:color w:val="222222"/>
          <w:sz w:val="24"/>
          <w:szCs w:val="24"/>
          <w:u w:val="single"/>
          <w:rPrChange w:id="276" w:author="Danilo Bzdok" w:date="2018-04-29T12:30:00Z">
            <w:rPr>
              <w:rFonts w:ascii="Calibri" w:eastAsia="Times New Roman" w:hAnsi="Calibri" w:cs="Calibri"/>
              <w:color w:val="222222"/>
              <w:u w:val="single"/>
            </w:rPr>
          </w:rPrChange>
        </w:rPr>
        <w:t>to</w:t>
      </w:r>
      <w:ins w:id="277" w:author="Danilo Bzdok" w:date="2018-04-29T12:28:00Z">
        <w:r w:rsidR="00400A2D" w:rsidRPr="00904D8D">
          <w:rPr>
            <w:rFonts w:ascii="Calibri" w:eastAsia="Times New Roman" w:hAnsi="Calibri" w:cs="Calibri"/>
            <w:color w:val="222222"/>
            <w:sz w:val="24"/>
            <w:szCs w:val="24"/>
            <w:u w:val="single"/>
          </w:rPr>
          <w:t>-</w:t>
        </w:r>
      </w:ins>
      <w:del w:id="278" w:author="Danilo Bzdok" w:date="2018-04-29T12:28:00Z">
        <w:r w:rsidRPr="00904D8D" w:rsidDel="00400A2D">
          <w:rPr>
            <w:rFonts w:ascii="Calibri" w:eastAsia="Times New Roman" w:hAnsi="Calibri" w:cs="Calibri"/>
            <w:color w:val="222222"/>
            <w:sz w:val="24"/>
            <w:szCs w:val="24"/>
            <w:u w:val="single"/>
            <w:rPrChange w:id="279" w:author="Danilo Bzdok" w:date="2018-04-29T12:30:00Z">
              <w:rPr>
                <w:rFonts w:ascii="Calibri" w:eastAsia="Times New Roman" w:hAnsi="Calibri" w:cs="Calibri"/>
                <w:color w:val="222222"/>
                <w:u w:val="single"/>
              </w:rPr>
            </w:rPrChange>
          </w:rPr>
          <w:delText xml:space="preserve"> </w:delText>
        </w:r>
      </w:del>
      <w:r w:rsidRPr="00904D8D">
        <w:rPr>
          <w:rFonts w:ascii="Calibri" w:eastAsia="Times New Roman" w:hAnsi="Calibri" w:cs="Calibri"/>
          <w:color w:val="222222"/>
          <w:sz w:val="24"/>
          <w:szCs w:val="24"/>
          <w:u w:val="single"/>
          <w:rPrChange w:id="280" w:author="Danilo Bzdok" w:date="2018-04-29T12:30:00Z">
            <w:rPr>
              <w:rFonts w:ascii="Calibri" w:eastAsia="Times New Roman" w:hAnsi="Calibri" w:cs="Calibri"/>
              <w:color w:val="222222"/>
              <w:u w:val="single"/>
            </w:rPr>
          </w:rPrChange>
        </w:rPr>
        <w:t>variables</w:t>
      </w:r>
      <w:ins w:id="281" w:author="Danilo Bzdok" w:date="2018-04-29T12:28:00Z">
        <w:r w:rsidR="00400A2D" w:rsidRPr="00904D8D">
          <w:rPr>
            <w:rFonts w:ascii="Calibri" w:eastAsia="Times New Roman" w:hAnsi="Calibri" w:cs="Calibri"/>
            <w:color w:val="222222"/>
            <w:sz w:val="24"/>
            <w:szCs w:val="24"/>
            <w:u w:val="single"/>
          </w:rPr>
          <w:t xml:space="preserve"> ratio</w:t>
        </w:r>
      </w:ins>
      <w:r w:rsidR="004A4C6D" w:rsidRPr="00904D8D">
        <w:rPr>
          <w:rFonts w:ascii="Calibri" w:eastAsia="Times New Roman" w:hAnsi="Calibri" w:cs="Calibri"/>
          <w:color w:val="222222"/>
          <w:sz w:val="24"/>
          <w:szCs w:val="24"/>
          <w:u w:val="single"/>
          <w:rPrChange w:id="282" w:author="Danilo Bzdok" w:date="2018-04-29T12:30:00Z">
            <w:rPr>
              <w:rFonts w:ascii="Calibri" w:eastAsia="Times New Roman" w:hAnsi="Calibri" w:cs="Calibri"/>
              <w:color w:val="222222"/>
              <w:u w:val="single"/>
            </w:rPr>
          </w:rPrChange>
        </w:rPr>
        <w:t>:</w:t>
      </w:r>
      <w:r w:rsidRPr="00904D8D">
        <w:rPr>
          <w:rFonts w:ascii="Calibri" w:eastAsia="Times New Roman" w:hAnsi="Calibri" w:cs="Calibri"/>
          <w:color w:val="222222"/>
          <w:sz w:val="24"/>
          <w:szCs w:val="24"/>
          <w:rPrChange w:id="283" w:author="Danilo Bzdok" w:date="2018-04-29T12:30:00Z">
            <w:rPr>
              <w:rFonts w:ascii="Calibri" w:eastAsia="Times New Roman" w:hAnsi="Calibri" w:cs="Calibri"/>
              <w:color w:val="222222"/>
            </w:rPr>
          </w:rPrChange>
        </w:rPr>
        <w:t xml:space="preserve"> To investigate the </w:t>
      </w:r>
      <w:del w:id="284" w:author="Danilo Bzdok" w:date="2018-04-29T13:12:00Z">
        <w:r w:rsidRPr="00904D8D" w:rsidDel="008335F7">
          <w:rPr>
            <w:rFonts w:ascii="Calibri" w:eastAsia="Times New Roman" w:hAnsi="Calibri" w:cs="Calibri"/>
            <w:color w:val="222222"/>
            <w:sz w:val="24"/>
            <w:szCs w:val="24"/>
            <w:rPrChange w:id="285" w:author="Danilo Bzdok" w:date="2018-04-29T12:30:00Z">
              <w:rPr>
                <w:rFonts w:ascii="Calibri" w:eastAsia="Times New Roman" w:hAnsi="Calibri" w:cs="Calibri"/>
                <w:color w:val="222222"/>
              </w:rPr>
            </w:rPrChange>
          </w:rPr>
          <w:delText>critical role of the</w:delText>
        </w:r>
      </w:del>
      <w:ins w:id="286" w:author="Danilo Bzdok" w:date="2018-04-29T13:12:00Z">
        <w:r w:rsidR="008335F7">
          <w:rPr>
            <w:rFonts w:ascii="Calibri" w:eastAsia="Times New Roman" w:hAnsi="Calibri" w:cs="Calibri"/>
            <w:color w:val="222222"/>
            <w:sz w:val="24"/>
            <w:szCs w:val="24"/>
          </w:rPr>
          <w:t>relation between the</w:t>
        </w:r>
      </w:ins>
      <w:r w:rsidRPr="00904D8D">
        <w:rPr>
          <w:rFonts w:ascii="Calibri" w:eastAsia="Times New Roman" w:hAnsi="Calibri" w:cs="Calibri"/>
          <w:color w:val="222222"/>
          <w:sz w:val="24"/>
          <w:szCs w:val="24"/>
          <w:rPrChange w:id="287" w:author="Danilo Bzdok" w:date="2018-04-29T12:30:00Z">
            <w:rPr>
              <w:rFonts w:ascii="Calibri" w:eastAsia="Times New Roman" w:hAnsi="Calibri" w:cs="Calibri"/>
              <w:color w:val="222222"/>
            </w:rPr>
          </w:rPrChange>
        </w:rPr>
        <w:t xml:space="preserve"> number of samples </w:t>
      </w:r>
      <w:del w:id="288" w:author="Danilo Bzdok" w:date="2018-04-29T13:10:00Z">
        <w:r w:rsidRPr="00306066" w:rsidDel="00306066">
          <w:rPr>
            <w:rFonts w:ascii="Calibri" w:eastAsia="Times New Roman" w:hAnsi="Calibri" w:cs="Calibri"/>
            <w:i/>
            <w:color w:val="222222"/>
            <w:sz w:val="24"/>
            <w:szCs w:val="24"/>
            <w:rPrChange w:id="289" w:author="Danilo Bzdok" w:date="2018-04-29T13:10:00Z">
              <w:rPr>
                <w:rFonts w:ascii="Calibri" w:eastAsia="Times New Roman" w:hAnsi="Calibri" w:cs="Calibri"/>
                <w:color w:val="222222"/>
              </w:rPr>
            </w:rPrChange>
          </w:rPr>
          <w:delText>(</w:delText>
        </w:r>
      </w:del>
      <w:r w:rsidRPr="00306066">
        <w:rPr>
          <w:rFonts w:ascii="Calibri" w:eastAsia="Times New Roman" w:hAnsi="Calibri" w:cs="Calibri"/>
          <w:i/>
          <w:color w:val="222222"/>
          <w:sz w:val="24"/>
          <w:szCs w:val="24"/>
          <w:rPrChange w:id="290" w:author="Danilo Bzdok" w:date="2018-04-29T13:10:00Z">
            <w:rPr>
              <w:rFonts w:ascii="Calibri" w:eastAsia="Times New Roman" w:hAnsi="Calibri" w:cs="Calibri"/>
              <w:color w:val="222222"/>
            </w:rPr>
          </w:rPrChange>
        </w:rPr>
        <w:t>n</w:t>
      </w:r>
      <w:del w:id="291" w:author="Danilo Bzdok" w:date="2018-04-29T13:10:00Z">
        <w:r w:rsidRPr="00904D8D" w:rsidDel="00306066">
          <w:rPr>
            <w:rFonts w:ascii="Calibri" w:eastAsia="Times New Roman" w:hAnsi="Calibri" w:cs="Calibri"/>
            <w:color w:val="222222"/>
            <w:sz w:val="24"/>
            <w:szCs w:val="24"/>
            <w:rPrChange w:id="292" w:author="Danilo Bzdok" w:date="2018-04-29T12:30:00Z">
              <w:rPr>
                <w:rFonts w:ascii="Calibri" w:eastAsia="Times New Roman" w:hAnsi="Calibri" w:cs="Calibri"/>
                <w:color w:val="222222"/>
              </w:rPr>
            </w:rPrChange>
          </w:rPr>
          <w:delText>)</w:delText>
        </w:r>
      </w:del>
      <w:r w:rsidRPr="00904D8D">
        <w:rPr>
          <w:rFonts w:ascii="Calibri" w:eastAsia="Times New Roman" w:hAnsi="Calibri" w:cs="Calibri"/>
          <w:color w:val="222222"/>
          <w:sz w:val="24"/>
          <w:szCs w:val="24"/>
          <w:rPrChange w:id="293" w:author="Danilo Bzdok" w:date="2018-04-29T12:30:00Z">
            <w:rPr>
              <w:rFonts w:ascii="Calibri" w:eastAsia="Times New Roman" w:hAnsi="Calibri" w:cs="Calibri"/>
              <w:color w:val="222222"/>
            </w:rPr>
          </w:rPrChange>
        </w:rPr>
        <w:t xml:space="preserve"> relative to the number of variables </w:t>
      </w:r>
      <w:ins w:id="294" w:author="Danilo Bzdok" w:date="2018-04-29T13:10:00Z">
        <w:r w:rsidR="00306066" w:rsidRPr="00306066">
          <w:rPr>
            <w:rFonts w:ascii="Calibri" w:eastAsia="Times New Roman" w:hAnsi="Calibri" w:cs="Calibri"/>
            <w:i/>
            <w:color w:val="222222"/>
            <w:sz w:val="24"/>
            <w:szCs w:val="24"/>
            <w:rPrChange w:id="295" w:author="Danilo Bzdok" w:date="2018-04-29T13:10:00Z">
              <w:rPr>
                <w:rFonts w:ascii="Calibri" w:eastAsia="Times New Roman" w:hAnsi="Calibri" w:cs="Calibri"/>
                <w:color w:val="222222"/>
                <w:sz w:val="24"/>
                <w:szCs w:val="24"/>
              </w:rPr>
            </w:rPrChange>
          </w:rPr>
          <w:t>p</w:t>
        </w:r>
      </w:ins>
      <w:del w:id="296" w:author="Danilo Bzdok" w:date="2018-04-29T13:10:00Z">
        <w:r w:rsidRPr="00904D8D" w:rsidDel="00306066">
          <w:rPr>
            <w:rFonts w:ascii="Calibri" w:eastAsia="Times New Roman" w:hAnsi="Calibri" w:cs="Calibri"/>
            <w:color w:val="222222"/>
            <w:sz w:val="24"/>
            <w:szCs w:val="24"/>
            <w:rPrChange w:id="297" w:author="Danilo Bzdok" w:date="2018-04-29T12:30:00Z">
              <w:rPr>
                <w:rFonts w:ascii="Calibri" w:eastAsia="Times New Roman" w:hAnsi="Calibri" w:cs="Calibri"/>
                <w:color w:val="222222"/>
              </w:rPr>
            </w:rPrChange>
          </w:rPr>
          <w:delText>(P)</w:delText>
        </w:r>
      </w:del>
      <w:r w:rsidRPr="00904D8D">
        <w:rPr>
          <w:rFonts w:ascii="Calibri" w:eastAsia="Times New Roman" w:hAnsi="Calibri" w:cs="Calibri"/>
          <w:color w:val="222222"/>
          <w:sz w:val="24"/>
          <w:szCs w:val="24"/>
          <w:rPrChange w:id="298" w:author="Danilo Bzdok" w:date="2018-04-29T12:30:00Z">
            <w:rPr>
              <w:rFonts w:ascii="Calibri" w:eastAsia="Times New Roman" w:hAnsi="Calibri" w:cs="Calibri"/>
              <w:color w:val="222222"/>
            </w:rPr>
          </w:rPrChange>
        </w:rPr>
        <w:t xml:space="preserve">, we </w:t>
      </w:r>
      <w:del w:id="299" w:author="Danilo Bzdok" w:date="2018-04-29T13:13:00Z">
        <w:r w:rsidRPr="00904D8D" w:rsidDel="008335F7">
          <w:rPr>
            <w:rFonts w:ascii="Calibri" w:eastAsia="Times New Roman" w:hAnsi="Calibri" w:cs="Calibri"/>
            <w:color w:val="222222"/>
            <w:sz w:val="24"/>
            <w:szCs w:val="24"/>
            <w:rPrChange w:id="300" w:author="Danilo Bzdok" w:date="2018-04-29T12:30:00Z">
              <w:rPr>
                <w:rFonts w:ascii="Calibri" w:eastAsia="Times New Roman" w:hAnsi="Calibri" w:cs="Calibri"/>
                <w:color w:val="222222"/>
              </w:rPr>
            </w:rPrChange>
          </w:rPr>
          <w:delText>initialized the matrix X with different numbers of samples</w:delText>
        </w:r>
      </w:del>
      <w:ins w:id="301" w:author="Danilo Bzdok" w:date="2018-04-29T13:13:00Z">
        <w:r w:rsidR="008335F7">
          <w:rPr>
            <w:rFonts w:ascii="Calibri" w:eastAsia="Times New Roman" w:hAnsi="Calibri" w:cs="Calibri"/>
            <w:color w:val="222222"/>
            <w:sz w:val="24"/>
            <w:szCs w:val="24"/>
          </w:rPr>
          <w:t>systematically varied the number of available observations</w:t>
        </w:r>
      </w:ins>
      <w:r w:rsidRPr="00904D8D">
        <w:rPr>
          <w:rFonts w:ascii="Calibri" w:eastAsia="Times New Roman" w:hAnsi="Calibri" w:cs="Calibri"/>
          <w:color w:val="222222"/>
          <w:sz w:val="24"/>
          <w:szCs w:val="24"/>
          <w:rPrChange w:id="302" w:author="Danilo Bzdok" w:date="2018-04-29T12:30:00Z">
            <w:rPr>
              <w:rFonts w:ascii="Calibri" w:eastAsia="Times New Roman" w:hAnsi="Calibri" w:cs="Calibri"/>
              <w:color w:val="222222"/>
            </w:rPr>
          </w:rPrChange>
        </w:rPr>
        <w:t>. We covered the lower range between 50 and 100 samples in steps of 10</w:t>
      </w:r>
      <w:ins w:id="303" w:author="Danilo Bzdok" w:date="2018-04-29T13:13:00Z">
        <w:r w:rsidR="008335F7">
          <w:rPr>
            <w:rFonts w:ascii="Calibri" w:eastAsia="Times New Roman" w:hAnsi="Calibri" w:cs="Calibri"/>
            <w:color w:val="222222"/>
            <w:sz w:val="24"/>
            <w:szCs w:val="24"/>
          </w:rPr>
          <w:t>, which</w:t>
        </w:r>
      </w:ins>
      <w:del w:id="304" w:author="Danilo Bzdok" w:date="2018-04-29T13:13:00Z">
        <w:r w:rsidRPr="00904D8D" w:rsidDel="008335F7">
          <w:rPr>
            <w:rFonts w:ascii="Calibri" w:eastAsia="Times New Roman" w:hAnsi="Calibri" w:cs="Calibri"/>
            <w:color w:val="222222"/>
            <w:sz w:val="24"/>
            <w:szCs w:val="24"/>
            <w:rPrChange w:id="305" w:author="Danilo Bzdok" w:date="2018-04-29T12:30:00Z">
              <w:rPr>
                <w:rFonts w:ascii="Calibri" w:eastAsia="Times New Roman" w:hAnsi="Calibri" w:cs="Calibri"/>
                <w:color w:val="222222"/>
              </w:rPr>
            </w:rPrChange>
          </w:rPr>
          <w:delText>.</w:delText>
        </w:r>
      </w:del>
      <w:r w:rsidRPr="00904D8D">
        <w:rPr>
          <w:rFonts w:ascii="Calibri" w:eastAsia="Times New Roman" w:hAnsi="Calibri" w:cs="Calibri"/>
          <w:color w:val="222222"/>
          <w:sz w:val="24"/>
          <w:szCs w:val="24"/>
          <w:rPrChange w:id="306" w:author="Danilo Bzdok" w:date="2018-04-29T12:30:00Z">
            <w:rPr>
              <w:rFonts w:ascii="Calibri" w:eastAsia="Times New Roman" w:hAnsi="Calibri" w:cs="Calibri"/>
              <w:color w:val="222222"/>
            </w:rPr>
          </w:rPrChange>
        </w:rPr>
        <w:t xml:space="preserve"> </w:t>
      </w:r>
      <w:del w:id="307" w:author="Danilo Bzdok" w:date="2018-04-29T13:13:00Z">
        <w:r w:rsidRPr="00904D8D" w:rsidDel="008335F7">
          <w:rPr>
            <w:rFonts w:ascii="Calibri" w:eastAsia="Times New Roman" w:hAnsi="Calibri" w:cs="Calibri"/>
            <w:color w:val="222222"/>
            <w:sz w:val="24"/>
            <w:szCs w:val="24"/>
            <w:rPrChange w:id="308" w:author="Danilo Bzdok" w:date="2018-04-29T12:30:00Z">
              <w:rPr>
                <w:rFonts w:ascii="Calibri" w:eastAsia="Times New Roman" w:hAnsi="Calibri" w:cs="Calibri"/>
                <w:color w:val="222222"/>
              </w:rPr>
            </w:rPrChange>
          </w:rPr>
          <w:delText xml:space="preserve">This range covers </w:delText>
        </w:r>
      </w:del>
      <w:ins w:id="309" w:author="Danilo Bzdok" w:date="2018-04-29T13:13:00Z">
        <w:r w:rsidR="008335F7">
          <w:rPr>
            <w:rFonts w:ascii="Calibri" w:eastAsia="Times New Roman" w:hAnsi="Calibri" w:cs="Calibri"/>
            <w:color w:val="222222"/>
            <w:sz w:val="24"/>
            <w:szCs w:val="24"/>
          </w:rPr>
          <w:t xml:space="preserve">probably well reflects </w:t>
        </w:r>
      </w:ins>
      <w:proofErr w:type="gramStart"/>
      <w:r w:rsidRPr="00904D8D">
        <w:rPr>
          <w:rFonts w:ascii="Calibri" w:eastAsia="Times New Roman" w:hAnsi="Calibri" w:cs="Calibri"/>
          <w:color w:val="222222"/>
          <w:sz w:val="24"/>
          <w:szCs w:val="24"/>
          <w:rPrChange w:id="310" w:author="Danilo Bzdok" w:date="2018-04-29T12:30:00Z">
            <w:rPr>
              <w:rFonts w:ascii="Calibri" w:eastAsia="Times New Roman" w:hAnsi="Calibri" w:cs="Calibri"/>
              <w:color w:val="222222"/>
            </w:rPr>
          </w:rPrChange>
        </w:rPr>
        <w:t>the majority of</w:t>
      </w:r>
      <w:proofErr w:type="gramEnd"/>
      <w:r w:rsidRPr="00904D8D">
        <w:rPr>
          <w:rFonts w:ascii="Calibri" w:eastAsia="Times New Roman" w:hAnsi="Calibri" w:cs="Calibri"/>
          <w:color w:val="222222"/>
          <w:sz w:val="24"/>
          <w:szCs w:val="24"/>
          <w:rPrChange w:id="311" w:author="Danilo Bzdok" w:date="2018-04-29T12:30:00Z">
            <w:rPr>
              <w:rFonts w:ascii="Calibri" w:eastAsia="Times New Roman" w:hAnsi="Calibri" w:cs="Calibri"/>
              <w:color w:val="222222"/>
            </w:rPr>
          </w:rPrChange>
        </w:rPr>
        <w:t xml:space="preserve"> medical and neuroscientific studies. Between 100 and 2</w:t>
      </w:r>
      <w:ins w:id="312" w:author="Danilo Bzdok" w:date="2018-04-29T13:13:00Z">
        <w:r w:rsidR="008335F7">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313" w:author="Danilo Bzdok" w:date="2018-04-29T12:30:00Z">
            <w:rPr>
              <w:rFonts w:ascii="Calibri" w:eastAsia="Times New Roman" w:hAnsi="Calibri" w:cs="Calibri"/>
              <w:color w:val="222222"/>
            </w:rPr>
          </w:rPrChange>
        </w:rPr>
        <w:t xml:space="preserve">000 </w:t>
      </w:r>
      <w:ins w:id="314" w:author="Danilo Bzdok" w:date="2018-04-29T13:14:00Z">
        <w:r w:rsidR="008335F7">
          <w:rPr>
            <w:rFonts w:ascii="Calibri" w:eastAsia="Times New Roman" w:hAnsi="Calibri" w:cs="Calibri"/>
            <w:color w:val="222222"/>
            <w:sz w:val="24"/>
            <w:szCs w:val="24"/>
          </w:rPr>
          <w:t xml:space="preserve">samples </w:t>
        </w:r>
      </w:ins>
      <w:r w:rsidRPr="00904D8D">
        <w:rPr>
          <w:rFonts w:ascii="Calibri" w:eastAsia="Times New Roman" w:hAnsi="Calibri" w:cs="Calibri"/>
          <w:color w:val="222222"/>
          <w:sz w:val="24"/>
          <w:szCs w:val="24"/>
          <w:rPrChange w:id="315" w:author="Danilo Bzdok" w:date="2018-04-29T12:30:00Z">
            <w:rPr>
              <w:rFonts w:ascii="Calibri" w:eastAsia="Times New Roman" w:hAnsi="Calibri" w:cs="Calibri"/>
              <w:color w:val="222222"/>
            </w:rPr>
          </w:rPrChange>
        </w:rPr>
        <w:t xml:space="preserve">we increased the sample size in steps of 100. Finally, we considered the </w:t>
      </w:r>
      <w:ins w:id="316" w:author="Danilo Bzdok" w:date="2018-04-29T13:14:00Z">
        <w:r w:rsidR="008335F7">
          <w:rPr>
            <w:rFonts w:ascii="Calibri" w:eastAsia="Times New Roman" w:hAnsi="Calibri" w:cs="Calibri"/>
            <w:color w:val="222222"/>
            <w:sz w:val="24"/>
            <w:szCs w:val="24"/>
          </w:rPr>
          <w:t xml:space="preserve">extreme </w:t>
        </w:r>
      </w:ins>
      <w:r w:rsidRPr="00904D8D">
        <w:rPr>
          <w:rFonts w:ascii="Calibri" w:eastAsia="Times New Roman" w:hAnsi="Calibri" w:cs="Calibri"/>
          <w:color w:val="222222"/>
          <w:sz w:val="24"/>
          <w:szCs w:val="24"/>
          <w:rPrChange w:id="317" w:author="Danilo Bzdok" w:date="2018-04-29T12:30:00Z">
            <w:rPr>
              <w:rFonts w:ascii="Calibri" w:eastAsia="Times New Roman" w:hAnsi="Calibri" w:cs="Calibri"/>
              <w:color w:val="222222"/>
            </w:rPr>
          </w:rPrChange>
        </w:rPr>
        <w:t>case</w:t>
      </w:r>
      <w:ins w:id="318" w:author="Danilo Bzdok" w:date="2018-04-29T14:26:00Z">
        <w:r w:rsidR="00564F56">
          <w:rPr>
            <w:rFonts w:ascii="Calibri" w:eastAsia="Times New Roman" w:hAnsi="Calibri" w:cs="Calibri"/>
            <w:color w:val="222222"/>
            <w:sz w:val="24"/>
            <w:szCs w:val="24"/>
          </w:rPr>
          <w:t>s</w:t>
        </w:r>
      </w:ins>
      <w:r w:rsidRPr="00904D8D">
        <w:rPr>
          <w:rFonts w:ascii="Calibri" w:eastAsia="Times New Roman" w:hAnsi="Calibri" w:cs="Calibri"/>
          <w:color w:val="222222"/>
          <w:sz w:val="24"/>
          <w:szCs w:val="24"/>
          <w:rPrChange w:id="319" w:author="Danilo Bzdok" w:date="2018-04-29T12:30:00Z">
            <w:rPr>
              <w:rFonts w:ascii="Calibri" w:eastAsia="Times New Roman" w:hAnsi="Calibri" w:cs="Calibri"/>
              <w:color w:val="222222"/>
            </w:rPr>
          </w:rPrChange>
        </w:rPr>
        <w:t xml:space="preserve"> 10</w:t>
      </w:r>
      <w:ins w:id="320" w:author="Danilo Bzdok" w:date="2018-04-29T13:14:00Z">
        <w:r w:rsidR="008335F7">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321" w:author="Danilo Bzdok" w:date="2018-04-29T12:30:00Z">
            <w:rPr>
              <w:rFonts w:ascii="Calibri" w:eastAsia="Times New Roman" w:hAnsi="Calibri" w:cs="Calibri"/>
              <w:color w:val="222222"/>
            </w:rPr>
          </w:rPrChange>
        </w:rPr>
        <w:t xml:space="preserve">000 </w:t>
      </w:r>
      <w:r w:rsidRPr="008335F7">
        <w:rPr>
          <w:rFonts w:ascii="Calibri" w:eastAsia="Times New Roman" w:hAnsi="Calibri" w:cs="Calibri"/>
          <w:color w:val="FF0000"/>
          <w:sz w:val="24"/>
          <w:szCs w:val="24"/>
          <w:rPrChange w:id="322" w:author="Danilo Bzdok" w:date="2018-04-29T13:14:00Z">
            <w:rPr>
              <w:rFonts w:ascii="Calibri" w:eastAsia="Times New Roman" w:hAnsi="Calibri" w:cs="Calibri"/>
              <w:color w:val="222222"/>
            </w:rPr>
          </w:rPrChange>
        </w:rPr>
        <w:t>and 100</w:t>
      </w:r>
      <w:ins w:id="323" w:author="Danilo Bzdok" w:date="2018-04-29T13:14:00Z">
        <w:r w:rsidR="008335F7">
          <w:rPr>
            <w:rFonts w:ascii="Calibri" w:eastAsia="Times New Roman" w:hAnsi="Calibri" w:cs="Calibri"/>
            <w:color w:val="FF0000"/>
            <w:sz w:val="24"/>
            <w:szCs w:val="24"/>
          </w:rPr>
          <w:t>,</w:t>
        </w:r>
      </w:ins>
      <w:r w:rsidRPr="008335F7">
        <w:rPr>
          <w:rFonts w:ascii="Calibri" w:eastAsia="Times New Roman" w:hAnsi="Calibri" w:cs="Calibri"/>
          <w:color w:val="FF0000"/>
          <w:sz w:val="24"/>
          <w:szCs w:val="24"/>
          <w:rPrChange w:id="324" w:author="Danilo Bzdok" w:date="2018-04-29T13:14:00Z">
            <w:rPr>
              <w:rFonts w:ascii="Calibri" w:eastAsia="Times New Roman" w:hAnsi="Calibri" w:cs="Calibri"/>
              <w:color w:val="222222"/>
            </w:rPr>
          </w:rPrChange>
        </w:rPr>
        <w:t xml:space="preserve">000 </w:t>
      </w:r>
      <w:r w:rsidRPr="00904D8D">
        <w:rPr>
          <w:rFonts w:ascii="Calibri" w:eastAsia="Times New Roman" w:hAnsi="Calibri" w:cs="Calibri"/>
          <w:color w:val="222222"/>
          <w:sz w:val="24"/>
          <w:szCs w:val="24"/>
          <w:rPrChange w:id="325" w:author="Danilo Bzdok" w:date="2018-04-29T12:30:00Z">
            <w:rPr>
              <w:rFonts w:ascii="Calibri" w:eastAsia="Times New Roman" w:hAnsi="Calibri" w:cs="Calibri"/>
              <w:color w:val="222222"/>
            </w:rPr>
          </w:rPrChange>
        </w:rPr>
        <w:t xml:space="preserve">samples, </w:t>
      </w:r>
      <w:del w:id="326" w:author="Danilo Bzdok" w:date="2018-04-29T13:14:00Z">
        <w:r w:rsidRPr="00904D8D" w:rsidDel="008335F7">
          <w:rPr>
            <w:rFonts w:ascii="Calibri" w:eastAsia="Times New Roman" w:hAnsi="Calibri" w:cs="Calibri"/>
            <w:color w:val="222222"/>
            <w:sz w:val="24"/>
            <w:szCs w:val="24"/>
            <w:rPrChange w:id="327" w:author="Danilo Bzdok" w:date="2018-04-29T12:30:00Z">
              <w:rPr>
                <w:rFonts w:ascii="Calibri" w:eastAsia="Times New Roman" w:hAnsi="Calibri" w:cs="Calibri"/>
                <w:color w:val="222222"/>
              </w:rPr>
            </w:rPrChange>
          </w:rPr>
          <w:delText>representing scenarios encountered in recent</w:delText>
        </w:r>
      </w:del>
      <w:ins w:id="328" w:author="Danilo Bzdok" w:date="2018-04-29T13:14:00Z">
        <w:r w:rsidR="008335F7">
          <w:rPr>
            <w:rFonts w:ascii="Calibri" w:eastAsia="Times New Roman" w:hAnsi="Calibri" w:cs="Calibri"/>
            <w:color w:val="222222"/>
            <w:sz w:val="24"/>
            <w:szCs w:val="24"/>
          </w:rPr>
          <w:t xml:space="preserve">which </w:t>
        </w:r>
      </w:ins>
      <w:ins w:id="329" w:author="Danilo Bzdok" w:date="2018-04-29T14:26:00Z">
        <w:r w:rsidR="00564F56">
          <w:rPr>
            <w:rFonts w:ascii="Calibri" w:eastAsia="Times New Roman" w:hAnsi="Calibri" w:cs="Calibri"/>
            <w:color w:val="222222"/>
            <w:sz w:val="24"/>
            <w:szCs w:val="24"/>
          </w:rPr>
          <w:t>cover</w:t>
        </w:r>
      </w:ins>
      <w:ins w:id="330" w:author="Danilo Bzdok" w:date="2018-04-29T13:14:00Z">
        <w:r w:rsidR="008335F7">
          <w:rPr>
            <w:rFonts w:ascii="Calibri" w:eastAsia="Times New Roman" w:hAnsi="Calibri" w:cs="Calibri"/>
            <w:color w:val="222222"/>
            <w:sz w:val="24"/>
            <w:szCs w:val="24"/>
          </w:rPr>
          <w:t xml:space="preserve"> recent</w:t>
        </w:r>
      </w:ins>
      <w:r w:rsidRPr="00904D8D">
        <w:rPr>
          <w:rFonts w:ascii="Calibri" w:eastAsia="Times New Roman" w:hAnsi="Calibri" w:cs="Calibri"/>
          <w:color w:val="222222"/>
          <w:sz w:val="24"/>
          <w:szCs w:val="24"/>
          <w:rPrChange w:id="331" w:author="Danilo Bzdok" w:date="2018-04-29T12:30:00Z">
            <w:rPr>
              <w:rFonts w:ascii="Calibri" w:eastAsia="Times New Roman" w:hAnsi="Calibri" w:cs="Calibri"/>
              <w:color w:val="222222"/>
            </w:rPr>
          </w:rPrChange>
        </w:rPr>
        <w:t xml:space="preserve"> large-scale datasets such as </w:t>
      </w:r>
      <w:ins w:id="332" w:author="Danilo Bzdok" w:date="2018-04-29T13:15:00Z">
        <w:r w:rsidR="008335F7">
          <w:rPr>
            <w:rFonts w:ascii="Calibri" w:eastAsia="Times New Roman" w:hAnsi="Calibri" w:cs="Calibri"/>
            <w:color w:val="222222"/>
            <w:sz w:val="24"/>
            <w:szCs w:val="24"/>
          </w:rPr>
          <w:t xml:space="preserve">the </w:t>
        </w:r>
      </w:ins>
      <w:r w:rsidRPr="00904D8D">
        <w:rPr>
          <w:rFonts w:ascii="Calibri" w:eastAsia="Times New Roman" w:hAnsi="Calibri" w:cs="Calibri"/>
          <w:color w:val="222222"/>
          <w:sz w:val="24"/>
          <w:szCs w:val="24"/>
          <w:rPrChange w:id="333" w:author="Danilo Bzdok" w:date="2018-04-29T12:30:00Z">
            <w:rPr>
              <w:rFonts w:ascii="Calibri" w:eastAsia="Times New Roman" w:hAnsi="Calibri" w:cs="Calibri"/>
              <w:color w:val="222222"/>
            </w:rPr>
          </w:rPrChange>
        </w:rPr>
        <w:t xml:space="preserve">UK Biobank. </w:t>
      </w:r>
      <w:del w:id="334" w:author="Danilo Bzdok" w:date="2018-04-29T13:16:00Z">
        <w:r w:rsidRPr="00904D8D" w:rsidDel="00CB1B82">
          <w:rPr>
            <w:rFonts w:ascii="Calibri" w:eastAsia="Times New Roman" w:hAnsi="Calibri" w:cs="Calibri"/>
            <w:color w:val="222222"/>
            <w:sz w:val="24"/>
            <w:szCs w:val="24"/>
            <w:rPrChange w:id="335" w:author="Danilo Bzdok" w:date="2018-04-29T12:30:00Z">
              <w:rPr>
                <w:rFonts w:ascii="Calibri" w:eastAsia="Times New Roman" w:hAnsi="Calibri" w:cs="Calibri"/>
                <w:color w:val="222222"/>
              </w:rPr>
            </w:rPrChange>
          </w:rPr>
          <w:delText>However, we refrained from changing t</w:delText>
        </w:r>
      </w:del>
      <w:ins w:id="336" w:author="Danilo Bzdok" w:date="2018-04-29T13:16:00Z">
        <w:r w:rsidR="00CB1B82">
          <w:rPr>
            <w:rFonts w:ascii="Calibri" w:eastAsia="Times New Roman" w:hAnsi="Calibri" w:cs="Calibri"/>
            <w:color w:val="222222"/>
            <w:sz w:val="24"/>
            <w:szCs w:val="24"/>
          </w:rPr>
          <w:t>T</w:t>
        </w:r>
      </w:ins>
      <w:r w:rsidRPr="00904D8D">
        <w:rPr>
          <w:rFonts w:ascii="Calibri" w:eastAsia="Times New Roman" w:hAnsi="Calibri" w:cs="Calibri"/>
          <w:color w:val="222222"/>
          <w:sz w:val="24"/>
          <w:szCs w:val="24"/>
          <w:rPrChange w:id="337" w:author="Danilo Bzdok" w:date="2018-04-29T12:30:00Z">
            <w:rPr>
              <w:rFonts w:ascii="Calibri" w:eastAsia="Times New Roman" w:hAnsi="Calibri" w:cs="Calibri"/>
              <w:color w:val="222222"/>
            </w:rPr>
          </w:rPrChange>
        </w:rPr>
        <w:t xml:space="preserve">he </w:t>
      </w:r>
      <w:ins w:id="338" w:author="Danilo Bzdok" w:date="2018-04-29T13:16:00Z">
        <w:r w:rsidR="00CB1B82">
          <w:rPr>
            <w:rFonts w:ascii="Calibri" w:eastAsia="Times New Roman" w:hAnsi="Calibri" w:cs="Calibri"/>
            <w:color w:val="222222"/>
            <w:sz w:val="24"/>
            <w:szCs w:val="24"/>
          </w:rPr>
          <w:t xml:space="preserve">total </w:t>
        </w:r>
      </w:ins>
      <w:r w:rsidRPr="00904D8D">
        <w:rPr>
          <w:rFonts w:ascii="Calibri" w:eastAsia="Times New Roman" w:hAnsi="Calibri" w:cs="Calibri"/>
          <w:color w:val="222222"/>
          <w:sz w:val="24"/>
          <w:szCs w:val="24"/>
          <w:rPrChange w:id="339" w:author="Danilo Bzdok" w:date="2018-04-29T12:30:00Z">
            <w:rPr>
              <w:rFonts w:ascii="Calibri" w:eastAsia="Times New Roman" w:hAnsi="Calibri" w:cs="Calibri"/>
              <w:color w:val="222222"/>
            </w:rPr>
          </w:rPrChange>
        </w:rPr>
        <w:t xml:space="preserve">number of input variables </w:t>
      </w:r>
      <w:ins w:id="340" w:author="Danilo Bzdok" w:date="2018-04-29T13:16:00Z">
        <w:r w:rsidR="00CB1B82">
          <w:rPr>
            <w:rFonts w:ascii="Calibri" w:eastAsia="Times New Roman" w:hAnsi="Calibri" w:cs="Calibri"/>
            <w:color w:val="222222"/>
            <w:sz w:val="24"/>
            <w:szCs w:val="24"/>
          </w:rPr>
          <w:t xml:space="preserve">was kept constant </w:t>
        </w:r>
      </w:ins>
      <w:r w:rsidRPr="00904D8D">
        <w:rPr>
          <w:rFonts w:ascii="Calibri" w:eastAsia="Times New Roman" w:hAnsi="Calibri" w:cs="Calibri"/>
          <w:color w:val="222222"/>
          <w:sz w:val="24"/>
          <w:szCs w:val="24"/>
          <w:rPrChange w:id="341" w:author="Danilo Bzdok" w:date="2018-04-29T12:30:00Z">
            <w:rPr>
              <w:rFonts w:ascii="Calibri" w:eastAsia="Times New Roman" w:hAnsi="Calibri" w:cs="Calibri"/>
              <w:color w:val="222222"/>
            </w:rPr>
          </w:rPrChange>
        </w:rPr>
        <w:t xml:space="preserve">to </w:t>
      </w:r>
      <w:del w:id="342" w:author="Danilo Bzdok" w:date="2018-04-29T13:17:00Z">
        <w:r w:rsidRPr="00904D8D" w:rsidDel="00961E6A">
          <w:rPr>
            <w:rFonts w:ascii="Calibri" w:eastAsia="Times New Roman" w:hAnsi="Calibri" w:cs="Calibri"/>
            <w:color w:val="222222"/>
            <w:sz w:val="24"/>
            <w:szCs w:val="24"/>
            <w:rPrChange w:id="343" w:author="Danilo Bzdok" w:date="2018-04-29T12:30:00Z">
              <w:rPr>
                <w:rFonts w:ascii="Calibri" w:eastAsia="Times New Roman" w:hAnsi="Calibri" w:cs="Calibri"/>
                <w:color w:val="222222"/>
              </w:rPr>
            </w:rPrChange>
          </w:rPr>
          <w:delText>make the models comparable with regard to the explained variance metric</w:delText>
        </w:r>
        <w:r w:rsidRPr="00904D8D" w:rsidDel="00961E6A">
          <w:rPr>
            <w:rFonts w:ascii="Calibri" w:eastAsia="Times New Roman" w:hAnsi="Calibri" w:cs="Calibri"/>
            <w:i/>
            <w:color w:val="222222"/>
            <w:sz w:val="24"/>
            <w:szCs w:val="24"/>
            <w:rPrChange w:id="344" w:author="Danilo Bzdok" w:date="2018-04-29T12:30:00Z">
              <w:rPr>
                <w:rFonts w:ascii="Calibri" w:eastAsia="Times New Roman" w:hAnsi="Calibri" w:cs="Calibri"/>
                <w:i/>
                <w:color w:val="222222"/>
              </w:rPr>
            </w:rPrChange>
          </w:rPr>
          <w:delText xml:space="preserve"> </w:delText>
        </w:r>
        <m:oMath>
          <m:sSup>
            <m:sSupPr>
              <m:ctrlPr>
                <w:rPr>
                  <w:rFonts w:ascii="Cambria Math" w:eastAsia="Times New Roman" w:hAnsi="Cambria Math" w:cs="Calibri"/>
                  <w:i/>
                  <w:color w:val="222222"/>
                  <w:sz w:val="24"/>
                  <w:szCs w:val="24"/>
                </w:rPr>
              </m:ctrlPr>
            </m:sSupPr>
            <m:e>
              <m:r>
                <w:rPr>
                  <w:rFonts w:ascii="Cambria Math" w:eastAsia="Times New Roman" w:hAnsi="Cambria Math" w:cs="Calibri"/>
                  <w:color w:val="222222"/>
                  <w:sz w:val="24"/>
                  <w:szCs w:val="24"/>
                  <w:rPrChange w:id="345" w:author="Danilo Bzdok" w:date="2018-04-29T12:30:00Z">
                    <w:rPr>
                      <w:rFonts w:ascii="Cambria Math" w:eastAsia="Times New Roman" w:hAnsi="Cambria Math" w:cs="Calibri"/>
                      <w:color w:val="222222"/>
                    </w:rPr>
                  </w:rPrChange>
                </w:rPr>
                <m:t>R</m:t>
              </m:r>
            </m:e>
            <m:sup>
              <m:r>
                <w:rPr>
                  <w:rFonts w:ascii="Cambria Math" w:eastAsia="Times New Roman" w:hAnsi="Cambria Math" w:cs="Calibri"/>
                  <w:color w:val="222222"/>
                  <w:sz w:val="24"/>
                  <w:szCs w:val="24"/>
                  <w:rPrChange w:id="346" w:author="Danilo Bzdok" w:date="2018-04-29T12:30:00Z">
                    <w:rPr>
                      <w:rFonts w:ascii="Cambria Math" w:eastAsia="Times New Roman" w:hAnsi="Cambria Math" w:cs="Calibri"/>
                      <w:color w:val="222222"/>
                    </w:rPr>
                  </w:rPrChange>
                </w:rPr>
                <m:t>2</m:t>
              </m:r>
            </m:sup>
          </m:sSup>
        </m:oMath>
      </w:del>
      <w:ins w:id="347" w:author="Danilo Bzdok" w:date="2018-04-29T13:19:00Z">
        <w:r w:rsidR="00F047B6">
          <w:rPr>
            <w:rFonts w:ascii="Calibri" w:eastAsia="Times New Roman" w:hAnsi="Calibri" w:cs="Calibri"/>
            <w:color w:val="222222"/>
            <w:sz w:val="24"/>
            <w:szCs w:val="24"/>
          </w:rPr>
          <w:t xml:space="preserve">preclude </w:t>
        </w:r>
      </w:ins>
      <w:ins w:id="348" w:author="Danilo Bzdok" w:date="2018-04-29T13:36:00Z">
        <w:r w:rsidR="00600084">
          <w:rPr>
            <w:rFonts w:ascii="Calibri" w:eastAsia="Times New Roman" w:hAnsi="Calibri" w:cs="Calibri"/>
            <w:color w:val="222222"/>
            <w:sz w:val="24"/>
            <w:szCs w:val="24"/>
          </w:rPr>
          <w:t>secondary</w:t>
        </w:r>
      </w:ins>
      <w:ins w:id="349" w:author="Danilo Bzdok" w:date="2018-04-29T13:19:00Z">
        <w:r w:rsidR="00F047B6">
          <w:rPr>
            <w:rFonts w:ascii="Calibri" w:eastAsia="Times New Roman" w:hAnsi="Calibri" w:cs="Calibri"/>
            <w:color w:val="222222"/>
            <w:sz w:val="24"/>
            <w:szCs w:val="24"/>
          </w:rPr>
          <w:t xml:space="preserve"> </w:t>
        </w:r>
      </w:ins>
      <w:ins w:id="350" w:author="Danilo Bzdok" w:date="2018-04-29T13:37:00Z">
        <w:r w:rsidR="00600084">
          <w:rPr>
            <w:rFonts w:ascii="Calibri" w:eastAsia="Times New Roman" w:hAnsi="Calibri" w:cs="Calibri"/>
            <w:color w:val="222222"/>
            <w:sz w:val="24"/>
            <w:szCs w:val="24"/>
          </w:rPr>
          <w:t xml:space="preserve">effects </w:t>
        </w:r>
      </w:ins>
      <w:ins w:id="351" w:author="Danilo Bzdok" w:date="2018-04-29T13:19:00Z">
        <w:r w:rsidR="00600084">
          <w:rPr>
            <w:rFonts w:ascii="Calibri" w:eastAsia="Times New Roman" w:hAnsi="Calibri" w:cs="Calibri"/>
            <w:color w:val="222222"/>
            <w:sz w:val="24"/>
            <w:szCs w:val="24"/>
          </w:rPr>
          <w:t>on</w:t>
        </w:r>
        <w:r w:rsidR="00F047B6">
          <w:rPr>
            <w:rFonts w:ascii="Calibri" w:eastAsia="Times New Roman" w:hAnsi="Calibri" w:cs="Calibri"/>
            <w:color w:val="222222"/>
            <w:sz w:val="24"/>
            <w:szCs w:val="24"/>
          </w:rPr>
          <w:t xml:space="preserve"> the results due to changing model capacity</w:t>
        </w:r>
      </w:ins>
      <w:r w:rsidRPr="00904D8D">
        <w:rPr>
          <w:rFonts w:ascii="Calibri" w:eastAsia="Times New Roman" w:hAnsi="Calibri" w:cs="Calibri"/>
          <w:color w:val="222222"/>
          <w:sz w:val="24"/>
          <w:szCs w:val="24"/>
          <w:rPrChange w:id="352" w:author="Danilo Bzdok" w:date="2018-04-29T12:30:00Z">
            <w:rPr>
              <w:rFonts w:ascii="Calibri" w:eastAsia="Times New Roman" w:hAnsi="Calibri" w:cs="Calibri"/>
              <w:color w:val="222222"/>
            </w:rPr>
          </w:rPrChange>
        </w:rPr>
        <w:t>.</w:t>
      </w:r>
    </w:p>
    <w:p w14:paraId="6571EE89" w14:textId="669F92F2" w:rsidR="004A4C6D" w:rsidRPr="00904D8D" w:rsidRDefault="00400A2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353" w:author="Danilo Bzdok" w:date="2018-04-29T12:30:00Z">
            <w:rPr>
              <w:rFonts w:ascii="Calibri" w:eastAsia="Times New Roman" w:hAnsi="Calibri" w:cs="Calibri"/>
              <w:color w:val="222222"/>
            </w:rPr>
          </w:rPrChange>
        </w:rPr>
        <w:pPrChange w:id="354" w:author="Danilo Bzdok" w:date="2018-04-29T12:30:00Z">
          <w:pPr>
            <w:pStyle w:val="Listenabsatz"/>
            <w:numPr>
              <w:numId w:val="45"/>
            </w:numPr>
            <w:shd w:val="clear" w:color="auto" w:fill="FFFFFF"/>
            <w:ind w:left="709" w:hanging="427"/>
            <w:jc w:val="both"/>
          </w:pPr>
        </w:pPrChange>
      </w:pPr>
      <w:ins w:id="355" w:author="Danilo Bzdok" w:date="2018-04-29T12:28:00Z">
        <w:r w:rsidRPr="00904D8D">
          <w:rPr>
            <w:rFonts w:ascii="Calibri" w:eastAsia="Times New Roman" w:hAnsi="Calibri" w:cs="Calibri"/>
            <w:color w:val="222222"/>
            <w:sz w:val="24"/>
            <w:szCs w:val="24"/>
            <w:u w:val="single"/>
          </w:rPr>
          <w:t>S</w:t>
        </w:r>
      </w:ins>
      <w:del w:id="356" w:author="Danilo Bzdok" w:date="2018-04-29T12:28:00Z">
        <w:r w:rsidR="004F03BF" w:rsidRPr="00904D8D" w:rsidDel="00400A2D">
          <w:rPr>
            <w:rFonts w:ascii="Calibri" w:eastAsia="Times New Roman" w:hAnsi="Calibri" w:cs="Calibri"/>
            <w:color w:val="222222"/>
            <w:sz w:val="24"/>
            <w:szCs w:val="24"/>
            <w:u w:val="single"/>
            <w:rPrChange w:id="357" w:author="Danilo Bzdok" w:date="2018-04-29T12:30:00Z">
              <w:rPr>
                <w:rFonts w:ascii="Calibri" w:eastAsia="Times New Roman" w:hAnsi="Calibri" w:cs="Calibri"/>
                <w:color w:val="222222"/>
                <w:u w:val="single"/>
              </w:rPr>
            </w:rPrChange>
          </w:rPr>
          <w:delText>The s</w:delText>
        </w:r>
      </w:del>
      <w:r w:rsidR="004F03BF" w:rsidRPr="00904D8D">
        <w:rPr>
          <w:rFonts w:ascii="Calibri" w:eastAsia="Times New Roman" w:hAnsi="Calibri" w:cs="Calibri"/>
          <w:color w:val="222222"/>
          <w:sz w:val="24"/>
          <w:szCs w:val="24"/>
          <w:u w:val="single"/>
          <w:rPrChange w:id="358" w:author="Danilo Bzdok" w:date="2018-04-29T12:30:00Z">
            <w:rPr>
              <w:rFonts w:ascii="Calibri" w:eastAsia="Times New Roman" w:hAnsi="Calibri" w:cs="Calibri"/>
              <w:color w:val="222222"/>
              <w:u w:val="single"/>
            </w:rPr>
          </w:rPrChange>
        </w:rPr>
        <w:t>ignal-to-noise ratio</w:t>
      </w:r>
      <w:r w:rsidR="004A4C6D" w:rsidRPr="00904D8D">
        <w:rPr>
          <w:rFonts w:ascii="Calibri" w:eastAsia="Times New Roman" w:hAnsi="Calibri" w:cs="Calibri"/>
          <w:color w:val="222222"/>
          <w:sz w:val="24"/>
          <w:szCs w:val="24"/>
          <w:u w:val="single"/>
          <w:rPrChange w:id="359" w:author="Danilo Bzdok" w:date="2018-04-29T12:30:00Z">
            <w:rPr>
              <w:rFonts w:ascii="Calibri" w:eastAsia="Times New Roman" w:hAnsi="Calibri" w:cs="Calibri"/>
              <w:color w:val="222222"/>
              <w:u w:val="single"/>
            </w:rPr>
          </w:rPrChange>
        </w:rPr>
        <w:t>:</w:t>
      </w:r>
      <w:r w:rsidR="004F03BF" w:rsidRPr="00904D8D">
        <w:rPr>
          <w:rFonts w:ascii="Calibri" w:eastAsia="Times New Roman" w:hAnsi="Calibri" w:cs="Calibri"/>
          <w:b/>
          <w:i/>
          <w:color w:val="222222"/>
          <w:sz w:val="24"/>
          <w:szCs w:val="24"/>
          <w:rPrChange w:id="360" w:author="Danilo Bzdok" w:date="2018-04-29T12:30:00Z">
            <w:rPr>
              <w:rFonts w:ascii="Calibri" w:eastAsia="Times New Roman" w:hAnsi="Calibri" w:cs="Calibri"/>
              <w:b/>
              <w:i/>
              <w:color w:val="222222"/>
            </w:rPr>
          </w:rPrChange>
        </w:rPr>
        <w:t xml:space="preserve"> </w:t>
      </w:r>
      <w:r w:rsidR="004F03BF" w:rsidRPr="00904D8D">
        <w:rPr>
          <w:rFonts w:ascii="Calibri" w:eastAsia="Times New Roman" w:hAnsi="Calibri" w:cs="Calibri"/>
          <w:color w:val="222222"/>
          <w:sz w:val="24"/>
          <w:szCs w:val="24"/>
          <w:rPrChange w:id="361" w:author="Danilo Bzdok" w:date="2018-04-29T12:30:00Z">
            <w:rPr>
              <w:rFonts w:ascii="Calibri" w:eastAsia="Times New Roman" w:hAnsi="Calibri" w:cs="Calibri"/>
              <w:color w:val="222222"/>
            </w:rPr>
          </w:rPrChange>
        </w:rPr>
        <w:t xml:space="preserve">To explore the </w:t>
      </w:r>
      <w:del w:id="362" w:author="Danilo Bzdok" w:date="2018-04-29T13:20:00Z">
        <w:r w:rsidR="004F03BF" w:rsidRPr="00904D8D" w:rsidDel="00F047B6">
          <w:rPr>
            <w:rFonts w:ascii="Calibri" w:eastAsia="Times New Roman" w:hAnsi="Calibri" w:cs="Calibri"/>
            <w:color w:val="222222"/>
            <w:sz w:val="24"/>
            <w:szCs w:val="24"/>
            <w:rPrChange w:id="363" w:author="Danilo Bzdok" w:date="2018-04-29T12:30:00Z">
              <w:rPr>
                <w:rFonts w:ascii="Calibri" w:eastAsia="Times New Roman" w:hAnsi="Calibri" w:cs="Calibri"/>
                <w:color w:val="222222"/>
              </w:rPr>
            </w:rPrChange>
          </w:rPr>
          <w:delText xml:space="preserve">impact </w:delText>
        </w:r>
      </w:del>
      <w:ins w:id="364" w:author="Danilo Bzdok" w:date="2018-04-29T13:20:00Z">
        <w:r w:rsidR="00F047B6">
          <w:rPr>
            <w:rFonts w:ascii="Calibri" w:eastAsia="Times New Roman" w:hAnsi="Calibri" w:cs="Calibri"/>
            <w:color w:val="222222"/>
            <w:sz w:val="24"/>
            <w:szCs w:val="24"/>
          </w:rPr>
          <w:t>role</w:t>
        </w:r>
        <w:r w:rsidR="00F047B6" w:rsidRPr="00904D8D">
          <w:rPr>
            <w:rFonts w:ascii="Calibri" w:eastAsia="Times New Roman" w:hAnsi="Calibri" w:cs="Calibri"/>
            <w:color w:val="222222"/>
            <w:sz w:val="24"/>
            <w:szCs w:val="24"/>
            <w:rPrChange w:id="365" w:author="Danilo Bzdok" w:date="2018-04-29T12:30:00Z">
              <w:rPr>
                <w:rFonts w:ascii="Calibri" w:eastAsia="Times New Roman" w:hAnsi="Calibri" w:cs="Calibri"/>
                <w:color w:val="222222"/>
              </w:rPr>
            </w:rPrChange>
          </w:rPr>
          <w:t xml:space="preserve"> </w:t>
        </w:r>
      </w:ins>
      <w:r w:rsidR="004F03BF" w:rsidRPr="00904D8D">
        <w:rPr>
          <w:rFonts w:ascii="Calibri" w:eastAsia="Times New Roman" w:hAnsi="Calibri" w:cs="Calibri"/>
          <w:color w:val="222222"/>
          <w:sz w:val="24"/>
          <w:szCs w:val="24"/>
          <w:rPrChange w:id="366" w:author="Danilo Bzdok" w:date="2018-04-29T12:30:00Z">
            <w:rPr>
              <w:rFonts w:ascii="Calibri" w:eastAsia="Times New Roman" w:hAnsi="Calibri" w:cs="Calibri"/>
              <w:color w:val="222222"/>
            </w:rPr>
          </w:rPrChange>
        </w:rPr>
        <w:t xml:space="preserve">of </w:t>
      </w:r>
      <w:del w:id="367" w:author="Danilo Bzdok" w:date="2018-04-29T13:20:00Z">
        <w:r w:rsidR="004F03BF" w:rsidRPr="00904D8D" w:rsidDel="00F047B6">
          <w:rPr>
            <w:rFonts w:ascii="Calibri" w:eastAsia="Times New Roman" w:hAnsi="Calibri" w:cs="Calibri"/>
            <w:color w:val="222222"/>
            <w:sz w:val="24"/>
            <w:szCs w:val="24"/>
            <w:rPrChange w:id="368" w:author="Danilo Bzdok" w:date="2018-04-29T12:30:00Z">
              <w:rPr>
                <w:rFonts w:ascii="Calibri" w:eastAsia="Times New Roman" w:hAnsi="Calibri" w:cs="Calibri"/>
                <w:color w:val="222222"/>
              </w:rPr>
            </w:rPrChange>
          </w:rPr>
          <w:delText>the signal-to-noise ratio</w:delText>
        </w:r>
      </w:del>
      <w:ins w:id="369" w:author="Danilo Bzdok" w:date="2018-04-29T14:27:00Z">
        <w:r w:rsidR="003F54F6">
          <w:rPr>
            <w:rFonts w:ascii="Calibri" w:eastAsia="Times New Roman" w:hAnsi="Calibri" w:cs="Calibri"/>
            <w:color w:val="222222"/>
            <w:sz w:val="24"/>
            <w:szCs w:val="24"/>
          </w:rPr>
          <w:t>nuisance</w:t>
        </w:r>
      </w:ins>
      <w:ins w:id="370" w:author="Danilo Bzdok" w:date="2018-04-29T13:20:00Z">
        <w:r w:rsidR="00F047B6">
          <w:rPr>
            <w:rFonts w:ascii="Calibri" w:eastAsia="Times New Roman" w:hAnsi="Calibri" w:cs="Calibri"/>
            <w:color w:val="222222"/>
            <w:sz w:val="24"/>
            <w:szCs w:val="24"/>
          </w:rPr>
          <w:t xml:space="preserve"> variation in the data</w:t>
        </w:r>
      </w:ins>
      <w:r w:rsidR="004F03BF" w:rsidRPr="00904D8D">
        <w:rPr>
          <w:rFonts w:ascii="Calibri" w:eastAsia="Times New Roman" w:hAnsi="Calibri" w:cs="Calibri"/>
          <w:color w:val="222222"/>
          <w:sz w:val="24"/>
          <w:szCs w:val="24"/>
          <w:rPrChange w:id="371" w:author="Danilo Bzdok" w:date="2018-04-29T12:30:00Z">
            <w:rPr>
              <w:rFonts w:ascii="Calibri" w:eastAsia="Times New Roman" w:hAnsi="Calibri" w:cs="Calibri"/>
              <w:color w:val="222222"/>
            </w:rPr>
          </w:rPrChange>
        </w:rPr>
        <w:t xml:space="preserve">, </w:t>
      </w:r>
      <w:ins w:id="372" w:author="Danilo Bzdok" w:date="2018-04-29T14:27:00Z">
        <w:r w:rsidR="003F54F6">
          <w:rPr>
            <w:rFonts w:ascii="Calibri" w:eastAsia="Times New Roman" w:hAnsi="Calibri" w:cs="Calibri"/>
            <w:color w:val="222222"/>
            <w:sz w:val="24"/>
            <w:szCs w:val="24"/>
          </w:rPr>
          <w:t xml:space="preserve">such as induced by imperfect measurement techniques, </w:t>
        </w:r>
      </w:ins>
      <w:r w:rsidR="004F03BF" w:rsidRPr="00904D8D">
        <w:rPr>
          <w:rFonts w:ascii="Calibri" w:eastAsia="Times New Roman" w:hAnsi="Calibri" w:cs="Calibri"/>
          <w:color w:val="222222"/>
          <w:sz w:val="24"/>
          <w:szCs w:val="24"/>
          <w:rPrChange w:id="373" w:author="Danilo Bzdok" w:date="2018-04-29T12:30:00Z">
            <w:rPr>
              <w:rFonts w:ascii="Calibri" w:eastAsia="Times New Roman" w:hAnsi="Calibri" w:cs="Calibri"/>
              <w:color w:val="222222"/>
            </w:rPr>
          </w:rPrChange>
        </w:rPr>
        <w:t xml:space="preserve">we systematically increased the </w:t>
      </w:r>
      <w:del w:id="374" w:author="Danilo Bzdok" w:date="2018-04-29T13:20:00Z">
        <w:r w:rsidR="004F03BF" w:rsidRPr="00904D8D" w:rsidDel="00F047B6">
          <w:rPr>
            <w:rFonts w:ascii="Calibri" w:eastAsia="Times New Roman" w:hAnsi="Calibri" w:cs="Calibri"/>
            <w:color w:val="222222"/>
            <w:sz w:val="24"/>
            <w:szCs w:val="24"/>
            <w:rPrChange w:id="375" w:author="Danilo Bzdok" w:date="2018-04-29T12:30:00Z">
              <w:rPr>
                <w:rFonts w:ascii="Calibri" w:eastAsia="Times New Roman" w:hAnsi="Calibri" w:cs="Calibri"/>
                <w:color w:val="222222"/>
              </w:rPr>
            </w:rPrChange>
          </w:rPr>
          <w:delText xml:space="preserve">value of the </w:delText>
        </w:r>
      </w:del>
      <w:r w:rsidR="004F03BF" w:rsidRPr="00904D8D">
        <w:rPr>
          <w:rFonts w:ascii="Calibri" w:eastAsia="Times New Roman" w:hAnsi="Calibri" w:cs="Calibri"/>
          <w:color w:val="222222"/>
          <w:sz w:val="24"/>
          <w:szCs w:val="24"/>
          <w:rPrChange w:id="376" w:author="Danilo Bzdok" w:date="2018-04-29T12:30:00Z">
            <w:rPr>
              <w:rFonts w:ascii="Calibri" w:eastAsia="Times New Roman" w:hAnsi="Calibri" w:cs="Calibri"/>
              <w:color w:val="222222"/>
            </w:rPr>
          </w:rPrChange>
        </w:rPr>
        <w:t>noise</w:t>
      </w:r>
      <w:ins w:id="377" w:author="Danilo Bzdok" w:date="2018-04-29T13:20:00Z">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ins>
      <w:r w:rsidR="004F03BF" w:rsidRPr="00904D8D">
        <w:rPr>
          <w:rFonts w:ascii="Calibri" w:eastAsia="Times New Roman" w:hAnsi="Calibri" w:cs="Calibri"/>
          <w:color w:val="222222"/>
          <w:sz w:val="24"/>
          <w:szCs w:val="24"/>
          <w:rPrChange w:id="378" w:author="Danilo Bzdok" w:date="2018-04-29T12:30:00Z">
            <w:rPr>
              <w:rFonts w:ascii="Calibri" w:eastAsia="Times New Roman" w:hAnsi="Calibri" w:cs="Calibri"/>
              <w:color w:val="222222"/>
            </w:rPr>
          </w:rPrChange>
        </w:rPr>
        <w:t xml:space="preserve"> </w:t>
      </w:r>
      <w:del w:id="379" w:author="Danilo Bzdok" w:date="2018-04-29T13:20:00Z">
        <w:r w:rsidR="004F03BF" w:rsidRPr="00904D8D" w:rsidDel="00F047B6">
          <w:rPr>
            <w:rFonts w:ascii="Calibri" w:eastAsia="Times New Roman" w:hAnsi="Calibri" w:cs="Calibri"/>
            <w:color w:val="222222"/>
            <w:sz w:val="24"/>
            <w:szCs w:val="24"/>
            <w:rPrChange w:id="380" w:author="Danilo Bzdok" w:date="2018-04-29T12:30:00Z">
              <w:rPr>
                <w:rFonts w:ascii="Calibri" w:eastAsia="Times New Roman" w:hAnsi="Calibri" w:cs="Calibri"/>
                <w:color w:val="222222"/>
              </w:rPr>
            </w:rPrChange>
          </w:rPr>
          <w:delText xml:space="preserve">term </w:delText>
        </w:r>
      </w:del>
      <w:r w:rsidR="004F03BF" w:rsidRPr="00904D8D">
        <w:rPr>
          <w:rFonts w:ascii="Calibri" w:eastAsia="Times New Roman" w:hAnsi="Calibri" w:cs="Calibri"/>
          <w:color w:val="222222"/>
          <w:sz w:val="24"/>
          <w:szCs w:val="24"/>
          <w:rPrChange w:id="381" w:author="Danilo Bzdok" w:date="2018-04-29T12:30:00Z">
            <w:rPr>
              <w:rFonts w:ascii="Calibri" w:eastAsia="Times New Roman" w:hAnsi="Calibri" w:cs="Calibri"/>
              <w:color w:val="222222"/>
            </w:rPr>
          </w:rPrChange>
        </w:rPr>
        <w:t xml:space="preserve">in </w:t>
      </w:r>
      <w:del w:id="382" w:author="Danilo Bzdok" w:date="2018-04-29T13:22:00Z">
        <w:r w:rsidR="004F03BF" w:rsidRPr="00904D8D" w:rsidDel="00F047B6">
          <w:rPr>
            <w:rFonts w:ascii="Calibri" w:eastAsia="Times New Roman" w:hAnsi="Calibri" w:cs="Calibri"/>
            <w:color w:val="222222"/>
            <w:sz w:val="24"/>
            <w:szCs w:val="24"/>
            <w:rPrChange w:id="383" w:author="Danilo Bzdok" w:date="2018-04-29T12:30:00Z">
              <w:rPr>
                <w:rFonts w:ascii="Calibri" w:eastAsia="Times New Roman" w:hAnsi="Calibri" w:cs="Calibri"/>
                <w:color w:val="222222"/>
              </w:rPr>
            </w:rPrChange>
          </w:rPr>
          <w:delText xml:space="preserve">the </w:delText>
        </w:r>
      </w:del>
      <w:ins w:id="384" w:author="Danilo Bzdok" w:date="2018-04-29T13:22:00Z">
        <w:r w:rsidR="00F047B6">
          <w:rPr>
            <w:rFonts w:ascii="Calibri" w:eastAsia="Times New Roman" w:hAnsi="Calibri" w:cs="Calibri"/>
            <w:color w:val="222222"/>
            <w:sz w:val="24"/>
            <w:szCs w:val="24"/>
          </w:rPr>
          <w:t>how the</w:t>
        </w:r>
        <w:r w:rsidR="00F047B6" w:rsidRPr="00904D8D">
          <w:rPr>
            <w:rFonts w:ascii="Calibri" w:eastAsia="Times New Roman" w:hAnsi="Calibri" w:cs="Calibri"/>
            <w:color w:val="222222"/>
            <w:sz w:val="24"/>
            <w:szCs w:val="24"/>
            <w:rPrChange w:id="385" w:author="Danilo Bzdok" w:date="2018-04-29T12:30:00Z">
              <w:rPr>
                <w:rFonts w:ascii="Calibri" w:eastAsia="Times New Roman" w:hAnsi="Calibri" w:cs="Calibri"/>
                <w:color w:val="222222"/>
              </w:rPr>
            </w:rPrChange>
          </w:rPr>
          <w:t xml:space="preserve"> </w:t>
        </w:r>
      </w:ins>
      <w:del w:id="386" w:author="Danilo Bzdok" w:date="2018-04-29T13:21:00Z">
        <w:r w:rsidR="004F03BF" w:rsidRPr="00904D8D" w:rsidDel="00F047B6">
          <w:rPr>
            <w:rFonts w:ascii="Calibri" w:eastAsia="Times New Roman" w:hAnsi="Calibri" w:cs="Calibri"/>
            <w:color w:val="222222"/>
            <w:sz w:val="24"/>
            <w:szCs w:val="24"/>
            <w:rPrChange w:id="387" w:author="Danilo Bzdok" w:date="2018-04-29T12:30:00Z">
              <w:rPr>
                <w:rFonts w:ascii="Calibri" w:eastAsia="Times New Roman" w:hAnsi="Calibri" w:cs="Calibri"/>
                <w:color w:val="222222"/>
              </w:rPr>
            </w:rPrChange>
          </w:rPr>
          <w:delText xml:space="preserve">data generating </w:delText>
        </w:r>
      </w:del>
      <w:ins w:id="388" w:author="Danilo Bzdok" w:date="2018-04-29T13:21:00Z">
        <w:r w:rsidR="00F047B6">
          <w:rPr>
            <w:rFonts w:ascii="Calibri" w:eastAsia="Times New Roman" w:hAnsi="Calibri" w:cs="Calibri"/>
            <w:color w:val="222222"/>
            <w:sz w:val="24"/>
            <w:szCs w:val="24"/>
          </w:rPr>
          <w:t xml:space="preserve">ground-truth </w:t>
        </w:r>
      </w:ins>
      <w:r w:rsidR="004F03BF" w:rsidRPr="00904D8D">
        <w:rPr>
          <w:rFonts w:ascii="Calibri" w:eastAsia="Times New Roman" w:hAnsi="Calibri" w:cs="Calibri"/>
          <w:color w:val="222222"/>
          <w:sz w:val="24"/>
          <w:szCs w:val="24"/>
          <w:rPrChange w:id="389" w:author="Danilo Bzdok" w:date="2018-04-29T12:30:00Z">
            <w:rPr>
              <w:rFonts w:ascii="Calibri" w:eastAsia="Times New Roman" w:hAnsi="Calibri" w:cs="Calibri"/>
              <w:color w:val="222222"/>
            </w:rPr>
          </w:rPrChange>
        </w:rPr>
        <w:t>model</w:t>
      </w:r>
      <w:ins w:id="390" w:author="Danilo Bzdok" w:date="2018-04-29T13:22:00Z">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ins>
      <w:r w:rsidR="004F03BF" w:rsidRPr="00904D8D">
        <w:rPr>
          <w:rFonts w:ascii="Calibri" w:eastAsia="Times New Roman" w:hAnsi="Calibri" w:cs="Calibri"/>
          <w:color w:val="222222"/>
          <w:sz w:val="24"/>
          <w:szCs w:val="24"/>
          <w:rPrChange w:id="391" w:author="Danilo Bzdok" w:date="2018-04-29T12:30:00Z">
            <w:rPr>
              <w:rFonts w:ascii="Calibri" w:eastAsia="Times New Roman" w:hAnsi="Calibri" w:cs="Calibri"/>
              <w:color w:val="222222"/>
            </w:rPr>
          </w:rPrChange>
        </w:rPr>
        <w:t>.</w:t>
      </w:r>
      <w:r w:rsidR="004F03BF" w:rsidRPr="00904D8D" w:rsidDel="006A3E61">
        <w:rPr>
          <w:rFonts w:ascii="Calibri" w:eastAsia="Times New Roman" w:hAnsi="Calibri" w:cs="Calibri"/>
          <w:color w:val="222222"/>
          <w:sz w:val="24"/>
          <w:szCs w:val="24"/>
          <w:rPrChange w:id="392" w:author="Danilo Bzdok" w:date="2018-04-29T12:30:00Z">
            <w:rPr>
              <w:rFonts w:ascii="Calibri" w:eastAsia="Times New Roman" w:hAnsi="Calibri" w:cs="Calibri"/>
              <w:color w:val="222222"/>
            </w:rPr>
          </w:rPrChange>
        </w:rPr>
        <w:t xml:space="preserve"> </w:t>
      </w:r>
      <w:del w:id="393" w:author="Danilo Bzdok" w:date="2018-04-29T13:21:00Z">
        <w:r w:rsidR="004F03BF" w:rsidRPr="00904D8D" w:rsidDel="00F047B6">
          <w:rPr>
            <w:rFonts w:ascii="Calibri" w:eastAsia="Times New Roman" w:hAnsi="Calibri" w:cs="Calibri"/>
            <w:color w:val="222222"/>
            <w:sz w:val="24"/>
            <w:szCs w:val="24"/>
            <w:rPrChange w:id="394" w:author="Danilo Bzdok" w:date="2018-04-29T12:30:00Z">
              <w:rPr>
                <w:rFonts w:ascii="Calibri" w:eastAsia="Times New Roman" w:hAnsi="Calibri" w:cs="Calibri"/>
                <w:color w:val="222222"/>
              </w:rPr>
            </w:rPrChange>
          </w:rPr>
          <w:delText>We considered the following relative noise levels, in percent</w:delText>
        </w:r>
      </w:del>
      <w:ins w:id="395" w:author="Danilo Bzdok" w:date="2018-04-29T13:21:00Z">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w:t>
        </w:r>
      </w:ins>
      <w:ins w:id="396" w:author="Danilo Bzdok" w:date="2018-04-29T13:22:00Z">
        <w:r w:rsidR="00F047B6">
          <w:rPr>
            <w:rFonts w:ascii="Calibri" w:eastAsia="Times New Roman" w:hAnsi="Calibri" w:cs="Calibri"/>
            <w:color w:val="222222"/>
            <w:sz w:val="24"/>
            <w:szCs w:val="24"/>
          </w:rPr>
          <w:t xml:space="preserve">therefore </w:t>
        </w:r>
      </w:ins>
      <w:ins w:id="397" w:author="Danilo Bzdok" w:date="2018-04-29T13:21:00Z">
        <w:r w:rsidR="00F047B6">
          <w:rPr>
            <w:rFonts w:ascii="Calibri" w:eastAsia="Times New Roman" w:hAnsi="Calibri" w:cs="Calibri"/>
            <w:color w:val="222222"/>
            <w:sz w:val="24"/>
            <w:szCs w:val="24"/>
          </w:rPr>
          <w:t>multiplied by</w:t>
        </w:r>
      </w:ins>
      <w:del w:id="398" w:author="Danilo Bzdok" w:date="2018-04-29T13:21:00Z">
        <w:r w:rsidR="004F03BF" w:rsidRPr="00904D8D" w:rsidDel="00F047B6">
          <w:rPr>
            <w:rFonts w:ascii="Calibri" w:eastAsia="Times New Roman" w:hAnsi="Calibri" w:cs="Calibri"/>
            <w:color w:val="222222"/>
            <w:sz w:val="24"/>
            <w:szCs w:val="24"/>
            <w:rPrChange w:id="399" w:author="Danilo Bzdok" w:date="2018-04-29T12:30:00Z">
              <w:rPr>
                <w:rFonts w:ascii="Calibri" w:eastAsia="Times New Roman" w:hAnsi="Calibri" w:cs="Calibri"/>
                <w:color w:val="222222"/>
              </w:rPr>
            </w:rPrChange>
          </w:rPr>
          <w:delText>:</w:delText>
        </w:r>
      </w:del>
      <w:r w:rsidR="004F03BF" w:rsidRPr="00904D8D">
        <w:rPr>
          <w:rFonts w:ascii="Calibri" w:eastAsia="Times New Roman" w:hAnsi="Calibri" w:cs="Calibri"/>
          <w:color w:val="222222"/>
          <w:sz w:val="24"/>
          <w:szCs w:val="24"/>
          <w:rPrChange w:id="400" w:author="Danilo Bzdok" w:date="2018-04-29T12:30:00Z">
            <w:rPr>
              <w:rFonts w:ascii="Calibri" w:eastAsia="Times New Roman" w:hAnsi="Calibri" w:cs="Calibri"/>
              <w:color w:val="222222"/>
            </w:rPr>
          </w:rPrChange>
        </w:rPr>
        <w:t xml:space="preserve"> 0</w:t>
      </w:r>
      <w:ins w:id="401" w:author="Danilo Bzdok" w:date="2018-04-29T14:28:00Z">
        <w:r w:rsidR="007B2E00">
          <w:rPr>
            <w:rFonts w:ascii="Calibri" w:eastAsia="Times New Roman" w:hAnsi="Calibri" w:cs="Calibri"/>
            <w:color w:val="222222"/>
            <w:sz w:val="24"/>
            <w:szCs w:val="24"/>
          </w:rPr>
          <w:t xml:space="preserve"> (i.e., canceling out any noise)</w:t>
        </w:r>
      </w:ins>
      <w:r w:rsidR="004F03BF" w:rsidRPr="00904D8D">
        <w:rPr>
          <w:rFonts w:ascii="Calibri" w:eastAsia="Times New Roman" w:hAnsi="Calibri" w:cs="Calibri"/>
          <w:color w:val="222222"/>
          <w:sz w:val="24"/>
          <w:szCs w:val="24"/>
          <w:rPrChange w:id="402" w:author="Danilo Bzdok" w:date="2018-04-29T12:30:00Z">
            <w:rPr>
              <w:rFonts w:ascii="Calibri" w:eastAsia="Times New Roman" w:hAnsi="Calibri" w:cs="Calibri"/>
              <w:color w:val="222222"/>
            </w:rPr>
          </w:rPrChange>
        </w:rPr>
        <w:t xml:space="preserve">, </w:t>
      </w:r>
      <w:ins w:id="403" w:author="Danilo Bzdok" w:date="2018-04-29T13:21:00Z">
        <w:r w:rsidR="00F047B6">
          <w:rPr>
            <w:rFonts w:ascii="Calibri" w:eastAsia="Times New Roman" w:hAnsi="Calibri" w:cs="Calibri"/>
            <w:color w:val="222222"/>
            <w:sz w:val="24"/>
            <w:szCs w:val="24"/>
          </w:rPr>
          <w:t>0.</w:t>
        </w:r>
      </w:ins>
      <w:r w:rsidR="004F03BF" w:rsidRPr="00904D8D">
        <w:rPr>
          <w:rFonts w:ascii="Calibri" w:eastAsia="Times New Roman" w:hAnsi="Calibri" w:cs="Calibri"/>
          <w:color w:val="222222"/>
          <w:sz w:val="24"/>
          <w:szCs w:val="24"/>
          <w:rPrChange w:id="404" w:author="Danilo Bzdok" w:date="2018-04-29T12:30:00Z">
            <w:rPr>
              <w:rFonts w:ascii="Calibri" w:eastAsia="Times New Roman" w:hAnsi="Calibri" w:cs="Calibri"/>
              <w:color w:val="222222"/>
            </w:rPr>
          </w:rPrChange>
        </w:rPr>
        <w:t>5</w:t>
      </w:r>
      <w:del w:id="405" w:author="Danilo Bzdok" w:date="2018-04-29T13:21:00Z">
        <w:r w:rsidR="004F03BF" w:rsidRPr="00904D8D" w:rsidDel="00F047B6">
          <w:rPr>
            <w:rFonts w:ascii="Calibri" w:eastAsia="Times New Roman" w:hAnsi="Calibri" w:cs="Calibri"/>
            <w:color w:val="222222"/>
            <w:sz w:val="24"/>
            <w:szCs w:val="24"/>
            <w:rPrChange w:id="406" w:author="Danilo Bzdok" w:date="2018-04-29T12:30:00Z">
              <w:rPr>
                <w:rFonts w:ascii="Calibri" w:eastAsia="Times New Roman" w:hAnsi="Calibri" w:cs="Calibri"/>
                <w:color w:val="222222"/>
              </w:rPr>
            </w:rPrChange>
          </w:rPr>
          <w:delText>0</w:delText>
        </w:r>
      </w:del>
      <w:r w:rsidR="004F03BF" w:rsidRPr="00904D8D">
        <w:rPr>
          <w:rFonts w:ascii="Calibri" w:eastAsia="Times New Roman" w:hAnsi="Calibri" w:cs="Calibri"/>
          <w:color w:val="222222"/>
          <w:sz w:val="24"/>
          <w:szCs w:val="24"/>
          <w:rPrChange w:id="407" w:author="Danilo Bzdok" w:date="2018-04-29T12:30:00Z">
            <w:rPr>
              <w:rFonts w:ascii="Calibri" w:eastAsia="Times New Roman" w:hAnsi="Calibri" w:cs="Calibri"/>
              <w:color w:val="222222"/>
            </w:rPr>
          </w:rPrChange>
        </w:rPr>
        <w:t>, 1</w:t>
      </w:r>
      <w:del w:id="408" w:author="Danilo Bzdok" w:date="2018-04-29T13:22:00Z">
        <w:r w:rsidR="004F03BF" w:rsidRPr="00904D8D" w:rsidDel="00F047B6">
          <w:rPr>
            <w:rFonts w:ascii="Calibri" w:eastAsia="Times New Roman" w:hAnsi="Calibri" w:cs="Calibri"/>
            <w:color w:val="222222"/>
            <w:sz w:val="24"/>
            <w:szCs w:val="24"/>
            <w:rPrChange w:id="409"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410" w:author="Danilo Bzdok" w:date="2018-04-29T12:30:00Z">
            <w:rPr>
              <w:rFonts w:ascii="Calibri" w:eastAsia="Times New Roman" w:hAnsi="Calibri" w:cs="Calibri"/>
              <w:color w:val="222222"/>
            </w:rPr>
          </w:rPrChange>
        </w:rPr>
        <w:t>, 2</w:t>
      </w:r>
      <w:del w:id="411" w:author="Danilo Bzdok" w:date="2018-04-29T13:22:00Z">
        <w:r w:rsidR="004F03BF" w:rsidRPr="00904D8D" w:rsidDel="00F047B6">
          <w:rPr>
            <w:rFonts w:ascii="Calibri" w:eastAsia="Times New Roman" w:hAnsi="Calibri" w:cs="Calibri"/>
            <w:color w:val="222222"/>
            <w:sz w:val="24"/>
            <w:szCs w:val="24"/>
            <w:rPrChange w:id="412"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413" w:author="Danilo Bzdok" w:date="2018-04-29T12:30:00Z">
            <w:rPr>
              <w:rFonts w:ascii="Calibri" w:eastAsia="Times New Roman" w:hAnsi="Calibri" w:cs="Calibri"/>
              <w:color w:val="222222"/>
            </w:rPr>
          </w:rPrChange>
        </w:rPr>
        <w:t xml:space="preserve">, </w:t>
      </w:r>
      <w:ins w:id="414" w:author="Danilo Bzdok" w:date="2018-04-29T13:22:00Z">
        <w:r w:rsidR="00F047B6">
          <w:rPr>
            <w:rFonts w:ascii="Calibri" w:eastAsia="Times New Roman" w:hAnsi="Calibri" w:cs="Calibri"/>
            <w:color w:val="222222"/>
            <w:sz w:val="24"/>
            <w:szCs w:val="24"/>
          </w:rPr>
          <w:t>5</w:t>
        </w:r>
      </w:ins>
      <w:del w:id="415" w:author="Danilo Bzdok" w:date="2018-04-29T13:22:00Z">
        <w:r w:rsidR="004F03BF" w:rsidRPr="00904D8D" w:rsidDel="00F047B6">
          <w:rPr>
            <w:rFonts w:ascii="Calibri" w:eastAsia="Times New Roman" w:hAnsi="Calibri" w:cs="Calibri"/>
            <w:color w:val="222222"/>
            <w:sz w:val="24"/>
            <w:szCs w:val="24"/>
            <w:rPrChange w:id="416" w:author="Danilo Bzdok" w:date="2018-04-29T12:30:00Z">
              <w:rPr>
                <w:rFonts w:ascii="Calibri" w:eastAsia="Times New Roman" w:hAnsi="Calibri" w:cs="Calibri"/>
                <w:color w:val="222222"/>
              </w:rPr>
            </w:rPrChange>
          </w:rPr>
          <w:delText>500</w:delText>
        </w:r>
      </w:del>
      <w:r w:rsidR="004F03BF" w:rsidRPr="00904D8D">
        <w:rPr>
          <w:rFonts w:ascii="Calibri" w:eastAsia="Times New Roman" w:hAnsi="Calibri" w:cs="Calibri"/>
          <w:color w:val="222222"/>
          <w:sz w:val="24"/>
          <w:szCs w:val="24"/>
          <w:rPrChange w:id="417" w:author="Danilo Bzdok" w:date="2018-04-29T12:30:00Z">
            <w:rPr>
              <w:rFonts w:ascii="Calibri" w:eastAsia="Times New Roman" w:hAnsi="Calibri" w:cs="Calibri"/>
              <w:color w:val="222222"/>
            </w:rPr>
          </w:rPrChange>
        </w:rPr>
        <w:t xml:space="preserve">, </w:t>
      </w:r>
      <w:ins w:id="418" w:author="Danilo Bzdok" w:date="2018-04-29T13:22:00Z">
        <w:r w:rsidR="00F047B6">
          <w:rPr>
            <w:rFonts w:ascii="Calibri" w:eastAsia="Times New Roman" w:hAnsi="Calibri" w:cs="Calibri"/>
            <w:color w:val="222222"/>
            <w:sz w:val="24"/>
            <w:szCs w:val="24"/>
          </w:rPr>
          <w:t xml:space="preserve">or </w:t>
        </w:r>
      </w:ins>
      <w:r w:rsidR="004F03BF" w:rsidRPr="00904D8D">
        <w:rPr>
          <w:rFonts w:ascii="Calibri" w:eastAsia="Times New Roman" w:hAnsi="Calibri" w:cs="Calibri"/>
          <w:color w:val="222222"/>
          <w:sz w:val="24"/>
          <w:szCs w:val="24"/>
          <w:rPrChange w:id="419" w:author="Danilo Bzdok" w:date="2018-04-29T12:30:00Z">
            <w:rPr>
              <w:rFonts w:ascii="Calibri" w:eastAsia="Times New Roman" w:hAnsi="Calibri" w:cs="Calibri"/>
              <w:color w:val="222222"/>
            </w:rPr>
          </w:rPrChange>
        </w:rPr>
        <w:t>10</w:t>
      </w:r>
      <w:del w:id="420" w:author="Danilo Bzdok" w:date="2018-04-29T13:22:00Z">
        <w:r w:rsidR="004F03BF" w:rsidRPr="00904D8D" w:rsidDel="00F047B6">
          <w:rPr>
            <w:rFonts w:ascii="Calibri" w:eastAsia="Times New Roman" w:hAnsi="Calibri" w:cs="Calibri"/>
            <w:color w:val="222222"/>
            <w:sz w:val="24"/>
            <w:szCs w:val="24"/>
            <w:rPrChange w:id="421"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422" w:author="Danilo Bzdok" w:date="2018-04-29T12:30:00Z">
            <w:rPr>
              <w:rFonts w:ascii="Calibri" w:eastAsia="Times New Roman" w:hAnsi="Calibri" w:cs="Calibri"/>
              <w:color w:val="222222"/>
            </w:rPr>
          </w:rPrChange>
        </w:rPr>
        <w:t>.</w:t>
      </w:r>
    </w:p>
    <w:p w14:paraId="7B3D381D" w14:textId="23F138B8" w:rsidR="004F03BF" w:rsidRPr="00904D8D" w:rsidRDefault="004F03BF">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423" w:author="Danilo Bzdok" w:date="2018-04-29T12:30:00Z">
            <w:rPr>
              <w:rFonts w:ascii="Calibri" w:eastAsia="Times New Roman" w:hAnsi="Calibri" w:cs="Calibri"/>
              <w:color w:val="222222"/>
            </w:rPr>
          </w:rPrChange>
        </w:rPr>
        <w:pPrChange w:id="424" w:author="Danilo Bzdok" w:date="2018-04-29T12:30:00Z">
          <w:pPr>
            <w:pStyle w:val="Listenabsatz"/>
            <w:numPr>
              <w:numId w:val="45"/>
            </w:numPr>
            <w:shd w:val="clear" w:color="auto" w:fill="FFFFFF"/>
            <w:ind w:left="709" w:hanging="427"/>
            <w:jc w:val="both"/>
          </w:pPr>
        </w:pPrChange>
      </w:pPr>
      <w:r w:rsidRPr="00904D8D">
        <w:rPr>
          <w:rFonts w:ascii="Calibri" w:eastAsia="Times New Roman" w:hAnsi="Calibri" w:cs="Calibri"/>
          <w:color w:val="222222"/>
          <w:sz w:val="24"/>
          <w:szCs w:val="24"/>
          <w:u w:val="single"/>
          <w:rPrChange w:id="425" w:author="Danilo Bzdok" w:date="2018-04-29T12:30:00Z">
            <w:rPr>
              <w:rFonts w:ascii="Calibri" w:eastAsia="Times New Roman" w:hAnsi="Calibri" w:cs="Calibri"/>
              <w:color w:val="222222"/>
              <w:u w:val="single"/>
            </w:rPr>
          </w:rPrChange>
        </w:rPr>
        <w:t xml:space="preserve">Redundant versus unique </w:t>
      </w:r>
      <w:ins w:id="426" w:author="Danilo Bzdok" w:date="2018-04-29T14:29:00Z">
        <w:r w:rsidR="007B2E00">
          <w:rPr>
            <w:rFonts w:ascii="Calibri" w:eastAsia="Times New Roman" w:hAnsi="Calibri" w:cs="Calibri"/>
            <w:color w:val="222222"/>
            <w:sz w:val="24"/>
            <w:szCs w:val="24"/>
            <w:u w:val="single"/>
          </w:rPr>
          <w:t xml:space="preserve">sources of </w:t>
        </w:r>
      </w:ins>
      <w:r w:rsidRPr="00904D8D">
        <w:rPr>
          <w:rFonts w:ascii="Calibri" w:eastAsia="Times New Roman" w:hAnsi="Calibri" w:cs="Calibri"/>
          <w:color w:val="222222"/>
          <w:sz w:val="24"/>
          <w:szCs w:val="24"/>
          <w:u w:val="single"/>
          <w:rPrChange w:id="427" w:author="Danilo Bzdok" w:date="2018-04-29T12:30:00Z">
            <w:rPr>
              <w:rFonts w:ascii="Calibri" w:eastAsia="Times New Roman" w:hAnsi="Calibri" w:cs="Calibri"/>
              <w:color w:val="222222"/>
              <w:u w:val="single"/>
            </w:rPr>
          </w:rPrChange>
        </w:rPr>
        <w:t>information</w:t>
      </w:r>
      <w:ins w:id="428" w:author="Danilo Bzdok" w:date="2018-04-29T14:29:00Z">
        <w:r w:rsidR="007B2E00">
          <w:rPr>
            <w:rFonts w:ascii="Calibri" w:eastAsia="Times New Roman" w:hAnsi="Calibri" w:cs="Calibri"/>
            <w:color w:val="222222"/>
            <w:sz w:val="24"/>
            <w:szCs w:val="24"/>
            <w:u w:val="single"/>
          </w:rPr>
          <w:t>:</w:t>
        </w:r>
      </w:ins>
      <w:del w:id="429" w:author="Danilo Bzdok" w:date="2018-04-29T14:29:00Z">
        <w:r w:rsidRPr="00904D8D" w:rsidDel="007B2E00">
          <w:rPr>
            <w:rFonts w:ascii="Calibri" w:eastAsia="Times New Roman" w:hAnsi="Calibri" w:cs="Calibri"/>
            <w:color w:val="222222"/>
            <w:sz w:val="24"/>
            <w:szCs w:val="24"/>
            <w:u w:val="single"/>
            <w:rPrChange w:id="430" w:author="Danilo Bzdok" w:date="2018-04-29T12:30:00Z">
              <w:rPr>
                <w:rFonts w:ascii="Calibri" w:eastAsia="Times New Roman" w:hAnsi="Calibri" w:cs="Calibri"/>
                <w:color w:val="222222"/>
                <w:u w:val="single"/>
              </w:rPr>
            </w:rPrChange>
          </w:rPr>
          <w:delText>.</w:delText>
        </w:r>
      </w:del>
      <w:r w:rsidRPr="00904D8D">
        <w:rPr>
          <w:rFonts w:ascii="Calibri" w:eastAsia="Times New Roman" w:hAnsi="Calibri" w:cs="Calibri"/>
          <w:color w:val="222222"/>
          <w:sz w:val="24"/>
          <w:szCs w:val="24"/>
          <w:rPrChange w:id="431" w:author="Danilo Bzdok" w:date="2018-04-29T12:30:00Z">
            <w:rPr>
              <w:rFonts w:ascii="Calibri" w:eastAsia="Times New Roman" w:hAnsi="Calibri" w:cs="Calibri"/>
              <w:color w:val="222222"/>
            </w:rPr>
          </w:rPrChange>
        </w:rPr>
        <w:t xml:space="preserve"> To elucidate </w:t>
      </w:r>
      <w:del w:id="432" w:author="Danilo Bzdok" w:date="2018-04-29T13:39:00Z">
        <w:r w:rsidRPr="00904D8D" w:rsidDel="00530713">
          <w:rPr>
            <w:rFonts w:ascii="Calibri" w:eastAsia="Times New Roman" w:hAnsi="Calibri" w:cs="Calibri"/>
            <w:color w:val="222222"/>
            <w:sz w:val="24"/>
            <w:szCs w:val="24"/>
            <w:rPrChange w:id="433" w:author="Danilo Bzdok" w:date="2018-04-29T12:30:00Z">
              <w:rPr>
                <w:rFonts w:ascii="Calibri" w:eastAsia="Times New Roman" w:hAnsi="Calibri" w:cs="Calibri"/>
                <w:color w:val="222222"/>
              </w:rPr>
            </w:rPrChange>
          </w:rPr>
          <w:delText xml:space="preserve">the impact of </w:delText>
        </w:r>
      </w:del>
      <w:del w:id="434" w:author="Danilo Bzdok" w:date="2018-04-29T13:24:00Z">
        <w:r w:rsidRPr="00904D8D" w:rsidDel="00F047B6">
          <w:rPr>
            <w:rFonts w:ascii="Calibri" w:eastAsia="Times New Roman" w:hAnsi="Calibri" w:cs="Calibri"/>
            <w:color w:val="222222"/>
            <w:sz w:val="24"/>
            <w:szCs w:val="24"/>
            <w:rPrChange w:id="435" w:author="Danilo Bzdok" w:date="2018-04-29T12:30:00Z">
              <w:rPr>
                <w:rFonts w:ascii="Calibri" w:eastAsia="Times New Roman" w:hAnsi="Calibri" w:cs="Calibri"/>
                <w:color w:val="222222"/>
              </w:rPr>
            </w:rPrChange>
          </w:rPr>
          <w:delText xml:space="preserve">redundant information </w:delText>
        </w:r>
      </w:del>
      <w:del w:id="436" w:author="Danilo Bzdok" w:date="2018-04-29T13:39:00Z">
        <w:r w:rsidRPr="00904D8D" w:rsidDel="00530713">
          <w:rPr>
            <w:rFonts w:ascii="Calibri" w:eastAsia="Times New Roman" w:hAnsi="Calibri" w:cs="Calibri"/>
            <w:color w:val="222222"/>
            <w:sz w:val="24"/>
            <w:szCs w:val="24"/>
            <w:rPrChange w:id="437" w:author="Danilo Bzdok" w:date="2018-04-29T12:30:00Z">
              <w:rPr>
                <w:rFonts w:ascii="Calibri" w:eastAsia="Times New Roman" w:hAnsi="Calibri" w:cs="Calibri"/>
                <w:color w:val="222222"/>
              </w:rPr>
            </w:rPrChange>
          </w:rPr>
          <w:delText>among the input variables</w:delText>
        </w:r>
      </w:del>
      <w:ins w:id="438" w:author="Danilo Bzdok" w:date="2018-04-29T13:39:00Z">
        <w:r w:rsidR="00530713">
          <w:rPr>
            <w:rFonts w:ascii="Calibri" w:eastAsia="Times New Roman" w:hAnsi="Calibri" w:cs="Calibri"/>
            <w:color w:val="222222"/>
            <w:sz w:val="24"/>
            <w:szCs w:val="24"/>
          </w:rPr>
          <w:t>how correlated input measures trade-off against each other</w:t>
        </w:r>
      </w:ins>
      <w:ins w:id="439" w:author="Danilo Bzdok" w:date="2018-04-29T14:30:00Z">
        <w:r w:rsidR="007B2E00">
          <w:rPr>
            <w:rFonts w:ascii="Calibri" w:eastAsia="Times New Roman" w:hAnsi="Calibri" w:cs="Calibri"/>
            <w:color w:val="222222"/>
            <w:sz w:val="24"/>
            <w:szCs w:val="24"/>
          </w:rPr>
          <w:t xml:space="preserve"> with respect to the outcome</w:t>
        </w:r>
      </w:ins>
      <w:r w:rsidRPr="00904D8D">
        <w:rPr>
          <w:rFonts w:ascii="Calibri" w:eastAsia="Times New Roman" w:hAnsi="Calibri" w:cs="Calibri"/>
          <w:color w:val="222222"/>
          <w:sz w:val="24"/>
          <w:szCs w:val="24"/>
          <w:rPrChange w:id="440" w:author="Danilo Bzdok" w:date="2018-04-29T12:30:00Z">
            <w:rPr>
              <w:rFonts w:ascii="Calibri" w:eastAsia="Times New Roman" w:hAnsi="Calibri" w:cs="Calibri"/>
              <w:color w:val="222222"/>
            </w:rPr>
          </w:rPrChange>
        </w:rPr>
        <w:t xml:space="preserve">, we introduced </w:t>
      </w:r>
      <w:r w:rsidRPr="00904D8D">
        <w:rPr>
          <w:rFonts w:ascii="Calibri" w:eastAsia="Times New Roman" w:hAnsi="Calibri" w:cs="Calibri"/>
          <w:color w:val="222222"/>
          <w:sz w:val="24"/>
          <w:szCs w:val="24"/>
          <w:rPrChange w:id="441" w:author="Danilo Bzdok" w:date="2018-04-29T12:30:00Z">
            <w:rPr>
              <w:rFonts w:ascii="Calibri" w:eastAsia="Times New Roman" w:hAnsi="Calibri" w:cs="Calibri"/>
              <w:color w:val="222222"/>
            </w:rPr>
          </w:rPrChange>
        </w:rPr>
        <w:lastRenderedPageBreak/>
        <w:t xml:space="preserve">different degrees of </w:t>
      </w:r>
      <w:ins w:id="442" w:author="Danilo Bzdok" w:date="2018-04-29T15:08:00Z">
        <w:r w:rsidR="00F20496">
          <w:rPr>
            <w:rFonts w:ascii="Calibri" w:eastAsia="Times New Roman" w:hAnsi="Calibri" w:cs="Calibri"/>
            <w:color w:val="222222"/>
            <w:sz w:val="24"/>
            <w:szCs w:val="24"/>
          </w:rPr>
          <w:t xml:space="preserve">pairwise </w:t>
        </w:r>
      </w:ins>
      <w:del w:id="443" w:author="Danilo Bzdok" w:date="2018-04-29T15:07:00Z">
        <w:r w:rsidRPr="00904D8D" w:rsidDel="00F20496">
          <w:rPr>
            <w:rFonts w:ascii="Calibri" w:eastAsia="Times New Roman" w:hAnsi="Calibri" w:cs="Calibri"/>
            <w:color w:val="222222"/>
            <w:sz w:val="24"/>
            <w:szCs w:val="24"/>
            <w:rPrChange w:id="444" w:author="Danilo Bzdok" w:date="2018-04-29T12:30:00Z">
              <w:rPr>
                <w:rFonts w:ascii="Calibri" w:eastAsia="Times New Roman" w:hAnsi="Calibri" w:cs="Calibri"/>
                <w:color w:val="222222"/>
              </w:rPr>
            </w:rPrChange>
          </w:rPr>
          <w:delText xml:space="preserve">multicollinearity </w:delText>
        </w:r>
      </w:del>
      <w:ins w:id="445" w:author="Danilo Bzdok" w:date="2018-04-29T15:07:00Z">
        <w:r w:rsidR="00F20496">
          <w:rPr>
            <w:rFonts w:ascii="Calibri" w:eastAsia="Times New Roman" w:hAnsi="Calibri" w:cs="Calibri"/>
            <w:color w:val="222222"/>
            <w:sz w:val="24"/>
            <w:szCs w:val="24"/>
          </w:rPr>
          <w:t xml:space="preserve">covariation </w:t>
        </w:r>
      </w:ins>
      <w:ins w:id="446" w:author="Danilo Bzdok" w:date="2018-04-29T13:25:00Z">
        <w:r w:rsidR="00F047B6">
          <w:rPr>
            <w:rFonts w:ascii="Calibri" w:eastAsia="Times New Roman" w:hAnsi="Calibri" w:cs="Calibri"/>
            <w:color w:val="222222"/>
            <w:sz w:val="24"/>
            <w:szCs w:val="24"/>
          </w:rPr>
          <w:t xml:space="preserve">between the </w:t>
        </w:r>
      </w:ins>
      <w:ins w:id="447" w:author="Danilo Bzdok" w:date="2018-04-29T14:30:00Z">
        <w:r w:rsidR="007B2E00">
          <w:rPr>
            <w:rFonts w:ascii="Calibri" w:eastAsia="Times New Roman" w:hAnsi="Calibri" w:cs="Calibri"/>
            <w:color w:val="222222"/>
            <w:sz w:val="24"/>
            <w:szCs w:val="24"/>
          </w:rPr>
          <w:t xml:space="preserve">variable </w:t>
        </w:r>
      </w:ins>
      <w:ins w:id="448" w:author="Danilo Bzdok" w:date="2018-04-29T13:25:00Z">
        <w:r w:rsidR="00F047B6">
          <w:rPr>
            <w:rFonts w:ascii="Calibri" w:eastAsia="Times New Roman" w:hAnsi="Calibri" w:cs="Calibri"/>
            <w:color w:val="222222"/>
            <w:sz w:val="24"/>
            <w:szCs w:val="24"/>
          </w:rPr>
          <w:t xml:space="preserve">columns of </w:t>
        </w:r>
        <w:r w:rsidR="00F047B6" w:rsidRPr="00F047B6">
          <w:rPr>
            <w:rFonts w:ascii="Calibri" w:eastAsia="Times New Roman" w:hAnsi="Calibri" w:cs="Calibri"/>
            <w:i/>
            <w:color w:val="222222"/>
            <w:sz w:val="24"/>
            <w:szCs w:val="24"/>
            <w:rPrChange w:id="449" w:author="Danilo Bzdok" w:date="2018-04-29T13:25:00Z">
              <w:rPr>
                <w:rFonts w:ascii="Calibri" w:eastAsia="Times New Roman" w:hAnsi="Calibri" w:cs="Calibri"/>
                <w:color w:val="222222"/>
                <w:sz w:val="24"/>
                <w:szCs w:val="24"/>
              </w:rPr>
            </w:rPrChange>
          </w:rPr>
          <w:t>X</w:t>
        </w:r>
      </w:ins>
      <w:ins w:id="450" w:author="Danilo Bzdok" w:date="2018-04-29T15:07:00Z">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ins>
      <w:ins w:id="451" w:author="Danilo Bzdok" w:date="2018-04-29T13:25:00Z">
        <w:r w:rsidR="00F047B6">
          <w:rPr>
            <w:rFonts w:ascii="Calibri" w:eastAsia="Times New Roman" w:hAnsi="Calibri" w:cs="Calibri"/>
            <w:color w:val="222222"/>
            <w:sz w:val="24"/>
            <w:szCs w:val="24"/>
          </w:rPr>
          <w:t xml:space="preserve">. Besides datasets containing exclusively independent </w:t>
        </w:r>
      </w:ins>
      <w:ins w:id="452" w:author="Danilo Bzdok" w:date="2018-04-29T13:26:00Z">
        <w:r w:rsidR="00F047B6">
          <w:rPr>
            <w:rFonts w:ascii="Calibri" w:eastAsia="Times New Roman" w:hAnsi="Calibri" w:cs="Calibri"/>
            <w:color w:val="222222"/>
            <w:sz w:val="24"/>
            <w:szCs w:val="24"/>
          </w:rPr>
          <w:t xml:space="preserve">variables (i.e., 0% covariation), </w:t>
        </w:r>
      </w:ins>
      <w:ins w:id="453" w:author="Danilo Bzdok" w:date="2018-04-29T13:30:00Z">
        <w:r w:rsidR="005A4925">
          <w:rPr>
            <w:rFonts w:ascii="Calibri" w:eastAsia="Times New Roman" w:hAnsi="Calibri" w:cs="Calibri"/>
            <w:color w:val="222222"/>
            <w:sz w:val="24"/>
            <w:szCs w:val="24"/>
          </w:rPr>
          <w:t xml:space="preserve">ground-truth </w:t>
        </w:r>
      </w:ins>
      <w:ins w:id="454" w:author="Danilo Bzdok" w:date="2018-04-29T13:27:00Z">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ins>
      <w:ins w:id="455" w:author="Danilo Bzdok" w:date="2018-04-29T13:30:00Z">
        <w:r w:rsidR="005A4925">
          <w:rPr>
            <w:rFonts w:ascii="Calibri" w:eastAsia="Times New Roman" w:hAnsi="Calibri" w:cs="Calibri"/>
            <w:color w:val="222222"/>
            <w:sz w:val="24"/>
            <w:szCs w:val="24"/>
          </w:rPr>
          <w:t xml:space="preserve">also generated </w:t>
        </w:r>
      </w:ins>
      <w:ins w:id="456" w:author="Danilo Bzdok" w:date="2018-04-29T13:32:00Z">
        <w:r w:rsidR="005A4925">
          <w:rPr>
            <w:rFonts w:ascii="Calibri" w:eastAsia="Times New Roman" w:hAnsi="Calibri" w:cs="Calibri"/>
            <w:color w:val="222222"/>
            <w:sz w:val="24"/>
            <w:szCs w:val="24"/>
          </w:rPr>
          <w:t xml:space="preserve">data from a </w:t>
        </w:r>
      </w:ins>
      <w:ins w:id="457" w:author="Danilo Bzdok" w:date="2018-04-29T13:30:00Z">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variate Gaussian</w:t>
        </w:r>
      </w:ins>
      <w:ins w:id="458" w:author="Danilo Bzdok" w:date="2018-04-29T13:32:00Z">
        <w:r w:rsidR="005A4925">
          <w:rPr>
            <w:rFonts w:ascii="Calibri" w:eastAsia="Times New Roman" w:hAnsi="Calibri" w:cs="Calibri"/>
            <w:color w:val="222222"/>
            <w:sz w:val="24"/>
            <w:szCs w:val="24"/>
          </w:rPr>
          <w:t xml:space="preserve"> distribution</w:t>
        </w:r>
      </w:ins>
      <w:ins w:id="459" w:author="Danilo Bzdok" w:date="2018-04-29T13:30:00Z">
        <w:r w:rsidR="005A4925">
          <w:rPr>
            <w:rFonts w:ascii="Calibri" w:eastAsia="Times New Roman" w:hAnsi="Calibri" w:cs="Calibri"/>
            <w:color w:val="222222"/>
            <w:sz w:val="24"/>
            <w:szCs w:val="24"/>
          </w:rPr>
          <w:t xml:space="preserve"> </w:t>
        </w:r>
      </w:ins>
      <w:del w:id="460" w:author="Danilo Bzdok" w:date="2018-04-29T13:27:00Z">
        <w:r w:rsidRPr="00904D8D" w:rsidDel="00F047B6">
          <w:rPr>
            <w:rFonts w:ascii="Calibri" w:eastAsia="Times New Roman" w:hAnsi="Calibri" w:cs="Calibri"/>
            <w:color w:val="222222"/>
            <w:sz w:val="24"/>
            <w:szCs w:val="24"/>
            <w:rPrChange w:id="461" w:author="Danilo Bzdok" w:date="2018-04-29T12:30:00Z">
              <w:rPr>
                <w:rFonts w:ascii="Calibri" w:eastAsia="Times New Roman" w:hAnsi="Calibri" w:cs="Calibri"/>
                <w:color w:val="222222"/>
              </w:rPr>
            </w:rPrChange>
          </w:rPr>
          <w:delText>(rho = 0.5 or 0.9) in either about</w:delText>
        </w:r>
      </w:del>
      <w:ins w:id="462" w:author="Danilo Bzdok" w:date="2018-04-29T13:39:00Z">
        <w:r w:rsidR="00530713">
          <w:rPr>
            <w:rFonts w:ascii="Calibri" w:eastAsia="Times New Roman" w:hAnsi="Calibri" w:cs="Calibri"/>
            <w:color w:val="222222"/>
            <w:sz w:val="24"/>
            <w:szCs w:val="24"/>
          </w:rPr>
          <w:t xml:space="preserve">that </w:t>
        </w:r>
      </w:ins>
      <w:ins w:id="463" w:author="Danilo Bzdok" w:date="2018-04-29T14:31:00Z">
        <w:r w:rsidR="007B2E00">
          <w:rPr>
            <w:rFonts w:ascii="Calibri" w:eastAsia="Times New Roman" w:hAnsi="Calibri" w:cs="Calibri"/>
            <w:color w:val="222222"/>
            <w:sz w:val="24"/>
            <w:szCs w:val="24"/>
          </w:rPr>
          <w:t>exposed</w:t>
        </w:r>
      </w:ins>
      <w:ins w:id="464" w:author="Danilo Bzdok" w:date="2018-04-29T13:30:00Z">
        <w:r w:rsidR="005A4925">
          <w:rPr>
            <w:rFonts w:ascii="Calibri" w:eastAsia="Times New Roman" w:hAnsi="Calibri" w:cs="Calibri"/>
            <w:color w:val="222222"/>
            <w:sz w:val="24"/>
            <w:szCs w:val="24"/>
          </w:rPr>
          <w:t xml:space="preserve"> </w:t>
        </w:r>
      </w:ins>
      <w:del w:id="465" w:author="Danilo Bzdok" w:date="2018-04-29T13:30:00Z">
        <w:r w:rsidRPr="00904D8D" w:rsidDel="005A4925">
          <w:rPr>
            <w:rFonts w:ascii="Calibri" w:eastAsia="Times New Roman" w:hAnsi="Calibri" w:cs="Calibri"/>
            <w:color w:val="222222"/>
            <w:sz w:val="24"/>
            <w:szCs w:val="24"/>
            <w:rPrChange w:id="466" w:author="Danilo Bzdok" w:date="2018-04-29T12:30:00Z">
              <w:rPr>
                <w:rFonts w:ascii="Calibri" w:eastAsia="Times New Roman" w:hAnsi="Calibri" w:cs="Calibri"/>
                <w:color w:val="222222"/>
              </w:rPr>
            </w:rPrChange>
          </w:rPr>
          <w:delText xml:space="preserve"> </w:delText>
        </w:r>
      </w:del>
      <w:r w:rsidRPr="00904D8D">
        <w:rPr>
          <w:rFonts w:ascii="Calibri" w:eastAsia="Times New Roman" w:hAnsi="Calibri" w:cs="Calibri"/>
          <w:color w:val="222222"/>
          <w:sz w:val="24"/>
          <w:szCs w:val="24"/>
          <w:rPrChange w:id="467" w:author="Danilo Bzdok" w:date="2018-04-29T12:30:00Z">
            <w:rPr>
              <w:rFonts w:ascii="Calibri" w:eastAsia="Times New Roman" w:hAnsi="Calibri" w:cs="Calibri"/>
              <w:color w:val="222222"/>
            </w:rPr>
          </w:rPrChange>
        </w:rPr>
        <w:t>50</w:t>
      </w:r>
      <w:ins w:id="468" w:author="Danilo Bzdok" w:date="2018-04-29T13:27:00Z">
        <w:r w:rsidR="00F047B6">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469" w:author="Danilo Bzdok" w:date="2018-04-29T12:30:00Z">
            <w:rPr>
              <w:rFonts w:ascii="Calibri" w:eastAsia="Times New Roman" w:hAnsi="Calibri" w:cs="Calibri"/>
              <w:color w:val="222222"/>
            </w:rPr>
          </w:rPrChange>
        </w:rPr>
        <w:t xml:space="preserve"> or </w:t>
      </w:r>
      <w:ins w:id="470" w:author="Danilo Bzdok" w:date="2018-04-29T13:29:00Z">
        <w:r w:rsidR="005A4925">
          <w:rPr>
            <w:rFonts w:ascii="Calibri" w:eastAsia="Times New Roman" w:hAnsi="Calibri" w:cs="Calibri"/>
            <w:color w:val="222222"/>
            <w:sz w:val="24"/>
            <w:szCs w:val="24"/>
          </w:rPr>
          <w:t>9</w:t>
        </w:r>
      </w:ins>
      <w:del w:id="471" w:author="Danilo Bzdok" w:date="2018-04-29T13:29:00Z">
        <w:r w:rsidRPr="00904D8D" w:rsidDel="005A4925">
          <w:rPr>
            <w:rFonts w:ascii="Calibri" w:eastAsia="Times New Roman" w:hAnsi="Calibri" w:cs="Calibri"/>
            <w:color w:val="222222"/>
            <w:sz w:val="24"/>
            <w:szCs w:val="24"/>
            <w:rPrChange w:id="472" w:author="Danilo Bzdok" w:date="2018-04-29T12:30:00Z">
              <w:rPr>
                <w:rFonts w:ascii="Calibri" w:eastAsia="Times New Roman" w:hAnsi="Calibri" w:cs="Calibri"/>
                <w:color w:val="222222"/>
              </w:rPr>
            </w:rPrChange>
          </w:rPr>
          <w:delText>10</w:delText>
        </w:r>
      </w:del>
      <w:r w:rsidRPr="00904D8D">
        <w:rPr>
          <w:rFonts w:ascii="Calibri" w:eastAsia="Times New Roman" w:hAnsi="Calibri" w:cs="Calibri"/>
          <w:color w:val="222222"/>
          <w:sz w:val="24"/>
          <w:szCs w:val="24"/>
          <w:rPrChange w:id="473" w:author="Danilo Bzdok" w:date="2018-04-29T12:30:00Z">
            <w:rPr>
              <w:rFonts w:ascii="Calibri" w:eastAsia="Times New Roman" w:hAnsi="Calibri" w:cs="Calibri"/>
              <w:color w:val="222222"/>
            </w:rPr>
          </w:rPrChange>
        </w:rPr>
        <w:t>0</w:t>
      </w:r>
      <w:ins w:id="474" w:author="Danilo Bzdok" w:date="2018-04-29T13:27:00Z">
        <w:r w:rsidR="00F047B6">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475" w:author="Danilo Bzdok" w:date="2018-04-29T12:30:00Z">
            <w:rPr>
              <w:rFonts w:ascii="Calibri" w:eastAsia="Times New Roman" w:hAnsi="Calibri" w:cs="Calibri"/>
              <w:color w:val="222222"/>
            </w:rPr>
          </w:rPrChange>
        </w:rPr>
        <w:t xml:space="preserve"> percent of </w:t>
      </w:r>
      <w:del w:id="476" w:author="Danilo Bzdok" w:date="2018-04-29T13:29:00Z">
        <w:r w:rsidRPr="00904D8D" w:rsidDel="005A4925">
          <w:rPr>
            <w:rFonts w:ascii="Calibri" w:eastAsia="Times New Roman" w:hAnsi="Calibri" w:cs="Calibri"/>
            <w:color w:val="222222"/>
            <w:sz w:val="24"/>
            <w:szCs w:val="24"/>
            <w:rPrChange w:id="477" w:author="Danilo Bzdok" w:date="2018-04-29T12:30:00Z">
              <w:rPr>
                <w:rFonts w:ascii="Calibri" w:eastAsia="Times New Roman" w:hAnsi="Calibri" w:cs="Calibri"/>
                <w:color w:val="222222"/>
              </w:rPr>
            </w:rPrChange>
          </w:rPr>
          <w:delText xml:space="preserve">the </w:delText>
        </w:r>
      </w:del>
      <w:ins w:id="478" w:author="Danilo Bzdok" w:date="2018-04-29T13:29:00Z">
        <w:r w:rsidR="005A4925">
          <w:rPr>
            <w:rFonts w:ascii="Calibri" w:eastAsia="Times New Roman" w:hAnsi="Calibri" w:cs="Calibri"/>
            <w:color w:val="222222"/>
            <w:sz w:val="24"/>
            <w:szCs w:val="24"/>
          </w:rPr>
          <w:t xml:space="preserve">common variation between the </w:t>
        </w:r>
      </w:ins>
      <w:r w:rsidRPr="00904D8D">
        <w:rPr>
          <w:rFonts w:ascii="Calibri" w:eastAsia="Times New Roman" w:hAnsi="Calibri" w:cs="Calibri"/>
          <w:color w:val="222222"/>
          <w:sz w:val="24"/>
          <w:szCs w:val="24"/>
          <w:rPrChange w:id="479" w:author="Danilo Bzdok" w:date="2018-04-29T12:30:00Z">
            <w:rPr>
              <w:rFonts w:ascii="Calibri" w:eastAsia="Times New Roman" w:hAnsi="Calibri" w:cs="Calibri"/>
              <w:color w:val="222222"/>
            </w:rPr>
          </w:rPrChange>
        </w:rPr>
        <w:t>relevant variables</w:t>
      </w:r>
      <w:del w:id="480" w:author="Danilo Bzdok" w:date="2018-04-29T13:29:00Z">
        <w:r w:rsidRPr="00904D8D" w:rsidDel="005A4925">
          <w:rPr>
            <w:rFonts w:ascii="Calibri" w:eastAsia="Times New Roman" w:hAnsi="Calibri" w:cs="Calibri"/>
            <w:color w:val="222222"/>
            <w:sz w:val="24"/>
            <w:szCs w:val="24"/>
            <w:rPrChange w:id="481" w:author="Danilo Bzdok" w:date="2018-04-29T12:30:00Z">
              <w:rPr>
                <w:rFonts w:ascii="Calibri" w:eastAsia="Times New Roman" w:hAnsi="Calibri" w:cs="Calibri"/>
                <w:color w:val="222222"/>
              </w:rPr>
            </w:rPrChange>
          </w:rPr>
          <w:delText xml:space="preserve"> of the</w:delText>
        </w:r>
      </w:del>
      <w:del w:id="482" w:author="Danilo Bzdok" w:date="2018-04-29T13:27:00Z">
        <w:r w:rsidRPr="00904D8D" w:rsidDel="00F047B6">
          <w:rPr>
            <w:rFonts w:ascii="Calibri" w:eastAsia="Times New Roman" w:hAnsi="Calibri" w:cs="Calibri"/>
            <w:color w:val="222222"/>
            <w:sz w:val="24"/>
            <w:szCs w:val="24"/>
            <w:rPrChange w:id="483" w:author="Danilo Bzdok" w:date="2018-04-29T12:30:00Z">
              <w:rPr>
                <w:rFonts w:ascii="Calibri" w:eastAsia="Times New Roman" w:hAnsi="Calibri" w:cs="Calibri"/>
                <w:color w:val="222222"/>
              </w:rPr>
            </w:rPrChange>
          </w:rPr>
          <w:delText xml:space="preserve"> data generating model</w:delText>
        </w:r>
      </w:del>
      <w:r w:rsidRPr="00904D8D">
        <w:rPr>
          <w:rFonts w:ascii="Calibri" w:eastAsia="Times New Roman" w:hAnsi="Calibri" w:cs="Calibri"/>
          <w:color w:val="222222"/>
          <w:sz w:val="24"/>
          <w:szCs w:val="24"/>
          <w:rPrChange w:id="484" w:author="Danilo Bzdok" w:date="2018-04-29T12:30:00Z">
            <w:rPr>
              <w:rFonts w:ascii="Calibri" w:eastAsia="Times New Roman" w:hAnsi="Calibri" w:cs="Calibri"/>
              <w:color w:val="222222"/>
            </w:rPr>
          </w:rPrChange>
        </w:rPr>
        <w:t>.</w:t>
      </w:r>
      <w:del w:id="485" w:author="Danilo Bzdok" w:date="2018-04-29T13:31:00Z">
        <w:r w:rsidRPr="00904D8D" w:rsidDel="005A4925">
          <w:rPr>
            <w:rFonts w:ascii="Calibri" w:eastAsia="Times New Roman" w:hAnsi="Calibri" w:cs="Calibri"/>
            <w:color w:val="222222"/>
            <w:sz w:val="24"/>
            <w:szCs w:val="24"/>
            <w:rPrChange w:id="486" w:author="Danilo Bzdok" w:date="2018-04-29T12:30:00Z">
              <w:rPr>
                <w:rFonts w:ascii="Calibri" w:eastAsia="Times New Roman" w:hAnsi="Calibri" w:cs="Calibri"/>
                <w:color w:val="222222"/>
              </w:rPr>
            </w:rPrChange>
          </w:rPr>
          <w:delText xml:space="preserve"> This was achieved by modifying the covariance matrix when sampling from a Gaussian distribution to obtain X. We additionally considered the case of uncorrelated variables matching</w:delText>
        </w:r>
        <w:r w:rsidR="008C4DBF" w:rsidRPr="00904D8D" w:rsidDel="005A4925">
          <w:rPr>
            <w:rFonts w:ascii="Calibri" w:eastAsia="Times New Roman" w:hAnsi="Calibri" w:cs="Calibri"/>
            <w:color w:val="222222"/>
            <w:sz w:val="24"/>
            <w:szCs w:val="24"/>
            <w:rPrChange w:id="487" w:author="Danilo Bzdok" w:date="2018-04-29T12:30:00Z">
              <w:rPr>
                <w:rFonts w:ascii="Calibri" w:eastAsia="Times New Roman" w:hAnsi="Calibri" w:cs="Calibri"/>
                <w:color w:val="222222"/>
              </w:rPr>
            </w:rPrChange>
          </w:rPr>
          <w:delText xml:space="preserve"> the model assumptions.</w:delText>
        </w:r>
      </w:del>
    </w:p>
    <w:p w14:paraId="3EF24B5F" w14:textId="7A5B3810" w:rsidR="004F03BF" w:rsidRPr="00530713" w:rsidDel="007B2E00" w:rsidRDefault="000D5D00">
      <w:pPr>
        <w:shd w:val="clear" w:color="auto" w:fill="FFFFFF"/>
        <w:ind w:firstLine="282"/>
        <w:jc w:val="both"/>
        <w:rPr>
          <w:del w:id="488" w:author="Danilo Bzdok" w:date="2018-04-29T14:33:00Z"/>
          <w:rFonts w:ascii="Calibri" w:eastAsia="Times New Roman" w:hAnsi="Calibri" w:cs="Calibri"/>
          <w:color w:val="222222"/>
          <w:lang w:val="en-US"/>
        </w:rPr>
        <w:pPrChange w:id="489" w:author="Danilo Bzdok" w:date="2018-04-29T13:03:00Z">
          <w:pPr>
            <w:shd w:val="clear" w:color="auto" w:fill="FFFFFF"/>
            <w:jc w:val="both"/>
          </w:pPr>
        </w:pPrChange>
      </w:pPr>
      <w:ins w:id="490" w:author="Danilo Bzdok" w:date="2018-04-29T13:46:00Z">
        <w:r>
          <w:rPr>
            <w:rFonts w:ascii="Calibri" w:eastAsia="Times New Roman" w:hAnsi="Calibri" w:cs="Calibri"/>
            <w:color w:val="222222"/>
            <w:lang w:val="en-US"/>
          </w:rPr>
          <w:t xml:space="preserve">The </w:t>
        </w:r>
      </w:ins>
      <w:del w:id="491" w:author="Danilo Bzdok" w:date="2018-04-29T13:41:00Z">
        <w:r w:rsidR="004F03BF" w:rsidRPr="00904D8D" w:rsidDel="00530713">
          <w:rPr>
            <w:rFonts w:ascii="Calibri" w:eastAsia="Times New Roman" w:hAnsi="Calibri" w:cs="Calibri"/>
            <w:color w:val="222222"/>
            <w:lang w:val="en-US"/>
          </w:rPr>
          <w:delText xml:space="preserve">Combining </w:delText>
        </w:r>
      </w:del>
      <w:ins w:id="492" w:author="Danilo Bzdok" w:date="2018-04-29T13:41:00Z">
        <w:r>
          <w:rPr>
            <w:rFonts w:ascii="Calibri" w:eastAsia="Times New Roman" w:hAnsi="Calibri" w:cs="Calibri"/>
            <w:color w:val="222222"/>
            <w:lang w:val="en-US"/>
          </w:rPr>
          <w:t>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ins>
      <w:del w:id="493" w:author="Danilo Bzdok" w:date="2018-04-29T13:41:00Z">
        <w:r w:rsidR="004F03BF" w:rsidRPr="00904D8D" w:rsidDel="00530713">
          <w:rPr>
            <w:rFonts w:ascii="Calibri" w:eastAsia="Times New Roman" w:hAnsi="Calibri" w:cs="Calibri"/>
            <w:color w:val="222222"/>
            <w:lang w:val="en-US"/>
          </w:rPr>
          <w:delText>all scenarios yielded</w:delText>
        </w:r>
      </w:del>
      <w:ins w:id="494" w:author="Danilo Bzdok" w:date="2018-04-29T13:41:00Z">
        <w:r w:rsidR="00530713">
          <w:rPr>
            <w:rFonts w:ascii="Calibri" w:eastAsia="Times New Roman" w:hAnsi="Calibri" w:cs="Calibri"/>
            <w:color w:val="222222"/>
            <w:lang w:val="en-US"/>
          </w:rPr>
          <w:t xml:space="preserve">simulated datasets amounted to </w:t>
        </w:r>
      </w:ins>
      <w:del w:id="495" w:author="Danilo Bzdok" w:date="2018-04-29T13:41:00Z">
        <w:r w:rsidR="004F03BF" w:rsidRPr="00904D8D" w:rsidDel="00530713">
          <w:rPr>
            <w:rFonts w:ascii="Calibri" w:eastAsia="Times New Roman" w:hAnsi="Calibri" w:cs="Calibri"/>
            <w:color w:val="222222"/>
            <w:lang w:val="en-US"/>
          </w:rPr>
          <w:delText xml:space="preserve"> </w:delText>
        </w:r>
      </w:del>
      <w:r w:rsidR="004F03BF" w:rsidRPr="00904D8D">
        <w:rPr>
          <w:rFonts w:ascii="Calibri" w:eastAsia="Times New Roman" w:hAnsi="Calibri" w:cs="Calibri"/>
          <w:color w:val="222222"/>
          <w:lang w:val="en-US"/>
        </w:rPr>
        <w:t xml:space="preserve">113,400 </w:t>
      </w:r>
      <w:del w:id="496" w:author="Danilo Bzdok" w:date="2018-04-29T13:42:00Z">
        <w:r w:rsidR="004F03BF" w:rsidRPr="00904D8D" w:rsidDel="00530713">
          <w:rPr>
            <w:rFonts w:ascii="Calibri" w:eastAsia="Times New Roman" w:hAnsi="Calibri" w:cs="Calibri"/>
            <w:color w:val="222222"/>
            <w:lang w:val="en-US"/>
          </w:rPr>
          <w:delText>unique simulations</w:delText>
        </w:r>
      </w:del>
      <w:ins w:id="497" w:author="Danilo Bzdok" w:date="2018-04-29T13:42:00Z">
        <w:r w:rsidR="00530713">
          <w:rPr>
            <w:rFonts w:ascii="Calibri" w:eastAsia="Times New Roman" w:hAnsi="Calibri" w:cs="Calibri"/>
            <w:color w:val="222222"/>
            <w:lang w:val="en-US"/>
          </w:rPr>
          <w:t>data-analysis settings</w:t>
        </w:r>
      </w:ins>
      <w:r w:rsidR="004F03BF" w:rsidRPr="00904D8D">
        <w:rPr>
          <w:rFonts w:ascii="Calibri" w:eastAsia="Times New Roman" w:hAnsi="Calibri" w:cs="Calibri"/>
          <w:color w:val="222222"/>
          <w:lang w:val="en-US"/>
        </w:rPr>
        <w:t xml:space="preserve">. For each of them, we </w:t>
      </w:r>
      <w:del w:id="498" w:author="Danilo Bzdok" w:date="2018-04-29T14:31:00Z">
        <w:r w:rsidR="004F03BF" w:rsidRPr="00904D8D" w:rsidDel="007B2E00">
          <w:rPr>
            <w:rFonts w:ascii="Calibri" w:eastAsia="Times New Roman" w:hAnsi="Calibri" w:cs="Calibri"/>
            <w:color w:val="222222"/>
            <w:lang w:val="en-US"/>
          </w:rPr>
          <w:delText xml:space="preserve">then </w:delText>
        </w:r>
      </w:del>
      <w:ins w:id="499" w:author="Danilo Bzdok" w:date="2018-04-29T14:31:00Z">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ins>
      <w:del w:id="500" w:author="Danilo Bzdok" w:date="2018-04-29T14:31:00Z">
        <w:r w:rsidR="004F03BF" w:rsidRPr="00904D8D" w:rsidDel="007B2E00">
          <w:rPr>
            <w:rFonts w:ascii="Calibri" w:eastAsia="Times New Roman" w:hAnsi="Calibri" w:cs="Calibri"/>
            <w:color w:val="222222"/>
            <w:lang w:val="en-US"/>
          </w:rPr>
          <w:delText xml:space="preserve">compared </w:delText>
        </w:r>
      </w:del>
      <w:ins w:id="501" w:author="Danilo Bzdok" w:date="2018-04-29T13:42:00Z">
        <w:r w:rsidR="00530713" w:rsidRPr="00904D8D">
          <w:rPr>
            <w:rFonts w:ascii="Calibri" w:eastAsia="Times New Roman" w:hAnsi="Calibri" w:cs="Calibri"/>
            <w:color w:val="222222"/>
            <w:lang w:val="en-US"/>
          </w:rPr>
          <w:t xml:space="preserve">the </w:t>
        </w:r>
      </w:ins>
      <w:ins w:id="502" w:author="Danilo Bzdok" w:date="2018-04-29T13:43:00Z">
        <w:r w:rsidR="00530713">
          <w:rPr>
            <w:rFonts w:ascii="Calibri" w:eastAsia="Times New Roman" w:hAnsi="Calibri" w:cs="Calibri"/>
            <w:color w:val="222222"/>
            <w:lang w:val="en-US"/>
          </w:rPr>
          <w:t>best (</w:t>
        </w:r>
      </w:ins>
      <w:ins w:id="503" w:author="Danilo Bzdok" w:date="2018-04-29T13:42:00Z">
        <w:r w:rsidR="00530713" w:rsidRPr="00904D8D">
          <w:rPr>
            <w:rFonts w:ascii="Calibri" w:eastAsia="Times New Roman" w:hAnsi="Calibri" w:cs="Calibri"/>
            <w:color w:val="222222"/>
            <w:lang w:val="en-US"/>
          </w:rPr>
          <w:t>smallest</w:t>
        </w:r>
      </w:ins>
      <w:ins w:id="504" w:author="Danilo Bzdok" w:date="2018-04-29T13:43:00Z">
        <w:r w:rsidR="00530713">
          <w:rPr>
            <w:rFonts w:ascii="Calibri" w:eastAsia="Times New Roman" w:hAnsi="Calibri" w:cs="Calibri"/>
            <w:color w:val="222222"/>
            <w:lang w:val="en-US"/>
          </w:rPr>
          <w:t>)</w:t>
        </w:r>
      </w:ins>
      <w:ins w:id="505" w:author="Danilo Bzdok" w:date="2018-04-29T13:42:00Z">
        <w:r w:rsidR="00530713" w:rsidRPr="00904D8D">
          <w:rPr>
            <w:rFonts w:ascii="Calibri" w:eastAsia="Times New Roman" w:hAnsi="Calibri" w:cs="Calibri"/>
            <w:color w:val="222222"/>
            <w:lang w:val="en-US"/>
          </w:rPr>
          <w:t xml:space="preserve"> p-value </w:t>
        </w:r>
      </w:ins>
      <w:ins w:id="506" w:author="Danilo Bzdok" w:date="2018-04-29T13:43:00Z">
        <w:r w:rsidR="00530713">
          <w:rPr>
            <w:rFonts w:ascii="Calibri" w:eastAsia="Times New Roman" w:hAnsi="Calibri" w:cs="Calibri"/>
            <w:color w:val="222222"/>
            <w:lang w:val="en-US"/>
          </w:rPr>
          <w:t xml:space="preserve">from the </w:t>
        </w:r>
      </w:ins>
      <w:ins w:id="507" w:author="Danilo Bzdok" w:date="2018-04-29T13:42:00Z">
        <w:r w:rsidR="00530713" w:rsidRPr="00904D8D">
          <w:rPr>
            <w:rFonts w:ascii="Calibri" w:eastAsia="Times New Roman" w:hAnsi="Calibri" w:cs="Calibri"/>
            <w:color w:val="222222"/>
            <w:lang w:val="en-US"/>
          </w:rPr>
          <w:t xml:space="preserve">coefficient </w:t>
        </w:r>
      </w:ins>
      <w:ins w:id="508" w:author="Danilo Bzdok" w:date="2018-04-29T13:43:00Z">
        <w:r w:rsidR="00530713">
          <w:rPr>
            <w:rFonts w:ascii="Calibri" w:eastAsia="Times New Roman" w:hAnsi="Calibri" w:cs="Calibri"/>
            <w:color w:val="222222"/>
            <w:lang w:val="en-US"/>
          </w:rPr>
          <w:t xml:space="preserve">and </w:t>
        </w:r>
      </w:ins>
      <w:r w:rsidR="004F03BF" w:rsidRPr="00904D8D">
        <w:rPr>
          <w:rFonts w:ascii="Calibri" w:eastAsia="Times New Roman" w:hAnsi="Calibri" w:cs="Calibri"/>
          <w:color w:val="222222"/>
          <w:lang w:val="en-US"/>
        </w:rPr>
        <w:t xml:space="preserve">the highest out-of-sample </w:t>
      </w:r>
      <w:ins w:id="509" w:author="Danilo Bzdok" w:date="2018-04-29T13:44:00Z">
        <w:r w:rsidR="00530713">
          <w:rPr>
            <w:rFonts w:ascii="Calibri" w:eastAsia="Times New Roman" w:hAnsi="Calibri" w:cs="Calibri"/>
            <w:color w:val="222222"/>
            <w:lang w:val="en-US"/>
          </w:rPr>
          <w:t xml:space="preserve">prediction </w:t>
        </w:r>
      </w:ins>
      <w:r w:rsidR="004F03BF" w:rsidRPr="00904D8D">
        <w:rPr>
          <w:rFonts w:ascii="Calibri" w:eastAsia="Times New Roman" w:hAnsi="Calibri" w:cs="Calibri"/>
          <w:color w:val="222222"/>
          <w:lang w:val="en-US"/>
        </w:rPr>
        <w:t xml:space="preserve">performance </w:t>
      </w:r>
      <w:del w:id="510" w:author="Danilo Bzdok" w:date="2018-04-29T13:44:00Z">
        <w:r w:rsidR="004F03BF" w:rsidRPr="00904D8D" w:rsidDel="00530713">
          <w:rPr>
            <w:rFonts w:ascii="Calibri" w:eastAsia="Times New Roman" w:hAnsi="Calibri" w:cs="Calibri"/>
            <w:color w:val="222222"/>
            <w:lang w:val="en-US"/>
          </w:rPr>
          <w:delText xml:space="preserve">achieved </w:delText>
        </w:r>
      </w:del>
      <w:r w:rsidR="004F03BF" w:rsidRPr="00904D8D">
        <w:rPr>
          <w:rFonts w:ascii="Calibri" w:eastAsia="Times New Roman" w:hAnsi="Calibri" w:cs="Calibri"/>
          <w:color w:val="222222"/>
          <w:lang w:val="en-US"/>
        </w:rPr>
        <w:t>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Change w:id="511" w:author="Danilo Bzdok" w:date="2018-04-29T17:36:00Z">
                  <w:rPr>
                    <w:rFonts w:ascii="Cambria Math" w:eastAsia="Times New Roman" w:hAnsi="Cambria Math" w:cs="Calibri"/>
                    <w:i/>
                    <w:color w:val="222222"/>
                    <w:lang w:val="en-US"/>
                  </w:rPr>
                </w:rPrChange>
              </w:rPr>
            </m:ctrlPr>
          </m:sSupPr>
          <m:e>
            <m:r>
              <m:rPr>
                <m:sty m:val="p"/>
              </m:rPr>
              <w:rPr>
                <w:rFonts w:ascii="Cambria Math" w:eastAsia="Times New Roman" w:hAnsi="Cambria Math" w:cs="Calibri"/>
                <w:color w:val="222222"/>
                <w:lang w:val="en-US"/>
                <w:rPrChange w:id="512" w:author="Danilo Bzdok" w:date="2018-04-29T17:36:00Z">
                  <w:rPr>
                    <w:rFonts w:ascii="Cambria Math" w:eastAsia="Times New Roman" w:hAnsi="Cambria Math" w:cs="Calibri"/>
                    <w:color w:val="222222"/>
                  </w:rPr>
                </w:rPrChange>
              </w:rPr>
              <m:t>R</m:t>
            </m:r>
          </m:e>
          <m:sup>
            <m:r>
              <m:rPr>
                <m:sty m:val="p"/>
              </m:rPr>
              <w:rPr>
                <w:rFonts w:ascii="Cambria Math" w:eastAsia="Times New Roman" w:hAnsi="Cambria Math" w:cs="Calibri"/>
                <w:color w:val="222222"/>
                <w:lang w:val="en-US"/>
                <w:rPrChange w:id="513" w:author="Danilo Bzdok" w:date="2018-04-29T17:36:00Z">
                  <w:rPr>
                    <w:rFonts w:ascii="Cambria Math" w:eastAsia="Times New Roman" w:hAnsi="Cambria Math" w:cs="Calibri"/>
                    <w:color w:val="222222"/>
                    <w:lang w:val="en-US"/>
                  </w:rPr>
                </w:rPrChange>
              </w:rPr>
              <m:t>2</m:t>
            </m:r>
          </m:sup>
        </m:sSup>
      </m:oMath>
      <w:r w:rsidR="004F03BF" w:rsidRPr="007D7E5B">
        <w:rPr>
          <w:rFonts w:ascii="Calibri" w:eastAsia="Times New Roman" w:hAnsi="Calibri" w:cs="Calibri"/>
          <w:color w:val="222222"/>
          <w:lang w:val="en-US"/>
        </w:rPr>
        <w:t xml:space="preserve"> </w:t>
      </w:r>
      <w:del w:id="514" w:author="Danilo Bzdok" w:date="2018-04-29T13:44:00Z">
        <w:r w:rsidR="004F03BF" w:rsidRPr="00904D8D" w:rsidDel="00530713">
          <w:rPr>
            <w:rFonts w:ascii="Calibri" w:eastAsia="Times New Roman" w:hAnsi="Calibri" w:cs="Calibri"/>
            <w:color w:val="222222"/>
            <w:lang w:val="en-US"/>
          </w:rPr>
          <w:delText>metric</w:delText>
        </w:r>
      </w:del>
      <w:ins w:id="515" w:author="Danilo Bzdok" w:date="2018-04-29T13:44:00Z">
        <w:r w:rsidR="00530713">
          <w:rPr>
            <w:rFonts w:ascii="Calibri" w:eastAsia="Times New Roman" w:hAnsi="Calibri" w:cs="Calibri"/>
            <w:color w:val="222222"/>
            <w:lang w:val="en-US"/>
          </w:rPr>
          <w:t>score</w:t>
        </w:r>
      </w:ins>
      <w:del w:id="516" w:author="Danilo Bzdok" w:date="2018-04-29T13:42:00Z">
        <w:r w:rsidR="004F03BF" w:rsidRPr="00904D8D" w:rsidDel="00530713">
          <w:rPr>
            <w:rFonts w:ascii="Calibri" w:eastAsia="Times New Roman" w:hAnsi="Calibri" w:cs="Calibri"/>
            <w:color w:val="222222"/>
            <w:lang w:val="en-US"/>
          </w:rPr>
          <w:delText xml:space="preserve"> and the smallest p-value observed on any coefficient over the 50 LASSO models</w:delText>
        </w:r>
      </w:del>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del w:id="517" w:author="Danilo Bzdok" w:date="2018-04-29T13:44:00Z">
        <w:r w:rsidR="004F03BF" w:rsidRPr="005E72BE" w:rsidDel="00530713">
          <w:rPr>
            <w:rFonts w:ascii="Calibri" w:eastAsia="Times New Roman" w:hAnsi="Calibri" w:cs="Calibri"/>
            <w:color w:val="263238"/>
            <w:lang w:val="en-US"/>
          </w:rPr>
          <w:delText>For convenience,</w:delText>
        </w:r>
        <w:r w:rsidR="004F03BF" w:rsidRPr="00F047B6" w:rsidDel="00530713">
          <w:rPr>
            <w:rFonts w:ascii="Calibri" w:eastAsia="Times New Roman" w:hAnsi="Calibri" w:cs="Calibri"/>
            <w:color w:val="263238"/>
            <w:lang w:val="en-US"/>
          </w:rPr>
          <w:delText xml:space="preserve"> we refrained from running the analysis pipelines on a local workstation.</w:delText>
        </w:r>
        <w:r w:rsidR="004F03BF" w:rsidRPr="00530713" w:rsidDel="00530713">
          <w:rPr>
            <w:rFonts w:ascii="Calibri" w:eastAsia="Times New Roman" w:hAnsi="Calibri" w:cs="Calibri"/>
            <w:lang w:val="en-US"/>
          </w:rPr>
          <w:delText xml:space="preserve"> </w:delText>
        </w:r>
        <w:r w:rsidR="004F03BF" w:rsidRPr="00530713" w:rsidDel="00530713">
          <w:rPr>
            <w:rFonts w:ascii="Calibri" w:eastAsia="Times New Roman" w:hAnsi="Calibri" w:cs="Calibri"/>
            <w:color w:val="263238"/>
            <w:lang w:val="en-US"/>
          </w:rPr>
          <w:delText>The</w:delText>
        </w:r>
      </w:del>
      <w:ins w:id="518" w:author="Danilo Bzdok" w:date="2018-04-29T13:44:00Z">
        <w:r w:rsidR="00530713">
          <w:rPr>
            <w:rFonts w:ascii="Calibri" w:eastAsia="Times New Roman" w:hAnsi="Calibri" w:cs="Calibri"/>
            <w:color w:val="263238"/>
            <w:lang w:val="en-US"/>
          </w:rPr>
          <w:t>All</w:t>
        </w:r>
      </w:ins>
      <w:r w:rsidR="004F03BF" w:rsidRPr="00530713">
        <w:rPr>
          <w:rFonts w:ascii="Calibri" w:eastAsia="Times New Roman" w:hAnsi="Calibri" w:cs="Calibri"/>
          <w:color w:val="263238"/>
          <w:lang w:val="en-US"/>
        </w:rPr>
        <w:t xml:space="preserve"> simulations were realized using a parallel computing server with 48 Intel Xeon CPUs (1,200 - 2,900 GHz) and 62 GB </w:t>
      </w:r>
      <w:ins w:id="519" w:author="Danilo Bzdok" w:date="2018-04-29T12:25:00Z">
        <w:r w:rsidR="009E4641" w:rsidRPr="00530713">
          <w:rPr>
            <w:rFonts w:ascii="Calibri" w:eastAsia="Times New Roman" w:hAnsi="Calibri" w:cs="Calibri"/>
            <w:color w:val="263238"/>
            <w:lang w:val="en-US"/>
          </w:rPr>
          <w:t xml:space="preserve">of </w:t>
        </w:r>
      </w:ins>
      <w:r w:rsidR="004F03BF" w:rsidRPr="00530713">
        <w:rPr>
          <w:rFonts w:ascii="Calibri" w:eastAsia="Times New Roman" w:hAnsi="Calibri" w:cs="Calibri"/>
          <w:color w:val="263238"/>
          <w:lang w:val="en-US"/>
        </w:rPr>
        <w:t xml:space="preserve">working memory. </w:t>
      </w:r>
      <w:ins w:id="520" w:author="Danilo Bzdok" w:date="2018-04-29T13:46:00Z">
        <w:r>
          <w:rPr>
            <w:rFonts w:ascii="Calibri" w:eastAsia="Times New Roman" w:hAnsi="Calibri" w:cs="Calibri"/>
            <w:color w:val="263238"/>
            <w:lang w:val="en-US"/>
          </w:rPr>
          <w:t xml:space="preserve">Carrying out all </w:t>
        </w:r>
      </w:ins>
      <w:del w:id="521" w:author="Danilo Bzdok" w:date="2018-04-29T13:46:00Z">
        <w:r w:rsidR="004F03BF" w:rsidRPr="00530713" w:rsidDel="000D5D00">
          <w:rPr>
            <w:rFonts w:ascii="Calibri" w:eastAsia="Times New Roman" w:hAnsi="Calibri" w:cs="Calibri"/>
            <w:color w:val="263238"/>
            <w:lang w:val="en-US"/>
          </w:rPr>
          <w:delText xml:space="preserve">The </w:delText>
        </w:r>
        <w:r w:rsidR="004A4C6D" w:rsidRPr="00530713" w:rsidDel="000D5D00">
          <w:rPr>
            <w:rFonts w:ascii="Calibri" w:eastAsia="Times New Roman" w:hAnsi="Calibri" w:cs="Calibri"/>
            <w:color w:val="263238"/>
            <w:lang w:val="en-US"/>
          </w:rPr>
          <w:delText xml:space="preserve">collection of </w:delText>
        </w:r>
      </w:del>
      <w:r w:rsidR="004F03BF" w:rsidRPr="00530713">
        <w:rPr>
          <w:rFonts w:ascii="Calibri" w:eastAsia="Times New Roman" w:hAnsi="Calibri" w:cs="Calibri"/>
          <w:color w:val="263238"/>
          <w:lang w:val="en-US"/>
        </w:rPr>
        <w:t>simulation</w:t>
      </w:r>
      <w:r w:rsidR="004A4C6D" w:rsidRPr="00530713">
        <w:rPr>
          <w:rFonts w:ascii="Calibri" w:eastAsia="Times New Roman" w:hAnsi="Calibri" w:cs="Calibri"/>
          <w:color w:val="263238"/>
          <w:lang w:val="en-US"/>
        </w:rPr>
        <w:t xml:space="preserve">s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del w:id="522" w:author="Danilo Bzdok" w:date="2018-04-29T12:25:00Z">
        <w:r w:rsidR="004A4C6D" w:rsidRPr="00530713" w:rsidDel="009E4641">
          <w:rPr>
            <w:rFonts w:ascii="Calibri" w:eastAsia="Times New Roman" w:hAnsi="Calibri" w:cs="Calibri"/>
            <w:color w:val="263238"/>
            <w:lang w:val="en-US"/>
          </w:rPr>
          <w:delText xml:space="preserve">resulted </w:delText>
        </w:r>
      </w:del>
      <w:ins w:id="523" w:author="Danilo Bzdok" w:date="2018-04-29T12:25:00Z">
        <w:r w:rsidR="009E4641" w:rsidRPr="00530713">
          <w:rPr>
            <w:rFonts w:ascii="Calibri" w:eastAsia="Times New Roman" w:hAnsi="Calibri" w:cs="Calibri"/>
            <w:color w:val="263238"/>
            <w:lang w:val="en-US"/>
          </w:rPr>
          <w:t xml:space="preserve">produced </w:t>
        </w:r>
      </w:ins>
      <w:del w:id="524" w:author="Danilo Bzdok" w:date="2018-04-29T12:25:00Z">
        <w:r w:rsidR="004A4C6D" w:rsidRPr="00530713" w:rsidDel="009E4641">
          <w:rPr>
            <w:rFonts w:ascii="Calibri" w:eastAsia="Times New Roman" w:hAnsi="Calibri" w:cs="Calibri"/>
            <w:color w:val="263238"/>
            <w:lang w:val="en-US"/>
          </w:rPr>
          <w:delText>in</w:delText>
        </w:r>
        <w:r w:rsidR="004F03BF" w:rsidRPr="00530713" w:rsidDel="009E4641">
          <w:rPr>
            <w:rFonts w:ascii="Calibri" w:eastAsia="Times New Roman" w:hAnsi="Calibri" w:cs="Calibri"/>
            <w:color w:val="263238"/>
            <w:lang w:val="en-US"/>
          </w:rPr>
          <w:delText xml:space="preserve"> about </w:delText>
        </w:r>
      </w:del>
      <w:r w:rsidR="004F03BF" w:rsidRPr="00530713">
        <w:rPr>
          <w:rFonts w:ascii="Calibri" w:eastAsia="Times New Roman" w:hAnsi="Calibri" w:cs="Calibri"/>
          <w:color w:val="263238"/>
          <w:lang w:val="en-US"/>
        </w:rPr>
        <w:t>2</w:t>
      </w:r>
      <w:ins w:id="525" w:author="Danilo Bzdok" w:date="2018-04-29T12:25:00Z">
        <w:r w:rsidR="009E4641" w:rsidRPr="00530713">
          <w:rPr>
            <w:rFonts w:ascii="Calibri" w:eastAsia="Times New Roman" w:hAnsi="Calibri" w:cs="Calibri"/>
            <w:color w:val="263238"/>
            <w:lang w:val="en-US"/>
          </w:rPr>
          <w:t xml:space="preserve"> </w:t>
        </w:r>
      </w:ins>
      <w:r w:rsidR="004F03BF" w:rsidRPr="00530713">
        <w:rPr>
          <w:rFonts w:ascii="Calibri" w:eastAsia="Times New Roman" w:hAnsi="Calibri" w:cs="Calibri"/>
          <w:color w:val="263238"/>
          <w:lang w:val="en-US"/>
        </w:rPr>
        <w:t xml:space="preserve">GB of </w:t>
      </w:r>
      <w:del w:id="526" w:author="Danilo Bzdok" w:date="2018-04-29T12:25:00Z">
        <w:r w:rsidR="004F03BF" w:rsidRPr="00530713" w:rsidDel="009E4641">
          <w:rPr>
            <w:rFonts w:ascii="Calibri" w:eastAsia="Times New Roman" w:hAnsi="Calibri" w:cs="Calibri"/>
            <w:color w:val="263238"/>
            <w:lang w:val="en-US"/>
          </w:rPr>
          <w:delText>data were</w:delText>
        </w:r>
      </w:del>
      <w:ins w:id="527" w:author="Danilo Bzdok" w:date="2018-04-29T12:25:00Z">
        <w:r w:rsidR="009E4641" w:rsidRPr="00530713">
          <w:rPr>
            <w:rFonts w:ascii="Calibri" w:eastAsia="Times New Roman" w:hAnsi="Calibri" w:cs="Calibri"/>
            <w:color w:val="263238"/>
            <w:lang w:val="en-US"/>
          </w:rPr>
          <w:t>modeling results</w:t>
        </w:r>
      </w:ins>
      <w:r w:rsidR="004F03BF" w:rsidRPr="00530713">
        <w:rPr>
          <w:rFonts w:ascii="Calibri" w:eastAsia="Times New Roman" w:hAnsi="Calibri" w:cs="Calibri"/>
          <w:color w:val="263238"/>
          <w:lang w:val="en-US"/>
        </w:rPr>
        <w:t>.</w:t>
      </w:r>
    </w:p>
    <w:p w14:paraId="4139EA9B" w14:textId="77777777" w:rsidR="0095076B" w:rsidDel="007B2E00" w:rsidRDefault="0095076B" w:rsidP="008C4DBF">
      <w:pPr>
        <w:shd w:val="clear" w:color="auto" w:fill="FFFFFF"/>
        <w:jc w:val="both"/>
        <w:rPr>
          <w:del w:id="528" w:author="Danilo Bzdok" w:date="2018-04-29T14:32:00Z"/>
          <w:rFonts w:ascii="Calibri" w:eastAsia="Times New Roman" w:hAnsi="Calibri" w:cs="Arial"/>
          <w:color w:val="222222"/>
          <w:lang w:val="en-US"/>
        </w:rPr>
      </w:pPr>
    </w:p>
    <w:p w14:paraId="4C258CC2" w14:textId="341FF721" w:rsidR="004A4C6D" w:rsidDel="005A4925" w:rsidRDefault="004A4C6D" w:rsidP="00EB525A">
      <w:pPr>
        <w:shd w:val="clear" w:color="auto" w:fill="FFFFFF"/>
        <w:rPr>
          <w:del w:id="529" w:author="Danilo Bzdok" w:date="2018-04-29T13:33:00Z"/>
          <w:rFonts w:ascii="Calibri" w:eastAsia="Times New Roman" w:hAnsi="Calibri" w:cs="Arial"/>
          <w:color w:val="222222"/>
          <w:lang w:val="en-US"/>
        </w:rPr>
      </w:pPr>
    </w:p>
    <w:p w14:paraId="65EA1E3D" w14:textId="4D6BC318" w:rsidR="0095076B" w:rsidDel="009E4641" w:rsidRDefault="00B647D1" w:rsidP="00EB525A">
      <w:pPr>
        <w:shd w:val="clear" w:color="auto" w:fill="FFFFFF"/>
        <w:rPr>
          <w:del w:id="530" w:author="Danilo Bzdok" w:date="2018-04-29T12:26:00Z"/>
          <w:rFonts w:ascii="Calibri" w:eastAsia="Times New Roman" w:hAnsi="Calibri" w:cs="Arial"/>
          <w:color w:val="222222"/>
          <w:lang w:val="en-US"/>
        </w:rPr>
      </w:pPr>
      <w:del w:id="531" w:author="Danilo Bzdok" w:date="2018-04-29T12:26:00Z">
        <w:r w:rsidDel="009E4641">
          <w:rPr>
            <w:rFonts w:ascii="Helvetica" w:eastAsia="Times New Roman" w:hAnsi="Helvetica"/>
            <w:color w:val="263238"/>
            <w:sz w:val="20"/>
            <w:szCs w:val="20"/>
            <w:lang w:val="en-US"/>
          </w:rPr>
          <w:delText>For convenience</w:delText>
        </w:r>
        <w:r w:rsidRPr="00FE747C" w:rsidDel="009E4641">
          <w:rPr>
            <w:rFonts w:ascii="Helvetica" w:eastAsia="Times New Roman" w:hAnsi="Helvetica"/>
            <w:color w:val="263238"/>
            <w:sz w:val="20"/>
            <w:szCs w:val="20"/>
            <w:lang w:val="en-US"/>
          </w:rPr>
          <w:delText xml:space="preserve">, we refrained from running the analysis pipelines on </w:delText>
        </w:r>
        <w:r w:rsidDel="009E4641">
          <w:rPr>
            <w:rFonts w:ascii="Helvetica" w:eastAsia="Times New Roman" w:hAnsi="Helvetica"/>
            <w:color w:val="263238"/>
            <w:sz w:val="20"/>
            <w:szCs w:val="20"/>
            <w:lang w:val="en-US"/>
          </w:rPr>
          <w:delText>a local workstation</w:delText>
        </w:r>
        <w:r w:rsidRPr="00FE747C" w:rsidDel="009E4641">
          <w:rPr>
            <w:rFonts w:ascii="Helvetica" w:eastAsia="Times New Roman" w:hAnsi="Helvetica"/>
            <w:color w:val="263238"/>
            <w:sz w:val="20"/>
            <w:szCs w:val="20"/>
            <w:lang w:val="en-US"/>
          </w:rPr>
          <w:delText>.</w:delText>
        </w:r>
        <w:r w:rsidDel="009E4641">
          <w:rPr>
            <w:rFonts w:eastAsia="Times New Roman"/>
            <w:lang w:val="en-US"/>
          </w:rPr>
          <w:delText xml:space="preserve"> </w:delText>
        </w:r>
        <w:r w:rsidRPr="0039026A" w:rsidDel="009E4641">
          <w:rPr>
            <w:rFonts w:ascii="Helvetica" w:eastAsia="Times New Roman" w:hAnsi="Helvetica"/>
            <w:color w:val="263238"/>
            <w:sz w:val="20"/>
            <w:szCs w:val="20"/>
            <w:lang w:val="en-US"/>
          </w:rPr>
          <w:delText xml:space="preserve">The simulations were </w:delText>
        </w:r>
        <w:r w:rsidDel="009E4641">
          <w:rPr>
            <w:rFonts w:ascii="Helvetica" w:eastAsia="Times New Roman" w:hAnsi="Helvetica"/>
            <w:color w:val="263238"/>
            <w:sz w:val="20"/>
            <w:szCs w:val="20"/>
            <w:lang w:val="en-US"/>
          </w:rPr>
          <w:delText>realized using</w:delText>
        </w:r>
        <w:r w:rsidRPr="0039026A" w:rsidDel="009E4641">
          <w:rPr>
            <w:rFonts w:ascii="Helvetica" w:eastAsia="Times New Roman" w:hAnsi="Helvetica"/>
            <w:color w:val="263238"/>
            <w:sz w:val="20"/>
            <w:szCs w:val="20"/>
            <w:lang w:val="en-US"/>
          </w:rPr>
          <w:delText xml:space="preserve"> a parallel computing </w:delText>
        </w:r>
        <w:r w:rsidDel="009E4641">
          <w:rPr>
            <w:rFonts w:ascii="Helvetica" w:eastAsia="Times New Roman" w:hAnsi="Helvetica"/>
            <w:color w:val="263238"/>
            <w:sz w:val="20"/>
            <w:szCs w:val="20"/>
            <w:lang w:val="en-US"/>
          </w:rPr>
          <w:delText>server with 48 Intel Xeon CPUs (1,200 - 2,900 GHz</w:delText>
        </w:r>
        <w:r w:rsidRPr="0039026A" w:rsidDel="009E4641">
          <w:rPr>
            <w:rFonts w:ascii="Helvetica" w:eastAsia="Times New Roman" w:hAnsi="Helvetica"/>
            <w:color w:val="263238"/>
            <w:sz w:val="20"/>
            <w:szCs w:val="20"/>
            <w:lang w:val="en-US"/>
          </w:rPr>
          <w:delText>) and 62</w:delText>
        </w:r>
        <w:r w:rsidDel="009E4641">
          <w:rPr>
            <w:rFonts w:ascii="Helvetica" w:eastAsia="Times New Roman" w:hAnsi="Helvetica"/>
            <w:color w:val="263238"/>
            <w:sz w:val="20"/>
            <w:szCs w:val="20"/>
            <w:lang w:val="en-US"/>
          </w:rPr>
          <w:delText xml:space="preserve"> </w:delText>
        </w:r>
        <w:r w:rsidRPr="0039026A" w:rsidDel="009E4641">
          <w:rPr>
            <w:rFonts w:ascii="Helvetica" w:eastAsia="Times New Roman" w:hAnsi="Helvetica"/>
            <w:color w:val="263238"/>
            <w:sz w:val="20"/>
            <w:szCs w:val="20"/>
            <w:lang w:val="en-US"/>
          </w:rPr>
          <w:delText>GB working memory.</w:delText>
        </w:r>
        <w:r w:rsidDel="009E4641">
          <w:rPr>
            <w:rFonts w:ascii="Helvetica" w:eastAsia="Times New Roman" w:hAnsi="Helvetica"/>
            <w:color w:val="263238"/>
            <w:sz w:val="20"/>
            <w:szCs w:val="20"/>
            <w:lang w:val="en-US"/>
          </w:rPr>
          <w:delText xml:space="preserve"> &gt;2 week of computation</w:delText>
        </w:r>
      </w:del>
    </w:p>
    <w:p w14:paraId="6196F382" w14:textId="49588F38" w:rsidR="0095076B" w:rsidDel="005A4925" w:rsidRDefault="0095076B" w:rsidP="00EB525A">
      <w:pPr>
        <w:shd w:val="clear" w:color="auto" w:fill="FFFFFF"/>
        <w:rPr>
          <w:del w:id="532" w:author="Danilo Bzdok" w:date="2018-04-29T13:33:00Z"/>
          <w:rFonts w:ascii="Calibri" w:eastAsia="Times New Roman" w:hAnsi="Calibri" w:cs="Arial"/>
          <w:color w:val="222222"/>
          <w:lang w:val="en-US"/>
        </w:rPr>
      </w:pPr>
    </w:p>
    <w:p w14:paraId="1B08146D" w14:textId="76459170" w:rsidR="004C6FB4" w:rsidDel="009E4641" w:rsidRDefault="004C6FB4" w:rsidP="00EB525A">
      <w:pPr>
        <w:shd w:val="clear" w:color="auto" w:fill="FFFFFF"/>
        <w:rPr>
          <w:del w:id="533" w:author="Danilo Bzdok" w:date="2018-04-29T12:25:00Z"/>
          <w:rFonts w:ascii="Calibri" w:eastAsia="Times New Roman" w:hAnsi="Calibri" w:cs="Arial"/>
          <w:color w:val="222222"/>
          <w:lang w:val="en-US"/>
        </w:rPr>
      </w:pPr>
      <w:del w:id="534" w:author="Danilo Bzdok" w:date="2018-04-29T12:25:00Z">
        <w:r w:rsidRPr="00FD352A" w:rsidDel="009E4641">
          <w:rPr>
            <w:rFonts w:ascii="Calibri" w:eastAsia="Times New Roman" w:hAnsi="Calibri" w:cs="Arial"/>
            <w:color w:val="222222"/>
            <w:lang w:val="en-US"/>
          </w:rPr>
          <w:delText xml:space="preserve">It is been noted that predictive guarantees are </w:delText>
        </w:r>
        <w:r w:rsidR="006D1AD9" w:rsidRPr="00FD352A" w:rsidDel="009E4641">
          <w:rPr>
            <w:rFonts w:ascii="Calibri" w:eastAsia="Times New Roman" w:hAnsi="Calibri" w:cs="Arial"/>
            <w:color w:val="222222"/>
            <w:lang w:val="en-US"/>
          </w:rPr>
          <w:delText xml:space="preserve">often </w:delText>
        </w:r>
        <w:r w:rsidRPr="00FD352A" w:rsidDel="009E4641">
          <w:rPr>
            <w:rFonts w:ascii="Calibri" w:eastAsia="Times New Roman" w:hAnsi="Calibri" w:cs="Arial"/>
            <w:color w:val="222222"/>
            <w:lang w:val="en-US"/>
          </w:rPr>
          <w:delText xml:space="preserve">challenging to derive based on formal theory </w:delText>
        </w:r>
        <w:r w:rsidRPr="00FD352A" w:rsidDel="009E4641">
          <w:rPr>
            <w:rFonts w:ascii="Calibri" w:eastAsia="Times New Roman" w:hAnsi="Calibri" w:cs="Arial"/>
            <w:color w:val="222222"/>
            <w:lang w:val="en-US"/>
          </w:rPr>
          <w:fldChar w:fldCharType="begin"/>
        </w:r>
        <w:r w:rsidR="008D542A" w:rsidDel="009E4641">
          <w:rPr>
            <w:rFonts w:ascii="Calibri" w:eastAsia="Times New Roman" w:hAnsi="Calibri" w:cs="Arial"/>
            <w:color w:val="222222"/>
            <w:lang w:val="en-US"/>
          </w:rPr>
          <w:del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delInstrText>
        </w:r>
        <w:r w:rsidRPr="00FD352A" w:rsidDel="009E4641">
          <w:rPr>
            <w:rFonts w:ascii="Calibri" w:eastAsia="Times New Roman" w:hAnsi="Calibri" w:cs="Arial"/>
            <w:color w:val="222222"/>
            <w:lang w:val="en-US"/>
          </w:rPr>
          <w:fldChar w:fldCharType="separate"/>
        </w:r>
        <w:r w:rsidR="008D542A" w:rsidDel="009E4641">
          <w:rPr>
            <w:rFonts w:ascii="Calibri" w:eastAsia="Times New Roman" w:hAnsi="Calibri" w:cs="Arial"/>
            <w:noProof/>
            <w:color w:val="222222"/>
            <w:lang w:val="en-US"/>
          </w:rPr>
          <w:delText>(</w:delText>
        </w:r>
        <w:r w:rsidR="004F03BF" w:rsidDel="009E4641">
          <w:fldChar w:fldCharType="begin"/>
        </w:r>
        <w:r w:rsidR="004F03BF" w:rsidRPr="004F03BF" w:rsidDel="009E4641">
          <w:rPr>
            <w:lang w:val="en-US"/>
          </w:rPr>
          <w:delInstrText xml:space="preserve"> HYPERLINK \l "_ENREF_8" \o "Efron, 2016 #6362" </w:delInstrText>
        </w:r>
        <w:r w:rsidR="004F03BF" w:rsidDel="009E4641">
          <w:fldChar w:fldCharType="separate"/>
        </w:r>
        <w:r w:rsidR="005F5AF1" w:rsidDel="009E4641">
          <w:rPr>
            <w:rFonts w:ascii="Calibri" w:eastAsia="Times New Roman" w:hAnsi="Calibri" w:cs="Arial"/>
            <w:noProof/>
            <w:color w:val="222222"/>
            <w:lang w:val="en-US"/>
          </w:rPr>
          <w:delText>8</w:delText>
        </w:r>
        <w:r w:rsidR="004F03BF" w:rsidDel="009E4641">
          <w:rPr>
            <w:rFonts w:ascii="Calibri" w:eastAsia="Times New Roman" w:hAnsi="Calibri" w:cs="Arial"/>
            <w:noProof/>
            <w:color w:val="222222"/>
            <w:lang w:val="en-US"/>
          </w:rPr>
          <w:fldChar w:fldCharType="end"/>
        </w:r>
        <w:r w:rsidR="008D542A" w:rsidDel="009E4641">
          <w:rPr>
            <w:rFonts w:ascii="Calibri" w:eastAsia="Times New Roman" w:hAnsi="Calibri" w:cs="Arial"/>
            <w:noProof/>
            <w:color w:val="222222"/>
            <w:lang w:val="en-US"/>
          </w:rPr>
          <w:delText xml:space="preserve">, </w:delText>
        </w:r>
        <w:r w:rsidR="004F03BF" w:rsidDel="009E4641">
          <w:fldChar w:fldCharType="begin"/>
        </w:r>
        <w:r w:rsidR="004F03BF" w:rsidRPr="004F03BF" w:rsidDel="009E4641">
          <w:rPr>
            <w:lang w:val="en-US"/>
          </w:rPr>
          <w:delInstrText xml:space="preserve"> HYPERLINK \l "_ENREF_30" \o "Shalev-Shwartz, 2014 #6721" </w:delInstrText>
        </w:r>
        <w:r w:rsidR="004F03BF" w:rsidDel="009E4641">
          <w:fldChar w:fldCharType="separate"/>
        </w:r>
        <w:r w:rsidR="005F5AF1" w:rsidDel="009E4641">
          <w:rPr>
            <w:rFonts w:ascii="Calibri" w:eastAsia="Times New Roman" w:hAnsi="Calibri" w:cs="Arial"/>
            <w:noProof/>
            <w:color w:val="222222"/>
            <w:lang w:val="en-US"/>
          </w:rPr>
          <w:delText>30</w:delText>
        </w:r>
        <w:r w:rsidR="004F03BF" w:rsidDel="009E4641">
          <w:rPr>
            <w:rFonts w:ascii="Calibri" w:eastAsia="Times New Roman" w:hAnsi="Calibri" w:cs="Arial"/>
            <w:noProof/>
            <w:color w:val="222222"/>
            <w:lang w:val="en-US"/>
          </w:rPr>
          <w:fldChar w:fldCharType="end"/>
        </w:r>
        <w:r w:rsidR="008D542A" w:rsidDel="009E4641">
          <w:rPr>
            <w:rFonts w:ascii="Calibri" w:eastAsia="Times New Roman" w:hAnsi="Calibri" w:cs="Arial"/>
            <w:noProof/>
            <w:color w:val="222222"/>
            <w:lang w:val="en-US"/>
          </w:rPr>
          <w:delText>)</w:delText>
        </w:r>
        <w:r w:rsidRPr="00FD352A" w:rsidDel="009E4641">
          <w:rPr>
            <w:rFonts w:ascii="Calibri" w:eastAsia="Times New Roman" w:hAnsi="Calibri" w:cs="Arial"/>
            <w:color w:val="222222"/>
            <w:lang w:val="en-US"/>
          </w:rPr>
          <w:fldChar w:fldCharType="end"/>
        </w:r>
        <w:r w:rsidRPr="00FD352A" w:rsidDel="009E4641">
          <w:rPr>
            <w:rFonts w:ascii="Calibri" w:eastAsia="Times New Roman" w:hAnsi="Calibri" w:cs="Arial"/>
            <w:color w:val="222222"/>
            <w:lang w:val="en-US"/>
          </w:rPr>
          <w:delText>.</w:delText>
        </w:r>
        <w:r w:rsidR="004B2564" w:rsidRPr="00FD352A" w:rsidDel="009E4641">
          <w:rPr>
            <w:rFonts w:ascii="Calibri" w:eastAsia="Times New Roman" w:hAnsi="Calibri" w:cs="Arial"/>
            <w:color w:val="222222"/>
            <w:lang w:val="en-US"/>
          </w:rPr>
          <w:delText xml:space="preserve"> -&gt; empirical simulutations</w:delText>
        </w:r>
      </w:del>
    </w:p>
    <w:p w14:paraId="40C0C9EC" w14:textId="657B3633" w:rsidR="00FC5795" w:rsidDel="005A4925" w:rsidRDefault="00FC5795" w:rsidP="00EB525A">
      <w:pPr>
        <w:shd w:val="clear" w:color="auto" w:fill="FFFFFF"/>
        <w:rPr>
          <w:del w:id="535" w:author="Danilo Bzdok" w:date="2018-04-29T13:33:00Z"/>
          <w:rFonts w:ascii="Calibri" w:eastAsia="Times New Roman" w:hAnsi="Calibri" w:cs="Arial"/>
          <w:color w:val="222222"/>
          <w:lang w:val="en-US"/>
        </w:rPr>
      </w:pPr>
    </w:p>
    <w:p w14:paraId="3F0F38D4" w14:textId="705C9473" w:rsidR="00FC5795" w:rsidDel="005A4925" w:rsidRDefault="00FC5795" w:rsidP="00EB525A">
      <w:pPr>
        <w:shd w:val="clear" w:color="auto" w:fill="FFFFFF"/>
        <w:rPr>
          <w:del w:id="536" w:author="Danilo Bzdok" w:date="2018-04-29T13:33:00Z"/>
          <w:rFonts w:ascii="Calibri" w:eastAsia="Times New Roman" w:hAnsi="Calibri" w:cs="Arial"/>
          <w:color w:val="222222"/>
          <w:lang w:val="en-US"/>
        </w:rPr>
      </w:pPr>
      <w:del w:id="537" w:author="Danilo Bzdok" w:date="2018-04-29T12:32:00Z">
        <w:r w:rsidDel="00904D8D">
          <w:rPr>
            <w:rFonts w:ascii="Calibri" w:eastAsia="Times New Roman" w:hAnsi="Calibri" w:cs="Arial"/>
            <w:color w:val="222222"/>
            <w:lang w:val="en-US"/>
          </w:rPr>
          <w:delText xml:space="preserve">Datasets were created with </w:delText>
        </w:r>
        <w:r w:rsidR="003C74B6" w:rsidDel="00904D8D">
          <w:rPr>
            <w:rFonts w:ascii="Calibri" w:eastAsia="Times New Roman" w:hAnsi="Calibri" w:cs="Arial"/>
            <w:color w:val="222222"/>
            <w:lang w:val="en-US"/>
          </w:rPr>
          <w:delText xml:space="preserve">X rows (data points) and Y columns (variables). </w:delText>
        </w:r>
      </w:del>
      <w:del w:id="538" w:author="Danilo Bzdok" w:date="2018-04-29T13:33:00Z">
        <w:r w:rsidR="003C74B6" w:rsidDel="005A4925">
          <w:rPr>
            <w:rFonts w:ascii="Calibri" w:eastAsia="Times New Roman" w:hAnsi="Calibri" w:cs="Arial"/>
            <w:color w:val="222222"/>
            <w:lang w:val="en-US"/>
          </w:rPr>
          <w:delText>The entries in this matrix were independent observations drawn from the standard normal distribution</w:delText>
        </w:r>
      </w:del>
    </w:p>
    <w:p w14:paraId="7382ECF6" w14:textId="77777777" w:rsidR="003C74B6" w:rsidRDefault="003C74B6">
      <w:pPr>
        <w:shd w:val="clear" w:color="auto" w:fill="FFFFFF"/>
        <w:ind w:firstLine="282"/>
        <w:jc w:val="both"/>
        <w:rPr>
          <w:rFonts w:ascii="Calibri" w:eastAsia="Times New Roman" w:hAnsi="Calibri" w:cs="Arial"/>
          <w:color w:val="222222"/>
          <w:lang w:val="en-US"/>
        </w:rPr>
        <w:pPrChange w:id="539" w:author="Danilo Bzdok" w:date="2018-04-29T14:33:00Z">
          <w:pPr>
            <w:shd w:val="clear" w:color="auto" w:fill="FFFFFF"/>
          </w:pPr>
        </w:pPrChange>
      </w:pPr>
    </w:p>
    <w:p w14:paraId="4F7A3A34" w14:textId="21482C24" w:rsidR="003C74B6" w:rsidDel="007B2E00" w:rsidRDefault="003C74B6" w:rsidP="00EB525A">
      <w:pPr>
        <w:shd w:val="clear" w:color="auto" w:fill="FFFFFF"/>
        <w:rPr>
          <w:del w:id="540" w:author="Danilo Bzdok" w:date="2018-04-29T14:32:00Z"/>
          <w:rFonts w:ascii="Calibri" w:eastAsia="Times New Roman" w:hAnsi="Calibri" w:cs="Arial"/>
          <w:color w:val="222222"/>
          <w:lang w:val="en-US"/>
        </w:rPr>
      </w:pPr>
      <w:del w:id="541" w:author="Danilo Bzdok" w:date="2018-04-29T14:32:00Z">
        <w:r w:rsidDel="007B2E00">
          <w:rPr>
            <w:rFonts w:ascii="Calibri" w:eastAsia="Times New Roman" w:hAnsi="Calibri" w:cs="Arial"/>
            <w:color w:val="222222"/>
            <w:lang w:val="en-US"/>
          </w:rPr>
          <w:delText>By construction</w:delText>
        </w:r>
      </w:del>
    </w:p>
    <w:p w14:paraId="7ED57D53" w14:textId="68D233B9" w:rsidR="00483C49" w:rsidDel="007B2E00" w:rsidRDefault="00483C49" w:rsidP="00EB525A">
      <w:pPr>
        <w:shd w:val="clear" w:color="auto" w:fill="FFFFFF"/>
        <w:rPr>
          <w:del w:id="542" w:author="Danilo Bzdok" w:date="2018-04-29T14:32:00Z"/>
          <w:rFonts w:ascii="Calibri" w:eastAsia="Times New Roman" w:hAnsi="Calibri" w:cs="Arial"/>
          <w:color w:val="222222"/>
          <w:lang w:val="en-US"/>
        </w:rPr>
      </w:pPr>
    </w:p>
    <w:p w14:paraId="5F35C9FE" w14:textId="4ADB3A8B" w:rsidR="00483C49" w:rsidDel="00530713" w:rsidRDefault="00483C49" w:rsidP="00EB525A">
      <w:pPr>
        <w:shd w:val="clear" w:color="auto" w:fill="FFFFFF"/>
        <w:rPr>
          <w:del w:id="543" w:author="Danilo Bzdok" w:date="2018-04-29T13:39:00Z"/>
          <w:rFonts w:ascii="Calibri" w:eastAsia="Times New Roman" w:hAnsi="Calibri" w:cs="Arial"/>
          <w:color w:val="222222"/>
          <w:lang w:val="en-US"/>
        </w:rPr>
      </w:pPr>
      <w:del w:id="544" w:author="Danilo Bzdok" w:date="2018-04-29T13:39:00Z">
        <w:r w:rsidDel="00530713">
          <w:rPr>
            <w:rFonts w:ascii="Calibri" w:eastAsia="Times New Roman" w:hAnsi="Calibri" w:cs="Arial"/>
            <w:color w:val="222222"/>
            <w:lang w:val="en-US"/>
          </w:rPr>
          <w:delText>Scenarios</w:delText>
        </w:r>
      </w:del>
    </w:p>
    <w:p w14:paraId="7C1C587A" w14:textId="4406441B" w:rsidR="00483C49" w:rsidDel="005E72BE" w:rsidRDefault="00483C49" w:rsidP="00EB525A">
      <w:pPr>
        <w:shd w:val="clear" w:color="auto" w:fill="FFFFFF"/>
        <w:rPr>
          <w:del w:id="545" w:author="Danilo Bzdok" w:date="2018-04-29T13:02:00Z"/>
          <w:rFonts w:ascii="Calibri" w:eastAsia="Times New Roman" w:hAnsi="Calibri" w:cs="Arial"/>
          <w:color w:val="222222"/>
          <w:lang w:val="en-US"/>
        </w:rPr>
      </w:pPr>
      <w:del w:id="546" w:author="Danilo Bzdok" w:date="2018-04-29T13:02:00Z">
        <w:r w:rsidDel="005E72BE">
          <w:rPr>
            <w:rFonts w:ascii="Calibri" w:eastAsia="Times New Roman" w:hAnsi="Calibri" w:cs="Arial"/>
            <w:color w:val="222222"/>
            <w:lang w:val="en-US"/>
          </w:rPr>
          <w:delText>a)</w:delText>
        </w:r>
        <w:r w:rsidR="00E62A88" w:rsidDel="005E72BE">
          <w:rPr>
            <w:rFonts w:ascii="Calibri" w:eastAsia="Times New Roman" w:hAnsi="Calibri" w:cs="Arial"/>
            <w:color w:val="222222"/>
            <w:lang w:val="en-US"/>
          </w:rPr>
          <w:delText xml:space="preserve"> changing</w:delText>
        </w:r>
        <w:r w:rsidR="00EE18C8" w:rsidDel="005E72BE">
          <w:rPr>
            <w:rFonts w:ascii="Calibri" w:eastAsia="Times New Roman" w:hAnsi="Calibri" w:cs="Arial"/>
            <w:color w:val="222222"/>
            <w:lang w:val="en-US"/>
          </w:rPr>
          <w:delText xml:space="preserve"> proportion of input variables to be related </w:delText>
        </w:r>
        <w:r w:rsidR="0092332C" w:rsidDel="005E72BE">
          <w:rPr>
            <w:rFonts w:ascii="Calibri" w:eastAsia="Times New Roman" w:hAnsi="Calibri" w:cs="Arial"/>
            <w:color w:val="222222"/>
            <w:lang w:val="en-US"/>
          </w:rPr>
          <w:delText xml:space="preserve">or not related </w:delText>
        </w:r>
        <w:r w:rsidR="00EE18C8" w:rsidDel="005E72BE">
          <w:rPr>
            <w:rFonts w:ascii="Calibri" w:eastAsia="Times New Roman" w:hAnsi="Calibri" w:cs="Arial"/>
            <w:color w:val="222222"/>
            <w:lang w:val="en-US"/>
          </w:rPr>
          <w:delText>to the output</w:delText>
        </w:r>
      </w:del>
    </w:p>
    <w:p w14:paraId="186B422D" w14:textId="62DF0B53" w:rsidR="00483C49" w:rsidDel="00530713" w:rsidRDefault="00483C49" w:rsidP="00EB525A">
      <w:pPr>
        <w:shd w:val="clear" w:color="auto" w:fill="FFFFFF"/>
        <w:rPr>
          <w:del w:id="547" w:author="Danilo Bzdok" w:date="2018-04-29T13:39:00Z"/>
          <w:rFonts w:ascii="Calibri" w:eastAsia="Times New Roman" w:hAnsi="Calibri" w:cs="Arial"/>
          <w:color w:val="222222"/>
          <w:lang w:val="en-US"/>
        </w:rPr>
      </w:pPr>
      <w:del w:id="548" w:author="Danilo Bzdok" w:date="2018-04-29T13:39:00Z">
        <w:r w:rsidDel="00530713">
          <w:rPr>
            <w:rFonts w:ascii="Calibri" w:eastAsia="Times New Roman" w:hAnsi="Calibri" w:cs="Arial"/>
            <w:color w:val="222222"/>
            <w:lang w:val="en-US"/>
          </w:rPr>
          <w:delText>b)</w:delText>
        </w:r>
        <w:r w:rsidR="00EE18C8" w:rsidDel="00530713">
          <w:rPr>
            <w:rFonts w:ascii="Calibri" w:eastAsia="Times New Roman" w:hAnsi="Calibri" w:cs="Arial"/>
            <w:color w:val="222222"/>
            <w:lang w:val="en-US"/>
          </w:rPr>
          <w:delText xml:space="preserve"> </w:delText>
        </w:r>
        <w:r w:rsidR="00E5021E" w:rsidDel="00530713">
          <w:rPr>
            <w:rFonts w:ascii="Calibri" w:eastAsia="Times New Roman" w:hAnsi="Calibri" w:cs="Arial"/>
            <w:color w:val="222222"/>
            <w:lang w:val="en-US"/>
          </w:rPr>
          <w:delText>different ratio of samples to variables</w:delText>
        </w:r>
        <w:r w:rsidR="006A1066" w:rsidDel="00530713">
          <w:rPr>
            <w:rFonts w:ascii="Calibri" w:eastAsia="Times New Roman" w:hAnsi="Calibri" w:cs="Arial"/>
            <w:color w:val="222222"/>
            <w:lang w:val="en-US"/>
          </w:rPr>
          <w:delText xml:space="preserve"> (varying n and keeping p constant to preserve the lambda grid)</w:delText>
        </w:r>
      </w:del>
    </w:p>
    <w:p w14:paraId="226825BE" w14:textId="287FDA8B" w:rsidR="00A53237" w:rsidDel="005A4925" w:rsidRDefault="00F161C2" w:rsidP="00A53237">
      <w:pPr>
        <w:shd w:val="clear" w:color="auto" w:fill="FFFFFF"/>
        <w:rPr>
          <w:del w:id="549" w:author="Danilo Bzdok" w:date="2018-04-29T13:31:00Z"/>
          <w:rFonts w:ascii="Calibri" w:eastAsia="Times New Roman" w:hAnsi="Calibri" w:cs="Arial"/>
          <w:color w:val="222222"/>
          <w:lang w:val="en-US"/>
        </w:rPr>
      </w:pPr>
      <w:del w:id="550" w:author="Danilo Bzdok" w:date="2018-04-29T13:31:00Z">
        <w:r w:rsidDel="005A4925">
          <w:rPr>
            <w:rFonts w:ascii="Calibri" w:eastAsia="Times New Roman" w:hAnsi="Calibri" w:cs="Arial"/>
            <w:color w:val="222222"/>
            <w:lang w:val="en-US"/>
          </w:rPr>
          <w:delText xml:space="preserve">c) </w:delText>
        </w:r>
        <w:r w:rsidR="00A53237" w:rsidDel="005A4925">
          <w:rPr>
            <w:rFonts w:ascii="Calibri" w:eastAsia="Times New Roman" w:hAnsi="Calibri" w:cs="Arial"/>
            <w:color w:val="222222"/>
            <w:lang w:val="en-US"/>
          </w:rPr>
          <w:delText>with or without noise in the data (added to Y)</w:delText>
        </w:r>
        <w:r w:rsidR="000964AF" w:rsidDel="005A4925">
          <w:rPr>
            <w:rFonts w:ascii="Calibri" w:eastAsia="Times New Roman" w:hAnsi="Calibri" w:cs="Arial"/>
            <w:color w:val="222222"/>
            <w:lang w:val="en-US"/>
          </w:rPr>
          <w:delText xml:space="preserve">: </w:delText>
        </w:r>
        <w:r w:rsidR="000964AF" w:rsidDel="005A4925">
          <w:rPr>
            <w:rFonts w:ascii="Calibri" w:hAnsi="Calibri"/>
            <w:color w:val="000000" w:themeColor="text1"/>
            <w:sz w:val="22"/>
            <w:szCs w:val="22"/>
            <w:lang w:val="en-US"/>
          </w:rPr>
          <w:delText>which can be viewed as emulating measurement errors</w:delText>
        </w:r>
      </w:del>
    </w:p>
    <w:p w14:paraId="7B3FC44E" w14:textId="17AAE6F1" w:rsidR="00DA17F4" w:rsidRPr="00FD352A" w:rsidDel="00530713" w:rsidRDefault="00F161C2" w:rsidP="00DA17F4">
      <w:pPr>
        <w:shd w:val="clear" w:color="auto" w:fill="FFFFFF"/>
        <w:rPr>
          <w:del w:id="551" w:author="Danilo Bzdok" w:date="2018-04-29T13:40:00Z"/>
          <w:rFonts w:ascii="Calibri" w:eastAsia="Times New Roman" w:hAnsi="Calibri" w:cs="Arial"/>
          <w:color w:val="222222"/>
          <w:lang w:val="en-US"/>
        </w:rPr>
      </w:pPr>
      <w:del w:id="552" w:author="Danilo Bzdok" w:date="2018-04-29T13:40:00Z">
        <w:r w:rsidDel="00530713">
          <w:rPr>
            <w:rFonts w:ascii="Calibri" w:eastAsia="Times New Roman" w:hAnsi="Calibri" w:cs="Arial"/>
            <w:color w:val="222222"/>
            <w:lang w:val="en-US"/>
          </w:rPr>
          <w:delText>d</w:delText>
        </w:r>
        <w:r w:rsidR="00483C49" w:rsidDel="00530713">
          <w:rPr>
            <w:rFonts w:ascii="Calibri" w:eastAsia="Times New Roman" w:hAnsi="Calibri" w:cs="Arial"/>
            <w:color w:val="222222"/>
            <w:lang w:val="en-US"/>
          </w:rPr>
          <w:delText>)</w:delText>
        </w:r>
        <w:r w:rsidR="00E5021E" w:rsidDel="00530713">
          <w:rPr>
            <w:rFonts w:ascii="Calibri" w:eastAsia="Times New Roman" w:hAnsi="Calibri" w:cs="Arial"/>
            <w:color w:val="222222"/>
            <w:lang w:val="en-US"/>
          </w:rPr>
          <w:delText xml:space="preserve"> </w:delText>
        </w:r>
        <w:r w:rsidR="00A53237" w:rsidDel="00530713">
          <w:rPr>
            <w:rFonts w:ascii="Calibri" w:eastAsia="Times New Roman" w:hAnsi="Calibri" w:cs="Arial"/>
            <w:color w:val="222222"/>
            <w:lang w:val="en-US"/>
          </w:rPr>
          <w:delText>degrees of multicollinearity between the relevant variables (50% and 95% covariance)</w:delText>
        </w:r>
        <w:r w:rsidR="00DA17F4" w:rsidDel="00530713">
          <w:rPr>
            <w:rFonts w:ascii="Calibri" w:eastAsia="Times New Roman" w:hAnsi="Calibri" w:cs="Arial"/>
            <w:color w:val="222222"/>
            <w:lang w:val="en-US"/>
          </w:rPr>
          <w:delText xml:space="preserve">: </w:delText>
        </w:r>
        <w:r w:rsidR="00DA17F4" w:rsidDel="00530713">
          <w:rPr>
            <w:rFonts w:ascii="Calibri" w:hAnsi="Calibri" w:cs="Arial"/>
            <w:color w:val="66CCFF"/>
            <w:lang w:val="en-US" w:eastAsia="en-US"/>
          </w:rPr>
          <w:delText>how correlated variables can trade-off with each other in their value</w:delText>
        </w:r>
      </w:del>
    </w:p>
    <w:p w14:paraId="6E4F4B2F" w14:textId="42B029C8" w:rsidR="00483C49" w:rsidDel="00530713" w:rsidRDefault="00483C49" w:rsidP="00EB525A">
      <w:pPr>
        <w:shd w:val="clear" w:color="auto" w:fill="FFFFFF"/>
        <w:rPr>
          <w:del w:id="553" w:author="Danilo Bzdok" w:date="2018-04-29T13:40:00Z"/>
          <w:rFonts w:ascii="Calibri" w:eastAsia="Times New Roman" w:hAnsi="Calibri" w:cs="Arial"/>
          <w:color w:val="222222"/>
          <w:lang w:val="en-US"/>
        </w:rPr>
      </w:pPr>
    </w:p>
    <w:p w14:paraId="4173D8F6" w14:textId="527C494C" w:rsidR="00E5021E" w:rsidDel="00530713" w:rsidRDefault="00F161C2" w:rsidP="00EB525A">
      <w:pPr>
        <w:shd w:val="clear" w:color="auto" w:fill="FFFFFF"/>
        <w:rPr>
          <w:del w:id="554" w:author="Danilo Bzdok" w:date="2018-04-29T13:40:00Z"/>
          <w:rFonts w:ascii="Calibri" w:eastAsia="Times New Roman" w:hAnsi="Calibri" w:cs="Arial"/>
          <w:color w:val="222222"/>
          <w:lang w:val="en-US"/>
        </w:rPr>
      </w:pPr>
      <w:del w:id="555" w:author="Danilo Bzdok" w:date="2018-04-29T13:40:00Z">
        <w:r w:rsidDel="00530713">
          <w:rPr>
            <w:rFonts w:ascii="Calibri" w:eastAsia="Times New Roman" w:hAnsi="Calibri" w:cs="Arial"/>
            <w:color w:val="222222"/>
            <w:lang w:val="en-US"/>
          </w:rPr>
          <w:delText>e</w:delText>
        </w:r>
        <w:r w:rsidR="00E5021E" w:rsidDel="00530713">
          <w:rPr>
            <w:rFonts w:ascii="Calibri" w:eastAsia="Times New Roman" w:hAnsi="Calibri" w:cs="Arial"/>
            <w:color w:val="222222"/>
            <w:lang w:val="en-US"/>
          </w:rPr>
          <w:delText xml:space="preserve">) </w:delText>
        </w:r>
        <w:r w:rsidR="00786D39" w:rsidDel="00530713">
          <w:rPr>
            <w:rFonts w:ascii="Calibri" w:eastAsia="Times New Roman" w:hAnsi="Calibri" w:cs="Arial"/>
            <w:color w:val="222222"/>
            <w:lang w:val="en-US"/>
          </w:rPr>
          <w:delText xml:space="preserve">aberration in the ground truth by pathological variable transformations: </w:delText>
        </w:r>
        <w:r w:rsidR="00294BDB" w:rsidDel="00530713">
          <w:rPr>
            <w:rFonts w:ascii="Calibri" w:eastAsia="Times New Roman" w:hAnsi="Calibri" w:cs="Arial"/>
            <w:color w:val="222222"/>
            <w:lang w:val="en-US"/>
          </w:rPr>
          <w:delText xml:space="preserve">polynomial transformations, </w:delText>
        </w:r>
        <w:r w:rsidR="00786D39" w:rsidDel="00530713">
          <w:rPr>
            <w:rFonts w:ascii="Calibri" w:eastAsia="Times New Roman" w:hAnsi="Calibri" w:cs="Arial"/>
            <w:color w:val="222222"/>
            <w:lang w:val="en-US"/>
          </w:rPr>
          <w:delText>abs, log, exp, sqrt, 1/x</w:delText>
        </w:r>
      </w:del>
    </w:p>
    <w:p w14:paraId="2D930465" w14:textId="63172775" w:rsidR="00483C49" w:rsidRPr="00FD352A" w:rsidDel="007B2E00" w:rsidRDefault="00483C49" w:rsidP="00EB525A">
      <w:pPr>
        <w:shd w:val="clear" w:color="auto" w:fill="FFFFFF"/>
        <w:rPr>
          <w:del w:id="556" w:author="Danilo Bzdok" w:date="2018-04-29T14:32:00Z"/>
          <w:rFonts w:ascii="Calibri" w:eastAsia="Times New Roman" w:hAnsi="Calibri" w:cs="Arial"/>
          <w:color w:val="222222"/>
          <w:lang w:val="en-US"/>
        </w:rPr>
      </w:pPr>
    </w:p>
    <w:p w14:paraId="71C9297D" w14:textId="77777777" w:rsidR="00351241" w:rsidRPr="00FD352A" w:rsidDel="007B2E00" w:rsidRDefault="00351241" w:rsidP="00EB525A">
      <w:pPr>
        <w:shd w:val="clear" w:color="auto" w:fill="FFFFFF"/>
        <w:rPr>
          <w:del w:id="557" w:author="Danilo Bzdok" w:date="2018-04-29T14:32:00Z"/>
          <w:rFonts w:ascii="Calibri" w:eastAsia="Times New Roman" w:hAnsi="Calibri" w:cs="Arial"/>
          <w:color w:val="222222"/>
          <w:lang w:val="en-US"/>
        </w:rPr>
      </w:pPr>
    </w:p>
    <w:p w14:paraId="3CC305FA" w14:textId="003F3A16" w:rsidR="000D5D00" w:rsidRPr="007A669A" w:rsidRDefault="00351241" w:rsidP="00EB525A">
      <w:pPr>
        <w:shd w:val="clear" w:color="auto" w:fill="FFFFFF"/>
        <w:rPr>
          <w:ins w:id="558" w:author="Danilo Bzdok" w:date="2018-04-29T13:55:00Z"/>
          <w:rFonts w:ascii="Calibri" w:hAnsi="Calibri" w:cs="Arial"/>
          <w:color w:val="66CCFF"/>
          <w:lang w:val="en-US" w:eastAsia="en-US"/>
          <w:rPrChange w:id="559" w:author="Danilo Bzdok" w:date="2018-04-29T14:39:00Z">
            <w:rPr>
              <w:ins w:id="560" w:author="Danilo Bzdok" w:date="2018-04-29T13:55:00Z"/>
              <w:rFonts w:ascii="Calibri" w:eastAsia="Times New Roman" w:hAnsi="Calibri" w:cs="Arial"/>
              <w:color w:val="222222"/>
              <w:lang w:val="en-US"/>
            </w:rPr>
          </w:rPrChange>
        </w:rPr>
      </w:pPr>
      <w:del w:id="561" w:author="Danilo Bzdok" w:date="2018-04-29T12:25:00Z">
        <w:r w:rsidRPr="00FD352A" w:rsidDel="009E4641">
          <w:rPr>
            <w:rFonts w:ascii="Calibri" w:hAnsi="Calibri" w:cs="Arial"/>
            <w:color w:val="000000"/>
            <w:lang w:val="en-US" w:eastAsia="en-US"/>
          </w:rPr>
          <w:delText>One place where statistics and computation seem to converge beautifully is when the model is expressed as a simulation:</w:delText>
        </w:r>
      </w:del>
      <w:del w:id="562" w:author="Danilo Bzdok" w:date="2018-04-29T14:31:00Z">
        <w:r w:rsidRPr="00FD352A" w:rsidDel="007B2E00">
          <w:rPr>
            <w:rFonts w:ascii="Calibri" w:hAnsi="Calibri" w:cs="Arial"/>
            <w:color w:val="000000"/>
            <w:lang w:val="en-US" w:eastAsia="en-US"/>
          </w:rPr>
          <w:delText> </w:delText>
        </w:r>
        <w:r w:rsidRPr="00FD352A" w:rsidDel="007B2E00">
          <w:rPr>
            <w:rFonts w:ascii="Calibri" w:hAnsi="Calibri" w:cs="Arial"/>
            <w:color w:val="66CCFF"/>
            <w:lang w:val="en-US" w:eastAsia="en-US"/>
          </w:rPr>
          <w:delText>All variables have clear semantic interpretations</w:delText>
        </w:r>
        <w:r w:rsidR="00DA17F4" w:rsidDel="007B2E00">
          <w:rPr>
            <w:rFonts w:ascii="Calibri" w:hAnsi="Calibri" w:cs="Arial"/>
            <w:color w:val="66CCFF"/>
            <w:lang w:val="en-US" w:eastAsia="en-US"/>
          </w:rPr>
          <w:delText xml:space="preserve">; </w:delText>
        </w:r>
      </w:del>
    </w:p>
    <w:p w14:paraId="289896B4" w14:textId="77777777" w:rsidR="00013491" w:rsidRPr="007A669A" w:rsidRDefault="00013491" w:rsidP="00013491">
      <w:pPr>
        <w:contextualSpacing/>
        <w:jc w:val="both"/>
        <w:rPr>
          <w:ins w:id="563" w:author="Danilo Bzdok" w:date="2018-04-29T13:55:00Z"/>
          <w:rFonts w:ascii="Calibri" w:hAnsi="Calibri"/>
          <w:b/>
          <w:color w:val="000000" w:themeColor="text1"/>
          <w:lang w:val="en-US"/>
          <w:rPrChange w:id="564" w:author="Danilo Bzdok" w:date="2018-04-29T14:39:00Z">
            <w:rPr>
              <w:ins w:id="565" w:author="Danilo Bzdok" w:date="2018-04-29T13:55:00Z"/>
              <w:rFonts w:ascii="Calibri" w:hAnsi="Calibri"/>
              <w:color w:val="000000" w:themeColor="text1"/>
              <w:lang w:val="en-US"/>
            </w:rPr>
          </w:rPrChange>
        </w:rPr>
      </w:pPr>
      <w:ins w:id="566" w:author="Danilo Bzdok" w:date="2018-04-29T13:55:00Z">
        <w:r w:rsidRPr="007A669A">
          <w:rPr>
            <w:rFonts w:ascii="Calibri" w:hAnsi="Calibri" w:cs="Helvetica"/>
            <w:b/>
            <w:color w:val="000000" w:themeColor="text1"/>
            <w:lang w:val="en-US"/>
            <w:rPrChange w:id="567" w:author="Danilo Bzdok" w:date="2018-04-29T14:39:00Z">
              <w:rPr>
                <w:rFonts w:ascii="Calibri" w:hAnsi="Calibri" w:cs="Helvetica"/>
                <w:i/>
                <w:color w:val="000000" w:themeColor="text1"/>
                <w:lang w:val="en-US"/>
              </w:rPr>
            </w:rPrChange>
          </w:rPr>
          <w:t>Scientific computing implementation</w:t>
        </w:r>
      </w:ins>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ins w:id="568" w:author="Danilo Bzdok" w:date="2018-04-29T13:55:00Z"/>
          <w:rFonts w:ascii="Calibri" w:hAnsi="Calibri" w:cs="Helvetica"/>
          <w:color w:val="000000" w:themeColor="text1"/>
          <w:lang w:val="en-US"/>
        </w:rPr>
      </w:pPr>
      <w:ins w:id="569" w:author="Danilo Bzdok" w:date="2018-04-29T13:55:00Z">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ins>
      <w:ins w:id="570" w:author="Danilo Bzdok" w:date="2018-04-29T13:59:00Z">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package was used to estimate ordinary least squares reg</w:t>
        </w:r>
      </w:ins>
      <w:ins w:id="571" w:author="Danilo Bzdok" w:date="2018-04-29T14:00:00Z">
        <w:r w:rsidR="007B330E">
          <w:rPr>
            <w:rFonts w:ascii="Calibri" w:hAnsi="Calibri" w:cs="Helvetica"/>
            <w:color w:val="000000" w:themeColor="text1"/>
            <w:lang w:val="en-US"/>
          </w:rPr>
          <w:t xml:space="preserve">ression and </w:t>
        </w:r>
      </w:ins>
      <w:ins w:id="572" w:author="Danilo Bzdok" w:date="2018-04-29T14:02:00Z">
        <w:r w:rsidR="003B7731">
          <w:rPr>
            <w:rFonts w:ascii="Calibri" w:hAnsi="Calibri" w:cs="Helvetica"/>
            <w:color w:val="000000" w:themeColor="text1"/>
            <w:lang w:val="en-US"/>
          </w:rPr>
          <w:t>obtain</w:t>
        </w:r>
      </w:ins>
      <w:ins w:id="573" w:author="Danilo Bzdok" w:date="2018-04-29T14:00:00Z">
        <w:r w:rsidR="007B330E">
          <w:rPr>
            <w:rFonts w:ascii="Calibri" w:hAnsi="Calibri" w:cs="Helvetica"/>
            <w:color w:val="000000" w:themeColor="text1"/>
            <w:lang w:val="en-US"/>
          </w:rPr>
          <w:t xml:space="preserve"> p-values (http://</w:t>
        </w:r>
      </w:ins>
      <w:ins w:id="574" w:author="Danilo Bzdok" w:date="2018-04-29T14:01:00Z">
        <w:r w:rsidR="007B330E">
          <w:rPr>
            <w:rFonts w:ascii="Calibri" w:hAnsi="Calibri" w:cs="Helvetica"/>
            <w:color w:val="000000" w:themeColor="text1"/>
            <w:lang w:val="en-US"/>
          </w:rPr>
          <w:t>statsmodels.github.io</w:t>
        </w:r>
      </w:ins>
      <w:ins w:id="575" w:author="Danilo Bzdok" w:date="2018-04-29T14:00:00Z">
        <w:r w:rsidR="007B330E">
          <w:rPr>
            <w:rFonts w:ascii="Calibri" w:hAnsi="Calibri" w:cs="Helvetica"/>
            <w:color w:val="000000" w:themeColor="text1"/>
            <w:lang w:val="en-US"/>
          </w:rPr>
          <w:t>).</w:t>
        </w:r>
      </w:ins>
      <w:ins w:id="576" w:author="Danilo Bzdok" w:date="2018-04-29T13:59:00Z">
        <w:r w:rsidR="007B330E">
          <w:rPr>
            <w:rFonts w:ascii="Calibri" w:hAnsi="Calibri" w:cs="Helvetica"/>
            <w:color w:val="000000" w:themeColor="text1"/>
            <w:lang w:val="en-US"/>
          </w:rPr>
          <w:t xml:space="preserve"> </w:t>
        </w:r>
      </w:ins>
      <w:ins w:id="577" w:author="Danilo Bzdok" w:date="2018-04-29T13:55:00Z">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ins>
      <w:r w:rsidR="00F974E9" w:rsidRPr="00F974E9">
        <w:rPr>
          <w:rFonts w:ascii="Calibri" w:hAnsi="Calibri" w:cs="Helvetica"/>
          <w:color w:val="000000" w:themeColor="text1"/>
          <w:lang w:val="en-US"/>
          <w:rPrChange w:id="578" w:author="Danilo Bzdok" w:date="2018-04-29T14:53:00Z">
            <w:rPr>
              <w:rFonts w:ascii="Calibri" w:hAnsi="Calibri" w:cs="Helvetica"/>
              <w:color w:val="000000" w:themeColor="text1"/>
            </w:rPr>
          </w:rPrChange>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ins w:id="579" w:author="Danilo Bzdok" w:date="2018-04-29T13:55:00Z">
        <w:r w:rsidRPr="00A505FA">
          <w:rPr>
            <w:rFonts w:ascii="Calibri" w:hAnsi="Calibri" w:cs="Helvetica"/>
            <w:color w:val="000000" w:themeColor="text1"/>
          </w:rPr>
          <w:fldChar w:fldCharType="separate"/>
        </w:r>
      </w:ins>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ins w:id="580" w:author="Danilo Bzdok" w:date="2018-04-29T13:55:00Z">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ins>
      <w:ins w:id="581" w:author="Danilo Bzdok" w:date="2018-04-29T13:59:00Z">
        <w:r w:rsidR="007B330E">
          <w:rPr>
            <w:rFonts w:ascii="Calibri" w:hAnsi="Calibri" w:cs="Helvetica"/>
            <w:color w:val="000000" w:themeColor="text1"/>
            <w:lang w:val="en-US"/>
          </w:rPr>
          <w:t>or handling</w:t>
        </w:r>
      </w:ins>
      <w:ins w:id="582" w:author="Danilo Bzdok" w:date="2018-04-29T13:55:00Z">
        <w:r w:rsidRPr="00A505FA">
          <w:rPr>
            <w:rFonts w:ascii="Calibri" w:hAnsi="Calibri" w:cs="Helvetica"/>
            <w:color w:val="000000" w:themeColor="text1"/>
            <w:lang w:val="en-US"/>
          </w:rPr>
          <w:t xml:space="preserve"> state-of-the-art machine learning algorithms (</w:t>
        </w:r>
        <w:r>
          <w:fldChar w:fldCharType="begin"/>
        </w:r>
        <w:r w:rsidRPr="00013491">
          <w:rPr>
            <w:lang w:val="en-US"/>
            <w:rPrChange w:id="583" w:author="Danilo Bzdok" w:date="2018-04-29T13:55:00Z">
              <w:rPr/>
            </w:rPrChange>
          </w:rPr>
          <w:instrText xml:space="preserve"> HYPERLINK "http://scikit-learn.org/" </w:instrText>
        </w:r>
        <w:r>
          <w:fldChar w:fldCharType="separate"/>
        </w:r>
        <w:r w:rsidRPr="00A505FA">
          <w:rPr>
            <w:rStyle w:val="Link"/>
            <w:rFonts w:ascii="Calibri" w:hAnsi="Calibri" w:cs="Helvetica"/>
            <w:color w:val="000000" w:themeColor="text1"/>
            <w:lang w:val="en-US"/>
          </w:rPr>
          <w:t>http://scikit-learn.org</w:t>
        </w:r>
        <w:r>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All analysis scripts that reproduce the results of the present study are readily accessible to and open for reuse by the reader (</w:t>
        </w:r>
        <w:r>
          <w:fldChar w:fldCharType="begin"/>
        </w:r>
        <w:r w:rsidRPr="00013491">
          <w:rPr>
            <w:lang w:val="en-US"/>
            <w:rPrChange w:id="584" w:author="Danilo Bzdok" w:date="2018-04-29T13:55:00Z">
              <w:rPr/>
            </w:rPrChange>
          </w:rPr>
          <w:instrText xml:space="preserve"> HYPERLINK "http://github.com/banilo/to_be_added_later)" </w:instrText>
        </w:r>
        <w:r>
          <w:fldChar w:fldCharType="separate"/>
        </w:r>
        <w:r w:rsidRPr="00A505FA">
          <w:rPr>
            <w:rStyle w:val="Link"/>
            <w:rFonts w:ascii="Calibri" w:hAnsi="Calibri" w:cs="Helvetica"/>
            <w:color w:val="000000" w:themeColor="text1"/>
            <w:lang w:val="en-US"/>
          </w:rPr>
          <w:t>http://github.com/banilo/to_be_added_later)</w:t>
        </w:r>
        <w:r>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ins>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871BF33"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288DE7A5"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0405A">
        <w:rPr>
          <w:rFonts w:ascii="Calibri" w:hAnsi="Calibri"/>
          <w:color w:val="000000" w:themeColor="text1"/>
          <w:lang w:val="en-US"/>
        </w:rPr>
        <w:t>&gt;</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del w:id="585" w:author="Danilo Bzdok" w:date="2018-04-29T19:16:00Z">
        <w:r w:rsidDel="004A1942">
          <w:rPr>
            <w:rFonts w:ascii="Calibri" w:hAnsi="Calibri"/>
            <w:color w:val="000000" w:themeColor="text1"/>
            <w:lang w:val="en-US"/>
          </w:rPr>
          <w:delText>provided</w:delText>
        </w:r>
        <w:r w:rsidR="000F478A" w:rsidRPr="00C76687" w:rsidDel="004A1942">
          <w:rPr>
            <w:rFonts w:ascii="Calibri" w:hAnsi="Calibri"/>
            <w:color w:val="000000" w:themeColor="text1"/>
            <w:lang w:val="en-US"/>
          </w:rPr>
          <w:delText xml:space="preserve"> </w:delText>
        </w:r>
      </w:del>
      <w:ins w:id="586" w:author="Danilo Bzdok" w:date="2018-04-29T19:16:00Z">
        <w:r w:rsidR="004A1942">
          <w:rPr>
            <w:rFonts w:ascii="Calibri" w:hAnsi="Calibri"/>
            <w:color w:val="000000" w:themeColor="text1"/>
            <w:lang w:val="en-US"/>
          </w:rPr>
          <w:t>offers</w:t>
        </w:r>
        <w:r w:rsidR="004A1942"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some </w:t>
      </w:r>
      <w:del w:id="587" w:author="Danilo Bzdok" w:date="2018-04-29T19:19:00Z">
        <w:r w:rsidR="000F478A" w:rsidRPr="00C76687" w:rsidDel="002030C1">
          <w:rPr>
            <w:rFonts w:ascii="Calibri" w:hAnsi="Calibri"/>
            <w:color w:val="000000" w:themeColor="text1"/>
            <w:lang w:val="en-US"/>
          </w:rPr>
          <w:delText xml:space="preserve">quantitative </w:delText>
        </w:r>
      </w:del>
      <w:r w:rsidR="000F478A" w:rsidRPr="00C76687">
        <w:rPr>
          <w:rFonts w:ascii="Calibri" w:hAnsi="Calibri"/>
          <w:color w:val="000000" w:themeColor="text1"/>
          <w:lang w:val="en-US"/>
        </w:rPr>
        <w:t xml:space="preserve">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5C1B4B65"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7FB76DF5"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question</w:t>
      </w:r>
      <w:r w:rsidR="0025537F">
        <w:rPr>
          <w:rFonts w:ascii="Calibri" w:hAnsi="Calibri"/>
          <w:color w:val="000000" w:themeColor="text1"/>
          <w:lang w:val="en-US"/>
        </w:rPr>
        <w:t xml:space="preserve"> </w:t>
      </w:r>
      <w:r w:rsidR="00F03B98">
        <w:rPr>
          <w:rFonts w:ascii="Calibri" w:hAnsi="Calibri"/>
          <w:color w:val="000000" w:themeColor="text1"/>
          <w:lang w:val="en-US"/>
        </w:rPr>
        <w:t xml:space="preserve">asked </w:t>
      </w:r>
      <w:r w:rsidR="0025537F">
        <w:rPr>
          <w:rFonts w:ascii="Calibri" w:hAnsi="Calibri"/>
          <w:color w:val="000000" w:themeColor="text1"/>
          <w:lang w:val="en-US"/>
        </w:rPr>
        <w:t>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del w:id="588" w:author="Danilo Bzdok" w:date="2018-04-29T18:07:00Z">
        <w:r w:rsidR="00254E8F" w:rsidDel="00A9238E">
          <w:rPr>
            <w:rFonts w:ascii="Calibri" w:hAnsi="Calibri"/>
            <w:color w:val="000000" w:themeColor="text1"/>
            <w:lang w:val="en-US"/>
          </w:rPr>
          <w:delText xml:space="preserve">This source of uncertainty and misunderstanding </w:delText>
        </w:r>
        <w:r w:rsidRPr="00F207D7" w:rsidDel="00A9238E">
          <w:rPr>
            <w:rFonts w:ascii="Calibri" w:hAnsi="Calibri"/>
            <w:color w:val="000000" w:themeColor="text1"/>
            <w:lang w:val="en-US"/>
          </w:rPr>
          <w:delText>begs for intensified research effort</w:delText>
        </w:r>
        <w:r w:rsidR="004074D8" w:rsidDel="00A9238E">
          <w:rPr>
            <w:rFonts w:ascii="Calibri" w:hAnsi="Calibri"/>
            <w:color w:val="000000" w:themeColor="text1"/>
            <w:lang w:val="en-US"/>
          </w:rPr>
          <w:delText>s</w:delText>
        </w:r>
      </w:del>
      <w:ins w:id="589" w:author="Danilo Bzdok" w:date="2018-04-29T18:07:00Z">
        <w:r w:rsidR="00A9238E">
          <w:rPr>
            <w:rFonts w:ascii="Calibri" w:hAnsi="Calibri"/>
            <w:color w:val="000000" w:themeColor="text1"/>
            <w:lang w:val="en-US"/>
          </w:rPr>
          <w:t xml:space="preserve">A statistical method that </w:t>
        </w:r>
        <w:r w:rsidR="001A6E7D">
          <w:rPr>
            <w:rFonts w:ascii="Calibri" w:hAnsi="Calibri"/>
            <w:color w:val="000000" w:themeColor="text1"/>
            <w:lang w:val="en-US"/>
          </w:rPr>
          <w:t>produces automatic importance judgments still requires</w:t>
        </w:r>
      </w:ins>
      <w:ins w:id="590" w:author="Danilo Bzdok" w:date="2018-04-29T18:08:00Z">
        <w:r w:rsidR="001A6E7D">
          <w:rPr>
            <w:rFonts w:ascii="Calibri" w:hAnsi="Calibri"/>
            <w:color w:val="000000" w:themeColor="text1"/>
            <w:lang w:val="en-US"/>
          </w:rPr>
          <w:t xml:space="preserve"> informed judgment </w:t>
        </w:r>
      </w:ins>
      <w:ins w:id="591" w:author="Danilo Bzdok" w:date="2018-04-29T19:21:00Z">
        <w:r w:rsidR="0072731F">
          <w:rPr>
            <w:rFonts w:ascii="Calibri" w:hAnsi="Calibri"/>
            <w:color w:val="000000" w:themeColor="text1"/>
            <w:lang w:val="en-US"/>
          </w:rPr>
          <w:t xml:space="preserve">how far the </w:t>
        </w:r>
      </w:ins>
      <w:ins w:id="592" w:author="Danilo Bzdok" w:date="2018-04-29T19:23:00Z">
        <w:r w:rsidR="004F745A">
          <w:rPr>
            <w:rFonts w:ascii="Calibri" w:hAnsi="Calibri"/>
            <w:color w:val="000000" w:themeColor="text1"/>
            <w:lang w:val="en-US"/>
          </w:rPr>
          <w:t>conclusions</w:t>
        </w:r>
      </w:ins>
      <w:ins w:id="593" w:author="Danilo Bzdok" w:date="2018-04-29T19:21:00Z">
        <w:r w:rsidR="0072731F">
          <w:rPr>
            <w:rFonts w:ascii="Calibri" w:hAnsi="Calibri"/>
            <w:color w:val="000000" w:themeColor="text1"/>
            <w:lang w:val="en-US"/>
          </w:rPr>
          <w:t xml:space="preserve"> can be trusted</w:t>
        </w:r>
      </w:ins>
      <w:ins w:id="594" w:author="Danilo Bzdok" w:date="2018-04-29T18:09:00Z">
        <w:r w:rsidR="001A6E7D">
          <w:rPr>
            <w:rFonts w:ascii="Calibri" w:hAnsi="Calibri"/>
            <w:color w:val="000000" w:themeColor="text1"/>
            <w:lang w:val="en-US"/>
          </w:rPr>
          <w:t xml:space="preserve"> </w:t>
        </w:r>
      </w:ins>
      <w:ins w:id="595" w:author="Danilo Bzdok" w:date="2018-04-29T18:10:00Z">
        <w:r w:rsidR="00652087">
          <w:rPr>
            <w:rFonts w:ascii="Calibri" w:hAnsi="Calibri"/>
            <w:color w:val="000000" w:themeColor="text1"/>
            <w:lang w:val="en-US"/>
          </w:rPr>
          <w:t>-</w:t>
        </w:r>
      </w:ins>
      <w:ins w:id="596" w:author="Danilo Bzdok" w:date="2018-04-29T18:08:00Z">
        <w:r w:rsidR="001A6E7D">
          <w:rPr>
            <w:rFonts w:ascii="Calibri" w:hAnsi="Calibri"/>
            <w:color w:val="000000" w:themeColor="text1"/>
            <w:lang w:val="en-US"/>
          </w:rPr>
          <w:t xml:space="preserve"> the </w:t>
        </w:r>
      </w:ins>
      <w:ins w:id="597" w:author="Danilo Bzdok" w:date="2018-04-29T18:10:00Z">
        <w:r w:rsidR="00652087">
          <w:rPr>
            <w:rFonts w:ascii="Calibri" w:hAnsi="Calibri"/>
            <w:color w:val="000000" w:themeColor="text1"/>
            <w:lang w:val="en-US"/>
          </w:rPr>
          <w:t xml:space="preserve">initial </w:t>
        </w:r>
      </w:ins>
      <w:ins w:id="598" w:author="Danilo Bzdok" w:date="2018-04-29T18:08:00Z">
        <w:r w:rsidR="001A6E7D">
          <w:rPr>
            <w:rFonts w:ascii="Calibri" w:hAnsi="Calibri"/>
            <w:color w:val="000000" w:themeColor="text1"/>
            <w:lang w:val="en-US"/>
          </w:rPr>
          <w:t xml:space="preserve">choice of method </w:t>
        </w:r>
      </w:ins>
      <w:ins w:id="599" w:author="Danilo Bzdok" w:date="2018-04-29T18:15:00Z">
        <w:r w:rsidR="00154932">
          <w:rPr>
            <w:rFonts w:ascii="Calibri" w:hAnsi="Calibri"/>
            <w:color w:val="000000" w:themeColor="text1"/>
            <w:lang w:val="en-US"/>
          </w:rPr>
          <w:t xml:space="preserve">may </w:t>
        </w:r>
        <w:proofErr w:type="gramStart"/>
        <w:r w:rsidR="00154932">
          <w:rPr>
            <w:rFonts w:ascii="Calibri" w:hAnsi="Calibri"/>
            <w:color w:val="000000" w:themeColor="text1"/>
            <w:lang w:val="en-US"/>
          </w:rPr>
          <w:t>be more or less</w:t>
        </w:r>
        <w:proofErr w:type="gramEnd"/>
        <w:r w:rsidR="00154932">
          <w:rPr>
            <w:rFonts w:ascii="Calibri" w:hAnsi="Calibri"/>
            <w:color w:val="000000" w:themeColor="text1"/>
            <w:lang w:val="en-US"/>
          </w:rPr>
          <w:t xml:space="preserve"> optimal for the</w:t>
        </w:r>
      </w:ins>
      <w:ins w:id="600" w:author="Danilo Bzdok" w:date="2018-04-29T18:08:00Z">
        <w:r w:rsidR="001A6E7D">
          <w:rPr>
            <w:rFonts w:ascii="Calibri" w:hAnsi="Calibri"/>
            <w:color w:val="000000" w:themeColor="text1"/>
            <w:lang w:val="en-US"/>
          </w:rPr>
          <w:t xml:space="preserve"> underlying research question</w:t>
        </w:r>
      </w:ins>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F974E9">
        <w:rPr>
          <w:rFonts w:ascii="Calibri" w:hAnsi="Calibri"/>
          <w:color w:val="000000" w:themeColor="text1"/>
          <w:lang w:val="en-US"/>
          <w:rPrChange w:id="601" w:author="Danilo Bzdok" w:date="2018-04-29T14:53:00Z">
            <w:rPr>
              <w:rFonts w:ascii="Calibri" w:hAnsi="Calibri"/>
              <w:color w:val="000000" w:themeColor="text1"/>
            </w:rPr>
          </w:rPrChange>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F974E9" w:rsidRPr="00F974E9">
        <w:rPr>
          <w:rFonts w:ascii="Calibri" w:hAnsi="Calibri"/>
          <w:color w:val="000000" w:themeColor="text1"/>
          <w:lang w:val="en-US"/>
          <w:rPrChange w:id="602" w:author="Danilo Bzdok" w:date="2018-04-29T14:53:00Z">
            <w:rPr>
              <w:rFonts w:ascii="Calibri" w:hAnsi="Calibri"/>
              <w:color w:val="000000" w:themeColor="text1"/>
            </w:rPr>
          </w:rPrChange>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6907065F"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xml:space="preserve">; </w:t>
      </w:r>
      <w:del w:id="603" w:author="Danilo Bzdok" w:date="2018-04-29T18:09:00Z">
        <w:r w:rsidR="00094081" w:rsidDel="001A6E7D">
          <w:rPr>
            <w:rFonts w:ascii="Calibri" w:hAnsi="Calibri"/>
            <w:color w:val="A6A6A6" w:themeColor="background1" w:themeShade="A6"/>
            <w:lang w:val="en-US"/>
          </w:rPr>
          <w:delText>informed judgment by the investigator</w:delText>
        </w:r>
        <w:r w:rsidR="00045515" w:rsidDel="001A6E7D">
          <w:rPr>
            <w:rFonts w:ascii="Calibri" w:hAnsi="Calibri"/>
            <w:color w:val="A6A6A6" w:themeColor="background1" w:themeShade="A6"/>
            <w:lang w:val="en-US"/>
          </w:rPr>
          <w:delText xml:space="preserve">; </w:delText>
        </w:r>
      </w:del>
      <w:r w:rsidR="00045515">
        <w:rPr>
          <w:rFonts w:ascii="Calibri" w:hAnsi="Calibri"/>
          <w:color w:val="A6A6A6" w:themeColor="background1" w:themeShade="A6"/>
          <w:lang w:val="en-US"/>
        </w:rPr>
        <w:t>predictive focus/inference focus</w:t>
      </w:r>
      <w:r w:rsidR="001F00D6">
        <w:rPr>
          <w:rFonts w:ascii="Calibri" w:hAnsi="Calibri"/>
          <w:color w:val="A6A6A6" w:themeColor="background1" w:themeShade="A6"/>
          <w:lang w:val="en-US"/>
        </w:rPr>
        <w:t xml:space="preserve">; </w:t>
      </w:r>
      <w:del w:id="604" w:author="Danilo Bzdok" w:date="2018-04-29T15:27:00Z">
        <w:r w:rsidR="001F00D6" w:rsidDel="00463A1A">
          <w:rPr>
            <w:rFonts w:ascii="Calibri" w:hAnsi="Calibri"/>
            <w:color w:val="A6A6A6" w:themeColor="background1" w:themeShade="A6"/>
            <w:lang w:val="en-US"/>
          </w:rPr>
          <w:delText>sharpen the distinctino between</w:delText>
        </w:r>
        <w:r w:rsidR="00081392" w:rsidDel="00463A1A">
          <w:rPr>
            <w:rFonts w:ascii="Calibri" w:hAnsi="Calibri"/>
            <w:color w:val="A6A6A6" w:themeColor="background1" w:themeShade="A6"/>
            <w:lang w:val="en-US"/>
          </w:rPr>
          <w:delText xml:space="preserve">; </w:delText>
        </w:r>
      </w:del>
      <w:r w:rsidR="00081392">
        <w:rPr>
          <w:rFonts w:ascii="Calibri" w:hAnsi="Calibri"/>
          <w:color w:val="A6A6A6" w:themeColor="background1" w:themeShade="A6"/>
          <w:lang w:val="en-US"/>
        </w:rPr>
        <w:t>explanatory and predictive qualities</w:t>
      </w:r>
      <w:r w:rsidR="00355FFA">
        <w:rPr>
          <w:rFonts w:ascii="Calibri" w:hAnsi="Calibri"/>
          <w:color w:val="A6A6A6" w:themeColor="background1" w:themeShade="A6"/>
          <w:lang w:val="en-US"/>
        </w:rPr>
        <w:t>; set the stage for</w:t>
      </w:r>
      <w:ins w:id="605" w:author="Danilo Bzdok" w:date="2018-04-29T19:34:00Z">
        <w:r w:rsidR="00894081">
          <w:rPr>
            <w:rFonts w:ascii="Calibri" w:hAnsi="Calibri"/>
            <w:color w:val="A6A6A6" w:themeColor="background1" w:themeShade="A6"/>
            <w:lang w:val="en-US"/>
          </w:rPr>
          <w:t>; elaborate</w:t>
        </w:r>
      </w:ins>
      <w:del w:id="606" w:author="Danilo Bzdok" w:date="2018-04-29T14:16:00Z">
        <w:r w:rsidR="00CD5826" w:rsidDel="001B0CD9">
          <w:rPr>
            <w:rFonts w:ascii="Calibri" w:hAnsi="Calibri"/>
            <w:color w:val="A6A6A6" w:themeColor="background1" w:themeShade="A6"/>
            <w:lang w:val="en-US"/>
          </w:rPr>
          <w:delText xml:space="preserve">; predictive modeling/explanatory m.; </w:delText>
        </w:r>
      </w:del>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7934834" w:rsidR="00F74CB4" w:rsidRPr="00145798" w:rsidRDefault="00CE75A2" w:rsidP="00145798">
      <w:pPr>
        <w:ind w:firstLine="708"/>
        <w:contextualSpacing/>
        <w:jc w:val="both"/>
        <w:rPr>
          <w:rFonts w:ascii="Calibri" w:eastAsia="Times New Roman" w:hAnsi="Calibri" w:cs="Arial"/>
          <w:color w:val="222222"/>
          <w:shd w:val="clear" w:color="auto" w:fill="FFFFFF"/>
          <w:lang w:val="en-US"/>
          <w:rPrChange w:id="607" w:author="Danilo Bzdok" w:date="2018-04-29T18:20:00Z">
            <w:rPr>
              <w:rFonts w:ascii="Calibri" w:hAnsi="Calibri"/>
              <w:color w:val="000000" w:themeColor="text1"/>
              <w:lang w:val="en-US"/>
            </w:rPr>
          </w:rPrChange>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ins w:id="608" w:author="Danilo Bzdok" w:date="2018-04-29T18:37:00Z">
        <w:r w:rsidR="00640444">
          <w:rPr>
            <w:rFonts w:ascii="Calibri" w:eastAsia="Times New Roman" w:hAnsi="Calibri" w:cs="Arial"/>
            <w:color w:val="222222"/>
            <w:shd w:val="clear" w:color="auto" w:fill="FFFFFF"/>
            <w:lang w:val="en-US"/>
          </w:rPr>
          <w:t xml:space="preserve">biomedical </w:t>
        </w:r>
      </w:ins>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del w:id="609" w:author="Danilo Bzdok" w:date="2018-04-29T18:32:00Z">
        <w:r w:rsidR="00BF57CD" w:rsidDel="00E36DE5">
          <w:rPr>
            <w:rFonts w:ascii="Calibri" w:eastAsia="Times New Roman" w:hAnsi="Calibri" w:cs="Arial"/>
            <w:color w:val="222222"/>
            <w:shd w:val="clear" w:color="auto" w:fill="FFFFFF"/>
            <w:lang w:val="en-US"/>
          </w:rPr>
          <w:delText xml:space="preserve">, </w:delText>
        </w:r>
        <w:r w:rsidR="00BF57CD" w:rsidDel="00E36DE5">
          <w:rPr>
            <w:rFonts w:ascii="Calibri" w:hAnsi="Calibri"/>
            <w:lang w:val="en-US"/>
          </w:rPr>
          <w:delText>d</w:delText>
        </w:r>
        <w:r w:rsidR="00BF57CD" w:rsidRPr="00C76687" w:rsidDel="00E36DE5">
          <w:rPr>
            <w:rFonts w:ascii="Calibri" w:hAnsi="Calibri"/>
            <w:lang w:val="en-US"/>
          </w:rPr>
          <w:delText>epending on the ultimate clinical or research question</w:delText>
        </w:r>
      </w:del>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del w:id="610" w:author="Danilo Bzdok" w:date="2018-04-29T18:19:00Z">
        <w:r w:rsidR="00C76687" w:rsidRPr="00C76687" w:rsidDel="00145798">
          <w:rPr>
            <w:rFonts w:ascii="Calibri" w:eastAsia="Times New Roman" w:hAnsi="Calibri" w:cs="Arial"/>
            <w:color w:val="222222"/>
            <w:shd w:val="clear" w:color="auto" w:fill="FFFFFF"/>
            <w:lang w:val="en-US"/>
          </w:rPr>
          <w:delText>give some way</w:delText>
        </w:r>
      </w:del>
      <w:ins w:id="611" w:author="Danilo Bzdok" w:date="2018-04-29T18:19:00Z">
        <w:r w:rsidR="00145798">
          <w:rPr>
            <w:rFonts w:ascii="Calibri" w:eastAsia="Times New Roman" w:hAnsi="Calibri" w:cs="Arial"/>
            <w:color w:val="222222"/>
            <w:shd w:val="clear" w:color="auto" w:fill="FFFFFF"/>
            <w:lang w:val="en-US"/>
          </w:rPr>
          <w:t>be supplemented</w:t>
        </w:r>
      </w:ins>
      <w:r w:rsidR="00C76687" w:rsidRPr="00C76687">
        <w:rPr>
          <w:rFonts w:ascii="Calibri" w:eastAsia="Times New Roman" w:hAnsi="Calibri" w:cs="Arial"/>
          <w:color w:val="222222"/>
          <w:shd w:val="clear" w:color="auto" w:fill="FFFFFF"/>
          <w:lang w:val="en-US"/>
        </w:rPr>
        <w:t xml:space="preserve"> </w:t>
      </w:r>
      <w:del w:id="612" w:author="Danilo Bzdok" w:date="2018-04-29T18:20:00Z">
        <w:r w:rsidR="00C76687" w:rsidRPr="00C76687" w:rsidDel="00145798">
          <w:rPr>
            <w:rFonts w:ascii="Calibri" w:eastAsia="Times New Roman" w:hAnsi="Calibri" w:cs="Arial"/>
            <w:color w:val="222222"/>
            <w:shd w:val="clear" w:color="auto" w:fill="FFFFFF"/>
            <w:lang w:val="en-US"/>
          </w:rPr>
          <w:delText>to</w:delText>
        </w:r>
        <w:r w:rsidR="00AF2C46" w:rsidRPr="00C76687" w:rsidDel="00145798">
          <w:rPr>
            <w:rFonts w:ascii="Calibri" w:eastAsia="Times New Roman" w:hAnsi="Calibri" w:cs="Arial"/>
            <w:color w:val="222222"/>
            <w:shd w:val="clear" w:color="auto" w:fill="FFFFFF"/>
            <w:lang w:val="en-US"/>
          </w:rPr>
          <w:delText xml:space="preserve"> the aim </w:delText>
        </w:r>
      </w:del>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del w:id="613" w:author="Danilo Bzdok" w:date="2018-04-29T18:21:00Z">
        <w:r w:rsidR="001F16C0" w:rsidDel="00513D82">
          <w:rPr>
            <w:rFonts w:ascii="Calibri" w:eastAsia="Times New Roman" w:hAnsi="Calibri" w:cs="Arial"/>
            <w:color w:val="222222"/>
            <w:shd w:val="clear" w:color="auto" w:fill="FFFFFF"/>
            <w:lang w:val="en-US"/>
          </w:rPr>
          <w:delText xml:space="preserve">Therefore, </w:delText>
        </w:r>
        <w:r w:rsidR="001F16C0" w:rsidDel="00513D82">
          <w:rPr>
            <w:rFonts w:ascii="Calibri" w:hAnsi="Calibri" w:cs="Arial"/>
            <w:color w:val="000000" w:themeColor="text1"/>
            <w:lang w:val="en-US"/>
          </w:rPr>
          <w:delText>c</w:delText>
        </w:r>
        <w:r w:rsidR="00A76291" w:rsidRPr="00C76687" w:rsidDel="00513D82">
          <w:rPr>
            <w:rFonts w:ascii="Calibri" w:hAnsi="Calibri" w:cs="Arial"/>
            <w:color w:val="000000" w:themeColor="text1"/>
            <w:lang w:val="en-US"/>
          </w:rPr>
          <w:delText>are needs to be taken in practical data analysis</w:delText>
        </w:r>
        <w:r w:rsidR="00A76291" w:rsidDel="00513D82">
          <w:rPr>
            <w:rFonts w:ascii="Calibri" w:hAnsi="Calibri" w:cs="Arial"/>
            <w:color w:val="000000" w:themeColor="text1"/>
            <w:lang w:val="en-US"/>
          </w:rPr>
          <w:delText>.</w:delText>
        </w:r>
        <w:r w:rsidR="00A76291" w:rsidDel="00513D82">
          <w:rPr>
            <w:rFonts w:ascii="Calibri" w:eastAsia="Times New Roman" w:hAnsi="Calibri" w:cs="Arial"/>
            <w:color w:val="222222"/>
            <w:shd w:val="clear" w:color="auto" w:fill="FFFFFF"/>
            <w:lang w:val="en-US"/>
          </w:rPr>
          <w:delText xml:space="preserve"> </w:delText>
        </w:r>
      </w:del>
      <w:r w:rsidR="00AF2C46" w:rsidRPr="00C76687">
        <w:rPr>
          <w:rFonts w:ascii="Calibri" w:eastAsia="Times New Roman" w:hAnsi="Calibri" w:cs="Arial"/>
          <w:color w:val="222222"/>
          <w:shd w:val="clear" w:color="auto" w:fill="FFFFFF"/>
          <w:lang w:val="en-US"/>
        </w:rPr>
        <w:t xml:space="preserve">Some statisticians </w:t>
      </w:r>
      <w:del w:id="614" w:author="Danilo Bzdok" w:date="2018-04-29T18:34:00Z">
        <w:r w:rsidR="00AF2C46" w:rsidRPr="00C76687" w:rsidDel="00030C96">
          <w:rPr>
            <w:rFonts w:ascii="Calibri" w:eastAsia="Times New Roman" w:hAnsi="Calibri" w:cs="Arial"/>
            <w:color w:val="222222"/>
            <w:shd w:val="clear" w:color="auto" w:fill="FFFFFF"/>
            <w:lang w:val="en-US"/>
          </w:rPr>
          <w:delText xml:space="preserve">have </w:delText>
        </w:r>
      </w:del>
      <w:ins w:id="615" w:author="Danilo Bzdok" w:date="2018-04-29T18:22:00Z">
        <w:r w:rsidR="00513D82">
          <w:rPr>
            <w:rFonts w:ascii="Calibri" w:eastAsia="Times New Roman" w:hAnsi="Calibri" w:cs="Arial"/>
            <w:color w:val="222222"/>
            <w:shd w:val="clear" w:color="auto" w:fill="FFFFFF"/>
            <w:lang w:val="en-US"/>
          </w:rPr>
          <w:t xml:space="preserve">therefore </w:t>
        </w:r>
      </w:ins>
      <w:r w:rsidR="00AF2C46" w:rsidRPr="00C76687">
        <w:rPr>
          <w:rFonts w:ascii="Calibri" w:eastAsia="Times New Roman" w:hAnsi="Calibri" w:cs="Arial"/>
          <w:color w:val="222222"/>
          <w:shd w:val="clear" w:color="auto" w:fill="FFFFFF"/>
          <w:lang w:val="en-US"/>
        </w:rPr>
        <w:t xml:space="preserve">proposed that </w:t>
      </w:r>
      <w:del w:id="616" w:author="Danilo Bzdok" w:date="2018-04-29T18:45:00Z">
        <w:r w:rsidR="00AF2C46" w:rsidRPr="00C76687" w:rsidDel="00FB5677">
          <w:rPr>
            <w:rFonts w:ascii="Calibri" w:eastAsia="Times New Roman" w:hAnsi="Calibri" w:cs="Arial"/>
            <w:color w:val="222222"/>
            <w:shd w:val="clear" w:color="auto" w:fill="FFFFFF"/>
            <w:lang w:val="en-US"/>
          </w:rPr>
          <w:delText xml:space="preserve">modeling </w:delText>
        </w:r>
      </w:del>
      <w:ins w:id="617" w:author="Danilo Bzdok" w:date="2018-04-29T18:45:00Z">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 xml:space="preserve">tools should be defined by the </w:t>
      </w:r>
      <w:del w:id="618" w:author="Danilo Bzdok" w:date="2018-04-29T18:40:00Z">
        <w:r w:rsidR="00AF2C46" w:rsidRPr="00C76687" w:rsidDel="00C637FA">
          <w:rPr>
            <w:rFonts w:ascii="Calibri" w:eastAsia="Times New Roman" w:hAnsi="Calibri" w:cs="Arial"/>
            <w:color w:val="222222"/>
            <w:shd w:val="clear" w:color="auto" w:fill="FFFFFF"/>
            <w:lang w:val="en-US"/>
          </w:rPr>
          <w:delText xml:space="preserve">problems </w:delText>
        </w:r>
      </w:del>
      <w:ins w:id="619" w:author="Danilo Bzdok" w:date="2018-04-29T18:40:00Z">
        <w:r w:rsidR="00C637FA">
          <w:rPr>
            <w:rFonts w:ascii="Calibri" w:eastAsia="Times New Roman" w:hAnsi="Calibri" w:cs="Arial"/>
            <w:color w:val="222222"/>
            <w:shd w:val="clear" w:color="auto" w:fill="FFFFFF"/>
            <w:lang w:val="en-US"/>
          </w:rPr>
          <w:t>modeling goals</w:t>
        </w:r>
        <w:r w:rsidR="00C637FA" w:rsidRPr="00C76687">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del w:id="620" w:author="Danilo Bzdok" w:date="2018-04-29T18:40:00Z">
        <w:r w:rsidR="00AF2C46" w:rsidRPr="00C76687" w:rsidDel="00C637FA">
          <w:rPr>
            <w:rFonts w:ascii="Calibri" w:eastAsia="Times New Roman" w:hAnsi="Calibri" w:cs="Arial"/>
            <w:color w:val="222222"/>
            <w:shd w:val="clear" w:color="auto" w:fill="FFFFFF"/>
            <w:lang w:val="en-US"/>
          </w:rPr>
          <w:delText>solve</w:delText>
        </w:r>
      </w:del>
      <w:ins w:id="621" w:author="Danilo Bzdok" w:date="2018-04-29T18:40:00Z">
        <w:r w:rsidR="00C637FA">
          <w:rPr>
            <w:rFonts w:ascii="Calibri" w:eastAsia="Times New Roman" w:hAnsi="Calibri" w:cs="Arial"/>
            <w:color w:val="222222"/>
            <w:shd w:val="clear" w:color="auto" w:fill="FFFFFF"/>
            <w:lang w:val="en-US"/>
          </w:rPr>
          <w:t>achieve</w:t>
        </w:r>
      </w:ins>
      <w:r w:rsidR="00AF2C46" w:rsidRPr="00C76687">
        <w:rPr>
          <w:rFonts w:ascii="Calibri" w:eastAsia="Times New Roman" w:hAnsi="Calibri" w:cs="Arial"/>
          <w:color w:val="222222"/>
          <w:shd w:val="clear" w:color="auto" w:fill="FFFFFF"/>
          <w:lang w:val="en-US"/>
        </w:rPr>
        <w:t xml:space="preserve">, rather than cataloguing methods under </w:t>
      </w:r>
      <w:del w:id="622" w:author="Danilo Bzdok" w:date="2018-04-29T18:22:00Z">
        <w:r w:rsidR="00AF2C46" w:rsidRPr="00C76687" w:rsidDel="00513D82">
          <w:rPr>
            <w:rFonts w:ascii="Calibri" w:eastAsia="Times New Roman" w:hAnsi="Calibri" w:cs="Arial"/>
            <w:color w:val="222222"/>
            <w:shd w:val="clear" w:color="auto" w:fill="FFFFFF"/>
            <w:lang w:val="en-US"/>
          </w:rPr>
          <w:delText xml:space="preserve">particular </w:delText>
        </w:r>
      </w:del>
      <w:r w:rsidR="00AF2C46" w:rsidRPr="00C76687">
        <w:rPr>
          <w:rFonts w:ascii="Calibri" w:eastAsia="Times New Roman" w:hAnsi="Calibri" w:cs="Arial"/>
          <w:color w:val="222222"/>
          <w:shd w:val="clear" w:color="auto" w:fill="FFFFFF"/>
          <w:lang w:val="en-US"/>
        </w:rPr>
        <w:t>umbrella terms</w:t>
      </w:r>
      <w:ins w:id="623" w:author="Danilo Bzdok" w:date="2018-04-29T18:22:00Z">
        <w:r w:rsidR="00513D82">
          <w:rPr>
            <w:rFonts w:ascii="Calibri" w:eastAsia="Times New Roman" w:hAnsi="Calibri" w:cs="Arial"/>
            <w:color w:val="222222"/>
            <w:shd w:val="clear" w:color="auto" w:fill="FFFFFF"/>
            <w:lang w:val="en-US"/>
          </w:rPr>
          <w:t xml:space="preserve">, such as </w:t>
        </w:r>
      </w:ins>
      <w:ins w:id="624" w:author="Danilo Bzdok" w:date="2018-04-29T18:40:00Z">
        <w:r w:rsidR="00C637FA">
          <w:rPr>
            <w:rFonts w:ascii="Calibri" w:eastAsia="Times New Roman" w:hAnsi="Calibri" w:cs="Arial"/>
            <w:color w:val="222222"/>
            <w:shd w:val="clear" w:color="auto" w:fill="FFFFFF"/>
            <w:lang w:val="en-US"/>
          </w:rPr>
          <w:t>‘</w:t>
        </w:r>
      </w:ins>
      <w:ins w:id="625" w:author="Danilo Bzdok" w:date="2018-04-29T18:33:00Z">
        <w:r w:rsidR="00E36DE5">
          <w:rPr>
            <w:rFonts w:ascii="Calibri" w:eastAsia="Times New Roman" w:hAnsi="Calibri" w:cs="Arial"/>
            <w:color w:val="222222"/>
            <w:shd w:val="clear" w:color="auto" w:fill="FFFFFF"/>
            <w:lang w:val="en-US"/>
          </w:rPr>
          <w:t>exploratory</w:t>
        </w:r>
      </w:ins>
      <w:ins w:id="626" w:author="Danilo Bzdok" w:date="2018-04-29T18:40:00Z">
        <w:r w:rsidR="00C637FA">
          <w:rPr>
            <w:rFonts w:ascii="Calibri" w:eastAsia="Times New Roman" w:hAnsi="Calibri" w:cs="Arial"/>
            <w:color w:val="222222"/>
            <w:shd w:val="clear" w:color="auto" w:fill="FFFFFF"/>
            <w:lang w:val="en-US"/>
          </w:rPr>
          <w:t>’</w:t>
        </w:r>
      </w:ins>
      <w:ins w:id="627" w:author="Danilo Bzdok" w:date="2018-04-29T18:22:00Z">
        <w:r w:rsidR="00513D82">
          <w:rPr>
            <w:rFonts w:ascii="Calibri" w:eastAsia="Times New Roman" w:hAnsi="Calibri" w:cs="Arial"/>
            <w:color w:val="222222"/>
            <w:shd w:val="clear" w:color="auto" w:fill="FFFFFF"/>
            <w:lang w:val="en-US"/>
          </w:rPr>
          <w:t xml:space="preserve"> vs. </w:t>
        </w:r>
      </w:ins>
      <w:ins w:id="628" w:author="Danilo Bzdok" w:date="2018-04-29T18:40:00Z">
        <w:r w:rsidR="00C637FA">
          <w:rPr>
            <w:rFonts w:ascii="Calibri" w:eastAsia="Times New Roman" w:hAnsi="Calibri" w:cs="Arial"/>
            <w:color w:val="222222"/>
            <w:shd w:val="clear" w:color="auto" w:fill="FFFFFF"/>
            <w:lang w:val="en-US"/>
          </w:rPr>
          <w:t>‘</w:t>
        </w:r>
      </w:ins>
      <w:ins w:id="629" w:author="Danilo Bzdok" w:date="2018-04-29T18:33:00Z">
        <w:r w:rsidR="00E36DE5">
          <w:rPr>
            <w:rFonts w:ascii="Calibri" w:eastAsia="Times New Roman" w:hAnsi="Calibri" w:cs="Arial"/>
            <w:color w:val="222222"/>
            <w:shd w:val="clear" w:color="auto" w:fill="FFFFFF"/>
            <w:lang w:val="en-US"/>
          </w:rPr>
          <w:t>confirmatory</w:t>
        </w:r>
      </w:ins>
      <w:ins w:id="630" w:author="Danilo Bzdok" w:date="2018-04-29T18:40:00Z">
        <w:r w:rsidR="00C637FA">
          <w:rPr>
            <w:rFonts w:ascii="Calibri" w:eastAsia="Times New Roman" w:hAnsi="Calibri" w:cs="Arial"/>
            <w:color w:val="222222"/>
            <w:shd w:val="clear" w:color="auto" w:fill="FFFFFF"/>
            <w:lang w:val="en-US"/>
          </w:rPr>
          <w:t>’</w:t>
        </w:r>
      </w:ins>
      <w:ins w:id="631" w:author="Danilo Bzdok" w:date="2018-04-29T18:22:00Z">
        <w:r w:rsidR="00513D82">
          <w:rPr>
            <w:rFonts w:ascii="Calibri" w:eastAsia="Times New Roman" w:hAnsi="Calibri" w:cs="Arial"/>
            <w:color w:val="222222"/>
            <w:shd w:val="clear" w:color="auto" w:fill="FFFFFF"/>
            <w:lang w:val="en-US"/>
          </w:rPr>
          <w:t xml:space="preserve"> or </w:t>
        </w:r>
      </w:ins>
      <w:ins w:id="632" w:author="Danilo Bzdok" w:date="2018-04-29T18:40:00Z">
        <w:r w:rsidR="00C637FA">
          <w:rPr>
            <w:rFonts w:ascii="Calibri" w:eastAsia="Times New Roman" w:hAnsi="Calibri" w:cs="Arial"/>
            <w:color w:val="222222"/>
            <w:shd w:val="clear" w:color="auto" w:fill="FFFFFF"/>
            <w:lang w:val="en-US"/>
          </w:rPr>
          <w:t>‘</w:t>
        </w:r>
      </w:ins>
      <w:ins w:id="633" w:author="Danilo Bzdok" w:date="2018-04-29T18:23:00Z">
        <w:r w:rsidR="00513D82">
          <w:rPr>
            <w:rFonts w:ascii="Calibri" w:eastAsia="Times New Roman" w:hAnsi="Calibri" w:cs="Arial"/>
            <w:color w:val="222222"/>
            <w:shd w:val="clear" w:color="auto" w:fill="FFFFFF"/>
            <w:lang w:val="en-US"/>
          </w:rPr>
          <w:t>statistics</w:t>
        </w:r>
      </w:ins>
      <w:ins w:id="634" w:author="Danilo Bzdok" w:date="2018-04-29T18:40:00Z">
        <w:r w:rsidR="00C637FA">
          <w:rPr>
            <w:rFonts w:ascii="Calibri" w:eastAsia="Times New Roman" w:hAnsi="Calibri" w:cs="Arial"/>
            <w:color w:val="222222"/>
            <w:shd w:val="clear" w:color="auto" w:fill="FFFFFF"/>
            <w:lang w:val="en-US"/>
          </w:rPr>
          <w:t>’</w:t>
        </w:r>
      </w:ins>
      <w:ins w:id="635" w:author="Danilo Bzdok" w:date="2018-04-29T18:23:00Z">
        <w:r w:rsidR="00513D82">
          <w:rPr>
            <w:rFonts w:ascii="Calibri" w:eastAsia="Times New Roman" w:hAnsi="Calibri" w:cs="Arial"/>
            <w:color w:val="222222"/>
            <w:shd w:val="clear" w:color="auto" w:fill="FFFFFF"/>
            <w:lang w:val="en-US"/>
          </w:rPr>
          <w:t xml:space="preserve"> vs. </w:t>
        </w:r>
      </w:ins>
      <w:ins w:id="636" w:author="Danilo Bzdok" w:date="2018-04-29T18:40:00Z">
        <w:r w:rsidR="00C637FA">
          <w:rPr>
            <w:rFonts w:ascii="Calibri" w:eastAsia="Times New Roman" w:hAnsi="Calibri" w:cs="Arial"/>
            <w:color w:val="222222"/>
            <w:shd w:val="clear" w:color="auto" w:fill="FFFFFF"/>
            <w:lang w:val="en-US"/>
          </w:rPr>
          <w:t>‘</w:t>
        </w:r>
      </w:ins>
      <w:ins w:id="637" w:author="Danilo Bzdok" w:date="2018-04-29T18:23:00Z">
        <w:r w:rsidR="00513D82">
          <w:rPr>
            <w:rFonts w:ascii="Calibri" w:eastAsia="Times New Roman" w:hAnsi="Calibri" w:cs="Arial"/>
            <w:color w:val="222222"/>
            <w:shd w:val="clear" w:color="auto" w:fill="FFFFFF"/>
            <w:lang w:val="en-US"/>
          </w:rPr>
          <w:t>data science</w:t>
        </w:r>
      </w:ins>
      <w:ins w:id="638" w:author="Danilo Bzdok" w:date="2018-04-29T18:40:00Z">
        <w:r w:rsidR="00C637FA">
          <w:rPr>
            <w:rFonts w:ascii="Calibri" w:eastAsia="Times New Roman" w:hAnsi="Calibri" w:cs="Arial"/>
            <w:color w:val="222222"/>
            <w:shd w:val="clear" w:color="auto" w:fill="FFFFFF"/>
            <w:lang w:val="en-US"/>
          </w:rPr>
          <w:t>’</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ins w:id="639" w:author="Danilo Bzdok" w:date="2018-04-29T18:24:00Z">
        <w:r w:rsidR="00513D82">
          <w:rPr>
            <w:rFonts w:ascii="Calibri" w:hAnsi="Calibri"/>
            <w:lang w:val="en-US"/>
          </w:rPr>
          <w:t xml:space="preserve">practicing </w:t>
        </w:r>
      </w:ins>
      <w:ins w:id="640" w:author="Danilo Bzdok" w:date="2018-04-29T18:25:00Z">
        <w:r w:rsidR="00326FF5">
          <w:rPr>
            <w:rFonts w:ascii="Calibri" w:hAnsi="Calibri"/>
            <w:lang w:val="en-US"/>
          </w:rPr>
          <w:t>medical doctors</w:t>
        </w:r>
      </w:ins>
      <w:del w:id="641" w:author="Danilo Bzdok" w:date="2018-04-29T18:25:00Z">
        <w:r w:rsidR="00F317EE" w:rsidDel="00326FF5">
          <w:rPr>
            <w:rFonts w:ascii="Calibri" w:hAnsi="Calibri"/>
            <w:lang w:val="en-US"/>
          </w:rPr>
          <w:delText>clinicians</w:delText>
        </w:r>
      </w:del>
      <w:r w:rsidR="00F317EE" w:rsidRPr="00C76687">
        <w:rPr>
          <w:rFonts w:ascii="Calibri" w:hAnsi="Calibri"/>
          <w:lang w:val="en-US"/>
        </w:rPr>
        <w:t xml:space="preserve"> to acknowledge the partly diverging modeling </w:t>
      </w:r>
      <w:del w:id="642" w:author="Danilo Bzdok" w:date="2018-04-29T18:40:00Z">
        <w:r w:rsidR="00F317EE" w:rsidRPr="00C76687" w:rsidDel="00C637FA">
          <w:rPr>
            <w:rFonts w:ascii="Calibri" w:hAnsi="Calibri"/>
            <w:lang w:val="en-US"/>
          </w:rPr>
          <w:delText xml:space="preserve">goals </w:delText>
        </w:r>
      </w:del>
      <w:ins w:id="643" w:author="Danilo Bzdok" w:date="2018-04-29T18:40:00Z">
        <w:r w:rsidR="00C637FA">
          <w:rPr>
            <w:rFonts w:ascii="Calibri" w:hAnsi="Calibri"/>
            <w:lang w:val="en-US"/>
          </w:rPr>
          <w:t>agendas</w:t>
        </w:r>
        <w:r w:rsidR="00C637FA" w:rsidRPr="00C76687">
          <w:rPr>
            <w:rFonts w:ascii="Calibri" w:hAnsi="Calibri"/>
            <w:lang w:val="en-US"/>
          </w:rPr>
          <w:t xml:space="preserve"> </w:t>
        </w:r>
      </w:ins>
      <w:r w:rsidR="00F317EE" w:rsidRPr="00C76687">
        <w:rPr>
          <w:rFonts w:ascii="Calibri" w:hAnsi="Calibri"/>
          <w:lang w:val="en-US"/>
        </w:rPr>
        <w:t xml:space="preserve">and </w:t>
      </w:r>
      <w:ins w:id="644" w:author="Danilo Bzdok" w:date="2018-04-29T18:41:00Z">
        <w:r w:rsidR="00C637FA">
          <w:rPr>
            <w:rFonts w:ascii="Calibri" w:hAnsi="Calibri"/>
            <w:lang w:val="en-US"/>
          </w:rPr>
          <w:t xml:space="preserve">ensuing </w:t>
        </w:r>
      </w:ins>
      <w:r w:rsidR="00F317EE" w:rsidRPr="00C76687">
        <w:rPr>
          <w:rFonts w:ascii="Calibri" w:hAnsi="Calibri"/>
          <w:lang w:val="en-US"/>
        </w:rPr>
        <w:t xml:space="preserve">scopes of interpretation </w:t>
      </w:r>
      <w:del w:id="645" w:author="Danilo Bzdok" w:date="2018-04-29T18:41:00Z">
        <w:r w:rsidR="00F317EE" w:rsidRPr="00C76687" w:rsidDel="00C637FA">
          <w:rPr>
            <w:rFonts w:ascii="Calibri" w:hAnsi="Calibri"/>
            <w:lang w:val="en-US"/>
          </w:rPr>
          <w:delText xml:space="preserve">of </w:delText>
        </w:r>
        <w:r w:rsidR="00F317EE" w:rsidDel="00C637FA">
          <w:rPr>
            <w:rFonts w:ascii="Calibri" w:hAnsi="Calibri"/>
            <w:lang w:val="en-US"/>
          </w:rPr>
          <w:delText xml:space="preserve">different modelling agendas </w:delText>
        </w:r>
      </w:del>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del w:id="646" w:author="Danilo Bzdok" w:date="2018-04-29T18:47:00Z">
        <w:r w:rsidR="00AF2C46" w:rsidRPr="00C76687" w:rsidDel="005205DF">
          <w:rPr>
            <w:rFonts w:ascii="Calibri" w:hAnsi="Calibri"/>
            <w:color w:val="000000" w:themeColor="text1"/>
            <w:lang w:val="en-US"/>
          </w:rPr>
          <w:delText xml:space="preserve">important </w:delText>
        </w:r>
      </w:del>
      <w:ins w:id="647" w:author="Danilo Bzdok" w:date="2018-04-29T18:47:00Z">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ins>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701C7D43"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ins w:id="648" w:author="Danilo Bzdok" w:date="2018-04-29T18:27:00Z">
        <w:r w:rsidR="0041020D">
          <w:rPr>
            <w:rFonts w:ascii="Calibri" w:eastAsia="Times New Roman" w:hAnsi="Calibri" w:cs="Arial"/>
            <w:color w:val="222222"/>
            <w:shd w:val="clear" w:color="auto" w:fill="FFFFFF"/>
            <w:lang w:val="en-US"/>
          </w:rPr>
          <w:t>n transitioning toward</w:t>
        </w:r>
      </w:ins>
      <w:ins w:id="649" w:author="Danilo Bzdok" w:date="2018-04-29T18:29:00Z">
        <w:r w:rsidR="0041020D">
          <w:rPr>
            <w:rFonts w:ascii="Calibri" w:eastAsia="Times New Roman" w:hAnsi="Calibri" w:cs="Arial"/>
            <w:color w:val="222222"/>
            <w:shd w:val="clear" w:color="auto" w:fill="FFFFFF"/>
            <w:lang w:val="en-US"/>
          </w:rPr>
          <w:t>s</w:t>
        </w:r>
      </w:ins>
      <w:ins w:id="650" w:author="Danilo Bzdok" w:date="2018-04-29T18:27:00Z">
        <w:r w:rsidR="0041020D">
          <w:rPr>
            <w:rFonts w:ascii="Calibri" w:eastAsia="Times New Roman" w:hAnsi="Calibri" w:cs="Arial"/>
            <w:color w:val="222222"/>
            <w:shd w:val="clear" w:color="auto" w:fill="FFFFFF"/>
            <w:lang w:val="en-US"/>
          </w:rPr>
          <w:t xml:space="preserve"> a future of precision medicine, i</w:t>
        </w:r>
      </w:ins>
      <w:r>
        <w:rPr>
          <w:rFonts w:ascii="Calibri" w:eastAsia="Times New Roman" w:hAnsi="Calibri" w:cs="Arial"/>
          <w:color w:val="222222"/>
          <w:shd w:val="clear" w:color="auto" w:fill="FFFFFF"/>
          <w:lang w:val="en-US"/>
        </w:rPr>
        <w:t xml:space="preserve">t may </w:t>
      </w:r>
      <w:ins w:id="651" w:author="Danilo Bzdok" w:date="2018-04-29T18:27:00Z">
        <w:r w:rsidR="0041020D">
          <w:rPr>
            <w:rFonts w:ascii="Calibri" w:eastAsia="Times New Roman" w:hAnsi="Calibri" w:cs="Arial"/>
            <w:color w:val="222222"/>
            <w:shd w:val="clear" w:color="auto" w:fill="FFFFFF"/>
            <w:lang w:val="en-US"/>
          </w:rPr>
          <w:t xml:space="preserve">become </w:t>
        </w:r>
      </w:ins>
      <w:r>
        <w:rPr>
          <w:rFonts w:ascii="Calibri" w:eastAsia="Times New Roman" w:hAnsi="Calibri" w:cs="Arial"/>
          <w:color w:val="222222"/>
          <w:shd w:val="clear" w:color="auto" w:fill="FFFFFF"/>
          <w:lang w:val="en-US"/>
        </w:rPr>
        <w:t xml:space="preserve">increasingly </w:t>
      </w:r>
      <w:del w:id="652" w:author="Danilo Bzdok" w:date="2018-04-29T18:27:00Z">
        <w:r w:rsidDel="0041020D">
          <w:rPr>
            <w:rFonts w:ascii="Calibri" w:eastAsia="Times New Roman" w:hAnsi="Calibri" w:cs="Arial"/>
            <w:color w:val="222222"/>
            <w:shd w:val="clear" w:color="auto" w:fill="FFFFFF"/>
            <w:lang w:val="en-US"/>
          </w:rPr>
          <w:delText>become apparent that</w:delText>
        </w:r>
        <w:r w:rsidR="002C4D5B" w:rsidRPr="00C76687" w:rsidDel="0041020D">
          <w:rPr>
            <w:rFonts w:ascii="Calibri" w:eastAsia="Times New Roman" w:hAnsi="Calibri" w:cs="Arial"/>
            <w:color w:val="222222"/>
            <w:shd w:val="clear" w:color="auto" w:fill="FFFFFF"/>
            <w:lang w:val="en-US"/>
          </w:rPr>
          <w:delText xml:space="preserve"> </w:delText>
        </w:r>
      </w:del>
      <w:ins w:id="653" w:author="Danilo Bzdok" w:date="2018-04-29T18:27:00Z">
        <w:r w:rsidR="0041020D">
          <w:rPr>
            <w:rFonts w:ascii="Calibri" w:eastAsia="Times New Roman" w:hAnsi="Calibri" w:cs="Arial"/>
            <w:color w:val="222222"/>
            <w:shd w:val="clear" w:color="auto" w:fill="FFFFFF"/>
            <w:lang w:val="en-US"/>
          </w:rPr>
          <w:t xml:space="preserve">critical that </w:t>
        </w:r>
      </w:ins>
      <w:del w:id="654" w:author="Danilo Bzdok" w:date="2018-04-29T18:51:00Z">
        <w:r w:rsidR="002C4D5B" w:rsidRPr="00C76687" w:rsidDel="001B0455">
          <w:rPr>
            <w:rFonts w:ascii="Calibri" w:eastAsia="Times New Roman" w:hAnsi="Calibri" w:cs="Arial"/>
            <w:color w:val="222222"/>
            <w:shd w:val="clear" w:color="auto" w:fill="FFFFFF"/>
            <w:lang w:val="en-US"/>
          </w:rPr>
          <w:delText>the modeling go</w:delText>
        </w:r>
        <w:r w:rsidDel="001B0455">
          <w:rPr>
            <w:rFonts w:ascii="Calibri" w:eastAsia="Times New Roman" w:hAnsi="Calibri" w:cs="Arial"/>
            <w:color w:val="222222"/>
            <w:shd w:val="clear" w:color="auto" w:fill="FFFFFF"/>
            <w:lang w:val="en-US"/>
          </w:rPr>
          <w:delText>als of inference and prediction</w:delText>
        </w:r>
      </w:del>
      <w:ins w:id="655" w:author="Danilo Bzdok" w:date="2018-04-29T18:56:00Z">
        <w:r w:rsidR="00D256A8">
          <w:rPr>
            <w:rFonts w:ascii="Calibri" w:eastAsia="Times New Roman" w:hAnsi="Calibri" w:cs="Arial"/>
            <w:color w:val="222222"/>
            <w:shd w:val="clear" w:color="auto" w:fill="FFFFFF"/>
            <w:lang w:val="en-US"/>
          </w:rPr>
          <w:t>mainstream</w:t>
        </w:r>
      </w:ins>
      <w:ins w:id="656" w:author="Danilo Bzdok" w:date="2018-04-29T18:51:00Z">
        <w:r w:rsidR="001B0455">
          <w:rPr>
            <w:rFonts w:ascii="Calibri" w:eastAsia="Times New Roman" w:hAnsi="Calibri" w:cs="Arial"/>
            <w:color w:val="222222"/>
            <w:shd w:val="clear" w:color="auto" w:fill="FFFFFF"/>
            <w:lang w:val="en-US"/>
          </w:rPr>
          <w:t xml:space="preserve"> statistics and machine learning</w:t>
        </w:r>
      </w:ins>
      <w:del w:id="657" w:author="Danilo Bzdok" w:date="2018-04-29T18:27:00Z">
        <w:r w:rsidR="00346270" w:rsidDel="0041020D">
          <w:rPr>
            <w:rFonts w:ascii="Calibri" w:eastAsia="Times New Roman" w:hAnsi="Calibri" w:cs="Arial"/>
            <w:color w:val="222222"/>
            <w:shd w:val="clear" w:color="auto" w:fill="FFFFFF"/>
            <w:lang w:val="en-US"/>
          </w:rPr>
          <w:delText>, even when using a linear model and using the same data,</w:delText>
        </w:r>
      </w:del>
      <w:r w:rsidR="002C4D5B" w:rsidRPr="00C76687">
        <w:rPr>
          <w:rFonts w:ascii="Calibri" w:eastAsia="Times New Roman" w:hAnsi="Calibri" w:cs="Arial"/>
          <w:color w:val="222222"/>
          <w:shd w:val="clear" w:color="auto" w:fill="FFFFFF"/>
          <w:lang w:val="en-US"/>
        </w:rPr>
        <w:t xml:space="preserve"> </w:t>
      </w:r>
      <w:del w:id="658" w:author="Danilo Bzdok" w:date="2018-04-29T18:27:00Z">
        <w:r w:rsidDel="0041020D">
          <w:rPr>
            <w:rFonts w:ascii="Calibri" w:eastAsia="Times New Roman" w:hAnsi="Calibri" w:cs="Arial"/>
            <w:color w:val="222222"/>
            <w:shd w:val="clear" w:color="auto" w:fill="FFFFFF"/>
            <w:lang w:val="en-US"/>
          </w:rPr>
          <w:delText>should</w:delText>
        </w:r>
        <w:r w:rsidR="002C4D5B" w:rsidRPr="00C76687" w:rsidDel="0041020D">
          <w:rPr>
            <w:rFonts w:ascii="Calibri" w:eastAsia="Times New Roman" w:hAnsi="Calibri" w:cs="Arial"/>
            <w:color w:val="222222"/>
            <w:shd w:val="clear" w:color="auto" w:fill="FFFFFF"/>
            <w:lang w:val="en-US"/>
          </w:rPr>
          <w:delText xml:space="preserve"> be viewed as </w:delText>
        </w:r>
      </w:del>
      <w:ins w:id="659" w:author="Danilo Bzdok" w:date="2018-04-29T18:27:00Z">
        <w:r w:rsidR="0041020D">
          <w:rPr>
            <w:rFonts w:ascii="Calibri" w:eastAsia="Times New Roman" w:hAnsi="Calibri" w:cs="Arial"/>
            <w:color w:val="222222"/>
            <w:shd w:val="clear" w:color="auto" w:fill="FFFFFF"/>
            <w:lang w:val="en-US"/>
          </w:rPr>
          <w:t xml:space="preserve">are </w:t>
        </w:r>
      </w:ins>
      <w:r w:rsidR="002C4D5B" w:rsidRPr="00C76687">
        <w:rPr>
          <w:rFonts w:ascii="Calibri" w:eastAsia="Times New Roman" w:hAnsi="Calibri" w:cs="Arial"/>
          <w:color w:val="222222"/>
          <w:shd w:val="clear" w:color="auto" w:fill="FFFFFF"/>
          <w:lang w:val="en-US"/>
        </w:rPr>
        <w:t xml:space="preserve">related </w:t>
      </w:r>
      <w:del w:id="660" w:author="Danilo Bzdok" w:date="2018-04-29T15:27:00Z">
        <w:r w:rsidR="002C4D5B" w:rsidRPr="00C76687" w:rsidDel="00463A1A">
          <w:rPr>
            <w:rFonts w:ascii="Calibri" w:eastAsia="Times New Roman" w:hAnsi="Calibri" w:cs="Arial"/>
            <w:color w:val="222222"/>
            <w:shd w:val="clear" w:color="auto" w:fill="FFFFFF"/>
            <w:lang w:val="en-US"/>
          </w:rPr>
          <w:delText xml:space="preserve">cousins </w:delText>
        </w:r>
      </w:del>
      <w:r w:rsidR="002C4D5B" w:rsidRPr="00C76687">
        <w:rPr>
          <w:rFonts w:ascii="Calibri" w:eastAsia="Times New Roman" w:hAnsi="Calibri" w:cs="Arial"/>
          <w:color w:val="222222"/>
          <w:shd w:val="clear" w:color="auto" w:fill="FFFFFF"/>
          <w:lang w:val="en-US"/>
        </w:rPr>
        <w:t xml:space="preserve">but </w:t>
      </w:r>
      <w:del w:id="661" w:author="Danilo Bzdok" w:date="2018-04-29T15:27:00Z">
        <w:r w:rsidR="002C4D5B" w:rsidRPr="00C76687" w:rsidDel="00463A1A">
          <w:rPr>
            <w:rFonts w:ascii="Calibri" w:eastAsia="Times New Roman" w:hAnsi="Calibri" w:cs="Arial"/>
            <w:color w:val="222222"/>
            <w:shd w:val="clear" w:color="auto" w:fill="FFFFFF"/>
            <w:lang w:val="en-US"/>
          </w:rPr>
          <w:delText>not twins</w:delText>
        </w:r>
      </w:del>
      <w:ins w:id="662" w:author="Danilo Bzdok" w:date="2018-04-29T15:27:00Z">
        <w:r w:rsidR="00463A1A">
          <w:rPr>
            <w:rFonts w:ascii="Calibri" w:eastAsia="Times New Roman" w:hAnsi="Calibri" w:cs="Arial"/>
            <w:color w:val="222222"/>
            <w:shd w:val="clear" w:color="auto" w:fill="FFFFFF"/>
            <w:lang w:val="en-US"/>
          </w:rPr>
          <w:t>different</w:t>
        </w:r>
      </w:ins>
      <w:ins w:id="663" w:author="Danilo Bzdok" w:date="2018-04-29T18:28:00Z">
        <w:r w:rsidR="0041020D">
          <w:rPr>
            <w:rFonts w:ascii="Calibri" w:eastAsia="Times New Roman" w:hAnsi="Calibri" w:cs="Arial"/>
            <w:color w:val="222222"/>
            <w:shd w:val="clear" w:color="auto" w:fill="FFFFFF"/>
            <w:lang w:val="en-US"/>
          </w:rPr>
          <w:t xml:space="preserve">, even </w:t>
        </w:r>
      </w:ins>
      <w:ins w:id="664" w:author="Danilo Bzdok" w:date="2018-04-29T18:29:00Z">
        <w:r w:rsidR="0041020D">
          <w:rPr>
            <w:rFonts w:ascii="Calibri" w:eastAsia="Times New Roman" w:hAnsi="Calibri" w:cs="Arial"/>
            <w:color w:val="222222"/>
            <w:shd w:val="clear" w:color="auto" w:fill="FFFFFF"/>
            <w:lang w:val="en-US"/>
          </w:rPr>
          <w:t xml:space="preserve">when </w:t>
        </w:r>
      </w:ins>
      <w:ins w:id="665" w:author="Danilo Bzdok" w:date="2018-04-29T18:28:00Z">
        <w:r w:rsidR="0041020D">
          <w:rPr>
            <w:rFonts w:ascii="Calibri" w:eastAsia="Times New Roman" w:hAnsi="Calibri" w:cs="Arial"/>
            <w:color w:val="222222"/>
            <w:shd w:val="clear" w:color="auto" w:fill="FFFFFF"/>
            <w:lang w:val="en-US"/>
          </w:rPr>
          <w:t xml:space="preserve">the data are the same and </w:t>
        </w:r>
      </w:ins>
      <w:ins w:id="666" w:author="Danilo Bzdok" w:date="2018-04-29T18:30:00Z">
        <w:r w:rsidR="0041020D">
          <w:rPr>
            <w:rFonts w:ascii="Calibri" w:eastAsia="Times New Roman" w:hAnsi="Calibri" w:cs="Arial"/>
            <w:color w:val="222222"/>
            <w:shd w:val="clear" w:color="auto" w:fill="FFFFFF"/>
            <w:lang w:val="en-US"/>
          </w:rPr>
          <w:t>widespread linear models are used</w:t>
        </w:r>
      </w:ins>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118471E" w:rsidR="0049741A" w:rsidRPr="00463A1A" w:rsidRDefault="008858EA" w:rsidP="00646C0A">
      <w:pPr>
        <w:jc w:val="both"/>
        <w:rPr>
          <w:rFonts w:ascii="Calibri" w:eastAsia="Times New Roman" w:hAnsi="Calibri"/>
          <w:sz w:val="22"/>
          <w:szCs w:val="22"/>
          <w:lang w:val="en-US"/>
          <w:rPrChange w:id="667" w:author="Danilo Bzdok" w:date="2018-04-29T15:25:00Z">
            <w:rPr>
              <w:rFonts w:eastAsia="Times New Roman"/>
              <w:lang w:val="en-US"/>
            </w:rPr>
          </w:rPrChange>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ins w:id="668" w:author="Danilo Bzdok" w:date="2018-04-29T15:24:00Z">
        <w:r w:rsidR="00463A1A" w:rsidRPr="00463A1A">
          <w:rPr>
            <w:rFonts w:ascii="Calibri" w:hAnsi="Calibri"/>
            <w:color w:val="000000" w:themeColor="text1"/>
            <w:sz w:val="22"/>
            <w:szCs w:val="22"/>
            <w:lang w:val="en-US"/>
          </w:rPr>
          <w:t>Based on</w:t>
        </w:r>
      </w:ins>
      <w:ins w:id="669" w:author="Danilo Bzdok" w:date="2018-04-29T15:21:00Z">
        <w:r w:rsidR="001701AA" w:rsidRPr="00463A1A">
          <w:rPr>
            <w:rFonts w:ascii="Calibri" w:hAnsi="Calibri"/>
            <w:color w:val="000000" w:themeColor="text1"/>
            <w:sz w:val="22"/>
            <w:szCs w:val="22"/>
            <w:lang w:val="en-US"/>
          </w:rPr>
          <w:t xml:space="preserve"> </w:t>
        </w:r>
        <w:r w:rsidR="001701AA" w:rsidRPr="00463A1A">
          <w:rPr>
            <w:rFonts w:ascii="Calibri" w:eastAsia="Times New Roman" w:hAnsi="Calibri"/>
            <w:color w:val="263238"/>
            <w:sz w:val="22"/>
            <w:szCs w:val="22"/>
            <w:lang w:val="en-US"/>
            <w:rPrChange w:id="670" w:author="Danilo Bzdok" w:date="2018-04-29T15:25:00Z">
              <w:rPr>
                <w:rFonts w:ascii="Helvetica" w:eastAsia="Times New Roman" w:hAnsi="Helvetica"/>
                <w:color w:val="263238"/>
                <w:sz w:val="20"/>
                <w:szCs w:val="20"/>
                <w:lang w:val="en-US"/>
              </w:rPr>
            </w:rPrChange>
          </w:rPr>
          <w:t>113,400 different simulations,</w:t>
        </w:r>
      </w:ins>
      <w:del w:id="671" w:author="Danilo Bzdok" w:date="2018-04-29T15:21:00Z">
        <w:r w:rsidR="0049741A" w:rsidRPr="00463A1A" w:rsidDel="001701AA">
          <w:rPr>
            <w:rFonts w:ascii="Calibri" w:hAnsi="Calibri"/>
            <w:color w:val="000000" w:themeColor="text1"/>
            <w:sz w:val="22"/>
            <w:szCs w:val="22"/>
            <w:lang w:val="en-US"/>
          </w:rPr>
          <w:delText xml:space="preserve">A </w:delText>
        </w:r>
        <w:r w:rsidR="00A15BF0" w:rsidRPr="00463A1A" w:rsidDel="001701AA">
          <w:rPr>
            <w:rFonts w:ascii="Calibri" w:hAnsi="Calibri"/>
            <w:color w:val="000000" w:themeColor="text1"/>
            <w:sz w:val="22"/>
            <w:szCs w:val="22"/>
            <w:lang w:val="en-US"/>
          </w:rPr>
          <w:delText>wide</w:delText>
        </w:r>
        <w:r w:rsidR="0049741A" w:rsidRPr="00463A1A" w:rsidDel="001701AA">
          <w:rPr>
            <w:rFonts w:ascii="Calibri" w:hAnsi="Calibri"/>
            <w:color w:val="000000" w:themeColor="text1"/>
            <w:sz w:val="22"/>
            <w:szCs w:val="22"/>
            <w:lang w:val="en-US"/>
          </w:rPr>
          <w:delText xml:space="preserve"> range of </w:delText>
        </w:r>
        <w:r w:rsidR="00B357BE" w:rsidRPr="00463A1A" w:rsidDel="001701AA">
          <w:rPr>
            <w:rFonts w:ascii="Calibri" w:hAnsi="Calibri"/>
            <w:color w:val="000000" w:themeColor="text1"/>
            <w:sz w:val="22"/>
            <w:szCs w:val="22"/>
            <w:lang w:val="en-US"/>
          </w:rPr>
          <w:delText>possible</w:delText>
        </w:r>
        <w:r w:rsidR="0049741A" w:rsidRPr="00463A1A" w:rsidDel="001701AA">
          <w:rPr>
            <w:rFonts w:ascii="Calibri" w:hAnsi="Calibri"/>
            <w:color w:val="000000" w:themeColor="text1"/>
            <w:sz w:val="22"/>
            <w:szCs w:val="22"/>
            <w:lang w:val="en-US"/>
          </w:rPr>
          <w:delText xml:space="preserve"> data-analysis settings </w:delText>
        </w:r>
      </w:del>
      <w:del w:id="672" w:author="Danilo Bzdok" w:date="2018-04-29T15:20:00Z">
        <w:r w:rsidR="0049741A" w:rsidRPr="00463A1A" w:rsidDel="001701AA">
          <w:rPr>
            <w:rFonts w:ascii="Calibri" w:hAnsi="Calibri"/>
            <w:color w:val="000000" w:themeColor="text1"/>
            <w:sz w:val="22"/>
            <w:szCs w:val="22"/>
            <w:lang w:val="en-US"/>
          </w:rPr>
          <w:delText xml:space="preserve">was </w:delText>
        </w:r>
        <w:r w:rsidR="0036062F" w:rsidRPr="00463A1A" w:rsidDel="001701AA">
          <w:rPr>
            <w:rFonts w:ascii="Calibri" w:hAnsi="Calibri"/>
            <w:color w:val="000000" w:themeColor="text1"/>
            <w:sz w:val="22"/>
            <w:szCs w:val="22"/>
            <w:lang w:val="en-US"/>
          </w:rPr>
          <w:delText>realized</w:delText>
        </w:r>
      </w:del>
      <w:ins w:id="673" w:author="Danilo Bzdok" w:date="2018-04-29T15:20:00Z">
        <w:r w:rsidR="001701AA" w:rsidRPr="00463A1A">
          <w:rPr>
            <w:rFonts w:ascii="Calibri" w:hAnsi="Calibri"/>
            <w:color w:val="000000" w:themeColor="text1"/>
            <w:sz w:val="22"/>
            <w:szCs w:val="22"/>
            <w:lang w:val="en-US"/>
          </w:rPr>
          <w:t xml:space="preserve"> the discrepancy between explanatory and predictive modeling</w:t>
        </w:r>
      </w:ins>
      <w:ins w:id="674" w:author="Danilo Bzdok" w:date="2018-04-29T15:22:00Z">
        <w:r w:rsidR="001701AA" w:rsidRPr="00463A1A">
          <w:rPr>
            <w:rFonts w:ascii="Calibri" w:hAnsi="Calibri"/>
            <w:color w:val="000000" w:themeColor="text1"/>
            <w:sz w:val="22"/>
            <w:szCs w:val="22"/>
            <w:lang w:val="en-US"/>
          </w:rPr>
          <w:t xml:space="preserve"> was quantified </w:t>
        </w:r>
      </w:ins>
      <w:ins w:id="675" w:author="Danilo Bzdok" w:date="2018-04-29T15:23:00Z">
        <w:r w:rsidR="001701AA" w:rsidRPr="00463A1A">
          <w:rPr>
            <w:rFonts w:ascii="Calibri" w:hAnsi="Calibri"/>
            <w:color w:val="000000" w:themeColor="text1"/>
            <w:sz w:val="22"/>
            <w:szCs w:val="22"/>
            <w:lang w:val="en-US"/>
          </w:rPr>
          <w:t>in</w:t>
        </w:r>
      </w:ins>
      <w:ins w:id="676" w:author="Danilo Bzdok" w:date="2018-04-29T15:22:00Z">
        <w:r w:rsidR="001701AA" w:rsidRPr="00463A1A">
          <w:rPr>
            <w:rFonts w:ascii="Calibri" w:hAnsi="Calibri"/>
            <w:color w:val="000000" w:themeColor="text1"/>
            <w:sz w:val="22"/>
            <w:szCs w:val="22"/>
            <w:lang w:val="en-US"/>
          </w:rPr>
          <w:t xml:space="preserve"> a wide range of possible data-analysis settings</w:t>
        </w:r>
      </w:ins>
      <w:del w:id="677" w:author="Danilo Bzdok" w:date="2018-04-29T15:21:00Z">
        <w:r w:rsidR="0049741A" w:rsidRPr="00463A1A" w:rsidDel="001701AA">
          <w:rPr>
            <w:rFonts w:ascii="Calibri" w:hAnsi="Calibri"/>
            <w:color w:val="000000" w:themeColor="text1"/>
            <w:sz w:val="22"/>
            <w:szCs w:val="22"/>
            <w:lang w:val="en-US"/>
          </w:rPr>
          <w:delText xml:space="preserve"> in </w:delText>
        </w:r>
        <w:r w:rsidR="0049741A" w:rsidRPr="00463A1A" w:rsidDel="001701AA">
          <w:rPr>
            <w:rFonts w:ascii="Calibri" w:eastAsia="Times New Roman" w:hAnsi="Calibri"/>
            <w:color w:val="263238"/>
            <w:sz w:val="22"/>
            <w:szCs w:val="22"/>
            <w:lang w:val="en-US"/>
            <w:rPrChange w:id="678" w:author="Danilo Bzdok" w:date="2018-04-29T15:25:00Z">
              <w:rPr>
                <w:rFonts w:ascii="Helvetica" w:eastAsia="Times New Roman" w:hAnsi="Helvetica"/>
                <w:color w:val="263238"/>
                <w:sz w:val="20"/>
                <w:szCs w:val="20"/>
                <w:lang w:val="en-US"/>
              </w:rPr>
            </w:rPrChange>
          </w:rPr>
          <w:delText xml:space="preserve">113,400 </w:delText>
        </w:r>
        <w:r w:rsidR="000E40CD" w:rsidRPr="00463A1A" w:rsidDel="001701AA">
          <w:rPr>
            <w:rFonts w:ascii="Calibri" w:eastAsia="Times New Roman" w:hAnsi="Calibri"/>
            <w:color w:val="263238"/>
            <w:sz w:val="22"/>
            <w:szCs w:val="22"/>
            <w:lang w:val="en-US"/>
            <w:rPrChange w:id="679" w:author="Danilo Bzdok" w:date="2018-04-29T15:25:00Z">
              <w:rPr>
                <w:rFonts w:ascii="Helvetica" w:eastAsia="Times New Roman" w:hAnsi="Helvetica"/>
                <w:color w:val="263238"/>
                <w:sz w:val="20"/>
                <w:szCs w:val="20"/>
                <w:lang w:val="en-US"/>
              </w:rPr>
            </w:rPrChange>
          </w:rPr>
          <w:delText xml:space="preserve">different </w:delText>
        </w:r>
        <w:r w:rsidR="00646C0A" w:rsidRPr="00463A1A" w:rsidDel="001701AA">
          <w:rPr>
            <w:rFonts w:ascii="Calibri" w:eastAsia="Times New Roman" w:hAnsi="Calibri"/>
            <w:color w:val="263238"/>
            <w:sz w:val="22"/>
            <w:szCs w:val="22"/>
            <w:lang w:val="en-US"/>
            <w:rPrChange w:id="680" w:author="Danilo Bzdok" w:date="2018-04-29T15:25:00Z">
              <w:rPr>
                <w:rFonts w:ascii="Helvetica" w:eastAsia="Times New Roman" w:hAnsi="Helvetica"/>
                <w:color w:val="263238"/>
                <w:sz w:val="20"/>
                <w:szCs w:val="20"/>
                <w:lang w:val="en-US"/>
              </w:rPr>
            </w:rPrChange>
          </w:rPr>
          <w:delText>simulations</w:delText>
        </w:r>
      </w:del>
      <w:r w:rsidR="0049741A" w:rsidRPr="00463A1A">
        <w:rPr>
          <w:rFonts w:ascii="Calibri" w:eastAsia="Times New Roman" w:hAnsi="Calibri"/>
          <w:color w:val="263238"/>
          <w:sz w:val="22"/>
          <w:szCs w:val="22"/>
          <w:lang w:val="en-US"/>
          <w:rPrChange w:id="681" w:author="Danilo Bzdok" w:date="2018-04-29T15:25:00Z">
            <w:rPr>
              <w:rFonts w:ascii="Helvetica" w:eastAsia="Times New Roman" w:hAnsi="Helvetica"/>
              <w:color w:val="263238"/>
              <w:sz w:val="20"/>
              <w:szCs w:val="20"/>
              <w:lang w:val="en-US"/>
            </w:rPr>
          </w:rPrChange>
        </w:rPr>
        <w:t>.</w:t>
      </w:r>
      <w:r w:rsidR="00646C0A" w:rsidRPr="00463A1A">
        <w:rPr>
          <w:rFonts w:ascii="Calibri" w:eastAsia="Times New Roman" w:hAnsi="Calibri"/>
          <w:color w:val="263238"/>
          <w:sz w:val="22"/>
          <w:szCs w:val="22"/>
          <w:lang w:val="en-US"/>
          <w:rPrChange w:id="682" w:author="Danilo Bzdok" w:date="2018-04-29T15:25:00Z">
            <w:rPr>
              <w:rFonts w:ascii="Helvetica" w:eastAsia="Times New Roman" w:hAnsi="Helvetica"/>
              <w:color w:val="263238"/>
              <w:sz w:val="20"/>
              <w:szCs w:val="20"/>
              <w:lang w:val="en-US"/>
            </w:rPr>
          </w:rPrChange>
        </w:rPr>
        <w:t xml:space="preserve"> The generated </w:t>
      </w:r>
      <w:r w:rsidR="00C72A8A" w:rsidRPr="00463A1A">
        <w:rPr>
          <w:rFonts w:ascii="Calibri" w:eastAsia="Times New Roman" w:hAnsi="Calibri"/>
          <w:color w:val="263238"/>
          <w:sz w:val="22"/>
          <w:szCs w:val="22"/>
          <w:lang w:val="en-US"/>
          <w:rPrChange w:id="683" w:author="Danilo Bzdok" w:date="2018-04-29T15:25:00Z">
            <w:rPr>
              <w:rFonts w:ascii="Helvetica" w:eastAsia="Times New Roman" w:hAnsi="Helvetica"/>
              <w:color w:val="263238"/>
              <w:sz w:val="20"/>
              <w:szCs w:val="20"/>
              <w:lang w:val="en-US"/>
            </w:rPr>
          </w:rPrChange>
        </w:rPr>
        <w:t>variables and outcome</w:t>
      </w:r>
      <w:r w:rsidR="003A487D" w:rsidRPr="00463A1A">
        <w:rPr>
          <w:rFonts w:ascii="Calibri" w:eastAsia="Times New Roman" w:hAnsi="Calibri"/>
          <w:color w:val="263238"/>
          <w:sz w:val="22"/>
          <w:szCs w:val="22"/>
          <w:lang w:val="en-US"/>
          <w:rPrChange w:id="684" w:author="Danilo Bzdok" w:date="2018-04-29T15:25:00Z">
            <w:rPr>
              <w:rFonts w:ascii="Helvetica" w:eastAsia="Times New Roman" w:hAnsi="Helvetica"/>
              <w:color w:val="263238"/>
              <w:sz w:val="20"/>
              <w:szCs w:val="20"/>
              <w:lang w:val="en-US"/>
            </w:rPr>
          </w:rPrChange>
        </w:rPr>
        <w:t xml:space="preserve"> were fed into linear models </w:t>
      </w:r>
      <w:r w:rsidR="00A15BF0" w:rsidRPr="00463A1A">
        <w:rPr>
          <w:rFonts w:ascii="Calibri" w:eastAsia="Times New Roman" w:hAnsi="Calibri"/>
          <w:color w:val="263238"/>
          <w:sz w:val="22"/>
          <w:szCs w:val="22"/>
          <w:lang w:val="en-US"/>
          <w:rPrChange w:id="685" w:author="Danilo Bzdok" w:date="2018-04-29T15:25:00Z">
            <w:rPr>
              <w:rFonts w:ascii="Helvetica" w:eastAsia="Times New Roman" w:hAnsi="Helvetica"/>
              <w:color w:val="263238"/>
              <w:sz w:val="20"/>
              <w:szCs w:val="20"/>
              <w:lang w:val="en-US"/>
            </w:rPr>
          </w:rPrChange>
        </w:rPr>
        <w:t xml:space="preserve">with the goal </w:t>
      </w:r>
      <w:r w:rsidR="003A487D" w:rsidRPr="00463A1A">
        <w:rPr>
          <w:rFonts w:ascii="Calibri" w:eastAsia="Times New Roman" w:hAnsi="Calibri"/>
          <w:color w:val="263238"/>
          <w:sz w:val="22"/>
          <w:szCs w:val="22"/>
          <w:lang w:val="en-US"/>
          <w:rPrChange w:id="686" w:author="Danilo Bzdok" w:date="2018-04-29T15:25:00Z">
            <w:rPr>
              <w:rFonts w:ascii="Helvetica" w:eastAsia="Times New Roman" w:hAnsi="Helvetica"/>
              <w:color w:val="263238"/>
              <w:sz w:val="20"/>
              <w:szCs w:val="20"/>
              <w:lang w:val="en-US"/>
            </w:rPr>
          </w:rPrChange>
        </w:rPr>
        <w:t xml:space="preserve">to draw classical </w:t>
      </w:r>
      <w:r w:rsidR="007715ED" w:rsidRPr="00463A1A">
        <w:rPr>
          <w:rFonts w:ascii="Calibri" w:eastAsia="Times New Roman" w:hAnsi="Calibri"/>
          <w:color w:val="263238"/>
          <w:sz w:val="22"/>
          <w:szCs w:val="22"/>
          <w:lang w:val="en-US"/>
          <w:rPrChange w:id="687" w:author="Danilo Bzdok" w:date="2018-04-29T15:25:00Z">
            <w:rPr>
              <w:rFonts w:ascii="Helvetica" w:eastAsia="Times New Roman" w:hAnsi="Helvetica"/>
              <w:color w:val="263238"/>
              <w:sz w:val="20"/>
              <w:szCs w:val="20"/>
              <w:lang w:val="en-US"/>
            </w:rPr>
          </w:rPrChange>
        </w:rPr>
        <w:t>inference (</w:t>
      </w:r>
      <w:r w:rsidR="004C6511" w:rsidRPr="00463A1A">
        <w:rPr>
          <w:rFonts w:ascii="Calibri" w:eastAsia="Times New Roman" w:hAnsi="Calibri"/>
          <w:color w:val="263238"/>
          <w:sz w:val="22"/>
          <w:szCs w:val="22"/>
          <w:lang w:val="en-US"/>
          <w:rPrChange w:id="688" w:author="Danilo Bzdok" w:date="2018-04-29T15:25:00Z">
            <w:rPr>
              <w:rFonts w:ascii="Helvetica" w:eastAsia="Times New Roman" w:hAnsi="Helvetica"/>
              <w:color w:val="263238"/>
              <w:sz w:val="20"/>
              <w:szCs w:val="20"/>
              <w:lang w:val="en-US"/>
            </w:rPr>
          </w:rPrChange>
        </w:rPr>
        <w:t>smallest p-value among all model coefficients</w:t>
      </w:r>
      <w:r w:rsidR="007715ED" w:rsidRPr="00463A1A">
        <w:rPr>
          <w:rFonts w:ascii="Calibri" w:eastAsia="Times New Roman" w:hAnsi="Calibri"/>
          <w:color w:val="263238"/>
          <w:sz w:val="22"/>
          <w:szCs w:val="22"/>
          <w:lang w:val="en-US"/>
          <w:rPrChange w:id="689" w:author="Danilo Bzdok" w:date="2018-04-29T15:25:00Z">
            <w:rPr>
              <w:rFonts w:ascii="Helvetica" w:eastAsia="Times New Roman" w:hAnsi="Helvetica"/>
              <w:color w:val="263238"/>
              <w:sz w:val="20"/>
              <w:szCs w:val="20"/>
              <w:lang w:val="en-US"/>
            </w:rPr>
          </w:rPrChange>
        </w:rPr>
        <w:t xml:space="preserve">, </w:t>
      </w:r>
      <w:r w:rsidR="000E40CD" w:rsidRPr="00463A1A">
        <w:rPr>
          <w:rFonts w:ascii="Calibri" w:eastAsia="Times New Roman" w:hAnsi="Calibri"/>
          <w:color w:val="263238"/>
          <w:sz w:val="22"/>
          <w:szCs w:val="22"/>
          <w:lang w:val="en-US"/>
          <w:rPrChange w:id="690" w:author="Danilo Bzdok" w:date="2018-04-29T15:25:00Z">
            <w:rPr>
              <w:rFonts w:ascii="Helvetica" w:eastAsia="Times New Roman" w:hAnsi="Helvetica"/>
              <w:color w:val="263238"/>
              <w:sz w:val="20"/>
              <w:szCs w:val="20"/>
              <w:lang w:val="en-US"/>
            </w:rPr>
          </w:rPrChange>
        </w:rPr>
        <w:t xml:space="preserve">x </w:t>
      </w:r>
      <w:r w:rsidR="003A487D" w:rsidRPr="00463A1A">
        <w:rPr>
          <w:rFonts w:ascii="Calibri" w:eastAsia="Times New Roman" w:hAnsi="Calibri"/>
          <w:color w:val="263238"/>
          <w:sz w:val="22"/>
          <w:szCs w:val="22"/>
          <w:lang w:val="en-US"/>
          <w:rPrChange w:id="691" w:author="Danilo Bzdok" w:date="2018-04-29T15:25:00Z">
            <w:rPr>
              <w:rFonts w:ascii="Helvetica" w:eastAsia="Times New Roman" w:hAnsi="Helvetica"/>
              <w:color w:val="263238"/>
              <w:sz w:val="20"/>
              <w:szCs w:val="20"/>
              <w:lang w:val="en-US"/>
            </w:rPr>
          </w:rPrChange>
        </w:rPr>
        <w:t>axis) and to evaluate</w:t>
      </w:r>
      <w:r w:rsidR="007715ED" w:rsidRPr="00463A1A">
        <w:rPr>
          <w:rFonts w:ascii="Calibri" w:eastAsia="Times New Roman" w:hAnsi="Calibri"/>
          <w:color w:val="263238"/>
          <w:sz w:val="22"/>
          <w:szCs w:val="22"/>
          <w:lang w:val="en-US"/>
          <w:rPrChange w:id="692" w:author="Danilo Bzdok" w:date="2018-04-29T15:25:00Z">
            <w:rPr>
              <w:rFonts w:ascii="Helvetica" w:eastAsia="Times New Roman" w:hAnsi="Helvetica"/>
              <w:color w:val="263238"/>
              <w:sz w:val="20"/>
              <w:szCs w:val="20"/>
              <w:lang w:val="en-US"/>
            </w:rPr>
          </w:rPrChange>
        </w:rPr>
        <w:t xml:space="preserve"> model </w:t>
      </w:r>
      <w:r w:rsidR="009E7052" w:rsidRPr="00463A1A">
        <w:rPr>
          <w:rFonts w:ascii="Calibri" w:eastAsia="Times New Roman" w:hAnsi="Calibri"/>
          <w:color w:val="263238"/>
          <w:sz w:val="22"/>
          <w:szCs w:val="22"/>
          <w:lang w:val="en-US"/>
          <w:rPrChange w:id="693" w:author="Danilo Bzdok" w:date="2018-04-29T15:25:00Z">
            <w:rPr>
              <w:rFonts w:ascii="Helvetica" w:eastAsia="Times New Roman" w:hAnsi="Helvetica"/>
              <w:color w:val="263238"/>
              <w:sz w:val="20"/>
              <w:szCs w:val="20"/>
              <w:lang w:val="en-US"/>
            </w:rPr>
          </w:rPrChange>
        </w:rPr>
        <w:t xml:space="preserve">forecasting </w:t>
      </w:r>
      <w:r w:rsidR="007715ED" w:rsidRPr="00463A1A">
        <w:rPr>
          <w:rFonts w:ascii="Calibri" w:eastAsia="Times New Roman" w:hAnsi="Calibri"/>
          <w:color w:val="263238"/>
          <w:sz w:val="22"/>
          <w:szCs w:val="22"/>
          <w:lang w:val="en-US"/>
          <w:rPrChange w:id="694" w:author="Danilo Bzdok" w:date="2018-04-29T15:25:00Z">
            <w:rPr>
              <w:rFonts w:ascii="Helvetica" w:eastAsia="Times New Roman" w:hAnsi="Helvetica"/>
              <w:color w:val="263238"/>
              <w:sz w:val="20"/>
              <w:szCs w:val="20"/>
              <w:lang w:val="en-US"/>
            </w:rPr>
          </w:rPrChange>
        </w:rPr>
        <w:t>performance on never seen data (out-of-sample R</w:t>
      </w:r>
      <w:r w:rsidR="007715ED" w:rsidRPr="00463A1A">
        <w:rPr>
          <w:rFonts w:ascii="Calibri" w:eastAsia="Times New Roman" w:hAnsi="Calibri"/>
          <w:color w:val="263238"/>
          <w:sz w:val="22"/>
          <w:szCs w:val="22"/>
          <w:vertAlign w:val="superscript"/>
          <w:lang w:val="en-US"/>
          <w:rPrChange w:id="695" w:author="Danilo Bzdok" w:date="2018-04-29T15:25:00Z">
            <w:rPr>
              <w:rFonts w:ascii="Helvetica" w:eastAsia="Times New Roman" w:hAnsi="Helvetica"/>
              <w:color w:val="263238"/>
              <w:sz w:val="20"/>
              <w:szCs w:val="20"/>
              <w:vertAlign w:val="superscript"/>
              <w:lang w:val="en-US"/>
            </w:rPr>
          </w:rPrChange>
        </w:rPr>
        <w:t>2</w:t>
      </w:r>
      <w:r w:rsidR="007715ED" w:rsidRPr="00463A1A">
        <w:rPr>
          <w:rFonts w:ascii="Calibri" w:eastAsia="Times New Roman" w:hAnsi="Calibri"/>
          <w:color w:val="263238"/>
          <w:sz w:val="22"/>
          <w:szCs w:val="22"/>
          <w:lang w:val="en-US"/>
          <w:rPrChange w:id="696" w:author="Danilo Bzdok" w:date="2018-04-29T15:25:00Z">
            <w:rPr>
              <w:rFonts w:ascii="Helvetica" w:eastAsia="Times New Roman" w:hAnsi="Helvetica"/>
              <w:color w:val="263238"/>
              <w:sz w:val="20"/>
              <w:szCs w:val="20"/>
              <w:lang w:val="en-US"/>
            </w:rPr>
          </w:rPrChange>
        </w:rPr>
        <w:t xml:space="preserve"> score</w:t>
      </w:r>
      <w:r w:rsidR="004C6511" w:rsidRPr="00463A1A">
        <w:rPr>
          <w:rFonts w:ascii="Calibri" w:eastAsia="Times New Roman" w:hAnsi="Calibri"/>
          <w:color w:val="263238"/>
          <w:sz w:val="22"/>
          <w:szCs w:val="22"/>
          <w:lang w:val="en-US"/>
          <w:rPrChange w:id="697" w:author="Danilo Bzdok" w:date="2018-04-29T15:25:00Z">
            <w:rPr>
              <w:rFonts w:ascii="Helvetica" w:eastAsia="Times New Roman" w:hAnsi="Helvetica"/>
              <w:color w:val="263238"/>
              <w:sz w:val="20"/>
              <w:szCs w:val="20"/>
              <w:lang w:val="en-US"/>
            </w:rPr>
          </w:rPrChange>
        </w:rPr>
        <w:t xml:space="preserve"> of </w:t>
      </w:r>
      <w:r w:rsidR="00CF140F" w:rsidRPr="00463A1A">
        <w:rPr>
          <w:rFonts w:ascii="Calibri" w:eastAsia="Times New Roman" w:hAnsi="Calibri"/>
          <w:color w:val="263238"/>
          <w:sz w:val="22"/>
          <w:szCs w:val="22"/>
          <w:lang w:val="en-US"/>
          <w:rPrChange w:id="698" w:author="Danilo Bzdok" w:date="2018-04-29T15:25:00Z">
            <w:rPr>
              <w:rFonts w:ascii="Helvetica" w:eastAsia="Times New Roman" w:hAnsi="Helvetica"/>
              <w:color w:val="263238"/>
              <w:sz w:val="20"/>
              <w:szCs w:val="20"/>
              <w:lang w:val="en-US"/>
            </w:rPr>
          </w:rPrChange>
        </w:rPr>
        <w:t xml:space="preserve">the </w:t>
      </w:r>
      <w:r w:rsidR="004C6511" w:rsidRPr="00463A1A">
        <w:rPr>
          <w:rFonts w:ascii="Calibri" w:eastAsia="Times New Roman" w:hAnsi="Calibri"/>
          <w:color w:val="263238"/>
          <w:sz w:val="22"/>
          <w:szCs w:val="22"/>
          <w:lang w:val="en-US"/>
          <w:rPrChange w:id="699" w:author="Danilo Bzdok" w:date="2018-04-29T15:25:00Z">
            <w:rPr>
              <w:rFonts w:ascii="Helvetica" w:eastAsia="Times New Roman" w:hAnsi="Helvetica"/>
              <w:color w:val="263238"/>
              <w:sz w:val="20"/>
              <w:szCs w:val="20"/>
              <w:lang w:val="en-US"/>
            </w:rPr>
          </w:rPrChange>
        </w:rPr>
        <w:t>model</w:t>
      </w:r>
      <w:r w:rsidR="007715ED" w:rsidRPr="00463A1A">
        <w:rPr>
          <w:rFonts w:ascii="Calibri" w:eastAsia="Times New Roman" w:hAnsi="Calibri"/>
          <w:color w:val="263238"/>
          <w:sz w:val="22"/>
          <w:szCs w:val="22"/>
          <w:lang w:val="en-US"/>
          <w:rPrChange w:id="700" w:author="Danilo Bzdok" w:date="2018-04-29T15:25:00Z">
            <w:rPr>
              <w:rFonts w:ascii="Helvetica" w:eastAsia="Times New Roman" w:hAnsi="Helvetica"/>
              <w:color w:val="263238"/>
              <w:sz w:val="20"/>
              <w:szCs w:val="20"/>
              <w:lang w:val="en-US"/>
            </w:rPr>
          </w:rPrChange>
        </w:rPr>
        <w:t>, y axis).</w:t>
      </w:r>
      <w:r w:rsidR="00A15BF0" w:rsidRPr="00463A1A">
        <w:rPr>
          <w:rFonts w:ascii="Calibri" w:eastAsia="Times New Roman" w:hAnsi="Calibri"/>
          <w:color w:val="263238"/>
          <w:sz w:val="22"/>
          <w:szCs w:val="22"/>
          <w:lang w:val="en-US"/>
          <w:rPrChange w:id="701" w:author="Danilo Bzdok" w:date="2018-04-29T15:25:00Z">
            <w:rPr>
              <w:rFonts w:ascii="Helvetica" w:eastAsia="Times New Roman" w:hAnsi="Helvetica"/>
              <w:color w:val="263238"/>
              <w:sz w:val="20"/>
              <w:szCs w:val="20"/>
              <w:lang w:val="en-US"/>
            </w:rPr>
          </w:rPrChange>
        </w:rPr>
        <w:t xml:space="preserve"> </w:t>
      </w:r>
      <w:r w:rsidR="00DE3CDE" w:rsidRPr="00463A1A">
        <w:rPr>
          <w:rFonts w:ascii="Calibri" w:eastAsia="Times New Roman" w:hAnsi="Calibri"/>
          <w:b/>
          <w:color w:val="263238"/>
          <w:sz w:val="22"/>
          <w:szCs w:val="22"/>
          <w:lang w:val="en-US"/>
          <w:rPrChange w:id="702" w:author="Danilo Bzdok" w:date="2018-04-29T15:25:00Z">
            <w:rPr>
              <w:rFonts w:ascii="Helvetica" w:eastAsia="Times New Roman" w:hAnsi="Helvetica"/>
              <w:b/>
              <w:color w:val="263238"/>
              <w:sz w:val="20"/>
              <w:szCs w:val="20"/>
              <w:lang w:val="en-US"/>
            </w:rPr>
          </w:rPrChange>
        </w:rPr>
        <w:t>A)</w:t>
      </w:r>
      <w:r w:rsidR="00A15BF0" w:rsidRPr="00463A1A">
        <w:rPr>
          <w:rFonts w:ascii="Calibri" w:eastAsia="Times New Roman" w:hAnsi="Calibri"/>
          <w:i/>
          <w:color w:val="263238"/>
          <w:sz w:val="22"/>
          <w:szCs w:val="22"/>
          <w:lang w:val="en-US"/>
          <w:rPrChange w:id="703" w:author="Danilo Bzdok" w:date="2018-04-29T15:25:00Z">
            <w:rPr>
              <w:rFonts w:ascii="Helvetica" w:eastAsia="Times New Roman" w:hAnsi="Helvetica"/>
              <w:i/>
              <w:color w:val="263238"/>
              <w:sz w:val="20"/>
              <w:szCs w:val="20"/>
              <w:lang w:val="en-US"/>
            </w:rPr>
          </w:rPrChange>
        </w:rPr>
        <w:t xml:space="preserve"> </w:t>
      </w:r>
      <w:r w:rsidR="00121F78" w:rsidRPr="00463A1A">
        <w:rPr>
          <w:rFonts w:ascii="Calibri" w:eastAsia="Times New Roman" w:hAnsi="Calibri"/>
          <w:color w:val="263238"/>
          <w:sz w:val="22"/>
          <w:szCs w:val="22"/>
          <w:lang w:val="en-US"/>
          <w:rPrChange w:id="704" w:author="Danilo Bzdok" w:date="2018-04-29T15:25:00Z">
            <w:rPr>
              <w:rFonts w:ascii="Helvetica" w:eastAsia="Times New Roman" w:hAnsi="Helvetica"/>
              <w:color w:val="263238"/>
              <w:sz w:val="20"/>
              <w:szCs w:val="20"/>
              <w:lang w:val="en-US"/>
            </w:rPr>
          </w:rPrChange>
        </w:rPr>
        <w:t xml:space="preserve">Hexagonal binning </w:t>
      </w:r>
      <w:r w:rsidR="00D643C8" w:rsidRPr="00463A1A">
        <w:rPr>
          <w:rFonts w:ascii="Calibri" w:eastAsia="Times New Roman" w:hAnsi="Calibri"/>
          <w:color w:val="263238"/>
          <w:sz w:val="22"/>
          <w:szCs w:val="22"/>
          <w:lang w:val="en-US"/>
          <w:rPrChange w:id="705" w:author="Danilo Bzdok" w:date="2018-04-29T15:25:00Z">
            <w:rPr>
              <w:rFonts w:ascii="Helvetica" w:eastAsia="Times New Roman" w:hAnsi="Helvetica"/>
              <w:color w:val="263238"/>
              <w:sz w:val="20"/>
              <w:szCs w:val="20"/>
              <w:lang w:val="en-US"/>
            </w:rPr>
          </w:rPrChange>
        </w:rPr>
        <w:t>summarizes</w:t>
      </w:r>
      <w:r w:rsidR="00526A83" w:rsidRPr="00463A1A">
        <w:rPr>
          <w:rFonts w:ascii="Calibri" w:eastAsia="Times New Roman" w:hAnsi="Calibri"/>
          <w:color w:val="263238"/>
          <w:sz w:val="22"/>
          <w:szCs w:val="22"/>
          <w:lang w:val="en-US"/>
          <w:rPrChange w:id="706" w:author="Danilo Bzdok" w:date="2018-04-29T15:25:00Z">
            <w:rPr>
              <w:rFonts w:ascii="Helvetica" w:eastAsia="Times New Roman" w:hAnsi="Helvetica"/>
              <w:color w:val="263238"/>
              <w:sz w:val="20"/>
              <w:szCs w:val="20"/>
              <w:lang w:val="en-US"/>
            </w:rPr>
          </w:rPrChange>
        </w:rPr>
        <w:t xml:space="preserve"> how many simulations led to a </w:t>
      </w:r>
      <w:proofErr w:type="gramStart"/>
      <w:r w:rsidR="00E55D0B" w:rsidRPr="00463A1A">
        <w:rPr>
          <w:rFonts w:ascii="Calibri" w:eastAsia="Times New Roman" w:hAnsi="Calibri"/>
          <w:color w:val="263238"/>
          <w:sz w:val="22"/>
          <w:szCs w:val="22"/>
          <w:lang w:val="en-US"/>
          <w:rPrChange w:id="707" w:author="Danilo Bzdok" w:date="2018-04-29T15:25:00Z">
            <w:rPr>
              <w:rFonts w:ascii="Helvetica" w:eastAsia="Times New Roman" w:hAnsi="Helvetica"/>
              <w:color w:val="263238"/>
              <w:sz w:val="20"/>
              <w:szCs w:val="20"/>
              <w:lang w:val="en-US"/>
            </w:rPr>
          </w:rPrChange>
        </w:rPr>
        <w:t xml:space="preserve">particular </w:t>
      </w:r>
      <w:r w:rsidR="00526A83" w:rsidRPr="00463A1A">
        <w:rPr>
          <w:rFonts w:ascii="Calibri" w:eastAsia="Times New Roman" w:hAnsi="Calibri"/>
          <w:color w:val="263238"/>
          <w:sz w:val="22"/>
          <w:szCs w:val="22"/>
          <w:lang w:val="en-US"/>
          <w:rPrChange w:id="708" w:author="Danilo Bzdok" w:date="2018-04-29T15:25:00Z">
            <w:rPr>
              <w:rFonts w:ascii="Helvetica" w:eastAsia="Times New Roman" w:hAnsi="Helvetica"/>
              <w:color w:val="263238"/>
              <w:sz w:val="20"/>
              <w:szCs w:val="20"/>
              <w:lang w:val="en-US"/>
            </w:rPr>
          </w:rPrChange>
        </w:rPr>
        <w:t>prediction-inference</w:t>
      </w:r>
      <w:proofErr w:type="gramEnd"/>
      <w:r w:rsidR="00526A83" w:rsidRPr="00463A1A">
        <w:rPr>
          <w:rFonts w:ascii="Calibri" w:eastAsia="Times New Roman" w:hAnsi="Calibri"/>
          <w:color w:val="263238"/>
          <w:sz w:val="22"/>
          <w:szCs w:val="22"/>
          <w:lang w:val="en-US"/>
          <w:rPrChange w:id="709" w:author="Danilo Bzdok" w:date="2018-04-29T15:25:00Z">
            <w:rPr>
              <w:rFonts w:ascii="Helvetica" w:eastAsia="Times New Roman" w:hAnsi="Helvetica"/>
              <w:color w:val="263238"/>
              <w:sz w:val="20"/>
              <w:szCs w:val="20"/>
              <w:lang w:val="en-US"/>
            </w:rPr>
          </w:rPrChange>
        </w:rPr>
        <w:t xml:space="preserve"> relation </w:t>
      </w:r>
      <w:r w:rsidR="00F0163D" w:rsidRPr="00463A1A">
        <w:rPr>
          <w:rFonts w:ascii="Calibri" w:eastAsia="Times New Roman" w:hAnsi="Calibri"/>
          <w:color w:val="263238"/>
          <w:sz w:val="22"/>
          <w:szCs w:val="22"/>
          <w:lang w:val="en-US"/>
          <w:rPrChange w:id="710" w:author="Danilo Bzdok" w:date="2018-04-29T15:25:00Z">
            <w:rPr>
              <w:rFonts w:ascii="Helvetica" w:eastAsia="Times New Roman" w:hAnsi="Helvetica"/>
              <w:color w:val="263238"/>
              <w:sz w:val="20"/>
              <w:szCs w:val="20"/>
              <w:lang w:val="en-US"/>
            </w:rPr>
          </w:rPrChange>
        </w:rPr>
        <w:t>area-by-</w:t>
      </w:r>
      <w:r w:rsidR="00526A83" w:rsidRPr="00463A1A">
        <w:rPr>
          <w:rFonts w:ascii="Calibri" w:eastAsia="Times New Roman" w:hAnsi="Calibri"/>
          <w:color w:val="263238"/>
          <w:sz w:val="22"/>
          <w:szCs w:val="22"/>
          <w:lang w:val="en-US"/>
          <w:rPrChange w:id="711" w:author="Danilo Bzdok" w:date="2018-04-29T15:25:00Z">
            <w:rPr>
              <w:rFonts w:ascii="Helvetica" w:eastAsia="Times New Roman" w:hAnsi="Helvetica"/>
              <w:color w:val="263238"/>
              <w:sz w:val="20"/>
              <w:szCs w:val="20"/>
              <w:lang w:val="en-US"/>
            </w:rPr>
          </w:rPrChange>
        </w:rPr>
        <w:t>area.</w:t>
      </w:r>
      <w:r w:rsidR="00E55D0B" w:rsidRPr="00463A1A">
        <w:rPr>
          <w:rFonts w:ascii="Calibri" w:eastAsia="Times New Roman" w:hAnsi="Calibri"/>
          <w:color w:val="263238"/>
          <w:sz w:val="22"/>
          <w:szCs w:val="22"/>
          <w:lang w:val="en-US"/>
          <w:rPrChange w:id="712" w:author="Danilo Bzdok" w:date="2018-04-29T15:25:00Z">
            <w:rPr>
              <w:rFonts w:ascii="Helvetica" w:eastAsia="Times New Roman" w:hAnsi="Helvetica"/>
              <w:color w:val="263238"/>
              <w:sz w:val="20"/>
              <w:szCs w:val="20"/>
              <w:lang w:val="en-US"/>
            </w:rPr>
          </w:rPrChange>
        </w:rPr>
        <w:t xml:space="preserve"> This visualization technique was proposed for </w:t>
      </w:r>
      <w:r w:rsidR="008A4A7F" w:rsidRPr="00463A1A">
        <w:rPr>
          <w:rFonts w:ascii="Calibri" w:eastAsia="Times New Roman" w:hAnsi="Calibri"/>
          <w:color w:val="263238"/>
          <w:sz w:val="22"/>
          <w:szCs w:val="22"/>
          <w:lang w:val="en-US"/>
          <w:rPrChange w:id="713" w:author="Danilo Bzdok" w:date="2018-04-29T15:25:00Z">
            <w:rPr>
              <w:rFonts w:ascii="Helvetica" w:eastAsia="Times New Roman" w:hAnsi="Helvetica"/>
              <w:color w:val="263238"/>
              <w:sz w:val="20"/>
              <w:szCs w:val="20"/>
              <w:lang w:val="en-US"/>
            </w:rPr>
          </w:rPrChange>
        </w:rPr>
        <w:t xml:space="preserve">aggregating </w:t>
      </w:r>
      <w:r w:rsidR="00E55D0B" w:rsidRPr="00463A1A">
        <w:rPr>
          <w:rFonts w:ascii="Calibri" w:eastAsia="Times New Roman" w:hAnsi="Calibri"/>
          <w:color w:val="263238"/>
          <w:sz w:val="22"/>
          <w:szCs w:val="22"/>
          <w:lang w:val="en-US"/>
          <w:rPrChange w:id="714" w:author="Danilo Bzdok" w:date="2018-04-29T15:25:00Z">
            <w:rPr>
              <w:rFonts w:ascii="Helvetica" w:eastAsia="Times New Roman" w:hAnsi="Helvetica"/>
              <w:color w:val="263238"/>
              <w:sz w:val="20"/>
              <w:szCs w:val="20"/>
              <w:lang w:val="en-US"/>
            </w:rPr>
          </w:rPrChange>
        </w:rPr>
        <w:t xml:space="preserve">data with </w:t>
      </w:r>
      <w:r w:rsidR="00D16667" w:rsidRPr="00463A1A">
        <w:rPr>
          <w:rFonts w:ascii="Calibri" w:eastAsia="Times New Roman" w:hAnsi="Calibri"/>
          <w:color w:val="263238"/>
          <w:sz w:val="22"/>
          <w:szCs w:val="22"/>
          <w:lang w:val="en-US"/>
          <w:rPrChange w:id="715" w:author="Danilo Bzdok" w:date="2018-04-29T15:25:00Z">
            <w:rPr>
              <w:rFonts w:ascii="Helvetica" w:eastAsia="Times New Roman" w:hAnsi="Helvetica"/>
              <w:color w:val="263238"/>
              <w:sz w:val="20"/>
              <w:szCs w:val="20"/>
              <w:lang w:val="en-US"/>
            </w:rPr>
          </w:rPrChange>
        </w:rPr>
        <w:t>a high number of</w:t>
      </w:r>
      <w:r w:rsidR="00E55D0B" w:rsidRPr="00463A1A">
        <w:rPr>
          <w:rFonts w:ascii="Calibri" w:eastAsia="Times New Roman" w:hAnsi="Calibri"/>
          <w:color w:val="263238"/>
          <w:sz w:val="22"/>
          <w:szCs w:val="22"/>
          <w:lang w:val="en-US"/>
          <w:rPrChange w:id="716" w:author="Danilo Bzdok" w:date="2018-04-29T15:25:00Z">
            <w:rPr>
              <w:rFonts w:ascii="Helvetica" w:eastAsia="Times New Roman" w:hAnsi="Helvetica"/>
              <w:color w:val="263238"/>
              <w:sz w:val="20"/>
              <w:szCs w:val="20"/>
              <w:lang w:val="en-US"/>
            </w:rPr>
          </w:rPrChange>
        </w:rPr>
        <w:t xml:space="preserve"> observations </w:t>
      </w:r>
      <w:r w:rsidR="005F5AF1" w:rsidRPr="00463A1A">
        <w:rPr>
          <w:rFonts w:ascii="Calibri" w:eastAsia="Times New Roman" w:hAnsi="Calibri"/>
          <w:color w:val="263238"/>
          <w:sz w:val="22"/>
          <w:szCs w:val="22"/>
          <w:lang w:val="en-US"/>
          <w:rPrChange w:id="717" w:author="Danilo Bzdok" w:date="2018-04-29T15:25:00Z">
            <w:rPr>
              <w:rFonts w:ascii="Helvetica" w:eastAsia="Times New Roman" w:hAnsi="Helvetica"/>
              <w:color w:val="263238"/>
              <w:sz w:val="20"/>
              <w:szCs w:val="20"/>
              <w:lang w:val="en-US"/>
            </w:rPr>
          </w:rPrChange>
        </w:rPr>
        <w:fldChar w:fldCharType="begin"/>
      </w:r>
      <w:r w:rsidR="00F974E9" w:rsidRPr="00463A1A">
        <w:rPr>
          <w:rFonts w:ascii="Calibri" w:eastAsia="Times New Roman" w:hAnsi="Calibri"/>
          <w:color w:val="263238"/>
          <w:sz w:val="22"/>
          <w:szCs w:val="22"/>
          <w:lang w:val="en-US"/>
          <w:rPrChange w:id="718" w:author="Danilo Bzdok" w:date="2018-04-29T15:25:00Z">
            <w:rPr>
              <w:rFonts w:ascii="Helvetica" w:eastAsia="Times New Roman" w:hAnsi="Helvetica"/>
              <w:color w:val="263238"/>
              <w:sz w:val="20"/>
              <w:szCs w:val="20"/>
              <w:lang w:val="en-US"/>
            </w:rPr>
          </w:rPrChange>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463A1A">
        <w:rPr>
          <w:rFonts w:ascii="Calibri" w:eastAsia="Times New Roman" w:hAnsi="Calibri"/>
          <w:color w:val="263238"/>
          <w:sz w:val="22"/>
          <w:szCs w:val="22"/>
          <w:lang w:val="en-US"/>
          <w:rPrChange w:id="719" w:author="Danilo Bzdok" w:date="2018-04-29T15:25:00Z">
            <w:rPr>
              <w:rFonts w:ascii="Helvetica" w:eastAsia="Times New Roman" w:hAnsi="Helvetica"/>
              <w:color w:val="263238"/>
              <w:sz w:val="20"/>
              <w:szCs w:val="20"/>
              <w:lang w:val="en-US"/>
            </w:rPr>
          </w:rPrChange>
        </w:rPr>
        <w:fldChar w:fldCharType="separate"/>
      </w:r>
      <w:r w:rsidR="00F974E9" w:rsidRPr="00463A1A">
        <w:rPr>
          <w:rFonts w:ascii="Calibri" w:eastAsia="Times New Roman" w:hAnsi="Calibri"/>
          <w:noProof/>
          <w:color w:val="263238"/>
          <w:sz w:val="22"/>
          <w:szCs w:val="22"/>
          <w:lang w:val="en-US"/>
          <w:rPrChange w:id="720" w:author="Danilo Bzdok" w:date="2018-04-29T15:25:00Z">
            <w:rPr>
              <w:rFonts w:ascii="Helvetica" w:eastAsia="Times New Roman" w:hAnsi="Helvetica"/>
              <w:noProof/>
              <w:color w:val="263238"/>
              <w:sz w:val="20"/>
              <w:szCs w:val="20"/>
              <w:lang w:val="en-US"/>
            </w:rPr>
          </w:rPrChange>
        </w:rPr>
        <w:t>(</w:t>
      </w:r>
      <w:r w:rsidR="00E36DE5">
        <w:rPr>
          <w:rFonts w:ascii="Calibri" w:eastAsia="Times New Roman" w:hAnsi="Calibri"/>
          <w:noProof/>
          <w:color w:val="263238"/>
          <w:sz w:val="22"/>
          <w:szCs w:val="22"/>
          <w:lang w:val="en-US"/>
        </w:rPr>
        <w:fldChar w:fldCharType="begin"/>
      </w:r>
      <w:r w:rsidR="00E36DE5">
        <w:rPr>
          <w:rFonts w:ascii="Calibri" w:eastAsia="Times New Roman" w:hAnsi="Calibri"/>
          <w:noProof/>
          <w:color w:val="263238"/>
          <w:sz w:val="22"/>
          <w:szCs w:val="22"/>
          <w:lang w:val="en-US"/>
        </w:rPr>
        <w:instrText xml:space="preserve"> HYPERLINK \l "_ENREF_47" \o "Carr, 1987 #7038" </w:instrText>
      </w:r>
      <w:r w:rsidR="00E36DE5">
        <w:rPr>
          <w:rFonts w:ascii="Calibri" w:eastAsia="Times New Roman" w:hAnsi="Calibri"/>
          <w:noProof/>
          <w:color w:val="263238"/>
          <w:sz w:val="22"/>
          <w:szCs w:val="22"/>
          <w:lang w:val="en-US"/>
        </w:rPr>
      </w:r>
      <w:r w:rsidR="00E36DE5">
        <w:rPr>
          <w:rFonts w:ascii="Calibri" w:eastAsia="Times New Roman" w:hAnsi="Calibri"/>
          <w:noProof/>
          <w:color w:val="263238"/>
          <w:sz w:val="22"/>
          <w:szCs w:val="22"/>
          <w:lang w:val="en-US"/>
        </w:rPr>
        <w:fldChar w:fldCharType="separate"/>
      </w:r>
      <w:r w:rsidR="00E36DE5" w:rsidRPr="00463A1A">
        <w:rPr>
          <w:rFonts w:ascii="Calibri" w:eastAsia="Times New Roman" w:hAnsi="Calibri"/>
          <w:noProof/>
          <w:color w:val="263238"/>
          <w:sz w:val="22"/>
          <w:szCs w:val="22"/>
          <w:lang w:val="en-US"/>
          <w:rPrChange w:id="721" w:author="Danilo Bzdok" w:date="2018-04-29T15:25:00Z">
            <w:rPr>
              <w:rFonts w:ascii="Helvetica" w:eastAsia="Times New Roman" w:hAnsi="Helvetica"/>
              <w:noProof/>
              <w:color w:val="263238"/>
              <w:sz w:val="20"/>
              <w:szCs w:val="20"/>
              <w:lang w:val="en-US"/>
            </w:rPr>
          </w:rPrChange>
        </w:rPr>
        <w:t>47</w:t>
      </w:r>
      <w:r w:rsidR="00E36DE5">
        <w:rPr>
          <w:rFonts w:ascii="Calibri" w:eastAsia="Times New Roman" w:hAnsi="Calibri"/>
          <w:noProof/>
          <w:color w:val="263238"/>
          <w:sz w:val="22"/>
          <w:szCs w:val="22"/>
          <w:lang w:val="en-US"/>
        </w:rPr>
        <w:fldChar w:fldCharType="end"/>
      </w:r>
      <w:r w:rsidR="00F974E9" w:rsidRPr="00463A1A">
        <w:rPr>
          <w:rFonts w:ascii="Calibri" w:eastAsia="Times New Roman" w:hAnsi="Calibri"/>
          <w:noProof/>
          <w:color w:val="263238"/>
          <w:sz w:val="22"/>
          <w:szCs w:val="22"/>
          <w:lang w:val="en-US"/>
          <w:rPrChange w:id="722" w:author="Danilo Bzdok" w:date="2018-04-29T15:25:00Z">
            <w:rPr>
              <w:rFonts w:ascii="Helvetica" w:eastAsia="Times New Roman" w:hAnsi="Helvetica"/>
              <w:noProof/>
              <w:color w:val="263238"/>
              <w:sz w:val="20"/>
              <w:szCs w:val="20"/>
              <w:lang w:val="en-US"/>
            </w:rPr>
          </w:rPrChange>
        </w:rPr>
        <w:t>)</w:t>
      </w:r>
      <w:r w:rsidR="005F5AF1" w:rsidRPr="00463A1A">
        <w:rPr>
          <w:rFonts w:ascii="Calibri" w:eastAsia="Times New Roman" w:hAnsi="Calibri"/>
          <w:color w:val="263238"/>
          <w:sz w:val="22"/>
          <w:szCs w:val="22"/>
          <w:lang w:val="en-US"/>
          <w:rPrChange w:id="723" w:author="Danilo Bzdok" w:date="2018-04-29T15:25:00Z">
            <w:rPr>
              <w:rFonts w:ascii="Helvetica" w:eastAsia="Times New Roman" w:hAnsi="Helvetica"/>
              <w:color w:val="263238"/>
              <w:sz w:val="20"/>
              <w:szCs w:val="20"/>
              <w:lang w:val="en-US"/>
            </w:rPr>
          </w:rPrChange>
        </w:rPr>
        <w:fldChar w:fldCharType="end"/>
      </w:r>
      <w:r w:rsidR="00E55D0B" w:rsidRPr="00463A1A">
        <w:rPr>
          <w:rFonts w:ascii="Calibri" w:eastAsia="Times New Roman" w:hAnsi="Calibri"/>
          <w:color w:val="263238"/>
          <w:sz w:val="22"/>
          <w:szCs w:val="22"/>
          <w:lang w:val="en-US"/>
          <w:rPrChange w:id="724" w:author="Danilo Bzdok" w:date="2018-04-29T15:25:00Z">
            <w:rPr>
              <w:rFonts w:ascii="Helvetica" w:eastAsia="Times New Roman" w:hAnsi="Helvetica"/>
              <w:color w:val="263238"/>
              <w:sz w:val="20"/>
              <w:szCs w:val="20"/>
              <w:lang w:val="en-US"/>
            </w:rPr>
          </w:rPrChange>
        </w:rPr>
        <w:t>.</w:t>
      </w:r>
      <w:r w:rsidR="00ED0308" w:rsidRPr="00463A1A">
        <w:rPr>
          <w:rFonts w:ascii="Calibri" w:eastAsia="Times New Roman" w:hAnsi="Calibri"/>
          <w:color w:val="263238"/>
          <w:sz w:val="22"/>
          <w:szCs w:val="22"/>
          <w:lang w:val="en-US"/>
          <w:rPrChange w:id="725" w:author="Danilo Bzdok" w:date="2018-04-29T15:25:00Z">
            <w:rPr>
              <w:rFonts w:ascii="Helvetica" w:eastAsia="Times New Roman" w:hAnsi="Helvetica"/>
              <w:color w:val="263238"/>
              <w:sz w:val="20"/>
              <w:szCs w:val="20"/>
              <w:lang w:val="en-US"/>
            </w:rPr>
          </w:rPrChange>
        </w:rPr>
        <w:t xml:space="preserve"> </w:t>
      </w:r>
      <w:r w:rsidR="00DE3CDE" w:rsidRPr="00463A1A">
        <w:rPr>
          <w:rFonts w:ascii="Calibri" w:eastAsia="Times New Roman" w:hAnsi="Calibri"/>
          <w:b/>
          <w:color w:val="263238"/>
          <w:sz w:val="22"/>
          <w:szCs w:val="22"/>
          <w:lang w:val="en-US"/>
          <w:rPrChange w:id="726" w:author="Danilo Bzdok" w:date="2018-04-29T15:25:00Z">
            <w:rPr>
              <w:rFonts w:ascii="Helvetica" w:eastAsia="Times New Roman" w:hAnsi="Helvetica"/>
              <w:b/>
              <w:color w:val="263238"/>
              <w:sz w:val="20"/>
              <w:szCs w:val="20"/>
              <w:lang w:val="en-US"/>
            </w:rPr>
          </w:rPrChange>
        </w:rPr>
        <w:t>B)</w:t>
      </w:r>
      <w:r w:rsidR="00ED0308" w:rsidRPr="00463A1A">
        <w:rPr>
          <w:rFonts w:ascii="Calibri" w:eastAsia="Times New Roman" w:hAnsi="Calibri"/>
          <w:i/>
          <w:color w:val="263238"/>
          <w:sz w:val="22"/>
          <w:szCs w:val="22"/>
          <w:lang w:val="en-US"/>
          <w:rPrChange w:id="727" w:author="Danilo Bzdok" w:date="2018-04-29T15:25:00Z">
            <w:rPr>
              <w:rFonts w:ascii="Helvetica" w:eastAsia="Times New Roman" w:hAnsi="Helvetica"/>
              <w:i/>
              <w:color w:val="263238"/>
              <w:sz w:val="20"/>
              <w:szCs w:val="20"/>
              <w:lang w:val="en-US"/>
            </w:rPr>
          </w:rPrChange>
        </w:rPr>
        <w:t xml:space="preserve"> </w:t>
      </w:r>
      <w:r w:rsidR="005B52AC" w:rsidRPr="00463A1A">
        <w:rPr>
          <w:rFonts w:ascii="Calibri" w:eastAsia="Times New Roman" w:hAnsi="Calibri"/>
          <w:color w:val="263238"/>
          <w:sz w:val="22"/>
          <w:szCs w:val="22"/>
          <w:lang w:val="en-US"/>
          <w:rPrChange w:id="728" w:author="Danilo Bzdok" w:date="2018-04-29T15:25:00Z">
            <w:rPr>
              <w:rFonts w:ascii="Helvetica" w:eastAsia="Times New Roman" w:hAnsi="Helvetica"/>
              <w:color w:val="263238"/>
              <w:sz w:val="20"/>
              <w:szCs w:val="20"/>
              <w:lang w:val="en-US"/>
            </w:rPr>
          </w:rPrChange>
        </w:rPr>
        <w:t>S</w:t>
      </w:r>
      <w:r w:rsidR="000E40CD" w:rsidRPr="00463A1A">
        <w:rPr>
          <w:rFonts w:ascii="Calibri" w:eastAsia="Times New Roman" w:hAnsi="Calibri"/>
          <w:color w:val="263238"/>
          <w:sz w:val="22"/>
          <w:szCs w:val="22"/>
          <w:lang w:val="en-US"/>
          <w:rPrChange w:id="729" w:author="Danilo Bzdok" w:date="2018-04-29T15:25:00Z">
            <w:rPr>
              <w:rFonts w:ascii="Helvetica" w:eastAsia="Times New Roman" w:hAnsi="Helvetica"/>
              <w:color w:val="263238"/>
              <w:sz w:val="20"/>
              <w:szCs w:val="20"/>
              <w:lang w:val="en-US"/>
            </w:rPr>
          </w:rPrChange>
        </w:rPr>
        <w:t xml:space="preserve">tatistical significance </w:t>
      </w:r>
      <w:r w:rsidR="005B52AC" w:rsidRPr="00463A1A">
        <w:rPr>
          <w:rFonts w:ascii="Calibri" w:eastAsia="Times New Roman" w:hAnsi="Calibri"/>
          <w:color w:val="263238"/>
          <w:sz w:val="22"/>
          <w:szCs w:val="22"/>
          <w:lang w:val="en-US"/>
          <w:rPrChange w:id="730" w:author="Danilo Bzdok" w:date="2018-04-29T15:25:00Z">
            <w:rPr>
              <w:rFonts w:ascii="Helvetica" w:eastAsia="Times New Roman" w:hAnsi="Helvetica"/>
              <w:color w:val="263238"/>
              <w:sz w:val="20"/>
              <w:szCs w:val="20"/>
              <w:lang w:val="en-US"/>
            </w:rPr>
          </w:rPrChange>
        </w:rPr>
        <w:t xml:space="preserve">and prediction accuracy </w:t>
      </w:r>
      <w:r w:rsidR="00F0163D" w:rsidRPr="00463A1A">
        <w:rPr>
          <w:rFonts w:ascii="Calibri" w:eastAsia="Times New Roman" w:hAnsi="Calibri"/>
          <w:color w:val="263238"/>
          <w:sz w:val="22"/>
          <w:szCs w:val="22"/>
          <w:lang w:val="en-US"/>
          <w:rPrChange w:id="731" w:author="Danilo Bzdok" w:date="2018-04-29T15:25:00Z">
            <w:rPr>
              <w:rFonts w:ascii="Helvetica" w:eastAsia="Times New Roman" w:hAnsi="Helvetica"/>
              <w:color w:val="263238"/>
              <w:sz w:val="20"/>
              <w:szCs w:val="20"/>
              <w:lang w:val="en-US"/>
            </w:rPr>
          </w:rPrChange>
        </w:rPr>
        <w:t xml:space="preserve">are </w:t>
      </w:r>
      <w:r w:rsidR="005B52AC" w:rsidRPr="00463A1A">
        <w:rPr>
          <w:rFonts w:ascii="Calibri" w:eastAsia="Times New Roman" w:hAnsi="Calibri"/>
          <w:color w:val="263238"/>
          <w:sz w:val="22"/>
          <w:szCs w:val="22"/>
          <w:lang w:val="en-US"/>
          <w:rPrChange w:id="732" w:author="Danilo Bzdok" w:date="2018-04-29T15:25:00Z">
            <w:rPr>
              <w:rFonts w:ascii="Helvetica" w:eastAsia="Times New Roman" w:hAnsi="Helvetica"/>
              <w:color w:val="263238"/>
              <w:sz w:val="20"/>
              <w:szCs w:val="20"/>
              <w:lang w:val="en-US"/>
            </w:rPr>
          </w:rPrChange>
        </w:rPr>
        <w:t>juxtaposed, exposing</w:t>
      </w:r>
      <w:r w:rsidR="000E40CD" w:rsidRPr="00463A1A">
        <w:rPr>
          <w:rFonts w:ascii="Calibri" w:eastAsia="Times New Roman" w:hAnsi="Calibri"/>
          <w:color w:val="263238"/>
          <w:sz w:val="22"/>
          <w:szCs w:val="22"/>
          <w:lang w:val="en-US"/>
          <w:rPrChange w:id="733" w:author="Danilo Bzdok" w:date="2018-04-29T15:25:00Z">
            <w:rPr>
              <w:rFonts w:ascii="Helvetica" w:eastAsia="Times New Roman" w:hAnsi="Helvetica"/>
              <w:color w:val="263238"/>
              <w:sz w:val="20"/>
              <w:szCs w:val="20"/>
              <w:lang w:val="en-US"/>
            </w:rPr>
          </w:rPrChange>
        </w:rPr>
        <w:t xml:space="preserve"> relation to the common</w:t>
      </w:r>
      <w:r w:rsidR="00F0163D" w:rsidRPr="00463A1A">
        <w:rPr>
          <w:rFonts w:ascii="Calibri" w:eastAsia="Times New Roman" w:hAnsi="Calibri"/>
          <w:color w:val="263238"/>
          <w:sz w:val="22"/>
          <w:szCs w:val="22"/>
          <w:lang w:val="en-US"/>
          <w:rPrChange w:id="734" w:author="Danilo Bzdok" w:date="2018-04-29T15:25:00Z">
            <w:rPr>
              <w:rFonts w:ascii="Helvetica" w:eastAsia="Times New Roman" w:hAnsi="Helvetica"/>
              <w:color w:val="263238"/>
              <w:sz w:val="20"/>
              <w:szCs w:val="20"/>
              <w:lang w:val="en-US"/>
            </w:rPr>
          </w:rPrChange>
        </w:rPr>
        <w:t>ly applied</w:t>
      </w:r>
      <w:r w:rsidR="000E40CD" w:rsidRPr="00463A1A">
        <w:rPr>
          <w:rFonts w:ascii="Calibri" w:eastAsia="Times New Roman" w:hAnsi="Calibri"/>
          <w:color w:val="263238"/>
          <w:sz w:val="22"/>
          <w:szCs w:val="22"/>
          <w:lang w:val="en-US"/>
          <w:rPrChange w:id="735" w:author="Danilo Bzdok" w:date="2018-04-29T15:25:00Z">
            <w:rPr>
              <w:rFonts w:ascii="Helvetica" w:eastAsia="Times New Roman" w:hAnsi="Helvetica"/>
              <w:color w:val="263238"/>
              <w:sz w:val="20"/>
              <w:szCs w:val="20"/>
              <w:lang w:val="en-US"/>
            </w:rPr>
          </w:rPrChange>
        </w:rPr>
        <w:t xml:space="preserve"> p &lt; 0.05, p &lt; 0.01, and p &lt; 0.001 thresholds (bigger grey circle means bigger sample size).</w:t>
      </w:r>
      <w:r w:rsidR="0042640C" w:rsidRPr="00463A1A">
        <w:rPr>
          <w:rFonts w:ascii="Calibri" w:eastAsia="Times New Roman" w:hAnsi="Calibri"/>
          <w:color w:val="263238"/>
          <w:sz w:val="22"/>
          <w:szCs w:val="22"/>
          <w:lang w:val="en-US"/>
          <w:rPrChange w:id="736" w:author="Danilo Bzdok" w:date="2018-04-29T15:25:00Z">
            <w:rPr>
              <w:rFonts w:ascii="Helvetica" w:eastAsia="Times New Roman" w:hAnsi="Helvetica"/>
              <w:color w:val="263238"/>
              <w:sz w:val="20"/>
              <w:szCs w:val="20"/>
              <w:lang w:val="en-US"/>
            </w:rPr>
          </w:rPrChange>
        </w:rPr>
        <w:t xml:space="preserve"> In the large majority of conducted data analyses, at least one input variable was significantly related to the response variable at p &lt; 0.05 (red dashed vertical line). However, based </w:t>
      </w:r>
      <w:r w:rsidR="000E40CD" w:rsidRPr="00463A1A">
        <w:rPr>
          <w:rFonts w:ascii="Calibri" w:eastAsia="Times New Roman" w:hAnsi="Calibri"/>
          <w:color w:val="263238"/>
          <w:sz w:val="22"/>
          <w:szCs w:val="22"/>
          <w:lang w:val="en-US"/>
          <w:rPrChange w:id="737" w:author="Danilo Bzdok" w:date="2018-04-29T15:25:00Z">
            <w:rPr>
              <w:rFonts w:ascii="Helvetica" w:eastAsia="Times New Roman" w:hAnsi="Helvetica"/>
              <w:color w:val="263238"/>
              <w:sz w:val="20"/>
              <w:szCs w:val="20"/>
              <w:lang w:val="en-US"/>
            </w:rPr>
          </w:rPrChange>
        </w:rPr>
        <w:t xml:space="preserve">on the same data, </w:t>
      </w:r>
      <w:r w:rsidR="00CD1EB2" w:rsidRPr="00463A1A">
        <w:rPr>
          <w:rFonts w:ascii="Calibri" w:eastAsia="Times New Roman" w:hAnsi="Calibri"/>
          <w:color w:val="263238"/>
          <w:sz w:val="22"/>
          <w:szCs w:val="22"/>
          <w:lang w:val="en-US"/>
          <w:rPrChange w:id="738" w:author="Danilo Bzdok" w:date="2018-04-29T15:25:00Z">
            <w:rPr>
              <w:rFonts w:ascii="Helvetica" w:eastAsia="Times New Roman" w:hAnsi="Helvetica"/>
              <w:color w:val="263238"/>
              <w:sz w:val="20"/>
              <w:szCs w:val="20"/>
              <w:lang w:val="en-US"/>
            </w:rPr>
          </w:rPrChange>
        </w:rPr>
        <w:t>we observed</w:t>
      </w:r>
      <w:r w:rsidR="000E40CD" w:rsidRPr="00463A1A">
        <w:rPr>
          <w:rFonts w:ascii="Calibri" w:eastAsia="Times New Roman" w:hAnsi="Calibri"/>
          <w:color w:val="263238"/>
          <w:sz w:val="22"/>
          <w:szCs w:val="22"/>
          <w:lang w:val="en-US"/>
          <w:rPrChange w:id="739" w:author="Danilo Bzdok" w:date="2018-04-29T15:25:00Z">
            <w:rPr>
              <w:rFonts w:ascii="Helvetica" w:eastAsia="Times New Roman" w:hAnsi="Helvetica"/>
              <w:color w:val="263238"/>
              <w:sz w:val="20"/>
              <w:szCs w:val="20"/>
              <w:lang w:val="en-US"/>
            </w:rPr>
          </w:rPrChange>
        </w:rPr>
        <w:t xml:space="preserve"> considerable dispersion in how well significant models </w:t>
      </w:r>
      <w:proofErr w:type="gramStart"/>
      <w:r w:rsidR="000E40CD" w:rsidRPr="00463A1A">
        <w:rPr>
          <w:rFonts w:ascii="Calibri" w:eastAsia="Times New Roman" w:hAnsi="Calibri"/>
          <w:color w:val="263238"/>
          <w:sz w:val="22"/>
          <w:szCs w:val="22"/>
          <w:lang w:val="en-US"/>
          <w:rPrChange w:id="740" w:author="Danilo Bzdok" w:date="2018-04-29T15:25:00Z">
            <w:rPr>
              <w:rFonts w:ascii="Helvetica" w:eastAsia="Times New Roman" w:hAnsi="Helvetica"/>
              <w:color w:val="263238"/>
              <w:sz w:val="20"/>
              <w:szCs w:val="20"/>
              <w:lang w:val="en-US"/>
            </w:rPr>
          </w:rPrChange>
        </w:rPr>
        <w:t>were able to</w:t>
      </w:r>
      <w:proofErr w:type="gramEnd"/>
      <w:r w:rsidR="000E40CD" w:rsidRPr="00463A1A">
        <w:rPr>
          <w:rFonts w:ascii="Calibri" w:eastAsia="Times New Roman" w:hAnsi="Calibri"/>
          <w:color w:val="263238"/>
          <w:sz w:val="22"/>
          <w:szCs w:val="22"/>
          <w:lang w:val="en-US"/>
          <w:rPrChange w:id="741" w:author="Danilo Bzdok" w:date="2018-04-29T15:25:00Z">
            <w:rPr>
              <w:rFonts w:ascii="Helvetica" w:eastAsia="Times New Roman" w:hAnsi="Helvetica"/>
              <w:color w:val="263238"/>
              <w:sz w:val="20"/>
              <w:szCs w:val="20"/>
              <w:lang w:val="en-US"/>
            </w:rPr>
          </w:rPrChange>
        </w:rPr>
        <w:t xml:space="preserve"> make useful predictions on </w:t>
      </w:r>
      <w:r w:rsidR="000C60AE" w:rsidRPr="00463A1A">
        <w:rPr>
          <w:rFonts w:ascii="Calibri" w:eastAsia="Times New Roman" w:hAnsi="Calibri"/>
          <w:color w:val="263238"/>
          <w:sz w:val="22"/>
          <w:szCs w:val="22"/>
          <w:lang w:val="en-US"/>
          <w:rPrChange w:id="742" w:author="Danilo Bzdok" w:date="2018-04-29T15:25:00Z">
            <w:rPr>
              <w:rFonts w:ascii="Helvetica" w:eastAsia="Times New Roman" w:hAnsi="Helvetica"/>
              <w:color w:val="263238"/>
              <w:sz w:val="20"/>
              <w:szCs w:val="20"/>
              <w:lang w:val="en-US"/>
            </w:rPr>
          </w:rPrChange>
        </w:rPr>
        <w:t>fresh</w:t>
      </w:r>
      <w:r w:rsidR="000E40CD" w:rsidRPr="00463A1A">
        <w:rPr>
          <w:rFonts w:ascii="Calibri" w:eastAsia="Times New Roman" w:hAnsi="Calibri"/>
          <w:color w:val="263238"/>
          <w:sz w:val="22"/>
          <w:szCs w:val="22"/>
          <w:lang w:val="en-US"/>
          <w:rPrChange w:id="743" w:author="Danilo Bzdok" w:date="2018-04-29T15:25:00Z">
            <w:rPr>
              <w:rFonts w:ascii="Helvetica" w:eastAsia="Times New Roman" w:hAnsi="Helvetica"/>
              <w:color w:val="263238"/>
              <w:sz w:val="20"/>
              <w:szCs w:val="20"/>
              <w:lang w:val="en-US"/>
            </w:rPr>
          </w:rPrChange>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744" w:name="_ENREF_1"/>
      <w:r w:rsidR="00E36DE5" w:rsidRPr="00E36DE5">
        <w:rPr>
          <w:noProof/>
        </w:rPr>
        <w:t>1.</w:t>
      </w:r>
      <w:r w:rsidR="00E36DE5" w:rsidRPr="00E36DE5">
        <w:rPr>
          <w:noProof/>
        </w:rPr>
        <w:tab/>
        <w:t>Bzdok D, Altman N, Krzywinski M. Statistics versus machine learning. Nature Methods. 2018;15:233–4.</w:t>
      </w:r>
      <w:bookmarkEnd w:id="744"/>
    </w:p>
    <w:p w14:paraId="3C1BCF18" w14:textId="77777777" w:rsidR="00E36DE5" w:rsidRPr="00E36DE5" w:rsidRDefault="00E36DE5" w:rsidP="00E36DE5">
      <w:pPr>
        <w:pStyle w:val="EndNoteBibliography"/>
        <w:spacing w:after="240"/>
        <w:rPr>
          <w:noProof/>
        </w:rPr>
      </w:pPr>
      <w:bookmarkStart w:id="745" w:name="_ENREF_2"/>
      <w:r w:rsidRPr="00E36DE5">
        <w:rPr>
          <w:noProof/>
        </w:rPr>
        <w:t>2.</w:t>
      </w:r>
      <w:r w:rsidRPr="00E36DE5">
        <w:rPr>
          <w:noProof/>
        </w:rPr>
        <w:tab/>
        <w:t>Breiman L. Statistical Modeling: The Two Cultures. Statistical Science. 2001;16(3):199-231.</w:t>
      </w:r>
      <w:bookmarkEnd w:id="745"/>
    </w:p>
    <w:p w14:paraId="4C95CF40" w14:textId="77777777" w:rsidR="00E36DE5" w:rsidRPr="00E36DE5" w:rsidRDefault="00E36DE5" w:rsidP="00E36DE5">
      <w:pPr>
        <w:pStyle w:val="EndNoteBibliography"/>
        <w:spacing w:after="240"/>
        <w:rPr>
          <w:noProof/>
        </w:rPr>
      </w:pPr>
      <w:bookmarkStart w:id="746" w:name="_ENREF_3"/>
      <w:r w:rsidRPr="00E36DE5">
        <w:rPr>
          <w:noProof/>
        </w:rPr>
        <w:t>3.</w:t>
      </w:r>
      <w:r w:rsidRPr="00E36DE5">
        <w:rPr>
          <w:noProof/>
        </w:rPr>
        <w:tab/>
        <w:t>White AR. Inference. The Philosophical Quarterly (1950-). 1971;21(85):289-302.</w:t>
      </w:r>
      <w:bookmarkEnd w:id="746"/>
    </w:p>
    <w:p w14:paraId="7483CB9C" w14:textId="77777777" w:rsidR="00E36DE5" w:rsidRPr="00E36DE5" w:rsidRDefault="00E36DE5" w:rsidP="00E36DE5">
      <w:pPr>
        <w:pStyle w:val="EndNoteBibliography"/>
        <w:spacing w:after="240"/>
        <w:rPr>
          <w:noProof/>
        </w:rPr>
      </w:pPr>
      <w:bookmarkStart w:id="747" w:name="_ENREF_4"/>
      <w:r w:rsidRPr="00E36DE5">
        <w:rPr>
          <w:noProof/>
        </w:rPr>
        <w:t>4.</w:t>
      </w:r>
      <w:r w:rsidRPr="00E36DE5">
        <w:rPr>
          <w:noProof/>
        </w:rPr>
        <w:tab/>
        <w:t>Cowles M, Davis C. On the Origins of the .05 Level of Statistical Significance. American Psychologist. 1982;37(5):553-8.</w:t>
      </w:r>
      <w:bookmarkEnd w:id="747"/>
    </w:p>
    <w:p w14:paraId="19217B98" w14:textId="77777777" w:rsidR="00E36DE5" w:rsidRPr="00E36DE5" w:rsidRDefault="00E36DE5" w:rsidP="00E36DE5">
      <w:pPr>
        <w:pStyle w:val="EndNoteBibliography"/>
        <w:spacing w:after="240"/>
        <w:rPr>
          <w:noProof/>
        </w:rPr>
      </w:pPr>
      <w:bookmarkStart w:id="748" w:name="_ENREF_5"/>
      <w:r w:rsidRPr="00E36DE5">
        <w:rPr>
          <w:noProof/>
        </w:rPr>
        <w:t>5.</w:t>
      </w:r>
      <w:r w:rsidRPr="00E36DE5">
        <w:rPr>
          <w:noProof/>
        </w:rPr>
        <w:tab/>
        <w:t>Cox DR. Principles of statistical inference: Cambridge university press; 2006.</w:t>
      </w:r>
      <w:bookmarkEnd w:id="748"/>
    </w:p>
    <w:p w14:paraId="3E5F876A" w14:textId="77777777" w:rsidR="00E36DE5" w:rsidRPr="00E36DE5" w:rsidRDefault="00E36DE5" w:rsidP="00E36DE5">
      <w:pPr>
        <w:pStyle w:val="EndNoteBibliography"/>
        <w:spacing w:after="240"/>
        <w:rPr>
          <w:noProof/>
        </w:rPr>
      </w:pPr>
      <w:bookmarkStart w:id="749"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749"/>
    </w:p>
    <w:p w14:paraId="6F8085A0" w14:textId="77777777" w:rsidR="00E36DE5" w:rsidRPr="00E36DE5" w:rsidRDefault="00E36DE5" w:rsidP="00E36DE5">
      <w:pPr>
        <w:pStyle w:val="EndNoteBibliography"/>
        <w:spacing w:after="240"/>
        <w:rPr>
          <w:noProof/>
        </w:rPr>
      </w:pPr>
      <w:bookmarkStart w:id="750" w:name="_ENREF_7"/>
      <w:r w:rsidRPr="00E36DE5">
        <w:rPr>
          <w:noProof/>
        </w:rPr>
        <w:t>7.</w:t>
      </w:r>
      <w:r w:rsidRPr="00E36DE5">
        <w:rPr>
          <w:noProof/>
        </w:rPr>
        <w:tab/>
        <w:t>Efron B, Tibshirani RJ. Statistical data analysis in the computer age. Science. 1991;253(5018):390-5.</w:t>
      </w:r>
      <w:bookmarkEnd w:id="750"/>
    </w:p>
    <w:p w14:paraId="2BDC6BE0" w14:textId="77777777" w:rsidR="00E36DE5" w:rsidRPr="00E36DE5" w:rsidRDefault="00E36DE5" w:rsidP="00E36DE5">
      <w:pPr>
        <w:pStyle w:val="EndNoteBibliography"/>
        <w:spacing w:after="240"/>
        <w:rPr>
          <w:noProof/>
        </w:rPr>
      </w:pPr>
      <w:bookmarkStart w:id="751" w:name="_ENREF_8"/>
      <w:r w:rsidRPr="00E36DE5">
        <w:rPr>
          <w:noProof/>
        </w:rPr>
        <w:t>8.</w:t>
      </w:r>
      <w:r w:rsidRPr="00E36DE5">
        <w:rPr>
          <w:noProof/>
        </w:rPr>
        <w:tab/>
        <w:t>Efron B, Hastie T. Computer-Age Statistical Inference: Cambridge University Press; 2016.</w:t>
      </w:r>
      <w:bookmarkEnd w:id="751"/>
    </w:p>
    <w:p w14:paraId="5E47B8A2" w14:textId="77777777" w:rsidR="00E36DE5" w:rsidRPr="00E36DE5" w:rsidRDefault="00E36DE5" w:rsidP="00E36DE5">
      <w:pPr>
        <w:pStyle w:val="EndNoteBibliography"/>
        <w:spacing w:after="240"/>
        <w:rPr>
          <w:noProof/>
        </w:rPr>
      </w:pPr>
      <w:bookmarkStart w:id="752" w:name="_ENREF_9"/>
      <w:r w:rsidRPr="00E36DE5">
        <w:rPr>
          <w:noProof/>
        </w:rPr>
        <w:t>9.</w:t>
      </w:r>
      <w:r w:rsidRPr="00E36DE5">
        <w:rPr>
          <w:noProof/>
        </w:rPr>
        <w:tab/>
        <w:t>Efron B. Large-scale inference: empirical Bayes methods for estimation, testing, and prediction: Cambridge University Press; 2012.</w:t>
      </w:r>
      <w:bookmarkEnd w:id="752"/>
    </w:p>
    <w:p w14:paraId="767298AC" w14:textId="77777777" w:rsidR="00E36DE5" w:rsidRPr="00E36DE5" w:rsidRDefault="00E36DE5" w:rsidP="00E36DE5">
      <w:pPr>
        <w:pStyle w:val="EndNoteBibliography"/>
        <w:spacing w:after="240"/>
        <w:rPr>
          <w:noProof/>
        </w:rPr>
      </w:pPr>
      <w:bookmarkStart w:id="753" w:name="_ENREF_10"/>
      <w:r w:rsidRPr="00E36DE5">
        <w:rPr>
          <w:noProof/>
        </w:rPr>
        <w:t>10.</w:t>
      </w:r>
      <w:r w:rsidRPr="00E36DE5">
        <w:rPr>
          <w:noProof/>
        </w:rPr>
        <w:tab/>
        <w:t>Wasserstein RL, Lazar NA. The ASA's statement on p-values: context, process, and purpose. Am Stat. 2016;70(2):129-33.</w:t>
      </w:r>
      <w:bookmarkEnd w:id="753"/>
    </w:p>
    <w:p w14:paraId="3B7C3B91" w14:textId="77777777" w:rsidR="00E36DE5" w:rsidRPr="00E36DE5" w:rsidRDefault="00E36DE5" w:rsidP="00E36DE5">
      <w:pPr>
        <w:pStyle w:val="EndNoteBibliography"/>
        <w:spacing w:after="240"/>
        <w:rPr>
          <w:noProof/>
        </w:rPr>
      </w:pPr>
      <w:bookmarkStart w:id="754" w:name="_ENREF_11"/>
      <w:r w:rsidRPr="00E36DE5">
        <w:rPr>
          <w:noProof/>
        </w:rPr>
        <w:t>11.</w:t>
      </w:r>
      <w:r w:rsidRPr="00E36DE5">
        <w:rPr>
          <w:noProof/>
        </w:rPr>
        <w:tab/>
        <w:t>Ioannidis JP. The Proposal to Lower P Value Thresholds to. 005. JAMA : the journal of the American Medical Association. 2018.</w:t>
      </w:r>
      <w:bookmarkEnd w:id="754"/>
    </w:p>
    <w:p w14:paraId="6F171F84" w14:textId="77777777" w:rsidR="00E36DE5" w:rsidRPr="00E36DE5" w:rsidRDefault="00E36DE5" w:rsidP="00E36DE5">
      <w:pPr>
        <w:pStyle w:val="EndNoteBibliography"/>
        <w:spacing w:after="240"/>
        <w:rPr>
          <w:noProof/>
        </w:rPr>
      </w:pPr>
      <w:bookmarkStart w:id="755" w:name="_ENREF_12"/>
      <w:r w:rsidRPr="00E36DE5">
        <w:rPr>
          <w:noProof/>
        </w:rPr>
        <w:t>12.</w:t>
      </w:r>
      <w:r w:rsidRPr="00E36DE5">
        <w:rPr>
          <w:noProof/>
        </w:rPr>
        <w:tab/>
        <w:t>Blei DM, Smyth P. Science and data science. Proceedings of the National Academy of Sciences. 2017;114(33):8689-92.</w:t>
      </w:r>
      <w:bookmarkEnd w:id="755"/>
    </w:p>
    <w:p w14:paraId="3DC1A5C8" w14:textId="77777777" w:rsidR="00E36DE5" w:rsidRPr="00E36DE5" w:rsidRDefault="00E36DE5" w:rsidP="00E36DE5">
      <w:pPr>
        <w:pStyle w:val="EndNoteBibliography"/>
        <w:spacing w:after="240"/>
        <w:rPr>
          <w:noProof/>
        </w:rPr>
      </w:pPr>
      <w:bookmarkStart w:id="756" w:name="_ENREF_13"/>
      <w:r w:rsidRPr="00E36DE5">
        <w:rPr>
          <w:noProof/>
        </w:rPr>
        <w:t>13.</w:t>
      </w:r>
      <w:r w:rsidRPr="00E36DE5">
        <w:rPr>
          <w:noProof/>
        </w:rPr>
        <w:tab/>
        <w:t>Leonelli S. Data-centric biology: a philosophical study: University of Chicago Press; 2016.</w:t>
      </w:r>
      <w:bookmarkEnd w:id="756"/>
    </w:p>
    <w:p w14:paraId="36C5705A" w14:textId="77777777" w:rsidR="00E36DE5" w:rsidRPr="00E36DE5" w:rsidRDefault="00E36DE5" w:rsidP="00E36DE5">
      <w:pPr>
        <w:pStyle w:val="EndNoteBibliography"/>
        <w:spacing w:after="240"/>
        <w:rPr>
          <w:noProof/>
        </w:rPr>
      </w:pPr>
      <w:bookmarkStart w:id="757"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757"/>
    </w:p>
    <w:p w14:paraId="3131472F" w14:textId="77777777" w:rsidR="00E36DE5" w:rsidRPr="00E36DE5" w:rsidRDefault="00E36DE5" w:rsidP="00E36DE5">
      <w:pPr>
        <w:pStyle w:val="EndNoteBibliography"/>
        <w:spacing w:after="240"/>
        <w:rPr>
          <w:noProof/>
        </w:rPr>
      </w:pPr>
      <w:bookmarkStart w:id="758" w:name="_ENREF_15"/>
      <w:r w:rsidRPr="00E36DE5">
        <w:rPr>
          <w:noProof/>
        </w:rPr>
        <w:t>15.</w:t>
      </w:r>
      <w:r w:rsidRPr="00E36DE5">
        <w:rPr>
          <w:noProof/>
        </w:rPr>
        <w:tab/>
        <w:t>Goodfellow IJ, Bengio Y, Courville A. Deep learning. USA: MIT Press; 2016.</w:t>
      </w:r>
      <w:bookmarkEnd w:id="758"/>
    </w:p>
    <w:p w14:paraId="27907249" w14:textId="77777777" w:rsidR="00E36DE5" w:rsidRPr="00E36DE5" w:rsidRDefault="00E36DE5" w:rsidP="00E36DE5">
      <w:pPr>
        <w:pStyle w:val="EndNoteBibliography"/>
        <w:spacing w:after="240"/>
        <w:rPr>
          <w:noProof/>
        </w:rPr>
      </w:pPr>
      <w:bookmarkStart w:id="759" w:name="_ENREF_16"/>
      <w:r w:rsidRPr="00E36DE5">
        <w:rPr>
          <w:noProof/>
        </w:rPr>
        <w:t>16.</w:t>
      </w:r>
      <w:r w:rsidRPr="00E36DE5">
        <w:rPr>
          <w:noProof/>
        </w:rPr>
        <w:tab/>
        <w:t>Shmueli G. To explain or to predict? Statistical science. 2010:289-310.</w:t>
      </w:r>
      <w:bookmarkEnd w:id="759"/>
    </w:p>
    <w:p w14:paraId="3ACD7BEF" w14:textId="77777777" w:rsidR="00E36DE5" w:rsidRPr="00E36DE5" w:rsidRDefault="00E36DE5" w:rsidP="00E36DE5">
      <w:pPr>
        <w:pStyle w:val="EndNoteBibliography"/>
        <w:spacing w:after="240"/>
        <w:rPr>
          <w:noProof/>
        </w:rPr>
      </w:pPr>
      <w:bookmarkStart w:id="760" w:name="_ENREF_17"/>
      <w:r w:rsidRPr="00E36DE5">
        <w:rPr>
          <w:noProof/>
        </w:rPr>
        <w:t>17.</w:t>
      </w:r>
      <w:r w:rsidRPr="00E36DE5">
        <w:rPr>
          <w:noProof/>
        </w:rPr>
        <w:tab/>
        <w:t>Hinton GE, Salakhutdinov RR. Reducing the dimensionality of data with neural networks. Science. 2006;313(5786):504-7.</w:t>
      </w:r>
      <w:bookmarkEnd w:id="760"/>
    </w:p>
    <w:p w14:paraId="4347E090" w14:textId="77777777" w:rsidR="00E36DE5" w:rsidRPr="00E36DE5" w:rsidRDefault="00E36DE5" w:rsidP="00E36DE5">
      <w:pPr>
        <w:pStyle w:val="EndNoteBibliography"/>
        <w:spacing w:after="240"/>
        <w:rPr>
          <w:noProof/>
        </w:rPr>
      </w:pPr>
      <w:bookmarkStart w:id="761"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761"/>
    </w:p>
    <w:p w14:paraId="24B51E6A" w14:textId="77777777" w:rsidR="00E36DE5" w:rsidRPr="00E36DE5" w:rsidRDefault="00E36DE5" w:rsidP="00E36DE5">
      <w:pPr>
        <w:pStyle w:val="EndNoteBibliography"/>
        <w:spacing w:after="240"/>
        <w:rPr>
          <w:noProof/>
        </w:rPr>
      </w:pPr>
      <w:bookmarkStart w:id="762"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762"/>
    </w:p>
    <w:p w14:paraId="21B09A52" w14:textId="77777777" w:rsidR="00E36DE5" w:rsidRPr="00E36DE5" w:rsidRDefault="00E36DE5" w:rsidP="00E36DE5">
      <w:pPr>
        <w:pStyle w:val="EndNoteBibliography"/>
        <w:spacing w:after="240"/>
        <w:rPr>
          <w:noProof/>
        </w:rPr>
      </w:pPr>
      <w:bookmarkStart w:id="763"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763"/>
    </w:p>
    <w:p w14:paraId="65C87EFC" w14:textId="77777777" w:rsidR="00E36DE5" w:rsidRPr="00E36DE5" w:rsidRDefault="00E36DE5" w:rsidP="00E36DE5">
      <w:pPr>
        <w:pStyle w:val="EndNoteBibliography"/>
        <w:spacing w:after="240"/>
        <w:rPr>
          <w:noProof/>
        </w:rPr>
      </w:pPr>
      <w:bookmarkStart w:id="764" w:name="_ENREF_21"/>
      <w:r w:rsidRPr="00E36DE5">
        <w:rPr>
          <w:noProof/>
        </w:rPr>
        <w:t>21.</w:t>
      </w:r>
      <w:r w:rsidRPr="00E36DE5">
        <w:rPr>
          <w:noProof/>
        </w:rPr>
        <w:tab/>
        <w:t>Casella G, Berger RL. Statistical inference: Duxbury Pacific Grove, CA; 2002.</w:t>
      </w:r>
      <w:bookmarkEnd w:id="764"/>
    </w:p>
    <w:p w14:paraId="74C715E5" w14:textId="77777777" w:rsidR="00E36DE5" w:rsidRPr="00E36DE5" w:rsidRDefault="00E36DE5" w:rsidP="00E36DE5">
      <w:pPr>
        <w:pStyle w:val="EndNoteBibliography"/>
        <w:spacing w:after="240"/>
        <w:rPr>
          <w:noProof/>
        </w:rPr>
      </w:pPr>
      <w:bookmarkStart w:id="765" w:name="_ENREF_22"/>
      <w:r w:rsidRPr="00E36DE5">
        <w:rPr>
          <w:noProof/>
        </w:rPr>
        <w:t>22.</w:t>
      </w:r>
      <w:r w:rsidRPr="00E36DE5">
        <w:rPr>
          <w:noProof/>
        </w:rPr>
        <w:tab/>
        <w:t>Hastie T, Tibshirani R, Friedman J. The Elements of Statistical Learning. Heidelberg, Germany: Springer Series in Statistics; 2001.</w:t>
      </w:r>
      <w:bookmarkEnd w:id="765"/>
    </w:p>
    <w:p w14:paraId="1AE748C2" w14:textId="77777777" w:rsidR="00E36DE5" w:rsidRPr="00E36DE5" w:rsidRDefault="00E36DE5" w:rsidP="00E36DE5">
      <w:pPr>
        <w:pStyle w:val="EndNoteBibliography"/>
        <w:spacing w:after="240"/>
        <w:rPr>
          <w:noProof/>
        </w:rPr>
      </w:pPr>
      <w:bookmarkStart w:id="766" w:name="_ENREF_23"/>
      <w:r w:rsidRPr="00E36DE5">
        <w:rPr>
          <w:noProof/>
        </w:rPr>
        <w:lastRenderedPageBreak/>
        <w:t>23.</w:t>
      </w:r>
      <w:r w:rsidRPr="00E36DE5">
        <w:rPr>
          <w:noProof/>
        </w:rPr>
        <w:tab/>
        <w:t>Jordan MI, Mitchell TM. Machine learning: Trends, perspectives, and prospects. Science. 2015;349(6245):255-60.</w:t>
      </w:r>
      <w:bookmarkEnd w:id="766"/>
    </w:p>
    <w:p w14:paraId="46F09D91" w14:textId="77777777" w:rsidR="00E36DE5" w:rsidRPr="00E36DE5" w:rsidRDefault="00E36DE5" w:rsidP="00E36DE5">
      <w:pPr>
        <w:pStyle w:val="EndNoteBibliography"/>
        <w:spacing w:after="240"/>
        <w:rPr>
          <w:noProof/>
        </w:rPr>
      </w:pPr>
      <w:bookmarkStart w:id="767"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767"/>
    </w:p>
    <w:p w14:paraId="5A133DC5" w14:textId="77777777" w:rsidR="00E36DE5" w:rsidRPr="00E36DE5" w:rsidRDefault="00E36DE5" w:rsidP="00E36DE5">
      <w:pPr>
        <w:pStyle w:val="EndNoteBibliography"/>
        <w:spacing w:after="240"/>
        <w:rPr>
          <w:noProof/>
        </w:rPr>
      </w:pPr>
      <w:bookmarkStart w:id="768"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768"/>
    </w:p>
    <w:p w14:paraId="0EBD5ABD" w14:textId="77777777" w:rsidR="00E36DE5" w:rsidRPr="00E36DE5" w:rsidRDefault="00E36DE5" w:rsidP="00E36DE5">
      <w:pPr>
        <w:pStyle w:val="EndNoteBibliography"/>
        <w:spacing w:after="240"/>
        <w:rPr>
          <w:noProof/>
        </w:rPr>
      </w:pPr>
      <w:bookmarkStart w:id="769" w:name="_ENREF_26"/>
      <w:r w:rsidRPr="00E36DE5">
        <w:rPr>
          <w:noProof/>
        </w:rPr>
        <w:t>26.</w:t>
      </w:r>
      <w:r w:rsidRPr="00E36DE5">
        <w:rPr>
          <w:noProof/>
        </w:rPr>
        <w:tab/>
        <w:t>Wu TT, Chen YF, Hastie T, Sobel E, Lange K. Genome-wide association analysis by lasso penalized logistic regression. Bioinformatics. 2009;25(6):714-21.</w:t>
      </w:r>
      <w:bookmarkEnd w:id="769"/>
    </w:p>
    <w:p w14:paraId="15371A2A" w14:textId="77777777" w:rsidR="00E36DE5" w:rsidRPr="00E36DE5" w:rsidRDefault="00E36DE5" w:rsidP="00E36DE5">
      <w:pPr>
        <w:pStyle w:val="EndNoteBibliography"/>
        <w:spacing w:after="240"/>
        <w:rPr>
          <w:noProof/>
        </w:rPr>
      </w:pPr>
      <w:bookmarkStart w:id="770" w:name="_ENREF_27"/>
      <w:r w:rsidRPr="00E36DE5">
        <w:rPr>
          <w:noProof/>
        </w:rPr>
        <w:t>27.</w:t>
      </w:r>
      <w:r w:rsidRPr="00E36DE5">
        <w:rPr>
          <w:noProof/>
        </w:rPr>
        <w:tab/>
        <w:t>Freedman DA. A note on screening regression equations. the american statistician. 1983;37(2):152-5.</w:t>
      </w:r>
      <w:bookmarkEnd w:id="770"/>
    </w:p>
    <w:p w14:paraId="24AB4303" w14:textId="77777777" w:rsidR="00E36DE5" w:rsidRPr="00E36DE5" w:rsidRDefault="00E36DE5" w:rsidP="00E36DE5">
      <w:pPr>
        <w:pStyle w:val="EndNoteBibliography"/>
        <w:spacing w:after="240"/>
        <w:rPr>
          <w:noProof/>
        </w:rPr>
      </w:pPr>
      <w:bookmarkStart w:id="771" w:name="_ENREF_28"/>
      <w:r w:rsidRPr="00E36DE5">
        <w:rPr>
          <w:noProof/>
        </w:rPr>
        <w:t>28.</w:t>
      </w:r>
      <w:r w:rsidRPr="00E36DE5">
        <w:rPr>
          <w:noProof/>
        </w:rPr>
        <w:tab/>
        <w:t>Hastie T, Tibshirani R, Wainwright M. Statistical Learning with Sparsity: The Lasso and Generalizations: CRC Press; 2015.</w:t>
      </w:r>
      <w:bookmarkEnd w:id="771"/>
    </w:p>
    <w:p w14:paraId="1FC5E6D3" w14:textId="77777777" w:rsidR="00E36DE5" w:rsidRPr="00E36DE5" w:rsidRDefault="00E36DE5" w:rsidP="00E36DE5">
      <w:pPr>
        <w:pStyle w:val="EndNoteBibliography"/>
        <w:spacing w:after="240"/>
        <w:rPr>
          <w:noProof/>
        </w:rPr>
      </w:pPr>
      <w:bookmarkStart w:id="772" w:name="_ENREF_29"/>
      <w:r w:rsidRPr="00E36DE5">
        <w:rPr>
          <w:noProof/>
        </w:rPr>
        <w:t>29.</w:t>
      </w:r>
      <w:r w:rsidRPr="00E36DE5">
        <w:rPr>
          <w:noProof/>
        </w:rPr>
        <w:tab/>
        <w:t>Gelman A, Hill J. Data analysis using regression and multi-level hierarchical models: Cambridge University Press New York, NY, USA; 2007.</w:t>
      </w:r>
      <w:bookmarkEnd w:id="772"/>
    </w:p>
    <w:p w14:paraId="201E8ECF" w14:textId="77777777" w:rsidR="00E36DE5" w:rsidRPr="00E36DE5" w:rsidRDefault="00E36DE5" w:rsidP="00E36DE5">
      <w:pPr>
        <w:pStyle w:val="EndNoteBibliography"/>
        <w:spacing w:after="240"/>
        <w:rPr>
          <w:noProof/>
        </w:rPr>
      </w:pPr>
      <w:bookmarkStart w:id="773" w:name="_ENREF_30"/>
      <w:r w:rsidRPr="00E36DE5">
        <w:rPr>
          <w:noProof/>
        </w:rPr>
        <w:t>30.</w:t>
      </w:r>
      <w:r w:rsidRPr="00E36DE5">
        <w:rPr>
          <w:noProof/>
        </w:rPr>
        <w:tab/>
        <w:t>Tibshirani R. Regression shrinkage and selection via the lasso. Journal of the Royal Statistical Society Series B (Methodological). 1996:267-88.</w:t>
      </w:r>
      <w:bookmarkEnd w:id="773"/>
    </w:p>
    <w:p w14:paraId="305FD231" w14:textId="77777777" w:rsidR="00E36DE5" w:rsidRPr="00E36DE5" w:rsidRDefault="00E36DE5" w:rsidP="00E36DE5">
      <w:pPr>
        <w:pStyle w:val="EndNoteBibliography"/>
        <w:spacing w:after="240"/>
        <w:rPr>
          <w:noProof/>
        </w:rPr>
      </w:pPr>
      <w:bookmarkStart w:id="774" w:name="_ENREF_31"/>
      <w:r w:rsidRPr="00E36DE5">
        <w:rPr>
          <w:noProof/>
        </w:rPr>
        <w:t>31.</w:t>
      </w:r>
      <w:r w:rsidRPr="00E36DE5">
        <w:rPr>
          <w:noProof/>
        </w:rPr>
        <w:tab/>
        <w:t>Shalev-Shwartz S, Ben-David S. Understanding machine learning: From theory to algorithms: Cambridge University Press; 2014.</w:t>
      </w:r>
      <w:bookmarkEnd w:id="774"/>
    </w:p>
    <w:p w14:paraId="32544994" w14:textId="77777777" w:rsidR="00E36DE5" w:rsidRPr="00E36DE5" w:rsidRDefault="00E36DE5" w:rsidP="00E36DE5">
      <w:pPr>
        <w:pStyle w:val="EndNoteBibliography"/>
        <w:spacing w:after="240"/>
        <w:rPr>
          <w:noProof/>
        </w:rPr>
      </w:pPr>
      <w:bookmarkStart w:id="775"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775"/>
    </w:p>
    <w:p w14:paraId="5ECEC9EB" w14:textId="77777777" w:rsidR="00E36DE5" w:rsidRPr="00E36DE5" w:rsidRDefault="00E36DE5" w:rsidP="00E36DE5">
      <w:pPr>
        <w:pStyle w:val="EndNoteBibliography"/>
        <w:spacing w:after="240"/>
        <w:rPr>
          <w:noProof/>
        </w:rPr>
      </w:pPr>
      <w:bookmarkStart w:id="776" w:name="_ENREF_33"/>
      <w:r w:rsidRPr="00E36DE5">
        <w:rPr>
          <w:noProof/>
        </w:rPr>
        <w:t>33.</w:t>
      </w:r>
      <w:r w:rsidRPr="00E36DE5">
        <w:rPr>
          <w:noProof/>
        </w:rPr>
        <w:tab/>
        <w:t>Loftus JR. Selective inference after cross-validation. arXiv preprint arXiv:151108866. 2015.</w:t>
      </w:r>
      <w:bookmarkEnd w:id="776"/>
    </w:p>
    <w:p w14:paraId="6113D7B4" w14:textId="77777777" w:rsidR="00E36DE5" w:rsidRPr="00E36DE5" w:rsidRDefault="00E36DE5" w:rsidP="00E36DE5">
      <w:pPr>
        <w:pStyle w:val="EndNoteBibliography"/>
        <w:spacing w:after="240"/>
        <w:rPr>
          <w:noProof/>
        </w:rPr>
      </w:pPr>
      <w:bookmarkStart w:id="777" w:name="_ENREF_34"/>
      <w:r w:rsidRPr="00E36DE5">
        <w:rPr>
          <w:noProof/>
        </w:rPr>
        <w:t>34.</w:t>
      </w:r>
      <w:r w:rsidRPr="00E36DE5">
        <w:rPr>
          <w:noProof/>
        </w:rPr>
        <w:tab/>
        <w:t>Berk R, Brown L, Buja A, Zhang K, Zhao L. Valid post-selection inference. The Annals of Statistics. 2013;41(2):802-37.</w:t>
      </w:r>
      <w:bookmarkEnd w:id="777"/>
    </w:p>
    <w:p w14:paraId="43576946" w14:textId="77777777" w:rsidR="00E36DE5" w:rsidRPr="00E36DE5" w:rsidRDefault="00E36DE5" w:rsidP="00E36DE5">
      <w:pPr>
        <w:pStyle w:val="EndNoteBibliography"/>
        <w:spacing w:after="240"/>
        <w:rPr>
          <w:noProof/>
        </w:rPr>
      </w:pPr>
      <w:bookmarkStart w:id="778"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778"/>
    </w:p>
    <w:p w14:paraId="29A2093B" w14:textId="77777777" w:rsidR="00E36DE5" w:rsidRPr="00E36DE5" w:rsidRDefault="00E36DE5" w:rsidP="00E36DE5">
      <w:pPr>
        <w:pStyle w:val="EndNoteBibliography"/>
        <w:spacing w:after="240"/>
        <w:rPr>
          <w:noProof/>
        </w:rPr>
      </w:pPr>
      <w:bookmarkStart w:id="779" w:name="_ENREF_36"/>
      <w:r w:rsidRPr="00E36DE5">
        <w:rPr>
          <w:noProof/>
        </w:rPr>
        <w:t>36.</w:t>
      </w:r>
      <w:r w:rsidRPr="00E36DE5">
        <w:rPr>
          <w:noProof/>
        </w:rPr>
        <w:tab/>
        <w:t>Collaboration OS. Estimating the reproducibility of psychological science. Science. 2015;349(6251):aac4716.</w:t>
      </w:r>
      <w:bookmarkEnd w:id="779"/>
    </w:p>
    <w:p w14:paraId="2ED272FF" w14:textId="77777777" w:rsidR="00E36DE5" w:rsidRPr="00E36DE5" w:rsidRDefault="00E36DE5" w:rsidP="00E36DE5">
      <w:pPr>
        <w:pStyle w:val="EndNoteBibliography"/>
        <w:spacing w:after="240"/>
        <w:rPr>
          <w:noProof/>
        </w:rPr>
      </w:pPr>
      <w:bookmarkStart w:id="780" w:name="_ENREF_37"/>
      <w:r w:rsidRPr="00E36DE5">
        <w:rPr>
          <w:noProof/>
        </w:rPr>
        <w:t>37.</w:t>
      </w:r>
      <w:r w:rsidRPr="00E36DE5">
        <w:rPr>
          <w:noProof/>
        </w:rPr>
        <w:tab/>
        <w:t>Feynman RP. The Meaning of It All: Thoughts of a Citizen-Scientist. Reading: Addison-Wesley. 1998.</w:t>
      </w:r>
      <w:bookmarkEnd w:id="780"/>
    </w:p>
    <w:p w14:paraId="64A508BB" w14:textId="77777777" w:rsidR="00E36DE5" w:rsidRPr="00E36DE5" w:rsidRDefault="00E36DE5" w:rsidP="00E36DE5">
      <w:pPr>
        <w:pStyle w:val="EndNoteBibliography"/>
        <w:spacing w:after="240"/>
        <w:rPr>
          <w:noProof/>
        </w:rPr>
      </w:pPr>
      <w:bookmarkStart w:id="781" w:name="_ENREF_38"/>
      <w:r w:rsidRPr="00E36DE5">
        <w:rPr>
          <w:noProof/>
        </w:rPr>
        <w:t>38.</w:t>
      </w:r>
      <w:r w:rsidRPr="00E36DE5">
        <w:rPr>
          <w:noProof/>
        </w:rPr>
        <w:tab/>
        <w:t>Halsey LG, Curran-Everett D, Vowler SL, Drummond GB. The fickle P value generates irreproducible results. Nature methods. 2015;12(3):179.</w:t>
      </w:r>
      <w:bookmarkEnd w:id="781"/>
    </w:p>
    <w:p w14:paraId="5EAA07D3" w14:textId="77777777" w:rsidR="00E36DE5" w:rsidRPr="00E36DE5" w:rsidRDefault="00E36DE5" w:rsidP="00E36DE5">
      <w:pPr>
        <w:pStyle w:val="EndNoteBibliography"/>
        <w:spacing w:after="240"/>
        <w:rPr>
          <w:noProof/>
        </w:rPr>
      </w:pPr>
      <w:bookmarkStart w:id="782" w:name="_ENREF_39"/>
      <w:r w:rsidRPr="00E36DE5">
        <w:rPr>
          <w:noProof/>
        </w:rPr>
        <w:t>39.</w:t>
      </w:r>
      <w:r w:rsidRPr="00E36DE5">
        <w:rPr>
          <w:noProof/>
        </w:rPr>
        <w:tab/>
        <w:t>Ioannidis JP, Khoury MJ. Improving validation practices in “omics” research. Science. 2011;334(6060):1230-2.</w:t>
      </w:r>
      <w:bookmarkEnd w:id="782"/>
    </w:p>
    <w:p w14:paraId="20E91D90" w14:textId="77777777" w:rsidR="00E36DE5" w:rsidRPr="00E36DE5" w:rsidRDefault="00E36DE5" w:rsidP="00E36DE5">
      <w:pPr>
        <w:pStyle w:val="EndNoteBibliography"/>
        <w:spacing w:after="240"/>
        <w:rPr>
          <w:noProof/>
        </w:rPr>
      </w:pPr>
      <w:bookmarkStart w:id="783" w:name="_ENREF_40"/>
      <w:r w:rsidRPr="00E36DE5">
        <w:rPr>
          <w:noProof/>
        </w:rPr>
        <w:t>40.</w:t>
      </w:r>
      <w:r w:rsidRPr="00E36DE5">
        <w:rPr>
          <w:noProof/>
        </w:rPr>
        <w:tab/>
        <w:t>Donoho D. 50 Years of Data Science. Journal of Computational and Graphical Statistics. 2017;26(4):745-66.</w:t>
      </w:r>
      <w:bookmarkEnd w:id="783"/>
    </w:p>
    <w:p w14:paraId="23FDEB83" w14:textId="77777777" w:rsidR="00E36DE5" w:rsidRPr="00E36DE5" w:rsidRDefault="00E36DE5" w:rsidP="00E36DE5">
      <w:pPr>
        <w:pStyle w:val="EndNoteBibliography"/>
        <w:spacing w:after="240"/>
        <w:rPr>
          <w:noProof/>
        </w:rPr>
      </w:pPr>
      <w:bookmarkStart w:id="784" w:name="_ENREF_41"/>
      <w:r w:rsidRPr="00E36DE5">
        <w:rPr>
          <w:noProof/>
        </w:rPr>
        <w:t>41.</w:t>
      </w:r>
      <w:r w:rsidRPr="00E36DE5">
        <w:rPr>
          <w:noProof/>
        </w:rPr>
        <w:tab/>
        <w:t>Cohen J. Things I have learned (so far). American psychologist. 1990;45(12):1304.</w:t>
      </w:r>
      <w:bookmarkEnd w:id="784"/>
    </w:p>
    <w:p w14:paraId="43623B35" w14:textId="77777777" w:rsidR="00E36DE5" w:rsidRPr="00E36DE5" w:rsidRDefault="00E36DE5" w:rsidP="00E36DE5">
      <w:pPr>
        <w:pStyle w:val="EndNoteBibliography"/>
        <w:spacing w:after="240"/>
        <w:rPr>
          <w:noProof/>
        </w:rPr>
      </w:pPr>
      <w:bookmarkStart w:id="785" w:name="_ENREF_42"/>
      <w:r w:rsidRPr="00E36DE5">
        <w:rPr>
          <w:noProof/>
        </w:rPr>
        <w:t>42.</w:t>
      </w:r>
      <w:r w:rsidRPr="00E36DE5">
        <w:rPr>
          <w:noProof/>
        </w:rPr>
        <w:tab/>
        <w:t>Gigerenzer G, Murray DJ. Cognition as intuitive statistics. NJ: Erlbaum: Hillsdale; 1987.</w:t>
      </w:r>
      <w:bookmarkEnd w:id="785"/>
    </w:p>
    <w:p w14:paraId="7BC86CDE" w14:textId="77777777" w:rsidR="00E36DE5" w:rsidRPr="00E36DE5" w:rsidRDefault="00E36DE5" w:rsidP="00E36DE5">
      <w:pPr>
        <w:pStyle w:val="EndNoteBibliography"/>
        <w:spacing w:after="240"/>
        <w:rPr>
          <w:noProof/>
        </w:rPr>
      </w:pPr>
      <w:bookmarkStart w:id="786"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786"/>
    </w:p>
    <w:p w14:paraId="03B13872" w14:textId="77777777" w:rsidR="00E36DE5" w:rsidRPr="00E36DE5" w:rsidRDefault="00E36DE5" w:rsidP="00E36DE5">
      <w:pPr>
        <w:pStyle w:val="EndNoteBibliography"/>
        <w:spacing w:after="240"/>
        <w:rPr>
          <w:noProof/>
        </w:rPr>
      </w:pPr>
      <w:bookmarkStart w:id="787"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787"/>
    </w:p>
    <w:p w14:paraId="65A09753" w14:textId="77777777" w:rsidR="00E36DE5" w:rsidRPr="00E36DE5" w:rsidRDefault="00E36DE5" w:rsidP="00E36DE5">
      <w:pPr>
        <w:pStyle w:val="EndNoteBibliography"/>
        <w:spacing w:after="240"/>
        <w:rPr>
          <w:noProof/>
        </w:rPr>
      </w:pPr>
      <w:bookmarkStart w:id="788" w:name="_ENREF_45"/>
      <w:r w:rsidRPr="00E36DE5">
        <w:rPr>
          <w:noProof/>
        </w:rPr>
        <w:t>45.</w:t>
      </w:r>
      <w:r w:rsidRPr="00E36DE5">
        <w:rPr>
          <w:noProof/>
        </w:rPr>
        <w:tab/>
        <w:t>Bzdok D. Classical Statistics and Statistical Learning in Imaging Neuroscience. Frontiers in neuroscience. 2017.</w:t>
      </w:r>
      <w:bookmarkEnd w:id="788"/>
    </w:p>
    <w:p w14:paraId="574B8B99" w14:textId="77777777" w:rsidR="00E36DE5" w:rsidRPr="00E36DE5" w:rsidRDefault="00E36DE5" w:rsidP="00E36DE5">
      <w:pPr>
        <w:pStyle w:val="EndNoteBibliography"/>
        <w:spacing w:after="240"/>
        <w:rPr>
          <w:noProof/>
        </w:rPr>
      </w:pPr>
      <w:bookmarkStart w:id="789" w:name="_ENREF_46"/>
      <w:r w:rsidRPr="00E36DE5">
        <w:rPr>
          <w:noProof/>
        </w:rPr>
        <w:t>46.</w:t>
      </w:r>
      <w:r w:rsidRPr="00E36DE5">
        <w:rPr>
          <w:noProof/>
        </w:rPr>
        <w:tab/>
        <w:t>Bernard C. An introduction to the study of experimental medicine: Courier Corporation; 1957.</w:t>
      </w:r>
      <w:bookmarkEnd w:id="789"/>
    </w:p>
    <w:p w14:paraId="4C7884B0" w14:textId="77777777" w:rsidR="00E36DE5" w:rsidRPr="00E36DE5" w:rsidRDefault="00E36DE5" w:rsidP="00E36DE5">
      <w:pPr>
        <w:pStyle w:val="EndNoteBibliography"/>
        <w:rPr>
          <w:noProof/>
        </w:rPr>
      </w:pPr>
      <w:bookmarkStart w:id="790"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790"/>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DE91F" w14:textId="77777777" w:rsidR="008347EE" w:rsidRDefault="008347EE" w:rsidP="00B65FF7">
      <w:r>
        <w:separator/>
      </w:r>
    </w:p>
  </w:endnote>
  <w:endnote w:type="continuationSeparator" w:id="0">
    <w:p w14:paraId="40BA0202" w14:textId="77777777" w:rsidR="008347EE" w:rsidRDefault="008347EE" w:rsidP="00B65FF7">
      <w:r>
        <w:continuationSeparator/>
      </w:r>
    </w:p>
  </w:endnote>
  <w:endnote w:type="continuationNotice" w:id="1">
    <w:p w14:paraId="0615CC39" w14:textId="77777777" w:rsidR="008347EE" w:rsidRDefault="008347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356187" w:rsidRDefault="00356187"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3B42AE">
          <w:rPr>
            <w:noProof/>
          </w:rPr>
          <w:t>3</w:t>
        </w:r>
        <w:r>
          <w:rPr>
            <w:noProof/>
          </w:rPr>
          <w:fldChar w:fldCharType="end"/>
        </w:r>
      </w:p>
    </w:sdtContent>
  </w:sdt>
  <w:p w14:paraId="0FA0E38E" w14:textId="77777777" w:rsidR="00356187" w:rsidRDefault="00356187">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A91F9" w14:textId="77777777" w:rsidR="008347EE" w:rsidRDefault="008347EE" w:rsidP="00B65FF7">
      <w:r>
        <w:separator/>
      </w:r>
    </w:p>
  </w:footnote>
  <w:footnote w:type="continuationSeparator" w:id="0">
    <w:p w14:paraId="7F00D701" w14:textId="77777777" w:rsidR="008347EE" w:rsidRDefault="008347EE" w:rsidP="00B65FF7">
      <w:r>
        <w:continuationSeparator/>
      </w:r>
    </w:p>
  </w:footnote>
  <w:footnote w:type="continuationNotice" w:id="1">
    <w:p w14:paraId="1F7E859E" w14:textId="77777777" w:rsidR="008347EE" w:rsidRDefault="008347E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7EE"/>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footer" Target="footer1.xml"/><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4756B2-E75B-2C4D-B7C4-E856180CBCE6}">
  <ds:schemaRefs>
    <ds:schemaRef ds:uri="http://schemas.openxmlformats.org/officeDocument/2006/bibliography"/>
  </ds:schemaRefs>
</ds:datastoreItem>
</file>

<file path=customXml/itemProps2.xml><?xml version="1.0" encoding="utf-8"?>
<ds:datastoreItem xmlns:ds="http://schemas.openxmlformats.org/officeDocument/2006/customXml" ds:itemID="{72427D70-E493-FC4D-A128-28700EDC5675}">
  <ds:schemaRefs>
    <ds:schemaRef ds:uri="http://schemas.openxmlformats.org/officeDocument/2006/bibliography"/>
  </ds:schemaRefs>
</ds:datastoreItem>
</file>

<file path=customXml/itemProps3.xml><?xml version="1.0" encoding="utf-8"?>
<ds:datastoreItem xmlns:ds="http://schemas.openxmlformats.org/officeDocument/2006/customXml" ds:itemID="{672694AE-C15A-184F-A192-5870960B529F}">
  <ds:schemaRefs>
    <ds:schemaRef ds:uri="http://schemas.openxmlformats.org/officeDocument/2006/bibliography"/>
  </ds:schemaRefs>
</ds:datastoreItem>
</file>

<file path=customXml/itemProps4.xml><?xml version="1.0" encoding="utf-8"?>
<ds:datastoreItem xmlns:ds="http://schemas.openxmlformats.org/officeDocument/2006/customXml" ds:itemID="{D069F2AD-7222-DF4A-AD1D-50B7DB56E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14991</Words>
  <Characters>94449</Characters>
  <Application>Microsoft Macintosh Word</Application>
  <DocSecurity>0</DocSecurity>
  <Lines>787</Lines>
  <Paragraphs>218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53</cp:revision>
  <cp:lastPrinted>2018-02-15T09:05:00Z</cp:lastPrinted>
  <dcterms:created xsi:type="dcterms:W3CDTF">2018-04-26T07:37:00Z</dcterms:created>
  <dcterms:modified xsi:type="dcterms:W3CDTF">2018-04-29T18:29:00Z</dcterms:modified>
</cp:coreProperties>
</file>