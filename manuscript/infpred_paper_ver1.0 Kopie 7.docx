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F93808" w14:textId="77777777" w:rsidR="00671CC8"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Data simulation and real-world evidence for</w:t>
      </w:r>
    </w:p>
    <w:p w14:paraId="3123AFB8" w14:textId="6BE77813" w:rsidR="007C61BD" w:rsidRPr="00051DC0" w:rsidRDefault="007C61BD" w:rsidP="007C61BD">
      <w:pPr>
        <w:jc w:val="center"/>
        <w:rPr>
          <w:rFonts w:ascii="Calibri" w:hAnsi="Calibri"/>
          <w:b/>
          <w:color w:val="000000" w:themeColor="text1"/>
          <w:sz w:val="32"/>
          <w:szCs w:val="32"/>
          <w:lang w:val="en-US"/>
        </w:rPr>
      </w:pPr>
      <w:r>
        <w:rPr>
          <w:rFonts w:ascii="Calibri" w:hAnsi="Calibri"/>
          <w:b/>
          <w:color w:val="000000" w:themeColor="text1"/>
          <w:sz w:val="32"/>
          <w:szCs w:val="32"/>
          <w:lang w:val="en-US"/>
        </w:rPr>
        <w:t>the prediction-inference divergence in biomedicine</w:t>
      </w:r>
    </w:p>
    <w:p w14:paraId="4118E0AA" w14:textId="77777777" w:rsidR="007C61BD" w:rsidRDefault="007C61BD" w:rsidP="00041BE0">
      <w:pPr>
        <w:jc w:val="center"/>
        <w:rPr>
          <w:rFonts w:ascii="Calibri" w:hAnsi="Calibri"/>
          <w:b/>
          <w:color w:val="000000" w:themeColor="text1"/>
          <w:sz w:val="32"/>
          <w:szCs w:val="32"/>
          <w:lang w:val="en-US"/>
        </w:rPr>
      </w:pPr>
    </w:p>
    <w:p w14:paraId="067462DF" w14:textId="3A7144FA" w:rsidR="004A378B" w:rsidRPr="00604A47" w:rsidRDefault="00591A52"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w:t>
      </w:r>
      <w:r w:rsidR="00D15EF0" w:rsidRPr="00604A47">
        <w:rPr>
          <w:rFonts w:ascii="Calibri" w:hAnsi="Calibri"/>
          <w:b/>
          <w:color w:val="808080" w:themeColor="background1" w:themeShade="80"/>
          <w:lang w:val="en-US"/>
        </w:rPr>
        <w:t xml:space="preserve">mpirical </w:t>
      </w:r>
      <w:r w:rsidRPr="00604A47">
        <w:rPr>
          <w:rFonts w:ascii="Calibri" w:hAnsi="Calibri"/>
          <w:b/>
          <w:color w:val="808080" w:themeColor="background1" w:themeShade="80"/>
          <w:lang w:val="en-US"/>
        </w:rPr>
        <w:t xml:space="preserve">evidence </w:t>
      </w:r>
      <w:r w:rsidR="004A378B" w:rsidRPr="00604A47">
        <w:rPr>
          <w:rFonts w:ascii="Calibri" w:hAnsi="Calibri"/>
          <w:b/>
          <w:color w:val="808080" w:themeColor="background1" w:themeShade="80"/>
          <w:lang w:val="en-US"/>
        </w:rPr>
        <w:t>f</w:t>
      </w:r>
      <w:r w:rsidRPr="00604A47">
        <w:rPr>
          <w:rFonts w:ascii="Calibri" w:hAnsi="Calibri"/>
          <w:b/>
          <w:color w:val="808080" w:themeColor="background1" w:themeShade="80"/>
          <w:lang w:val="en-US"/>
        </w:rPr>
        <w:t>or</w:t>
      </w:r>
      <w:r w:rsidR="00785601" w:rsidRPr="00604A47">
        <w:rPr>
          <w:rFonts w:ascii="Calibri" w:hAnsi="Calibri"/>
          <w:b/>
          <w:color w:val="808080" w:themeColor="background1" w:themeShade="80"/>
          <w:lang w:val="en-US"/>
        </w:rPr>
        <w:t xml:space="preserve"> t</w:t>
      </w:r>
      <w:r w:rsidR="004A378B" w:rsidRPr="00604A47">
        <w:rPr>
          <w:rFonts w:ascii="Calibri" w:hAnsi="Calibri"/>
          <w:b/>
          <w:color w:val="808080" w:themeColor="background1" w:themeShade="80"/>
          <w:lang w:val="en-US"/>
        </w:rPr>
        <w:t xml:space="preserve">he prediction-inference </w:t>
      </w:r>
      <w:r w:rsidR="00825A5C" w:rsidRPr="00604A47">
        <w:rPr>
          <w:rFonts w:ascii="Calibri" w:hAnsi="Calibri"/>
          <w:b/>
          <w:color w:val="808080" w:themeColor="background1" w:themeShade="80"/>
          <w:lang w:val="en-US"/>
        </w:rPr>
        <w:t>divergence</w:t>
      </w:r>
    </w:p>
    <w:p w14:paraId="1497EC2A" w14:textId="3A01C8D3" w:rsidR="002A63F2" w:rsidRPr="00604A47" w:rsidRDefault="00785601" w:rsidP="00041BE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w:t>
      </w:r>
    </w:p>
    <w:p w14:paraId="33446F8F" w14:textId="77777777" w:rsidR="00041BE0" w:rsidRPr="00604A47" w:rsidRDefault="00041BE0" w:rsidP="00041BE0">
      <w:pPr>
        <w:jc w:val="center"/>
        <w:rPr>
          <w:rFonts w:ascii="Calibri" w:hAnsi="Calibri"/>
          <w:b/>
          <w:color w:val="000000" w:themeColor="text1"/>
          <w:lang w:val="en-US"/>
        </w:rPr>
      </w:pPr>
    </w:p>
    <w:p w14:paraId="35EE6703" w14:textId="77777777"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Empirical evidence for the prediction-inference divergence</w:t>
      </w:r>
    </w:p>
    <w:p w14:paraId="15F2C126" w14:textId="1F988D4B" w:rsidR="00876410" w:rsidRPr="00604A47" w:rsidRDefault="00876410" w:rsidP="00876410">
      <w:pPr>
        <w:jc w:val="center"/>
        <w:rPr>
          <w:rFonts w:ascii="Calibri" w:hAnsi="Calibri"/>
          <w:b/>
          <w:color w:val="808080" w:themeColor="background1" w:themeShade="80"/>
          <w:lang w:val="en-US"/>
        </w:rPr>
      </w:pPr>
      <w:r w:rsidRPr="00604A47">
        <w:rPr>
          <w:rFonts w:ascii="Calibri" w:hAnsi="Calibri"/>
          <w:b/>
          <w:color w:val="808080" w:themeColor="background1" w:themeShade="80"/>
          <w:lang w:val="en-US"/>
        </w:rPr>
        <w:t>in biomedicine: simulation and real-world data</w:t>
      </w: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876410" w:rsidRDefault="007E55C6" w:rsidP="002D2052">
      <w:pPr>
        <w:tabs>
          <w:tab w:val="left" w:pos="7513"/>
        </w:tabs>
        <w:jc w:val="center"/>
        <w:rPr>
          <w:rFonts w:ascii="Calibri" w:hAnsi="Calibri"/>
          <w:b/>
          <w:color w:val="000000" w:themeColor="text1"/>
        </w:rPr>
      </w:pPr>
      <w:r w:rsidRPr="00876410">
        <w:rPr>
          <w:rFonts w:ascii="Calibri" w:hAnsi="Calibri"/>
          <w:color w:val="000000" w:themeColor="text1"/>
        </w:rPr>
        <w:t>Danilo Bzdok</w:t>
      </w:r>
      <w:r w:rsidRPr="00876410">
        <w:rPr>
          <w:rFonts w:ascii="Calibri" w:hAnsi="Calibri"/>
          <w:color w:val="000000" w:themeColor="text1"/>
          <w:vertAlign w:val="superscript"/>
        </w:rPr>
        <w:t>1,2,</w:t>
      </w:r>
      <w:proofErr w:type="gramStart"/>
      <w:r w:rsidRPr="00876410">
        <w:rPr>
          <w:rFonts w:ascii="Calibri" w:hAnsi="Calibri"/>
          <w:color w:val="000000" w:themeColor="text1"/>
          <w:vertAlign w:val="superscript"/>
        </w:rPr>
        <w:t>3,*</w:t>
      </w:r>
      <w:proofErr w:type="gramEnd"/>
      <w:r w:rsidR="00785601" w:rsidRPr="00876410">
        <w:rPr>
          <w:rFonts w:ascii="Calibri" w:hAnsi="Calibri"/>
          <w:color w:val="000000" w:themeColor="text1"/>
        </w:rPr>
        <w:t xml:space="preserve"> Denis Engemann</w:t>
      </w:r>
      <w:r w:rsidR="00785601" w:rsidRPr="00876410">
        <w:rPr>
          <w:rFonts w:ascii="Calibri" w:hAnsi="Calibri"/>
          <w:color w:val="000000" w:themeColor="text1"/>
          <w:vertAlign w:val="superscript"/>
        </w:rPr>
        <w:t>3</w:t>
      </w:r>
      <w:r w:rsidR="00785601" w:rsidRPr="00876410">
        <w:rPr>
          <w:rFonts w:ascii="Calibri" w:hAnsi="Calibri"/>
          <w:color w:val="000000" w:themeColor="text1"/>
        </w:rPr>
        <w:t xml:space="preserve">, Olivier </w:t>
      </w:r>
      <w:r w:rsidR="00406FE3" w:rsidRPr="00876410">
        <w:rPr>
          <w:rFonts w:ascii="Calibri" w:hAnsi="Calibri"/>
          <w:color w:val="000000" w:themeColor="text1"/>
        </w:rPr>
        <w:t>Gri</w:t>
      </w:r>
      <w:r w:rsidR="00785601" w:rsidRPr="00876410">
        <w:rPr>
          <w:rFonts w:ascii="Calibri" w:hAnsi="Calibri"/>
          <w:color w:val="000000" w:themeColor="text1"/>
        </w:rPr>
        <w:t>sel</w:t>
      </w:r>
      <w:r w:rsidR="00785601" w:rsidRPr="00876410">
        <w:rPr>
          <w:rFonts w:ascii="Calibri" w:hAnsi="Calibri"/>
          <w:color w:val="000000" w:themeColor="text1"/>
          <w:vertAlign w:val="superscript"/>
        </w:rPr>
        <w:t>3</w:t>
      </w:r>
      <w:r w:rsidR="00785601" w:rsidRPr="00876410">
        <w:rPr>
          <w:rFonts w:ascii="Calibri" w:hAnsi="Calibri"/>
          <w:color w:val="000000" w:themeColor="text1"/>
        </w:rPr>
        <w:t>, Gaël Varoquaux</w:t>
      </w:r>
      <w:r w:rsidR="00785601" w:rsidRPr="00876410">
        <w:rPr>
          <w:rFonts w:ascii="Calibri" w:hAnsi="Calibri"/>
          <w:color w:val="000000" w:themeColor="text1"/>
          <w:vertAlign w:val="superscript"/>
        </w:rPr>
        <w:t>3</w:t>
      </w:r>
      <w:r w:rsidR="00785601" w:rsidRPr="00876410">
        <w:rPr>
          <w:rFonts w:ascii="Calibri" w:hAnsi="Calibri"/>
          <w:color w:val="000000" w:themeColor="text1"/>
        </w:rPr>
        <w:t>, Bertrand Thirion</w:t>
      </w:r>
      <w:r w:rsidR="00785601" w:rsidRPr="00876410">
        <w:rPr>
          <w:rFonts w:ascii="Calibri" w:hAnsi="Calibri"/>
          <w:color w:val="000000" w:themeColor="text1"/>
          <w:vertAlign w:val="superscript"/>
        </w:rPr>
        <w:t>3</w:t>
      </w:r>
    </w:p>
    <w:p w14:paraId="7858B946" w14:textId="77777777" w:rsidR="007E55C6" w:rsidRPr="00876410" w:rsidRDefault="007E55C6" w:rsidP="007E55C6">
      <w:pPr>
        <w:rPr>
          <w:rFonts w:ascii="Calibri" w:eastAsia="Times New Roman" w:hAnsi="Calibri" w:cs="Arial"/>
          <w:color w:val="000000" w:themeColor="text1"/>
          <w:sz w:val="16"/>
          <w:szCs w:val="16"/>
        </w:rPr>
      </w:pPr>
    </w:p>
    <w:p w14:paraId="7EC8B8C6" w14:textId="77777777" w:rsidR="007E55C6" w:rsidRPr="00876410" w:rsidRDefault="007E55C6" w:rsidP="007E55C6">
      <w:pPr>
        <w:rPr>
          <w:rFonts w:ascii="Calibri" w:eastAsia="Times New Roman" w:hAnsi="Calibri" w:cs="Arial"/>
          <w:color w:val="000000" w:themeColor="text1"/>
          <w:sz w:val="16"/>
          <w:szCs w:val="16"/>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 xml:space="preserve">2 JARA-BRAIN, </w:t>
      </w:r>
      <w:proofErr w:type="spellStart"/>
      <w:r w:rsidRPr="00051DC0">
        <w:rPr>
          <w:rFonts w:ascii="Calibri" w:eastAsia="Times New Roman" w:hAnsi="Calibri" w:cs="Arial"/>
          <w:color w:val="000000" w:themeColor="text1"/>
          <w:sz w:val="16"/>
          <w:szCs w:val="16"/>
          <w:lang w:val="en-US"/>
        </w:rPr>
        <w:t>Jülich</w:t>
      </w:r>
      <w:proofErr w:type="spellEnd"/>
      <w:r w:rsidRPr="00051DC0">
        <w:rPr>
          <w:rFonts w:ascii="Calibri" w:eastAsia="Times New Roman" w:hAnsi="Calibri" w:cs="Arial"/>
          <w:color w:val="000000" w:themeColor="text1"/>
          <w:sz w:val="16"/>
          <w:szCs w:val="16"/>
          <w:lang w:val="en-US"/>
        </w:rPr>
        <w:t>-Aachen Research Alliance, Germany</w:t>
      </w:r>
      <w:r w:rsidRPr="00051DC0">
        <w:rPr>
          <w:rFonts w:ascii="Calibri" w:eastAsia="Times New Roman" w:hAnsi="Calibri" w:cs="Arial"/>
          <w:color w:val="000000" w:themeColor="text1"/>
          <w:sz w:val="16"/>
          <w:szCs w:val="16"/>
          <w:lang w:val="en-US"/>
        </w:rPr>
        <w:br/>
        <w:t xml:space="preserve">3 Parietal team, INRIA, </w:t>
      </w:r>
      <w:proofErr w:type="spellStart"/>
      <w:r w:rsidRPr="00051DC0">
        <w:rPr>
          <w:rFonts w:ascii="Calibri" w:eastAsia="Times New Roman" w:hAnsi="Calibri" w:cs="Arial"/>
          <w:color w:val="000000" w:themeColor="text1"/>
          <w:sz w:val="16"/>
          <w:szCs w:val="16"/>
          <w:lang w:val="en-US"/>
        </w:rPr>
        <w:t>Neurospin</w:t>
      </w:r>
      <w:proofErr w:type="spellEnd"/>
      <w:r w:rsidRPr="00051DC0">
        <w:rPr>
          <w:rFonts w:ascii="Calibri" w:eastAsia="Times New Roman" w:hAnsi="Calibri" w:cs="Arial"/>
          <w:color w:val="000000" w:themeColor="text1"/>
          <w:sz w:val="16"/>
          <w:szCs w:val="16"/>
          <w:lang w:val="en-US"/>
        </w:rPr>
        <w:t xml:space="preserve">, bat 145, CEA </w:t>
      </w:r>
      <w:proofErr w:type="spellStart"/>
      <w:r w:rsidRPr="00051DC0">
        <w:rPr>
          <w:rFonts w:ascii="Calibri" w:eastAsia="Times New Roman" w:hAnsi="Calibri" w:cs="Arial"/>
          <w:color w:val="000000" w:themeColor="text1"/>
          <w:sz w:val="16"/>
          <w:szCs w:val="16"/>
          <w:lang w:val="en-US"/>
        </w:rPr>
        <w:t>Saclay</w:t>
      </w:r>
      <w:proofErr w:type="spellEnd"/>
      <w:r w:rsidRPr="00051DC0">
        <w:rPr>
          <w:rFonts w:ascii="Calibri" w:eastAsia="Times New Roman" w:hAnsi="Calibri" w:cs="Arial"/>
          <w:color w:val="000000" w:themeColor="text1"/>
          <w:sz w:val="16"/>
          <w:szCs w:val="16"/>
          <w:lang w:val="en-US"/>
        </w:rPr>
        <w:t>,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77777777" w:rsidR="003274AE" w:rsidRDefault="003274AE" w:rsidP="007E55C6">
      <w:pPr>
        <w:pStyle w:val="KeinLeerraum"/>
        <w:outlineLvl w:val="0"/>
        <w:rPr>
          <w:rFonts w:cs="Arial"/>
          <w:color w:val="000000" w:themeColor="text1"/>
          <w:sz w:val="16"/>
          <w:szCs w:val="16"/>
          <w:lang w:val="en-US"/>
        </w:rPr>
      </w:pP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 xml:space="preserve">Prof. Danilo </w:t>
      </w:r>
      <w:proofErr w:type="spellStart"/>
      <w:r w:rsidR="007E55C6" w:rsidRPr="00051DC0">
        <w:rPr>
          <w:rFonts w:ascii="Calibri" w:hAnsi="Calibri"/>
          <w:color w:val="000000" w:themeColor="text1"/>
          <w:lang w:val="en-US"/>
        </w:rPr>
        <w:t>Bzdok</w:t>
      </w:r>
      <w:proofErr w:type="spellEnd"/>
      <w:r w:rsidR="007E55C6" w:rsidRPr="00051DC0">
        <w:rPr>
          <w:rFonts w:ascii="Calibri" w:hAnsi="Calibri"/>
          <w:color w:val="000000" w:themeColor="text1"/>
          <w:lang w:val="en-US"/>
        </w:rPr>
        <w:t>,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proofErr w:type="spellStart"/>
      <w:r w:rsidRPr="00051DC0">
        <w:rPr>
          <w:rFonts w:ascii="Calibri" w:hAnsi="Calibri"/>
          <w:color w:val="000000" w:themeColor="text1"/>
        </w:rPr>
        <w:t>Pauwelsstr</w:t>
      </w:r>
      <w:proofErr w:type="spellEnd"/>
      <w:r w:rsidRPr="00051DC0">
        <w:rPr>
          <w:rFonts w:ascii="Calibri" w:hAnsi="Calibri"/>
          <w:color w:val="000000" w:themeColor="text1"/>
        </w:rPr>
        <w:t>. 30</w:t>
      </w:r>
    </w:p>
    <w:p w14:paraId="497C1B5E" w14:textId="6137C5AA" w:rsidR="007E55C6" w:rsidRPr="001B0CD9" w:rsidRDefault="007E55C6" w:rsidP="007E55C6">
      <w:pPr>
        <w:ind w:left="2124"/>
        <w:rPr>
          <w:rFonts w:ascii="Calibri" w:hAnsi="Calibri"/>
          <w:color w:val="000000" w:themeColor="text1"/>
          <w:rPrChange w:id="0" w:author="Danilo Bzdok" w:date="2018-04-29T14:18:00Z">
            <w:rPr>
              <w:rFonts w:ascii="Calibri" w:hAnsi="Calibri"/>
              <w:color w:val="000000" w:themeColor="text1"/>
              <w:lang w:val="en-US"/>
            </w:rPr>
          </w:rPrChange>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1B0CD9">
        <w:rPr>
          <w:rFonts w:ascii="Calibri" w:hAnsi="Calibri"/>
          <w:color w:val="000000" w:themeColor="text1"/>
          <w:rPrChange w:id="1" w:author="Danilo Bzdok" w:date="2018-04-29T14:18:00Z">
            <w:rPr>
              <w:rFonts w:ascii="Calibri" w:hAnsi="Calibri"/>
              <w:color w:val="000000" w:themeColor="text1"/>
              <w:lang w:val="en-US"/>
            </w:rPr>
          </w:rPrChange>
        </w:rPr>
        <w:t>52074 Aachen</w:t>
      </w:r>
    </w:p>
    <w:p w14:paraId="3932B480" w14:textId="33A6EEB7" w:rsidR="007E55C6" w:rsidRPr="001B0CD9" w:rsidRDefault="007E55C6" w:rsidP="007E55C6">
      <w:pPr>
        <w:ind w:left="2124"/>
        <w:rPr>
          <w:rFonts w:ascii="Calibri" w:hAnsi="Calibri"/>
          <w:color w:val="000000" w:themeColor="text1"/>
          <w:rPrChange w:id="2" w:author="Danilo Bzdok" w:date="2018-04-29T14:18:00Z">
            <w:rPr>
              <w:rFonts w:ascii="Calibri" w:hAnsi="Calibri"/>
              <w:color w:val="000000" w:themeColor="text1"/>
              <w:lang w:val="en-US"/>
            </w:rPr>
          </w:rPrChange>
        </w:rPr>
      </w:pPr>
      <w:r w:rsidRPr="001B0CD9">
        <w:rPr>
          <w:rFonts w:ascii="Calibri" w:hAnsi="Calibri"/>
          <w:color w:val="000000" w:themeColor="text1"/>
          <w:rPrChange w:id="3" w:author="Danilo Bzdok" w:date="2018-04-29T14:18:00Z">
            <w:rPr>
              <w:rFonts w:ascii="Calibri" w:hAnsi="Calibri"/>
              <w:color w:val="000000" w:themeColor="text1"/>
              <w:lang w:val="en-US"/>
            </w:rPr>
          </w:rPrChange>
        </w:rPr>
        <w:t xml:space="preserve">    </w:t>
      </w:r>
      <w:r w:rsidR="00BF3A44" w:rsidRPr="001B0CD9">
        <w:rPr>
          <w:rFonts w:ascii="Calibri" w:hAnsi="Calibri"/>
          <w:color w:val="000000" w:themeColor="text1"/>
          <w:rPrChange w:id="4" w:author="Danilo Bzdok" w:date="2018-04-29T14:18:00Z">
            <w:rPr>
              <w:rFonts w:ascii="Calibri" w:hAnsi="Calibri"/>
              <w:color w:val="000000" w:themeColor="text1"/>
              <w:lang w:val="en-US"/>
            </w:rPr>
          </w:rPrChange>
        </w:rPr>
        <w:t xml:space="preserve"> </w:t>
      </w:r>
      <w:r w:rsidRPr="001B0CD9">
        <w:rPr>
          <w:rFonts w:ascii="Calibri" w:hAnsi="Calibri"/>
          <w:color w:val="000000" w:themeColor="text1"/>
          <w:rPrChange w:id="5" w:author="Danilo Bzdok" w:date="2018-04-29T14:18:00Z">
            <w:rPr>
              <w:rFonts w:ascii="Calibri" w:hAnsi="Calibri"/>
              <w:color w:val="000000" w:themeColor="text1"/>
              <w:lang w:val="en-US"/>
            </w:rPr>
          </w:rPrChange>
        </w:rPr>
        <w:t>GERMANY</w:t>
      </w:r>
    </w:p>
    <w:p w14:paraId="694353AF" w14:textId="77777777" w:rsidR="007E55C6" w:rsidRPr="001B0CD9" w:rsidRDefault="007E55C6" w:rsidP="007E55C6">
      <w:pPr>
        <w:rPr>
          <w:rFonts w:ascii="Calibri" w:hAnsi="Calibri"/>
          <w:color w:val="000000" w:themeColor="text1"/>
          <w:rPrChange w:id="6" w:author="Danilo Bzdok" w:date="2018-04-29T14:18:00Z">
            <w:rPr>
              <w:rFonts w:ascii="Calibri" w:hAnsi="Calibri"/>
              <w:color w:val="000000" w:themeColor="text1"/>
              <w:lang w:val="en-US"/>
            </w:rPr>
          </w:rPrChange>
        </w:rPr>
      </w:pPr>
    </w:p>
    <w:p w14:paraId="69439021" w14:textId="77777777" w:rsidR="00500CCC" w:rsidRPr="001B0CD9" w:rsidRDefault="00500CCC" w:rsidP="007E55C6">
      <w:pPr>
        <w:rPr>
          <w:rFonts w:ascii="Calibri" w:hAnsi="Calibri"/>
          <w:color w:val="000000" w:themeColor="text1"/>
          <w:rPrChange w:id="7" w:author="Danilo Bzdok" w:date="2018-04-29T14:18:00Z">
            <w:rPr>
              <w:rFonts w:ascii="Calibri" w:hAnsi="Calibri"/>
              <w:color w:val="000000" w:themeColor="text1"/>
              <w:lang w:val="en-US"/>
            </w:rPr>
          </w:rPrChange>
        </w:rPr>
      </w:pPr>
    </w:p>
    <w:p w14:paraId="1159FAB3" w14:textId="77777777" w:rsidR="00500CCC" w:rsidRPr="001B0CD9" w:rsidRDefault="00500CCC" w:rsidP="007E55C6">
      <w:pPr>
        <w:rPr>
          <w:rFonts w:ascii="Calibri" w:hAnsi="Calibri"/>
          <w:color w:val="000000" w:themeColor="text1"/>
          <w:rPrChange w:id="8" w:author="Danilo Bzdok" w:date="2018-04-29T14:18:00Z">
            <w:rPr>
              <w:rFonts w:ascii="Calibri" w:hAnsi="Calibri"/>
              <w:color w:val="000000" w:themeColor="text1"/>
              <w:lang w:val="en-US"/>
            </w:rPr>
          </w:rPrChange>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2140FE">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60B9D4E"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B5EA7">
        <w:rPr>
          <w:rFonts w:ascii="Calibri" w:hAnsi="Calibri"/>
          <w:color w:val="000000" w:themeColor="text1"/>
          <w:lang w:val="en-US"/>
        </w:rPr>
        <w:t xml:space="preserve">grounded in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CC20B6">
        <w:rPr>
          <w:rFonts w:ascii="Calibri" w:hAnsi="Calibri"/>
          <w:color w:val="000000" w:themeColor="text1"/>
          <w:lang w:val="en-US"/>
        </w:rPr>
        <w:t xml:space="preserve">specific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ing focus</w:t>
      </w:r>
      <w:r w:rsidR="00397927">
        <w:rPr>
          <w:rFonts w:ascii="Calibri" w:hAnsi="Calibri"/>
          <w:color w:val="000000" w:themeColor="text1"/>
          <w:lang w:val="en-US"/>
        </w:rPr>
        <w:t xml:space="preserve"> causes</w:t>
      </w:r>
      <w:r w:rsidR="00A1316E">
        <w:rPr>
          <w:rFonts w:ascii="Calibri" w:hAnsi="Calibri"/>
          <w:color w:val="000000" w:themeColor="text1"/>
          <w:lang w:val="en-US"/>
        </w:rPr>
        <w:t xml:space="preserve"> tension between </w:t>
      </w:r>
      <w:r w:rsidR="00CC6A0C">
        <w:rPr>
          <w:rFonts w:ascii="Calibri" w:hAnsi="Calibri"/>
          <w:color w:val="000000" w:themeColor="text1"/>
          <w:lang w:val="en-US"/>
        </w:rPr>
        <w:t>established</w:t>
      </w:r>
      <w:r w:rsidR="00A448F0">
        <w:rPr>
          <w:rFonts w:ascii="Calibri" w:hAnsi="Calibri"/>
          <w:color w:val="000000" w:themeColor="text1"/>
          <w:lang w:val="en-US"/>
        </w:rPr>
        <w:t xml:space="preserve"> </w:t>
      </w:r>
      <w:r w:rsidR="00021C5E">
        <w:rPr>
          <w:rFonts w:ascii="Calibri" w:hAnsi="Calibri"/>
          <w:color w:val="000000" w:themeColor="text1"/>
          <w:lang w:val="en-US"/>
        </w:rPr>
        <w:t xml:space="preserve">tools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Here, </w:t>
      </w:r>
      <w:r w:rsidR="00CC6A0C">
        <w:rPr>
          <w:rFonts w:ascii="Calibri" w:hAnsi="Calibri"/>
          <w:color w:val="000000" w:themeColor="text1"/>
          <w:lang w:val="en-US"/>
        </w:rPr>
        <w:t xml:space="preserve">we provide a </w:t>
      </w:r>
      <w:r w:rsidR="005560A7">
        <w:rPr>
          <w:rFonts w:ascii="Calibri" w:hAnsi="Calibri"/>
          <w:color w:val="000000" w:themeColor="text1"/>
          <w:lang w:val="en-US"/>
        </w:rPr>
        <w:t>direct</w:t>
      </w:r>
      <w:r w:rsidR="002E020E">
        <w:rPr>
          <w:rFonts w:ascii="Calibri" w:hAnsi="Calibri"/>
          <w:color w:val="000000" w:themeColor="text1"/>
          <w:lang w:val="en-US"/>
        </w:rPr>
        <w:t xml:space="preserve"> </w:t>
      </w:r>
      <w:r w:rsidR="00CE690A">
        <w:rPr>
          <w:rFonts w:ascii="Calibri" w:hAnsi="Calibri"/>
          <w:color w:val="000000" w:themeColor="text1"/>
          <w:lang w:val="en-US"/>
        </w:rPr>
        <w:t xml:space="preserve">comparison </w:t>
      </w:r>
      <w:r w:rsidR="00167F49">
        <w:rPr>
          <w:rFonts w:ascii="Calibri" w:hAnsi="Calibri"/>
          <w:color w:val="000000" w:themeColor="text1"/>
          <w:lang w:val="en-US"/>
        </w:rPr>
        <w:t>of 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significant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CA16BA">
        <w:rPr>
          <w:rFonts w:ascii="Calibri" w:hAnsi="Calibri"/>
          <w:color w:val="000000" w:themeColor="text1"/>
          <w:lang w:val="en-US"/>
        </w:rPr>
        <w:t xml:space="preserve">searching </w:t>
      </w:r>
      <w:r w:rsidR="001916AC">
        <w:rPr>
          <w:rFonts w:ascii="Calibri" w:hAnsi="Calibri"/>
          <w:color w:val="000000" w:themeColor="text1"/>
          <w:lang w:val="en-US"/>
        </w:rPr>
        <w:t xml:space="preserve">the most </w:t>
      </w:r>
      <w:r w:rsidR="0066475C">
        <w:rPr>
          <w:rFonts w:ascii="Calibri" w:hAnsi="Calibri"/>
          <w:color w:val="000000" w:themeColor="text1"/>
          <w:lang w:val="en-US"/>
        </w:rPr>
        <w:t xml:space="preserve">predictive </w:t>
      </w:r>
      <w:r w:rsidR="001916AC">
        <w:rPr>
          <w:rFonts w:ascii="Calibri" w:hAnsi="Calibri"/>
          <w:color w:val="000000" w:themeColor="text1"/>
          <w:lang w:val="en-US"/>
        </w:rPr>
        <w:t>ones</w:t>
      </w:r>
      <w:r w:rsidR="0066475C">
        <w:rPr>
          <w:rFonts w:ascii="Calibri" w:hAnsi="Calibri"/>
          <w:color w:val="000000" w:themeColor="text1"/>
          <w:lang w:val="en-US"/>
        </w:rPr>
        <w:t>. In artific</w:t>
      </w:r>
      <w:r w:rsidR="00C965F4">
        <w:rPr>
          <w:rFonts w:ascii="Calibri" w:hAnsi="Calibri"/>
          <w:color w:val="000000" w:themeColor="text1"/>
          <w:lang w:val="en-US"/>
        </w:rPr>
        <w:t>i</w:t>
      </w:r>
      <w:r w:rsidR="0066475C">
        <w:rPr>
          <w:rFonts w:ascii="Calibri" w:hAnsi="Calibri"/>
          <w:color w:val="000000" w:themeColor="text1"/>
          <w:lang w:val="en-US"/>
        </w:rPr>
        <w:t xml:space="preserve">al 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quantitatively characterized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C85861">
        <w:rPr>
          <w:rFonts w:ascii="Calibri" w:hAnsi="Calibri"/>
          <w:color w:val="000000" w:themeColor="text1"/>
          <w:lang w:val="en-US"/>
        </w:rPr>
        <w:t>concur</w:t>
      </w:r>
      <w:r w:rsidR="00875ADF">
        <w:rPr>
          <w:rFonts w:ascii="Calibri" w:hAnsi="Calibri"/>
          <w:color w:val="000000" w:themeColor="text1"/>
          <w:lang w:val="en-US"/>
        </w:rPr>
        <w:t xml:space="preserve"> and </w:t>
      </w:r>
      <w:r w:rsidR="00C85861">
        <w:rPr>
          <w:rFonts w:ascii="Calibri" w:hAnsi="Calibri"/>
          <w:color w:val="000000" w:themeColor="text1"/>
          <w:lang w:val="en-US"/>
        </w:rPr>
        <w:t>diverge</w:t>
      </w:r>
      <w:r w:rsidR="00875ADF">
        <w:rPr>
          <w:rFonts w:ascii="Calibri" w:hAnsi="Calibri"/>
          <w:color w:val="000000" w:themeColor="text1"/>
          <w:lang w:val="en-US"/>
        </w:rPr>
        <w:t xml:space="preserve">. While both </w:t>
      </w:r>
      <w:r w:rsidR="0034346A">
        <w:rPr>
          <w:rFonts w:ascii="Calibri" w:hAnsi="Calibri"/>
          <w:color w:val="000000" w:themeColor="text1"/>
          <w:lang w:val="en-US"/>
        </w:rPr>
        <w:t xml:space="preserve">modeling </w:t>
      </w:r>
      <w:r w:rsidR="00B456B3">
        <w:rPr>
          <w:rFonts w:ascii="Calibri" w:hAnsi="Calibri"/>
          <w:color w:val="000000" w:themeColor="text1"/>
          <w:lang w:val="en-US"/>
        </w:rPr>
        <w:t>strategies</w:t>
      </w:r>
      <w:r w:rsidR="00875ADF">
        <w:rPr>
          <w:rFonts w:ascii="Calibri" w:hAnsi="Calibri"/>
          <w:color w:val="000000" w:themeColor="text1"/>
          <w:lang w:val="en-US"/>
        </w:rPr>
        <w:t xml:space="preserve"> </w:t>
      </w:r>
      <w:r w:rsidR="00103080">
        <w:rPr>
          <w:rFonts w:ascii="Calibri" w:hAnsi="Calibri"/>
          <w:color w:val="000000" w:themeColor="text1"/>
          <w:lang w:val="en-US"/>
        </w:rPr>
        <w:t>allowed for</w:t>
      </w:r>
      <w:r w:rsidR="00875ADF">
        <w:rPr>
          <w:rFonts w:ascii="Calibri" w:hAnsi="Calibri"/>
          <w:color w:val="000000" w:themeColor="text1"/>
          <w:lang w:val="en-US"/>
        </w:rPr>
        <w:t xml:space="preserve"> </w:t>
      </w:r>
      <w:r w:rsidR="00B456B3">
        <w:rPr>
          <w:rFonts w:ascii="Calibri" w:hAnsi="Calibri"/>
          <w:color w:val="000000" w:themeColor="text1"/>
          <w:lang w:val="en-US"/>
        </w:rPr>
        <w:t xml:space="preserve">certain </w:t>
      </w:r>
      <w:r w:rsidR="00994AA7">
        <w:rPr>
          <w:rFonts w:ascii="Calibri" w:hAnsi="Calibri"/>
          <w:color w:val="000000" w:themeColor="text1"/>
          <w:lang w:val="en-US"/>
        </w:rPr>
        <w:t xml:space="preserve">rigorous </w:t>
      </w:r>
      <w:r w:rsidR="00875ADF">
        <w:rPr>
          <w:rFonts w:ascii="Calibri" w:hAnsi="Calibri"/>
          <w:color w:val="000000" w:themeColor="text1"/>
          <w:lang w:val="en-US"/>
        </w:rPr>
        <w:t xml:space="preserve">conclusions, we describe </w:t>
      </w:r>
      <w:r w:rsidR="00FE3131">
        <w:rPr>
          <w:rFonts w:ascii="Calibri" w:hAnsi="Calibri"/>
          <w:color w:val="000000" w:themeColor="text1"/>
          <w:lang w:val="en-US"/>
        </w:rPr>
        <w:t xml:space="preserve">partial </w:t>
      </w:r>
      <w:r w:rsidR="00994AA7">
        <w:rPr>
          <w:rFonts w:ascii="Calibri" w:hAnsi="Calibri"/>
          <w:color w:val="000000" w:themeColor="text1"/>
          <w:lang w:val="en-US"/>
        </w:rPr>
        <w:t>disagreement</w:t>
      </w:r>
      <w:r w:rsidR="00A02108">
        <w:rPr>
          <w:rFonts w:ascii="Calibri" w:hAnsi="Calibri"/>
          <w:color w:val="000000" w:themeColor="text1"/>
          <w:lang w:val="en-US"/>
        </w:rPr>
        <w:t xml:space="preserve"> </w:t>
      </w:r>
      <w:r w:rsidR="00994AA7">
        <w:rPr>
          <w:rFonts w:ascii="Calibri" w:hAnsi="Calibri"/>
          <w:color w:val="000000" w:themeColor="text1"/>
          <w:lang w:val="en-US"/>
        </w:rPr>
        <w:t xml:space="preserve">in </w:t>
      </w:r>
      <w:r w:rsidR="00854B4B">
        <w:rPr>
          <w:rFonts w:ascii="Calibri" w:hAnsi="Calibri"/>
          <w:color w:val="000000" w:themeColor="text1"/>
          <w:lang w:val="en-US"/>
        </w:rPr>
        <w:t>several</w:t>
      </w:r>
      <w:r w:rsidR="00A02108">
        <w:rPr>
          <w:rFonts w:ascii="Calibri" w:hAnsi="Calibri"/>
          <w:color w:val="000000" w:themeColor="text1"/>
          <w:lang w:val="en-US"/>
        </w:rPr>
        <w:t xml:space="preserve"> </w:t>
      </w:r>
      <w:r w:rsidR="006778DE">
        <w:rPr>
          <w:rFonts w:ascii="Calibri" w:hAnsi="Calibri"/>
          <w:color w:val="000000" w:themeColor="text1"/>
          <w:lang w:val="en-US"/>
        </w:rPr>
        <w:t xml:space="preserve">linear modeling </w:t>
      </w:r>
      <w:r w:rsidR="00A02108">
        <w:rPr>
          <w:rFonts w:ascii="Calibri" w:hAnsi="Calibri"/>
          <w:color w:val="000000" w:themeColor="text1"/>
          <w:lang w:val="en-US"/>
        </w:rPr>
        <w:t>settings</w:t>
      </w:r>
      <w:r w:rsidR="00C21E5F">
        <w:rPr>
          <w:rFonts w:ascii="Calibri" w:hAnsi="Calibri"/>
          <w:color w:val="000000" w:themeColor="text1"/>
          <w:lang w:val="en-US"/>
        </w:rPr>
        <w:t xml:space="preserve"> that yielded</w:t>
      </w:r>
      <w:r w:rsidR="00A02108">
        <w:rPr>
          <w:rFonts w:ascii="Calibri" w:hAnsi="Calibri"/>
          <w:color w:val="000000" w:themeColor="text1"/>
          <w:lang w:val="en-US"/>
        </w:rPr>
        <w:t xml:space="preserve"> predictive but not significant</w:t>
      </w:r>
      <w:r w:rsidR="00C21E5F">
        <w:rPr>
          <w:rFonts w:ascii="Calibri" w:hAnsi="Calibri"/>
          <w:color w:val="000000" w:themeColor="text1"/>
          <w:lang w:val="en-US"/>
        </w:rPr>
        <w:t xml:space="preserve"> </w:t>
      </w:r>
      <w:r w:rsidR="006778DE">
        <w:rPr>
          <w:rFonts w:ascii="Calibri" w:hAnsi="Calibri"/>
          <w:color w:val="000000" w:themeColor="text1"/>
          <w:lang w:val="en-US"/>
        </w:rPr>
        <w:t>results</w:t>
      </w:r>
      <w:r w:rsidR="00A02108">
        <w:rPr>
          <w:rFonts w:ascii="Calibri" w:hAnsi="Calibri"/>
          <w:color w:val="000000" w:themeColor="text1"/>
          <w:lang w:val="en-US"/>
        </w:rPr>
        <w:t>, or significant but not predictive</w:t>
      </w:r>
      <w:r w:rsidR="00C21E5F">
        <w:rPr>
          <w:rFonts w:ascii="Calibri" w:hAnsi="Calibri"/>
          <w:color w:val="000000" w:themeColor="text1"/>
          <w:lang w:val="en-US"/>
        </w:rPr>
        <w:t xml:space="preserve"> ones</w:t>
      </w:r>
      <w:r w:rsidR="00A02108">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importance</w:t>
      </w:r>
      <w:r w:rsidR="00A3733C">
        <w:rPr>
          <w:rFonts w:ascii="Calibri" w:hAnsi="Calibri"/>
          <w:color w:val="000000" w:themeColor="text1"/>
          <w:lang w:val="en-US"/>
        </w:rPr>
        <w:t>’</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63479B">
        <w:rPr>
          <w:rFonts w:ascii="Calibri" w:hAnsi="Calibri"/>
          <w:color w:val="000000" w:themeColor="text1"/>
          <w:lang w:val="en-US"/>
        </w:rPr>
        <w:t xml:space="preserve">biomedical </w:t>
      </w:r>
      <w:r w:rsidR="00424EB9">
        <w:rPr>
          <w:rFonts w:ascii="Calibri" w:hAnsi="Calibri"/>
          <w:color w:val="000000" w:themeColor="text1"/>
          <w:lang w:val="en-US"/>
        </w:rPr>
        <w:t xml:space="preserve">research </w:t>
      </w:r>
      <w:r w:rsidR="0034346A">
        <w:rPr>
          <w:rFonts w:ascii="Calibri" w:hAnsi="Calibri"/>
          <w:color w:val="000000" w:themeColor="text1"/>
          <w:lang w:val="en-US"/>
        </w:rPr>
        <w:t>findings that are</w:t>
      </w:r>
      <w:r w:rsidR="0063479B">
        <w:rPr>
          <w:rFonts w:ascii="Calibri" w:hAnsi="Calibri"/>
          <w:color w:val="000000" w:themeColor="text1"/>
          <w:lang w:val="en-US"/>
        </w:rPr>
        <w:t xml:space="preserve"> reproducible and exploitable</w:t>
      </w:r>
      <w:r w:rsidR="00CC445B">
        <w:rPr>
          <w:rFonts w:ascii="Calibri" w:hAnsi="Calibri"/>
          <w:color w:val="000000" w:themeColor="text1"/>
          <w:lang w:val="en-US"/>
        </w:rPr>
        <w:t xml:space="preserve"> for personalizing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143002AC"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3274AE" w:rsidRPr="003274AE">
        <w:rPr>
          <w:rFonts w:ascii="Calibri" w:hAnsi="Calibri"/>
          <w:color w:val="000000" w:themeColor="text1"/>
          <w:lang w:val="en-US"/>
        </w:rPr>
        <w:t xml:space="preserve"> | </w:t>
      </w:r>
      <w:r w:rsidR="00131187">
        <w:rPr>
          <w:rFonts w:ascii="Calibri" w:hAnsi="Calibri"/>
          <w:color w:val="000000" w:themeColor="text1"/>
          <w:lang w:val="en-US"/>
        </w:rPr>
        <w:t xml:space="preserve">data science </w:t>
      </w:r>
      <w:r w:rsidR="00131187" w:rsidRPr="003274AE">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artificial intelligence</w:t>
      </w:r>
      <w:r w:rsidR="00274A10">
        <w:rPr>
          <w:rFonts w:ascii="Calibri" w:hAnsi="Calibri"/>
          <w:color w:val="000000" w:themeColor="text1"/>
          <w:lang w:val="en-US"/>
        </w:rPr>
        <w:t xml:space="preserve"> </w:t>
      </w:r>
      <w:r w:rsidR="00274A10" w:rsidRPr="003274AE">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77777777" w:rsidR="00BF57CD" w:rsidRDefault="00BF57CD" w:rsidP="00A24F73">
      <w:pPr>
        <w:rPr>
          <w:rFonts w:ascii="Calibri" w:hAnsi="Calibri"/>
          <w:color w:val="000000" w:themeColor="text1"/>
          <w:lang w:val="en-US"/>
        </w:rPr>
      </w:pP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56C749E9"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Pr="00C76687">
        <w:rPr>
          <w:rFonts w:ascii="Calibri" w:hAnsi="Calibri"/>
          <w:color w:val="1A1919"/>
          <w:lang w:val="en-US"/>
        </w:rPr>
        <w:lastRenderedPageBreak/>
        <w:t xml:space="preserve">“Change your statistical philosophy and all of </w:t>
      </w:r>
      <w:proofErr w:type="gramStart"/>
      <w:r w:rsidRPr="00C76687">
        <w:rPr>
          <w:rFonts w:ascii="Calibri" w:hAnsi="Calibri"/>
          <w:color w:val="1A1919"/>
          <w:lang w:val="en-US"/>
        </w:rPr>
        <w:t>a sudden dif</w:t>
      </w:r>
      <w:r>
        <w:rPr>
          <w:rFonts w:ascii="Calibri" w:hAnsi="Calibri"/>
          <w:color w:val="1A1919"/>
          <w:lang w:val="en-US"/>
        </w:rPr>
        <w:t>ferent things</w:t>
      </w:r>
      <w:proofErr w:type="gramEnd"/>
      <w:r>
        <w:rPr>
          <w:rFonts w:ascii="Calibri" w:hAnsi="Calibri"/>
          <w:color w:val="1A1919"/>
          <w:lang w:val="en-US"/>
        </w:rPr>
        <w:t xml:space="preserve"> become important</w:t>
      </w:r>
      <w:r w:rsidRPr="00C76687">
        <w:rPr>
          <w:rFonts w:ascii="Calibri" w:hAnsi="Calibri"/>
          <w:color w:val="1A1919"/>
          <w:lang w:val="en-US"/>
        </w:rPr>
        <w:t>” Steven Goodman</w:t>
      </w:r>
    </w:p>
    <w:p w14:paraId="4CDAB334" w14:textId="3A77BFBA"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3A13C8D8"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r w:rsidR="00681F55"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 </w:instrText>
      </w:r>
      <w:r w:rsidR="00AB0F4C"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Y051bT43MDI0PC9SZWNOdW0+PERpc3BsYXlUZXh0PigxLTMpPC9EaXNwbGF5VGV4dD48cmVjb3Jk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</w:fldData>
        </w:fldChar>
      </w:r>
      <w:r w:rsidR="00AB0F4C" w:rsidRPr="00176A86">
        <w:rPr>
          <w:rFonts w:ascii="Calibri" w:hAnsi="Calibri"/>
          <w:color w:val="000000" w:themeColor="text1"/>
          <w:lang w:val="en-US"/>
        </w:rPr>
        <w:instrText xml:space="preserve"> </w:instrText>
      </w:r>
      <w:r w:rsidR="00CA1C93">
        <w:rPr>
          <w:rFonts w:ascii="Calibri" w:hAnsi="Calibri"/>
          <w:color w:val="000000" w:themeColor="text1"/>
          <w:lang w:val="en-US"/>
        </w:rPr>
        <w:instrText>ADDIN</w:instrText>
      </w:r>
      <w:r w:rsidR="00AB0F4C" w:rsidRPr="00176A86">
        <w:rPr>
          <w:rFonts w:ascii="Calibri" w:hAnsi="Calibri"/>
          <w:color w:val="000000" w:themeColor="text1"/>
          <w:lang w:val="en-US"/>
        </w:rPr>
        <w:instrText xml:space="preserve"> EN.CITE.DATA </w:instrText>
      </w:r>
      <w:r w:rsidR="00AB0F4C" w:rsidRPr="00176A86">
        <w:rPr>
          <w:rFonts w:ascii="Calibri" w:hAnsi="Calibri"/>
          <w:color w:val="000000" w:themeColor="text1"/>
          <w:lang w:val="en-US"/>
        </w:rPr>
      </w:r>
      <w:r w:rsidR="00AB0F4C" w:rsidRPr="00176A86">
        <w:rPr>
          <w:rFonts w:ascii="Calibri" w:hAnsi="Calibri"/>
          <w:color w:val="000000" w:themeColor="text1"/>
          <w:lang w:val="en-US"/>
        </w:rPr>
        <w:fldChar w:fldCharType="end"/>
      </w:r>
      <w:r w:rsidR="00681F55" w:rsidRPr="00176A86">
        <w:rPr>
          <w:rFonts w:ascii="Calibri" w:hAnsi="Calibri"/>
          <w:color w:val="000000" w:themeColor="text1"/>
          <w:lang w:val="en-US"/>
        </w:rPr>
      </w:r>
      <w:r w:rsidR="00681F55" w:rsidRPr="00176A86">
        <w:rPr>
          <w:rFonts w:ascii="Calibri" w:hAnsi="Calibri"/>
          <w:color w:val="000000" w:themeColor="text1"/>
          <w:lang w:val="en-US"/>
        </w:rPr>
        <w:fldChar w:fldCharType="separate"/>
      </w:r>
      <w:r w:rsidR="00AB0F4C" w:rsidRPr="00176A86">
        <w:rPr>
          <w:rFonts w:ascii="Calibri" w:hAnsi="Calibri"/>
          <w:noProof/>
          <w:color w:val="000000" w:themeColor="text1"/>
          <w:lang w:val="en-US"/>
        </w:rPr>
        <w:t>(</w:t>
      </w:r>
      <w:hyperlink w:anchor="_ENREF_1" w:tooltip="Bzdok, 2018 #7024" w:history="1">
        <w:r w:rsidR="002140FE" w:rsidRPr="00176A86">
          <w:rPr>
            <w:rFonts w:ascii="Calibri" w:hAnsi="Calibri"/>
            <w:noProof/>
            <w:color w:val="000000" w:themeColor="text1"/>
            <w:lang w:val="en-US"/>
          </w:rPr>
          <w:t>1-3</w:t>
        </w:r>
      </w:hyperlink>
      <w:r w:rsidR="00AB0F4C" w:rsidRPr="00176A86">
        <w:rPr>
          <w:rFonts w:ascii="Calibri" w:hAnsi="Calibri"/>
          <w:noProof/>
          <w:color w:val="000000" w:themeColor="text1"/>
          <w:lang w:val="en-US"/>
        </w:rPr>
        <w:t>)</w:t>
      </w:r>
      <w:r w:rsidR="00681F55" w:rsidRPr="00176A86">
        <w:rPr>
          <w:rFonts w:ascii="Calibri" w:hAnsi="Calibri"/>
          <w:color w:val="000000" w:themeColor="text1"/>
          <w:lang w:val="en-US"/>
        </w:rPr>
        <w:fldChar w:fldCharType="end"/>
      </w:r>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F757B5">
        <w:rPr>
          <w:rFonts w:ascii="Calibri" w:hAnsi="Calibri"/>
          <w:color w:val="000000" w:themeColor="text1"/>
          <w:lang w:val="en-US"/>
        </w:rPr>
        <w:t>details</w:t>
      </w:r>
      <w:r w:rsidR="002E7E7E">
        <w:rPr>
          <w:rFonts w:ascii="Calibri" w:hAnsi="Calibri"/>
          <w:color w:val="000000" w:themeColor="text1"/>
          <w:lang w:val="en-US"/>
        </w:rPr>
        <w:t xml:space="preserve"> 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the </w:t>
      </w:r>
      <w:r w:rsidR="00D162C8" w:rsidRPr="00176A86">
        <w:rPr>
          <w:rFonts w:ascii="Calibri" w:hAnsi="Calibri"/>
          <w:color w:val="000000" w:themeColor="text1"/>
          <w:lang w:val="en-US"/>
        </w:rPr>
        <w:t>pathways</w:t>
      </w:r>
      <w:r w:rsidR="006A47C6" w:rsidRPr="00176A86">
        <w:rPr>
          <w:rFonts w:ascii="Calibri" w:hAnsi="Calibri"/>
          <w:color w:val="000000" w:themeColor="text1"/>
          <w:lang w:val="en-US"/>
        </w:rPr>
        <w:t xml:space="preserve"> </w:t>
      </w:r>
      <w:r w:rsidR="00790364">
        <w:rPr>
          <w:rFonts w:ascii="Calibri" w:hAnsi="Calibri"/>
          <w:color w:val="000000" w:themeColor="text1"/>
          <w:lang w:val="en-US"/>
        </w:rPr>
        <w:t xml:space="preserve">of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 (hyperglycemia).</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iabetes 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181C28" w:rsidRPr="00176A86">
        <w:rPr>
          <w:rFonts w:ascii="Calibri" w:hAnsi="Calibri"/>
          <w:color w:val="000000" w:themeColor="text1"/>
          <w:lang w:val="en-US"/>
        </w:rPr>
        <w:t>, onset mostly in children</w:t>
      </w:r>
      <w:r w:rsidR="00DA4270"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181C28" w:rsidRPr="00176A86">
        <w:rPr>
          <w:rFonts w:ascii="Calibri" w:hAnsi="Calibri"/>
          <w:color w:val="000000" w:themeColor="text1"/>
          <w:lang w:val="en-US"/>
        </w:rPr>
        <w:t xml:space="preserve">, onset </w:t>
      </w:r>
      <w:r w:rsidR="00B86884">
        <w:rPr>
          <w:rFonts w:ascii="Calibri" w:hAnsi="Calibri"/>
          <w:color w:val="000000" w:themeColor="text1"/>
          <w:lang w:val="en-US"/>
        </w:rPr>
        <w:t xml:space="preserve">often </w:t>
      </w:r>
      <w:r w:rsidR="00181C28" w:rsidRPr="00176A86">
        <w:rPr>
          <w:rFonts w:ascii="Calibri" w:hAnsi="Calibri"/>
          <w:color w:val="000000" w:themeColor="text1"/>
          <w:lang w:val="en-US"/>
        </w:rPr>
        <w:t>in adults</w:t>
      </w:r>
      <w:r w:rsidR="00DA4270" w:rsidRPr="00176A86">
        <w:rPr>
          <w:rFonts w:ascii="Calibri" w:hAnsi="Calibri"/>
          <w:color w:val="000000" w:themeColor="text1"/>
          <w:lang w:val="en-US"/>
        </w:rPr>
        <w:t>)</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(gestational diabetes).</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EA3118" w:rsidRPr="00176A86">
        <w:rPr>
          <w:rFonts w:ascii="Calibri" w:hAnsi="Calibri"/>
          <w:color w:val="000000" w:themeColor="text1"/>
          <w:lang w:val="en-US"/>
        </w:rPr>
        <w:t>glucose</w:t>
      </w:r>
      <w:r w:rsidR="00736F87" w:rsidRPr="00176A86">
        <w:rPr>
          <w:rFonts w:ascii="Calibri" w:hAnsi="Calibri"/>
          <w:color w:val="000000" w:themeColor="text1"/>
          <w:lang w:val="en-US"/>
        </w:rPr>
        <w:t xml:space="preserve"> 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 xml:space="preserve">a </w:t>
      </w:r>
      <w:proofErr w:type="gramStart"/>
      <w:r w:rsidR="00F06658">
        <w:rPr>
          <w:rFonts w:ascii="Calibri" w:hAnsi="Calibri"/>
          <w:color w:val="000000" w:themeColor="text1"/>
          <w:lang w:val="en-US"/>
        </w:rPr>
        <w:t>particular patient</w:t>
      </w:r>
      <w:proofErr w:type="gramEnd"/>
      <w:r w:rsidR="00F06658">
        <w:rPr>
          <w:rFonts w:ascii="Calibri" w:hAnsi="Calibri"/>
          <w:color w:val="000000" w:themeColor="text1"/>
          <w:lang w:val="en-US"/>
        </w:rPr>
        <w:t xml:space="preserve">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1C39E7">
        <w:rPr>
          <w:rFonts w:ascii="Calibri" w:hAnsi="Calibri"/>
          <w:color w:val="000000" w:themeColor="text1"/>
          <w:lang w:val="en-US"/>
        </w:rPr>
        <w:t>Especially 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B7201C" w:rsidRPr="00176A86">
        <w:rPr>
          <w:rFonts w:ascii="Calibri" w:hAnsi="Calibri"/>
          <w:color w:val="000000" w:themeColor="text1"/>
          <w:lang w:val="en-US"/>
        </w:rPr>
        <w:t xml:space="preserve">can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A35A5E" w:rsidRPr="00176A86">
        <w:rPr>
          <w:rFonts w:ascii="Calibri" w:hAnsi="Calibri"/>
          <w:color w:val="000000" w:themeColor="text1"/>
          <w:lang w:val="en-US"/>
        </w:rPr>
        <w:t xml:space="preserve">can </w:t>
      </w:r>
      <w:r w:rsidR="006A50BF">
        <w:rPr>
          <w:rFonts w:ascii="Calibri" w:hAnsi="Calibri"/>
          <w:color w:val="000000" w:themeColor="text1"/>
          <w:lang w:val="en-US"/>
        </w:rPr>
        <w:t xml:space="preserve">sometimes </w:t>
      </w:r>
      <w:r w:rsidR="00A35A5E" w:rsidRPr="00176A86">
        <w:rPr>
          <w:rFonts w:ascii="Calibri" w:hAnsi="Calibri"/>
          <w:color w:val="000000" w:themeColor="text1"/>
          <w:lang w:val="en-US"/>
        </w:rPr>
        <w:t>be</w:t>
      </w:r>
      <w:r w:rsidR="00186EC5" w:rsidRPr="00176A86">
        <w:rPr>
          <w:rFonts w:ascii="Calibri" w:hAnsi="Calibri"/>
          <w:color w:val="000000" w:themeColor="text1"/>
          <w:lang w:val="en-US"/>
        </w:rPr>
        <w:t xml:space="preserve"> </w:t>
      </w:r>
      <w:r w:rsidR="006A50BF">
        <w:rPr>
          <w:rFonts w:ascii="Calibri" w:hAnsi="Calibri"/>
          <w:color w:val="000000" w:themeColor="text1"/>
          <w:lang w:val="en-US"/>
        </w:rPr>
        <w:t>alleviated</w:t>
      </w:r>
      <w:r w:rsidR="00186EC5" w:rsidRPr="00176A86">
        <w:rPr>
          <w:rFonts w:ascii="Calibri" w:hAnsi="Calibri"/>
          <w:color w:val="000000" w:themeColor="text1"/>
          <w:lang w:val="en-US"/>
        </w:rPr>
        <w:t xml:space="preserve"> by surgery</w:t>
      </w:r>
      <w:r w:rsidR="008D3922" w:rsidRPr="00176A86">
        <w:rPr>
          <w:rFonts w:ascii="Calibri" w:hAnsi="Calibri"/>
          <w:color w:val="000000" w:themeColor="text1"/>
          <w:lang w:val="en-US"/>
        </w:rPr>
        <w:t xml:space="preserve"> in obese patients</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In turn, d</w:t>
      </w:r>
      <w:r w:rsidR="00186EC5" w:rsidRPr="00176A86">
        <w:rPr>
          <w:rFonts w:ascii="Calibri" w:hAnsi="Calibri"/>
          <w:color w:val="000000" w:themeColor="text1"/>
          <w:lang w:val="en-US"/>
        </w:rPr>
        <w:t xml:space="preserve">iabetes </w:t>
      </w:r>
      <w:r w:rsidR="00EA3118" w:rsidRPr="00176A86">
        <w:rPr>
          <w:rFonts w:ascii="Calibri" w:hAnsi="Calibri"/>
          <w:color w:val="000000" w:themeColor="text1"/>
          <w:lang w:val="en-US"/>
        </w:rPr>
        <w:t xml:space="preserve">developed </w:t>
      </w:r>
      <w:r w:rsidR="008C616E">
        <w:rPr>
          <w:rFonts w:ascii="Calibri" w:hAnsi="Calibri"/>
          <w:color w:val="000000" w:themeColor="text1"/>
          <w:lang w:val="en-US"/>
        </w:rPr>
        <w:t>in the pregnant patient group</w:t>
      </w:r>
      <w:r w:rsidR="00EA3118"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resolves </w:t>
      </w:r>
      <w:r w:rsidR="000D6C7A" w:rsidRPr="00176A86">
        <w:rPr>
          <w:rFonts w:ascii="Calibri" w:hAnsi="Calibri"/>
          <w:color w:val="000000" w:themeColor="text1"/>
          <w:lang w:val="en-US"/>
        </w:rPr>
        <w:t xml:space="preserve">after delivery </w:t>
      </w:r>
      <w:r w:rsidR="00A35A5E" w:rsidRPr="00176A86">
        <w:rPr>
          <w:rFonts w:ascii="Calibri" w:hAnsi="Calibri"/>
          <w:color w:val="000000" w:themeColor="text1"/>
          <w:lang w:val="en-US"/>
        </w:rPr>
        <w:t>without treatment</w:t>
      </w:r>
      <w:r w:rsidR="000D6C7A">
        <w:rPr>
          <w:rFonts w:ascii="Calibri" w:hAnsi="Calibri"/>
          <w:color w:val="000000" w:themeColor="text1"/>
          <w:lang w:val="en-US"/>
        </w:rPr>
        <w:t xml:space="preserve"> intervention</w:t>
      </w:r>
      <w:r w:rsidR="00186EC5" w:rsidRPr="00176A86">
        <w:rPr>
          <w:rFonts w:ascii="Calibri" w:hAnsi="Calibri"/>
          <w:color w:val="000000" w:themeColor="text1"/>
          <w:lang w:val="en-US"/>
        </w:rPr>
        <w:t>.</w:t>
      </w:r>
    </w:p>
    <w:p w14:paraId="61ECC9F2" w14:textId="577C28D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C616E">
        <w:rPr>
          <w:rFonts w:ascii="Calibri" w:hAnsi="Calibri"/>
          <w:color w:val="000000" w:themeColor="text1"/>
          <w:lang w:val="en-US"/>
        </w:rPr>
        <w:t xml:space="preserve">effects </w:t>
      </w:r>
      <w:r w:rsidR="00F7385B">
        <w:rPr>
          <w:rFonts w:ascii="Calibri" w:hAnsi="Calibri"/>
          <w:color w:val="000000" w:themeColor="text1"/>
          <w:lang w:val="en-US"/>
        </w:rPr>
        <w:t xml:space="preserve">such </w:t>
      </w:r>
      <w:r w:rsidR="008C616E">
        <w:rPr>
          <w:rFonts w:ascii="Calibri" w:hAnsi="Calibri"/>
          <w:color w:val="000000" w:themeColor="text1"/>
          <w:lang w:val="en-US"/>
        </w:rPr>
        <w:t>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w:t>
      </w:r>
      <w:r w:rsidR="002D7275">
        <w:rPr>
          <w:rFonts w:ascii="Calibri" w:hAnsi="Calibri"/>
          <w:color w:val="000000" w:themeColor="text1"/>
          <w:lang w:val="en-US"/>
        </w:rPr>
        <w:t xml:space="preserve">specifically </w:t>
      </w:r>
      <w:r w:rsidRPr="00176A86">
        <w:rPr>
          <w:rFonts w:ascii="Calibri" w:hAnsi="Calibri"/>
          <w:color w:val="000000" w:themeColor="text1"/>
          <w:lang w:val="en-US"/>
        </w:rPr>
        <w:t xml:space="preserve">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that hold in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F607A6">
        <w:rPr>
          <w:rFonts w:ascii="Calibri" w:hAnsi="Calibri"/>
          <w:color w:val="000000" w:themeColor="text1"/>
          <w:lang w:val="en-US"/>
        </w:rPr>
        <w:t xml:space="preserve">automatically </w:t>
      </w:r>
      <w:r w:rsidR="00777E43" w:rsidRPr="00176A86">
        <w:rPr>
          <w:rFonts w:ascii="Calibri" w:hAnsi="Calibri"/>
          <w:color w:val="000000" w:themeColor="text1"/>
          <w:lang w:val="en-US"/>
        </w:rPr>
        <w:t xml:space="preserve">diagnosed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secondary</w:t>
      </w:r>
      <w:r w:rsidR="001954BD" w:rsidRPr="00176A86">
        <w:rPr>
          <w:rFonts w:ascii="Calibri" w:hAnsi="Calibri"/>
          <w:color w:val="000000" w:themeColor="text1"/>
          <w:lang w:val="en-US"/>
        </w:rPr>
        <w:t xml:space="preserve"> consequences, including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03399D" w:rsidRPr="00176A86">
        <w:rPr>
          <w:rFonts w:ascii="Calibri" w:hAnsi="Calibri"/>
          <w:color w:val="000000" w:themeColor="text1"/>
          <w:lang w:val="en-US"/>
        </w:rPr>
        <w:t xml:space="preserve">symptom </w:t>
      </w:r>
      <w:r w:rsidR="00525603">
        <w:rPr>
          <w:rFonts w:ascii="Calibri" w:hAnsi="Calibri"/>
          <w:color w:val="000000" w:themeColor="text1"/>
          <w:lang w:val="en-US"/>
        </w:rPr>
        <w:t>combinations</w:t>
      </w:r>
      <w:r w:rsidR="0003399D"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286CF5" w:rsidRPr="00176A86">
        <w:rPr>
          <w:rFonts w:ascii="Calibri" w:hAnsi="Calibri"/>
          <w:color w:val="000000" w:themeColor="text1"/>
          <w:lang w:val="en-US"/>
        </w:rPr>
        <w:t>Further, a</w:t>
      </w:r>
      <w:r w:rsidR="00646DFA" w:rsidRPr="00176A86">
        <w:rPr>
          <w:rFonts w:ascii="Calibri" w:hAnsi="Calibri"/>
          <w:color w:val="000000" w:themeColor="text1"/>
          <w:lang w:val="en-US"/>
        </w:rPr>
        <w:t xml:space="preserve"> pattern-</w:t>
      </w:r>
      <w:r w:rsidR="0003399D" w:rsidRPr="00176A86">
        <w:rPr>
          <w:rFonts w:ascii="Calibri" w:hAnsi="Calibri"/>
          <w:color w:val="000000" w:themeColor="text1"/>
          <w:lang w:val="en-US"/>
        </w:rPr>
        <w:t>extraction</w:t>
      </w:r>
      <w:r w:rsidR="00646DFA" w:rsidRPr="00176A86">
        <w:rPr>
          <w:rFonts w:ascii="Calibri" w:hAnsi="Calibri"/>
          <w:color w:val="000000" w:themeColor="text1"/>
          <w:lang w:val="en-US"/>
        </w:rPr>
        <w:t xml:space="preserve"> algorithm </w:t>
      </w:r>
      <w:r w:rsidR="008B09A9">
        <w:rPr>
          <w:rFonts w:ascii="Calibri" w:hAnsi="Calibri"/>
          <w:color w:val="000000" w:themeColor="text1"/>
          <w:lang w:val="en-US"/>
        </w:rPr>
        <w:t>may reliably detect diabetes</w:t>
      </w:r>
      <w:r w:rsidR="00525603">
        <w:rPr>
          <w:rFonts w:ascii="Calibri" w:hAnsi="Calibri"/>
          <w:color w:val="000000" w:themeColor="text1"/>
          <w:lang w:val="en-US"/>
        </w:rPr>
        <w:t xml:space="preserve"> based on</w:t>
      </w:r>
      <w:r w:rsidR="00646DFA" w:rsidRPr="00176A86">
        <w:rPr>
          <w:rFonts w:ascii="Calibri" w:hAnsi="Calibri"/>
          <w:color w:val="000000" w:themeColor="text1"/>
          <w:lang w:val="en-US"/>
        </w:rPr>
        <w:t xml:space="preserve"> </w:t>
      </w:r>
      <w:r w:rsidR="00025941">
        <w:rPr>
          <w:rFonts w:ascii="Calibri" w:hAnsi="Calibri"/>
          <w:color w:val="000000" w:themeColor="text1"/>
          <w:lang w:val="en-US"/>
        </w:rPr>
        <w:t>insufficient</w:t>
      </w:r>
      <w:r w:rsidR="00646DFA" w:rsidRPr="00176A86">
        <w:rPr>
          <w:rFonts w:ascii="Calibri" w:hAnsi="Calibri"/>
          <w:color w:val="000000" w:themeColor="text1"/>
          <w:lang w:val="en-US"/>
        </w:rPr>
        <w:t xml:space="preserve"> production of insulin</w:t>
      </w:r>
      <w:r w:rsidR="00C010C7" w:rsidRPr="00176A86">
        <w:rPr>
          <w:rFonts w:ascii="Calibri" w:hAnsi="Calibri"/>
          <w:color w:val="000000" w:themeColor="text1"/>
          <w:lang w:val="en-US"/>
        </w:rPr>
        <w:t xml:space="preserve"> (t</w:t>
      </w:r>
      <w:r w:rsidR="00525603">
        <w:rPr>
          <w:rFonts w:ascii="Calibri" w:hAnsi="Calibri"/>
          <w:color w:val="000000" w:themeColor="text1"/>
          <w:lang w:val="en-US"/>
        </w:rPr>
        <w:t>ype 1)</w:t>
      </w:r>
      <w:r w:rsidR="00646DFA" w:rsidRPr="00176A86">
        <w:rPr>
          <w:rFonts w:ascii="Calibri" w:hAnsi="Calibri"/>
          <w:color w:val="000000" w:themeColor="text1"/>
          <w:lang w:val="en-US"/>
        </w:rPr>
        <w:t xml:space="preserve"> or pregnan</w:t>
      </w:r>
      <w:r w:rsidR="007C195E" w:rsidRPr="00176A86">
        <w:rPr>
          <w:rFonts w:ascii="Calibri" w:hAnsi="Calibri"/>
          <w:color w:val="000000" w:themeColor="text1"/>
          <w:lang w:val="en-US"/>
        </w:rPr>
        <w:t>c</w:t>
      </w:r>
      <w:r w:rsidR="00646DFA" w:rsidRPr="00176A86">
        <w:rPr>
          <w:rFonts w:ascii="Calibri" w:hAnsi="Calibri"/>
          <w:color w:val="000000" w:themeColor="text1"/>
          <w:lang w:val="en-US"/>
        </w:rPr>
        <w:t xml:space="preserve">y in women. However, </w:t>
      </w:r>
      <w:r w:rsidR="00B91E84">
        <w:rPr>
          <w:rFonts w:ascii="Calibri" w:hAnsi="Calibri"/>
          <w:color w:val="000000" w:themeColor="text1"/>
          <w:lang w:val="en-US"/>
        </w:rPr>
        <w:t xml:space="preserve">the identified hints allowing </w:t>
      </w:r>
      <w:r w:rsidR="008B09A9">
        <w:rPr>
          <w:rFonts w:ascii="Calibri" w:hAnsi="Calibri"/>
          <w:color w:val="000000" w:themeColor="text1"/>
          <w:lang w:val="en-US"/>
        </w:rPr>
        <w:t>the algorithm to detect</w:t>
      </w:r>
      <w:r w:rsidR="00646DFA" w:rsidRPr="00176A86">
        <w:rPr>
          <w:rFonts w:ascii="Calibri" w:hAnsi="Calibri"/>
          <w:color w:val="000000" w:themeColor="text1"/>
          <w:lang w:val="en-US"/>
        </w:rPr>
        <w:t xml:space="preserve"> diabetes type may </w:t>
      </w:r>
      <w:r w:rsidR="00F40051" w:rsidRPr="00176A86">
        <w:rPr>
          <w:rFonts w:ascii="Calibri" w:hAnsi="Calibri"/>
          <w:color w:val="000000" w:themeColor="text1"/>
          <w:lang w:val="en-US"/>
        </w:rPr>
        <w:t>shed</w:t>
      </w:r>
      <w:r w:rsidR="00646DFA" w:rsidRPr="00176A86">
        <w:rPr>
          <w:rFonts w:ascii="Calibri" w:hAnsi="Calibri"/>
          <w:color w:val="000000" w:themeColor="text1"/>
          <w:lang w:val="en-US"/>
        </w:rPr>
        <w:t xml:space="preserve"> </w:t>
      </w:r>
      <w:r w:rsidR="008114EC">
        <w:rPr>
          <w:rFonts w:ascii="Calibri" w:hAnsi="Calibri"/>
          <w:color w:val="000000" w:themeColor="text1"/>
          <w:lang w:val="en-US"/>
        </w:rPr>
        <w:t>little</w:t>
      </w:r>
      <w:r w:rsidR="00646DFA" w:rsidRPr="00176A86">
        <w:rPr>
          <w:rFonts w:ascii="Calibri" w:hAnsi="Calibri"/>
          <w:color w:val="000000" w:themeColor="text1"/>
          <w:lang w:val="en-US"/>
        </w:rPr>
        <w:t xml:space="preserve"> </w:t>
      </w:r>
      <w:r w:rsidR="00B91E84">
        <w:rPr>
          <w:rFonts w:ascii="Calibri" w:hAnsi="Calibri"/>
          <w:color w:val="000000" w:themeColor="text1"/>
          <w:lang w:val="en-US"/>
        </w:rPr>
        <w:t xml:space="preserve">light on the </w:t>
      </w:r>
      <w:r w:rsidR="00F40051" w:rsidRPr="00176A86">
        <w:rPr>
          <w:rFonts w:ascii="Calibri" w:hAnsi="Calibri"/>
          <w:color w:val="000000" w:themeColor="text1"/>
          <w:lang w:val="en-US"/>
        </w:rPr>
        <w:t xml:space="preserve">biological </w:t>
      </w:r>
      <w:r w:rsidR="0003399D" w:rsidRPr="00176A86">
        <w:rPr>
          <w:rFonts w:ascii="Calibri" w:hAnsi="Calibri"/>
          <w:color w:val="000000" w:themeColor="text1"/>
          <w:lang w:val="en-US"/>
        </w:rPr>
        <w:t>underpinnings</w:t>
      </w:r>
      <w:r w:rsidR="00646DFA"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E4469">
        <w:rPr>
          <w:rFonts w:ascii="Calibri" w:hAnsi="Calibri"/>
          <w:color w:val="000000" w:themeColor="text1"/>
          <w:lang w:val="en-US"/>
        </w:rPr>
        <w:t xml:space="preserve">it can be possible 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that achieves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 xml:space="preserve">forecasting of </w:t>
      </w:r>
      <w:r w:rsidR="00025941" w:rsidRPr="00E70EAF">
        <w:rPr>
          <w:rFonts w:ascii="Calibri" w:hAnsi="Calibri"/>
          <w:color w:val="000000" w:themeColor="text1"/>
          <w:lang w:val="en-US"/>
        </w:rPr>
        <w:t xml:space="preserve">nuanced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response regularities</w:t>
      </w:r>
      <w:r w:rsidR="005E6FA9" w:rsidRPr="00E70EAF">
        <w:rPr>
          <w:rFonts w:ascii="Calibri" w:hAnsi="Calibri"/>
          <w:color w:val="000000" w:themeColor="text1"/>
          <w:lang w:val="en-US"/>
        </w:rPr>
        <w:t xml:space="preserve"> specific to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FB71D5">
        <w:rPr>
          <w:rFonts w:ascii="Calibri" w:hAnsi="Calibri"/>
          <w:color w:val="000000" w:themeColor="text1"/>
          <w:lang w:val="en-US"/>
        </w:rPr>
        <w:t xml:space="preserve">precise </w:t>
      </w:r>
      <w:r w:rsidR="000205E9">
        <w:rPr>
          <w:rFonts w:ascii="Calibri" w:hAnsi="Calibri"/>
          <w:color w:val="000000" w:themeColor="text1"/>
          <w:lang w:val="en-US"/>
        </w:rPr>
        <w:t xml:space="preserve">biological </w:t>
      </w:r>
      <w:r w:rsidR="00522CD5" w:rsidRPr="00E70EAF">
        <w:rPr>
          <w:rFonts w:ascii="Calibri" w:hAnsi="Calibri"/>
          <w:color w:val="000000" w:themeColor="text1"/>
          <w:lang w:val="en-US"/>
        </w:rPr>
        <w:t>pathway</w:t>
      </w:r>
      <w:r w:rsidR="000205E9">
        <w:rPr>
          <w:rFonts w:ascii="Calibri" w:hAnsi="Calibri"/>
          <w:color w:val="000000" w:themeColor="text1"/>
          <w:lang w:val="en-US"/>
        </w:rPr>
        <w:t xml:space="preserve">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 xml:space="preserve">contributions to make to biomedical research - we want to </w:t>
      </w:r>
      <w:r w:rsidR="00A2021A">
        <w:rPr>
          <w:rFonts w:ascii="Calibri" w:hAnsi="Calibri"/>
          <w:color w:val="000000" w:themeColor="text1"/>
          <w:lang w:val="en-US"/>
        </w:rPr>
        <w:t>promote</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will happen next</w:t>
      </w:r>
      <w:r w:rsidR="00CE00FE">
        <w:rPr>
          <w:rFonts w:ascii="Calibri" w:hAnsi="Calibri"/>
          <w:color w:val="000000" w:themeColor="text1"/>
          <w:lang w:val="en-US"/>
        </w:rPr>
        <w:t xml:space="preserve"> </w:t>
      </w:r>
      <w:r w:rsidR="00BA1991">
        <w:rPr>
          <w:rFonts w:ascii="Calibri" w:hAnsi="Calibri"/>
          <w:color w:val="000000" w:themeColor="text1"/>
          <w:lang w:val="en-US"/>
        </w:rPr>
        <w:t>at the</w:t>
      </w:r>
      <w:r w:rsidR="00CE00FE">
        <w:rPr>
          <w:rFonts w:ascii="Calibri" w:hAnsi="Calibri"/>
          <w:color w:val="000000" w:themeColor="text1"/>
          <w:lang w:val="en-US"/>
        </w:rPr>
        <w:t xml:space="preserve"> individual</w:t>
      </w:r>
      <w:r w:rsidR="00BA1991">
        <w:rPr>
          <w:rFonts w:ascii="Calibri" w:hAnsi="Calibri"/>
          <w:color w:val="000000" w:themeColor="text1"/>
          <w:lang w:val="en-US"/>
        </w:rPr>
        <w:t xml:space="preserve"> level</w:t>
      </w:r>
      <w:r w:rsidR="00B669B3" w:rsidRPr="00E70EAF">
        <w:rPr>
          <w:rFonts w:ascii="Calibri" w:hAnsi="Calibri"/>
          <w:color w:val="000000" w:themeColor="text1"/>
          <w:lang w:val="en-US"/>
        </w:rPr>
        <w:t>.</w:t>
      </w:r>
    </w:p>
    <w:p w14:paraId="5E9200A2" w14:textId="4EAFA05A"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using</w:t>
      </w:r>
      <w:r w:rsidR="00360BA5">
        <w:rPr>
          <w:rFonts w:ascii="Calibri" w:hAnsi="Calibri"/>
          <w:lang w:val="en-US"/>
        </w:rPr>
        <w:t xml:space="preserve"> 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451457">
        <w:rPr>
          <w:rFonts w:ascii="Calibri" w:hAnsi="Calibri"/>
          <w:lang w:val="en-US"/>
        </w:rPr>
        <w:instrText xml:space="preserve"> ADDIN EN.CITE &lt;EndNote&gt;&lt;Cite&gt;&lt;Author&gt;Cowles&lt;/Author&gt;&lt;Year&gt;1982&lt;/Year&gt;&lt;RecNum&gt;4363&lt;/RecNum&gt;&lt;DisplayText&gt;(4, 5)&lt;/DisplayText&gt;&lt;record&gt;&lt;rec-number&gt;4363&lt;/rec-number&gt;&lt;foreign-keys&gt;&lt;key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r w:rsidR="00451457">
        <w:rPr>
          <w:rFonts w:ascii="Calibri" w:hAnsi="Calibri"/>
          <w:noProof/>
          <w:lang w:val="en-US"/>
        </w:rPr>
        <w:t>(</w:t>
      </w:r>
      <w:hyperlink w:anchor="_ENREF_4" w:tooltip="Cowles, 1982 #4363" w:history="1">
        <w:r w:rsidR="002140FE">
          <w:rPr>
            <w:rFonts w:ascii="Calibri" w:hAnsi="Calibri"/>
            <w:noProof/>
            <w:lang w:val="en-US"/>
          </w:rPr>
          <w:t>4</w:t>
        </w:r>
      </w:hyperlink>
      <w:r w:rsidR="00451457">
        <w:rPr>
          <w:rFonts w:ascii="Calibri" w:hAnsi="Calibri"/>
          <w:noProof/>
          <w:lang w:val="en-US"/>
        </w:rPr>
        <w:t xml:space="preserve">, </w:t>
      </w:r>
      <w:hyperlink w:anchor="_ENREF_5" w:tooltip="Cox, 2006 #7037" w:history="1">
        <w:r w:rsidR="002140FE">
          <w:rPr>
            <w:rFonts w:ascii="Calibri" w:hAnsi="Calibri"/>
            <w:noProof/>
            <w:lang w:val="en-US"/>
          </w:rPr>
          <w:t>5</w:t>
        </w:r>
      </w:hyperlink>
      <w:r w:rsidR="00451457">
        <w:rPr>
          <w:rFonts w:ascii="Calibri" w:hAnsi="Calibri"/>
          <w:noProof/>
          <w:lang w:val="en-US"/>
        </w:rPr>
        <w:t>)</w:t>
      </w:r>
      <w:r w:rsidR="00FA5FD4">
        <w:rPr>
          <w:rFonts w:ascii="Calibri" w:hAnsi="Calibri"/>
          <w:lang w:val="en-US"/>
        </w:rPr>
        <w:fldChar w:fldCharType="end"/>
      </w:r>
      <w:r w:rsidR="00263CE6">
        <w:rPr>
          <w:rFonts w:ascii="Calibri" w:hAnsi="Calibri"/>
          <w:lang w:val="en-US"/>
        </w:rPr>
        <w:t xml:space="preserve"> </w:t>
      </w:r>
      <w:r w:rsidR="00FD61F3">
        <w:rPr>
          <w:rFonts w:ascii="Calibri" w:hAnsi="Calibri"/>
          <w:lang w:val="en-US"/>
        </w:rPr>
        <w:t xml:space="preserve">as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451457">
        <w:rPr>
          <w:rFonts w:ascii="Calibri" w:hAnsi="Calibri" w:cs="Verdana"/>
          <w:color w:val="000000" w:themeColor="text1"/>
          <w:lang w:val="en-US"/>
        </w:rPr>
        <w:instrText xml:space="preserve"> ADDIN EN.CITE &lt;EndNote&gt;&lt;Cite&gt;&lt;Author&gt;Gigerenzer&lt;/Author&gt;&lt;Year&gt;1993&lt;/Year&gt;&lt;RecNum&gt;5945&lt;/RecNum&gt;&lt;DisplayText&gt;(6, 7)&lt;/DisplayText&gt;&lt;record&gt;&lt;rec-number&gt;5945&lt;/rec-number&gt;&lt;foreign-keys&gt;&lt;key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r w:rsidR="00451457">
        <w:rPr>
          <w:rFonts w:ascii="Calibri" w:hAnsi="Calibri" w:cs="Verdana"/>
          <w:noProof/>
          <w:color w:val="000000" w:themeColor="text1"/>
          <w:lang w:val="en-US"/>
        </w:rPr>
        <w:t>(</w:t>
      </w:r>
      <w:hyperlink w:anchor="_ENREF_6" w:tooltip="Gigerenzer, 1993 #5945" w:history="1">
        <w:r w:rsidR="002140FE">
          <w:rPr>
            <w:rFonts w:ascii="Calibri" w:hAnsi="Calibri" w:cs="Verdana"/>
            <w:noProof/>
            <w:color w:val="000000" w:themeColor="text1"/>
            <w:lang w:val="en-US"/>
          </w:rPr>
          <w:t>6</w:t>
        </w:r>
      </w:hyperlink>
      <w:r w:rsidR="00451457">
        <w:rPr>
          <w:rFonts w:ascii="Calibri" w:hAnsi="Calibri" w:cs="Verdana"/>
          <w:noProof/>
          <w:color w:val="000000" w:themeColor="text1"/>
          <w:lang w:val="en-US"/>
        </w:rPr>
        <w:t xml:space="preserve">, </w:t>
      </w:r>
      <w:hyperlink w:anchor="_ENREF_7" w:tooltip="Efron, 1991 #4942" w:history="1">
        <w:r w:rsidR="002140FE">
          <w:rPr>
            <w:rFonts w:ascii="Calibri" w:hAnsi="Calibri" w:cs="Verdana"/>
            <w:noProof/>
            <w:color w:val="000000" w:themeColor="text1"/>
            <w:lang w:val="en-US"/>
          </w:rPr>
          <w:t>7</w:t>
        </w:r>
      </w:hyperlink>
      <w:r w:rsidR="00451457">
        <w:rPr>
          <w:rFonts w:ascii="Calibri" w:hAnsi="Calibri" w:cs="Verdana"/>
          <w:noProof/>
          <w:color w:val="000000" w:themeColor="text1"/>
          <w:lang w:val="en-US"/>
        </w:rPr>
        <w:t>)</w:t>
      </w:r>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w:t>
      </w:r>
      <w:r w:rsidR="004632B4">
        <w:rPr>
          <w:rFonts w:ascii="Calibri" w:hAnsi="Calibri"/>
          <w:lang w:val="en-US"/>
        </w:rPr>
        <w:t xml:space="preserve">also </w:t>
      </w:r>
      <w:r w:rsidR="00F63F1A" w:rsidRPr="00E70EAF">
        <w:rPr>
          <w:rFonts w:ascii="Calibri" w:hAnsi="Calibri"/>
          <w:lang w:val="en-US"/>
        </w:rPr>
        <w:t xml:space="preserve">a time when data were rare and expensive to acquire </w:t>
      </w:r>
      <w:r w:rsidR="00F63F1A" w:rsidRPr="00E70EAF">
        <w:rPr>
          <w:rFonts w:ascii="Calibri" w:hAnsi="Calibri"/>
          <w:lang w:val="en-US"/>
        </w:rPr>
        <w:fldChar w:fldCharType="begin"/>
      </w:r>
      <w:r w:rsidR="00451457">
        <w:rPr>
          <w:rFonts w:ascii="Calibri" w:hAnsi="Calibri"/>
          <w:lang w:val="en-US"/>
        </w:rPr>
        <w:instrText xml:space="preserve"> ADDIN EN.CITE &lt;EndNote&gt;&lt;Cite&gt;&lt;Author&gt;Gigerenzer&lt;/Author&gt;&lt;Year&gt;1993&lt;/Year&gt;&lt;RecNum&gt;5945&lt;/RecNum&gt;&lt;DisplayText&gt;(6, 8)&lt;/DisplayText&gt;&lt;record&gt;&lt;rec-number&gt;5945&lt;/rec-number&gt;&lt;foreign-keys&gt;&lt;key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r w:rsidR="00451457">
        <w:rPr>
          <w:rFonts w:ascii="Calibri" w:hAnsi="Calibri"/>
          <w:noProof/>
          <w:lang w:val="en-US"/>
        </w:rPr>
        <w:t>(</w:t>
      </w:r>
      <w:hyperlink w:anchor="_ENREF_6" w:tooltip="Gigerenzer, 1993 #5945" w:history="1">
        <w:r w:rsidR="002140FE">
          <w:rPr>
            <w:rFonts w:ascii="Calibri" w:hAnsi="Calibri"/>
            <w:noProof/>
            <w:lang w:val="en-US"/>
          </w:rPr>
          <w:t>6</w:t>
        </w:r>
      </w:hyperlink>
      <w:r w:rsidR="00451457">
        <w:rPr>
          <w:rFonts w:ascii="Calibri" w:hAnsi="Calibri"/>
          <w:noProof/>
          <w:lang w:val="en-US"/>
        </w:rPr>
        <w:t xml:space="preserve">, </w:t>
      </w:r>
      <w:hyperlink w:anchor="_ENREF_8" w:tooltip="Efron, 2016 #6362" w:history="1">
        <w:r w:rsidR="002140FE">
          <w:rPr>
            <w:rFonts w:ascii="Calibri" w:hAnsi="Calibri"/>
            <w:noProof/>
            <w:lang w:val="en-US"/>
          </w:rPr>
          <w:t>8</w:t>
        </w:r>
      </w:hyperlink>
      <w:r w:rsidR="00451457">
        <w:rPr>
          <w:rFonts w:ascii="Calibri" w:hAnsi="Calibri"/>
          <w:noProof/>
          <w:lang w:val="en-US"/>
        </w:rPr>
        <w:t>)</w:t>
      </w:r>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 xml:space="preserve">subject </w:t>
      </w:r>
      <w:r w:rsidR="00623143" w:rsidRPr="00E70EAF">
        <w:rPr>
          <w:rFonts w:ascii="Calibri" w:hAnsi="Calibri" w:cs="Helvetica"/>
          <w:color w:val="000000" w:themeColor="text1"/>
          <w:lang w:val="en-US"/>
        </w:rPr>
        <w:t>samples</w:t>
      </w:r>
      <w:r w:rsidR="000A6266">
        <w:rPr>
          <w:rFonts w:ascii="Calibri" w:hAnsi="Calibri" w:cs="Helvetica"/>
          <w:color w:val="000000" w:themeColor="text1"/>
          <w:lang w:val="en-US"/>
        </w:rPr>
        <w:t xml:space="preserve"> acquired in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451457">
        <w:rPr>
          <w:rFonts w:ascii="Calibri" w:hAnsi="Calibri" w:cs="Helvetica"/>
          <w:color w:val="000000" w:themeColor="text1"/>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hAnsi="Calibri" w:cs="Helvetica"/>
          <w:color w:val="000000" w:themeColor="text1"/>
          <w:lang w:val="en-US"/>
        </w:rPr>
        <w:fldChar w:fldCharType="separate"/>
      </w:r>
      <w:r w:rsidR="00451457">
        <w:rPr>
          <w:rFonts w:ascii="Calibri" w:hAnsi="Calibri" w:cs="Helvetica"/>
          <w:noProof/>
          <w:color w:val="000000" w:themeColor="text1"/>
          <w:lang w:val="en-US"/>
        </w:rPr>
        <w:t>(</w:t>
      </w:r>
      <w:hyperlink w:anchor="_ENREF_9" w:tooltip="Efron, 2012 #6910" w:history="1">
        <w:r w:rsidR="002140FE">
          <w:rPr>
            <w:rFonts w:ascii="Calibri" w:hAnsi="Calibri" w:cs="Helvetica"/>
            <w:noProof/>
            <w:color w:val="000000" w:themeColor="text1"/>
            <w:lang w:val="en-US"/>
          </w:rPr>
          <w:t>9</w:t>
        </w:r>
      </w:hyperlink>
      <w:r w:rsidR="00451457">
        <w:rPr>
          <w:rFonts w:ascii="Calibri" w:hAnsi="Calibri" w:cs="Helvetica"/>
          <w:noProof/>
          <w:color w:val="000000" w:themeColor="text1"/>
          <w:lang w:val="en-US"/>
        </w:rPr>
        <w:t>)</w:t>
      </w:r>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especially </w:t>
      </w:r>
      <w:r w:rsidR="005728F6">
        <w:rPr>
          <w:rFonts w:ascii="Calibri" w:hAnsi="Calibri"/>
          <w:lang w:val="en-US"/>
        </w:rPr>
        <w:t xml:space="preserve">tuned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9D45DF" w:rsidRPr="00E70EAF">
        <w:rPr>
          <w:rFonts w:ascii="Calibri" w:hAnsi="Calibri" w:cs="Helvetica"/>
          <w:color w:val="000000" w:themeColor="text1"/>
          <w:lang w:val="en-US"/>
        </w:rPr>
        <w:t xml:space="preserve">handpicked </w:t>
      </w:r>
      <w:r w:rsidR="0024261F">
        <w:rPr>
          <w:rFonts w:ascii="Calibri" w:hAnsi="Calibri"/>
          <w:lang w:val="en-US"/>
        </w:rPr>
        <w:t xml:space="preserve">candidate </w:t>
      </w:r>
      <w:r w:rsidR="00A1474F">
        <w:rPr>
          <w:rFonts w:ascii="Calibri" w:hAnsi="Calibri"/>
          <w:lang w:val="en-US"/>
        </w:rPr>
        <w:t>measures</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medical doctors and biomedical research</w:t>
      </w:r>
      <w:r w:rsidR="00A1474F">
        <w:rPr>
          <w:rFonts w:ascii="Calibri" w:hAnsi="Calibri" w:cs="Helvetica Neue"/>
          <w:bCs/>
          <w:color w:val="101214"/>
          <w:lang w:val="en-US" w:eastAsia="en-US"/>
        </w:rPr>
        <w:t>ers</w:t>
      </w:r>
      <w:r w:rsidR="00B2471C" w:rsidRPr="00E70EAF">
        <w:rPr>
          <w:rFonts w:ascii="Calibri" w:hAnsi="Calibri" w:cs="Helvetica Neue"/>
          <w:bCs/>
          <w:color w:val="101214"/>
          <w:lang w:val="en-US" w:eastAsia="en-US"/>
        </w:rPr>
        <w:t xml:space="preserve"> 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w:t>
      </w:r>
      <w:r w:rsidR="00796786" w:rsidRPr="00E70EAF">
        <w:rPr>
          <w:rFonts w:ascii="Calibri" w:hAnsi="Calibri"/>
          <w:color w:val="000000" w:themeColor="text1"/>
          <w:lang w:val="en-US"/>
        </w:rPr>
        <w:lastRenderedPageBreak/>
        <w:t xml:space="preserve">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is still </w:t>
      </w:r>
      <w:r w:rsidR="00B2471C" w:rsidRPr="00E70EAF">
        <w:rPr>
          <w:rFonts w:ascii="Calibri" w:hAnsi="Calibri"/>
          <w:color w:val="000000" w:themeColor="text1"/>
          <w:lang w:val="en-US"/>
        </w:rPr>
        <w:t>the gold standard today</w:t>
      </w:r>
      <w:r w:rsidR="005D1864">
        <w:rPr>
          <w:rFonts w:ascii="Calibri" w:hAnsi="Calibri"/>
          <w:color w:val="000000" w:themeColor="text1"/>
          <w:lang w:val="en-US"/>
        </w:rPr>
        <w:t xml:space="preserve"> </w:t>
      </w:r>
      <w:r w:rsidR="005D1864">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5D1864">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2140FE">
          <w:rPr>
            <w:rFonts w:ascii="Calibri" w:hAnsi="Calibri"/>
            <w:noProof/>
            <w:color w:val="000000" w:themeColor="text1"/>
            <w:lang w:val="en-US"/>
          </w:rPr>
          <w:t>10</w:t>
        </w:r>
      </w:hyperlink>
      <w:r w:rsidR="005D1864">
        <w:rPr>
          <w:rFonts w:ascii="Calibri" w:hAnsi="Calibri"/>
          <w:noProof/>
          <w:color w:val="000000" w:themeColor="text1"/>
          <w:lang w:val="en-US"/>
        </w:rPr>
        <w:t>)</w:t>
      </w:r>
      <w:r w:rsidR="005D1864">
        <w:rPr>
          <w:rFonts w:ascii="Calibri" w:hAnsi="Calibri"/>
          <w:color w:val="000000" w:themeColor="text1"/>
          <w:lang w:val="en-US"/>
        </w:rPr>
        <w:fldChar w:fldCharType="end"/>
      </w:r>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694B12" w:rsidRPr="00E70EAF">
        <w:rPr>
          <w:rFonts w:ascii="Calibri" w:eastAsia="Times New Roman" w:hAnsi="Calibri" w:cs="Arial"/>
          <w:color w:val="222222"/>
          <w:shd w:val="clear" w:color="auto" w:fill="FFFFFF"/>
          <w:lang w:val="en-US"/>
        </w:rPr>
        <w:t>investigators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that computing 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r w:rsidR="00694B12" w:rsidRPr="00E70EAF">
        <w:rPr>
          <w:rFonts w:ascii="Calibri" w:eastAsia="Times New Roman" w:hAnsi="Calibri"/>
          <w:color w:val="14171A"/>
          <w:shd w:val="clear" w:color="auto" w:fill="F5F8FA"/>
          <w:lang w:val="en-US"/>
        </w:rPr>
        <w:fldChar w:fldCharType="begin"/>
      </w:r>
      <w:r w:rsidR="005D1864">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&lt;EndNote&gt;&lt;Cite&gt;&lt;Author&gt;Ioannidis&lt;/Author&gt;&lt;Year&gt;2018&lt;/Year&gt;&lt;RecNum&gt;7023&lt;/RecNum&gt;&lt;DisplayText&gt;(11)&lt;/DisplayText&gt;&lt;record&gt;&lt;rec-number&gt;7023&lt;/rec-number&gt;&lt;foreign-keys&gt;&lt;key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694B12" w:rsidRPr="00E70EAF">
        <w:rPr>
          <w:rFonts w:ascii="Calibri" w:eastAsia="Times New Roman" w:hAnsi="Calibri"/>
          <w:color w:val="14171A"/>
          <w:shd w:val="clear" w:color="auto" w:fill="F5F8FA"/>
          <w:lang w:val="en-US"/>
        </w:rPr>
        <w:fldChar w:fldCharType="separate"/>
      </w:r>
      <w:r w:rsidR="005D1864">
        <w:rPr>
          <w:rFonts w:ascii="Calibri" w:eastAsia="Times New Roman" w:hAnsi="Calibri"/>
          <w:noProof/>
          <w:color w:val="14171A"/>
          <w:shd w:val="clear" w:color="auto" w:fill="F5F8FA"/>
          <w:lang w:val="en-US"/>
        </w:rPr>
        <w:t>(</w:t>
      </w:r>
      <w:hyperlink w:anchor="_ENREF_11" w:tooltip="Ioannidis, 2018 #7023" w:history="1">
        <w:r w:rsidR="002140FE">
          <w:rPr>
            <w:rFonts w:ascii="Calibri" w:eastAsia="Times New Roman" w:hAnsi="Calibri"/>
            <w:noProof/>
            <w:color w:val="14171A"/>
            <w:shd w:val="clear" w:color="auto" w:fill="F5F8FA"/>
            <w:lang w:val="en-US"/>
          </w:rPr>
          <w:t>11</w:t>
        </w:r>
      </w:hyperlink>
      <w:r w:rsidR="005D1864">
        <w:rPr>
          <w:rFonts w:ascii="Calibri" w:eastAsia="Times New Roman" w:hAnsi="Calibri"/>
          <w:noProof/>
          <w:color w:val="14171A"/>
          <w:shd w:val="clear" w:color="auto" w:fill="F5F8FA"/>
          <w:lang w:val="en-US"/>
        </w:rPr>
        <w:t>)</w:t>
      </w:r>
      <w:r w:rsidR="00694B12" w:rsidRPr="00E70EAF">
        <w:rPr>
          <w:rFonts w:ascii="Calibri" w:eastAsia="Times New Roman" w:hAnsi="Calibri"/>
          <w:color w:val="14171A"/>
          <w:shd w:val="clear" w:color="auto" w:fill="F5F8FA"/>
          <w:lang w:val="en-US"/>
        </w:rPr>
        <w:fldChar w:fldCharType="end"/>
      </w:r>
      <w:r w:rsidR="00694B12" w:rsidRPr="00E70EAF">
        <w:rPr>
          <w:rFonts w:ascii="Calibri" w:eastAsia="Times New Roman" w:hAnsi="Calibri"/>
          <w:color w:val="14171A"/>
          <w:shd w:val="clear" w:color="auto" w:fill="F5F8FA"/>
          <w:lang w:val="en-US"/>
        </w:rPr>
        <w:t>: "With the advent of big data, statistical significance will increasingly mean very little because extremely low P values are routinely obtained for signals that are too small to be useful even if true."</w:t>
      </w:r>
    </w:p>
    <w:p w14:paraId="7E1F4A10" w14:textId="614A4AA0"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body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8D542A">
        <w:rPr>
          <w:rFonts w:ascii="Calibri" w:hAnsi="Calibri"/>
          <w:lang w:val="en-US"/>
        </w:rPr>
        <w:instrText xml:space="preserve"> ADDIN EN.CITE &lt;EndNote&gt;&lt;Cite&gt;&lt;Author&gt;Efron&lt;/Author&gt;&lt;Year&gt;2012&lt;/Year&gt;&lt;RecNum&gt;6910&lt;/RecNum&gt;&lt;DisplayText&gt;(9, 12, 13)&lt;/DisplayText&gt;&lt;record&gt;&lt;rec-number&gt;6910&lt;/rec-number&gt;&lt;foreign-keys&gt;&lt;key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r w:rsidR="008D542A">
        <w:rPr>
          <w:rFonts w:ascii="Calibri" w:hAnsi="Calibri"/>
          <w:noProof/>
          <w:lang w:val="en-US"/>
        </w:rPr>
        <w:t>(</w:t>
      </w:r>
      <w:hyperlink w:anchor="_ENREF_9" w:tooltip="Efron, 2012 #6910" w:history="1">
        <w:r w:rsidR="002140FE">
          <w:rPr>
            <w:rFonts w:ascii="Calibri" w:hAnsi="Calibri"/>
            <w:noProof/>
            <w:lang w:val="en-US"/>
          </w:rPr>
          <w:t>9</w:t>
        </w:r>
      </w:hyperlink>
      <w:r w:rsidR="008D542A">
        <w:rPr>
          <w:rFonts w:ascii="Calibri" w:hAnsi="Calibri"/>
          <w:noProof/>
          <w:lang w:val="en-US"/>
        </w:rPr>
        <w:t xml:space="preserve">, </w:t>
      </w:r>
      <w:hyperlink w:anchor="_ENREF_12" w:tooltip="Blei, 2017 #7035" w:history="1">
        <w:r w:rsidR="002140FE">
          <w:rPr>
            <w:rFonts w:ascii="Calibri" w:hAnsi="Calibri"/>
            <w:noProof/>
            <w:lang w:val="en-US"/>
          </w:rPr>
          <w:t>12</w:t>
        </w:r>
      </w:hyperlink>
      <w:r w:rsidR="008D542A">
        <w:rPr>
          <w:rFonts w:ascii="Calibri" w:hAnsi="Calibri"/>
          <w:noProof/>
          <w:lang w:val="en-US"/>
        </w:rPr>
        <w:t xml:space="preserve">, </w:t>
      </w:r>
      <w:hyperlink w:anchor="_ENREF_13" w:tooltip="Leonelli, 2016 #6996" w:history="1">
        <w:r w:rsidR="002140FE">
          <w:rPr>
            <w:rFonts w:ascii="Calibri" w:hAnsi="Calibri"/>
            <w:noProof/>
            <w:lang w:val="en-US"/>
          </w:rPr>
          <w:t>13</w:t>
        </w:r>
      </w:hyperlink>
      <w:r w:rsidR="008D542A">
        <w:rPr>
          <w:rFonts w:ascii="Calibri" w:hAnsi="Calibri"/>
          <w:noProof/>
          <w:lang w:val="en-US"/>
        </w:rPr>
        <w:t>)</w:t>
      </w:r>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1474B8" w:rsidRPr="00E70EAF">
        <w:rPr>
          <w:rFonts w:ascii="Calibri" w:hAnsi="Calibri" w:cs="Helvetica"/>
          <w:color w:val="000000" w:themeColor="text1"/>
          <w:lang w:val="en-US"/>
        </w:rPr>
        <w:t xml:space="preserve">There is a growing interest in and pressure for </w:t>
      </w:r>
      <w:r w:rsidR="001474B8" w:rsidRPr="00E70EAF">
        <w:rPr>
          <w:rFonts w:ascii="Calibri" w:hAnsi="Calibri"/>
          <w:highlight w:val="white"/>
          <w:lang w:val="en-US"/>
        </w:rPr>
        <w:t>the creation, curation, and collaboration of extensive</w:t>
      </w:r>
      <w:r w:rsidR="001474B8" w:rsidRPr="00E70EAF">
        <w:rPr>
          <w:rFonts w:ascii="Calibri" w:hAnsi="Calibri"/>
          <w:noProof/>
          <w:color w:val="000000" w:themeColor="text1"/>
          <w:lang w:val="en-US"/>
        </w:rPr>
        <w:t xml:space="preserve"> </w:t>
      </w:r>
      <w:r w:rsidR="00C619BA">
        <w:rPr>
          <w:rFonts w:ascii="Calibri" w:hAnsi="Calibri"/>
          <w:noProof/>
          <w:color w:val="000000" w:themeColor="text1"/>
          <w:lang w:val="en-US"/>
        </w:rPr>
        <w:t xml:space="preserve">medical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 and environmental </w:t>
      </w:r>
      <w:r w:rsidR="005615BE">
        <w:rPr>
          <w:rFonts w:ascii="Calibri" w:hAnsi="Calibri"/>
          <w:lang w:val="en-US"/>
        </w:rPr>
        <w:t xml:space="preserve">data </w:t>
      </w:r>
      <w:r w:rsidR="0096500D" w:rsidRPr="00E70EAF">
        <w:rPr>
          <w:rFonts w:ascii="Calibri" w:hAnsi="Calibri"/>
          <w:lang w:val="en-US"/>
        </w:rPr>
        <w:t>(</w:t>
      </w:r>
      <w:r w:rsidR="0096500D" w:rsidRPr="00E70EAF">
        <w:rPr>
          <w:rFonts w:ascii="Calibri" w:hAnsi="Calibri"/>
          <w:highlight w:val="white"/>
          <w:lang w:val="en-US"/>
        </w:rPr>
        <w:t>e</w:t>
      </w:r>
      <w:r w:rsidR="0096500D" w:rsidRPr="00E70EAF">
        <w:rPr>
          <w:rFonts w:ascii="Calibri" w:hAnsi="Calibri"/>
          <w:lang w:val="en-US"/>
        </w:rPr>
        <w:t>.</w:t>
      </w:r>
      <w:r w:rsidR="0096500D" w:rsidRPr="00E70EAF">
        <w:rPr>
          <w:rFonts w:ascii="Calibri" w:hAnsi="Calibri"/>
          <w:highlight w:val="white"/>
          <w:lang w:val="en-US"/>
        </w:rPr>
        <w:t>g</w:t>
      </w:r>
      <w:r w:rsidR="0096500D" w:rsidRPr="00E70EAF">
        <w:rPr>
          <w:rFonts w:ascii="Calibri" w:hAnsi="Calibri"/>
          <w:lang w:val="en-US"/>
        </w:rPr>
        <w:t xml:space="preserve">., nutrition, lifestyle, medications)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rise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ty, computing power, and cheap</w:t>
      </w:r>
      <w:r w:rsidR="00F9342E" w:rsidRPr="00E70EAF">
        <w:rPr>
          <w:rStyle w:val="s2"/>
          <w:rFonts w:ascii="Calibri" w:hAnsi="Calibri"/>
          <w:color w:val="000000" w:themeColor="text1"/>
          <w:lang w:val="en-US"/>
        </w:rPr>
        <w:t xml:space="preserve"> data storage </w:t>
      </w:r>
      <w:r w:rsidR="00F9342E" w:rsidRPr="00E70EAF">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&lt;EndNote&gt;&lt;Cite&gt;&lt;Author&gt;Manyika&lt;/Author&gt;&lt;Year&gt;2011&lt;/Year&gt;&lt;RecNum&gt;4150&lt;/RecNum&gt;&lt;DisplayText&gt;(14, 15)&lt;/DisplayText&gt;&lt;record&gt;&lt;rec-number&gt;4150&lt;/rec-number&gt;&lt;foreign-keys&gt;&lt;key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14" w:tooltip="Manyika, 2011 #4150" w:history="1">
        <w:r w:rsidR="002140FE">
          <w:rPr>
            <w:rStyle w:val="s2"/>
            <w:rFonts w:ascii="Calibri" w:hAnsi="Calibri"/>
            <w:noProof/>
            <w:color w:val="000000" w:themeColor="text1"/>
            <w:lang w:val="en-US"/>
          </w:rPr>
          <w:t>14</w:t>
        </w:r>
      </w:hyperlink>
      <w:r w:rsidR="008D542A">
        <w:rPr>
          <w:rStyle w:val="s2"/>
          <w:rFonts w:ascii="Calibri" w:hAnsi="Calibri"/>
          <w:noProof/>
          <w:color w:val="000000" w:themeColor="text1"/>
          <w:lang w:val="en-US"/>
        </w:rPr>
        <w:t xml:space="preserve">, </w:t>
      </w:r>
      <w:hyperlink w:anchor="_ENREF_15" w:tooltip="Goodfellow, 2016 #6717" w:history="1">
        <w:r w:rsidR="002140FE">
          <w:rPr>
            <w:rStyle w:val="s2"/>
            <w:rFonts w:ascii="Calibri" w:hAnsi="Calibri"/>
            <w:noProof/>
            <w:color w:val="000000" w:themeColor="text1"/>
            <w:lang w:val="en-US"/>
          </w:rPr>
          <w:t>15</w:t>
        </w:r>
      </w:hyperlink>
      <w:r w:rsidR="008D542A">
        <w:rPr>
          <w:rStyle w:val="s2"/>
          <w:rFonts w:ascii="Calibri" w:hAnsi="Calibri"/>
          <w:noProof/>
          <w:color w:val="000000" w:themeColor="text1"/>
          <w:lang w:val="en-US"/>
        </w:rPr>
        <w:t>)</w:t>
      </w:r>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expanded more </w:t>
      </w:r>
      <w:r w:rsidR="00DF26AF">
        <w:rPr>
          <w:rFonts w:ascii="Calibri" w:eastAsia="Times New Roman" w:hAnsi="Calibri" w:cs="Arial"/>
          <w:color w:val="222222"/>
          <w:shd w:val="clear" w:color="auto" w:fill="FFFFFF"/>
          <w:lang w:val="en-US"/>
        </w:rPr>
        <w:t xml:space="preserve">rapidly </w:t>
      </w:r>
      <w:r w:rsidR="00E70EAF" w:rsidRPr="00E70EAF">
        <w:rPr>
          <w:rFonts w:ascii="Calibri" w:eastAsia="Times New Roman" w:hAnsi="Calibri" w:cs="Arial"/>
          <w:color w:val="222222"/>
          <w:shd w:val="clear" w:color="auto" w:fill="FFFFFF"/>
          <w:lang w:val="en-US"/>
        </w:rPr>
        <w:t xml:space="preserve">in the last two decades than </w:t>
      </w:r>
      <w:r w:rsidR="00DF26AF">
        <w:rPr>
          <w:rFonts w:ascii="Calibri" w:eastAsia="Times New Roman" w:hAnsi="Calibri" w:cs="Arial"/>
          <w:color w:val="222222"/>
          <w:shd w:val="clear" w:color="auto" w:fill="FFFFFF"/>
          <w:lang w:val="en-US"/>
        </w:rPr>
        <w:t>perhaps</w:t>
      </w:r>
      <w:r w:rsidR="00E70EAF" w:rsidRPr="00E70EAF">
        <w:rPr>
          <w:rFonts w:ascii="Calibri" w:eastAsia="Times New Roman" w:hAnsi="Calibri" w:cs="Arial"/>
          <w:color w:val="222222"/>
          <w:shd w:val="clear" w:color="auto" w:fill="FFFFFF"/>
          <w:lang w:val="en-US"/>
        </w:rPr>
        <w:t xml:space="preserve"> ever before </w:t>
      </w:r>
      <w:r w:rsidR="0024261F">
        <w:rPr>
          <w:rFonts w:ascii="Calibri" w:eastAsia="Times New Roman" w:hAnsi="Calibri" w:cs="Arial"/>
          <w:color w:val="222222"/>
          <w:shd w:val="clear" w:color="auto" w:fill="FFFFFF"/>
          <w:lang w:val="en-US"/>
        </w:rPr>
        <w:fldChar w:fldCharType="begin"/>
      </w:r>
      <w:r w:rsidR="00451457">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&lt;EndNote&gt;&lt;Cite&gt;&lt;Author&gt;Efron&lt;/Author&gt;&lt;Year&gt;2012&lt;/Year&gt;&lt;RecNum&gt;6910&lt;/RecNum&gt;&lt;DisplayText&gt;(9)&lt;/DisplayText&gt;&lt;record&gt;&lt;rec-number&gt;6910&lt;/rec-number&gt;&lt;foreign-keys&gt;&lt;key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Press&lt;/publisher&gt;&lt;isbn&gt;1139492136&lt;/isbn&gt;&lt;urls&gt;&lt;/urls&gt;&lt;/record&gt;&lt;/Cite&gt;&lt;/EndNote&gt;</w:instrText>
      </w:r>
      <w:r w:rsidR="0024261F">
        <w:rPr>
          <w:rFonts w:ascii="Calibri" w:eastAsia="Times New Roman" w:hAnsi="Calibri" w:cs="Arial"/>
          <w:color w:val="222222"/>
          <w:shd w:val="clear" w:color="auto" w:fill="FFFFFF"/>
          <w:lang w:val="en-US"/>
        </w:rPr>
        <w:fldChar w:fldCharType="separate"/>
      </w:r>
      <w:r w:rsidR="00451457">
        <w:rPr>
          <w:rFonts w:ascii="Calibri" w:eastAsia="Times New Roman" w:hAnsi="Calibri" w:cs="Arial"/>
          <w:noProof/>
          <w:color w:val="222222"/>
          <w:shd w:val="clear" w:color="auto" w:fill="FFFFFF"/>
          <w:lang w:val="en-US"/>
        </w:rPr>
        <w:t>(</w:t>
      </w:r>
      <w:hyperlink w:anchor="_ENREF_9" w:tooltip="Efron, 2012 #6910" w:history="1">
        <w:r w:rsidR="002140FE">
          <w:rPr>
            <w:rFonts w:ascii="Calibri" w:eastAsia="Times New Roman" w:hAnsi="Calibri" w:cs="Arial"/>
            <w:noProof/>
            <w:color w:val="222222"/>
            <w:shd w:val="clear" w:color="auto" w:fill="FFFFFF"/>
            <w:lang w:val="en-US"/>
          </w:rPr>
          <w:t>9</w:t>
        </w:r>
      </w:hyperlink>
      <w:r w:rsidR="00451457">
        <w:rPr>
          <w:rFonts w:ascii="Calibri" w:eastAsia="Times New Roman" w:hAnsi="Calibri" w:cs="Arial"/>
          <w:noProof/>
          <w:color w:val="222222"/>
          <w:shd w:val="clear" w:color="auto" w:fill="FFFFFF"/>
          <w:lang w:val="en-US"/>
        </w:rPr>
        <w:t>)</w:t>
      </w:r>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C619BA">
        <w:rPr>
          <w:rFonts w:ascii="Calibri" w:hAnsi="Calibri"/>
          <w:color w:val="000000" w:themeColor="text1"/>
          <w:lang w:val="en-US"/>
        </w:rPr>
        <w:t xml:space="preserve"> Flexible predictive algorithms </w:t>
      </w:r>
      <w:r w:rsidR="00764A5A">
        <w:rPr>
          <w:rFonts w:ascii="Calibri" w:hAnsi="Calibri"/>
          <w:color w:val="000000" w:themeColor="text1"/>
          <w:lang w:val="en-US"/>
        </w:rPr>
        <w:t xml:space="preserve">are particularly 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massive data to extract subtle patterns </w:t>
      </w:r>
      <w:r w:rsidR="0024261F">
        <w:rPr>
          <w:rFonts w:ascii="Calibri" w:hAnsi="Calibri"/>
          <w:color w:val="000000" w:themeColor="text1"/>
          <w:lang w:val="en-US"/>
        </w:rPr>
        <w:fldChar w:fldCharType="begin"/>
      </w:r>
      <w:r w:rsidR="00451457">
        <w:rPr>
          <w:rFonts w:ascii="Calibri" w:hAnsi="Calibri"/>
          <w:color w:val="000000" w:themeColor="text1"/>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olor w:val="000000" w:themeColor="text1"/>
          <w:lang w:val="en-US"/>
        </w:rPr>
        <w:fldChar w:fldCharType="separate"/>
      </w:r>
      <w:r w:rsidR="00451457">
        <w:rPr>
          <w:rFonts w:ascii="Calibri" w:hAnsi="Calibri"/>
          <w:noProof/>
          <w:color w:val="000000" w:themeColor="text1"/>
          <w:lang w:val="en-US"/>
        </w:rPr>
        <w:t>(</w:t>
      </w:r>
      <w:hyperlink w:anchor="_ENREF_8" w:tooltip="Efron, 2016 #6362" w:history="1">
        <w:r w:rsidR="002140FE">
          <w:rPr>
            <w:rFonts w:ascii="Calibri" w:hAnsi="Calibri"/>
            <w:noProof/>
            <w:color w:val="000000" w:themeColor="text1"/>
            <w:lang w:val="en-US"/>
          </w:rPr>
          <w:t>8</w:t>
        </w:r>
      </w:hyperlink>
      <w:r w:rsidR="00451457">
        <w:rPr>
          <w:rFonts w:ascii="Calibri" w:hAnsi="Calibri"/>
          <w:noProof/>
          <w:color w:val="000000" w:themeColor="text1"/>
          <w:lang w:val="en-US"/>
        </w:rPr>
        <w:t>)</w:t>
      </w:r>
      <w:r w:rsidR="0024261F">
        <w:rPr>
          <w:rFonts w:ascii="Calibri" w:hAnsi="Calibri"/>
          <w:color w:val="000000" w:themeColor="text1"/>
          <w:lang w:val="en-US"/>
        </w:rPr>
        <w:fldChar w:fldCharType="end"/>
      </w:r>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proofErr w:type="spellStart"/>
      <w:r w:rsidR="00764A5A">
        <w:rPr>
          <w:rFonts w:ascii="Calibri" w:hAnsi="Calibri"/>
          <w:lang w:val="en-US"/>
        </w:rPr>
        <w:t>modelig</w:t>
      </w:r>
      <w:proofErr w:type="spellEnd"/>
      <w:r w:rsidR="00764A5A">
        <w:rPr>
          <w:rFonts w:ascii="Calibri" w:hAnsi="Calibri"/>
          <w:lang w:val="en-US"/>
        </w:rPr>
        <w:t xml:space="preserve"> </w:t>
      </w:r>
      <w:r w:rsidR="00E27BD6">
        <w:rPr>
          <w:rFonts w:ascii="Calibri" w:hAnsi="Calibri"/>
          <w:lang w:val="en-US"/>
        </w:rPr>
        <w:t>approaches</w:t>
      </w:r>
      <w:r w:rsidR="00FA74DF" w:rsidRPr="00E70EAF">
        <w:rPr>
          <w:rFonts w:ascii="Calibri" w:hAnsi="Calibri"/>
          <w:lang w:val="en-US"/>
        </w:rPr>
        <w:t xml:space="preserve"> 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r w:rsidR="00965F16">
        <w:rPr>
          <w:rFonts w:ascii="Calibri" w:hAnsi="Calibri"/>
          <w:highlight w:val="white"/>
          <w:lang w:val="en-US"/>
        </w:rPr>
        <w:fldChar w:fldCharType="begin"/>
      </w:r>
      <w:r w:rsidR="008D542A">
        <w:rPr>
          <w:rFonts w:ascii="Calibri" w:hAnsi="Calibri"/>
          <w:highlight w:val="white"/>
          <w:lang w:val="en-US"/>
        </w:rPr>
        <w:instrText xml:space="preserve"> ADDIN EN.CITE &lt;EndNote&gt;&lt;Cite&gt;&lt;Author&gt;Shmueli&lt;/Author&gt;&lt;Year&gt;2010&lt;/Year&gt;&lt;RecNum&gt;5944&lt;/RecNum&gt;&lt;DisplayText&gt;(16)&lt;/DisplayText&gt;&lt;record&gt;&lt;rec-number&gt;5944&lt;/rec-number&gt;&lt;foreign-keys&gt;&lt;key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965F16">
        <w:rPr>
          <w:rFonts w:ascii="Calibri" w:hAnsi="Calibri"/>
          <w:highlight w:val="white"/>
          <w:lang w:val="en-US"/>
        </w:rPr>
        <w:fldChar w:fldCharType="separate"/>
      </w:r>
      <w:r w:rsidR="008D542A">
        <w:rPr>
          <w:rFonts w:ascii="Calibri" w:hAnsi="Calibri"/>
          <w:noProof/>
          <w:highlight w:val="white"/>
          <w:lang w:val="en-US"/>
        </w:rPr>
        <w:t>(</w:t>
      </w:r>
      <w:hyperlink w:anchor="_ENREF_16" w:tooltip="Shmueli, 2010 #5944" w:history="1">
        <w:r w:rsidR="002140FE">
          <w:rPr>
            <w:rFonts w:ascii="Calibri" w:hAnsi="Calibri"/>
            <w:noProof/>
            <w:highlight w:val="white"/>
            <w:lang w:val="en-US"/>
          </w:rPr>
          <w:t>16</w:t>
        </w:r>
      </w:hyperlink>
      <w:r w:rsidR="008D542A">
        <w:rPr>
          <w:rFonts w:ascii="Calibri" w:hAnsi="Calibri"/>
          <w:noProof/>
          <w:highlight w:val="white"/>
          <w:lang w:val="en-US"/>
        </w:rPr>
        <w:t>)</w:t>
      </w:r>
      <w:r w:rsidR="00965F16">
        <w:rPr>
          <w:rFonts w:ascii="Calibri" w:hAnsi="Calibri"/>
          <w:highlight w:val="white"/>
          <w:lang w:val="en-US"/>
        </w:rPr>
        <w:fldChar w:fldCharType="end"/>
      </w:r>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studies have </w:t>
      </w:r>
      <w:r w:rsidR="009E477F">
        <w:rPr>
          <w:rFonts w:ascii="Calibri" w:hAnsi="Calibri" w:cs="Helvetica"/>
          <w:color w:val="000000" w:themeColor="text1"/>
          <w:lang w:val="en-US"/>
        </w:rPr>
        <w:t xml:space="preserve">recently </w:t>
      </w:r>
      <w:r w:rsidR="009B0885">
        <w:rPr>
          <w:rFonts w:ascii="Calibri" w:hAnsi="Calibri" w:cs="Helvetica"/>
          <w:color w:val="000000" w:themeColor="text1"/>
          <w:lang w:val="en-US"/>
        </w:rPr>
        <w:t>demonstrated the potential of</w:t>
      </w:r>
      <w:r w:rsidR="002B5A81">
        <w:rPr>
          <w:rFonts w:ascii="Calibri" w:hAnsi="Calibri" w:cs="Helvetica"/>
          <w:color w:val="000000" w:themeColor="text1"/>
          <w:lang w:val="en-US"/>
        </w:rPr>
        <w:t xml:space="preserve"> </w:t>
      </w:r>
      <w:r w:rsidR="00FA7D43" w:rsidRPr="00E70EAF">
        <w:rPr>
          <w:rFonts w:ascii="Calibri" w:hAnsi="Calibri" w:cs="Arial"/>
          <w:color w:val="000000" w:themeColor="text1"/>
          <w:lang w:val="en-US"/>
        </w:rPr>
        <w:t>"deep</w:t>
      </w:r>
      <w:r w:rsidR="00FA74DF" w:rsidRPr="00E70EAF">
        <w:rPr>
          <w:rFonts w:ascii="Calibri" w:hAnsi="Calibri" w:cs="Arial"/>
          <w:color w:val="000000" w:themeColor="text1"/>
          <w:lang w:val="en-US"/>
        </w:rPr>
        <w:t xml:space="preserve"> learning</w:t>
      </w:r>
      <w:r w:rsidR="00FA7D43" w:rsidRPr="00E70EAF">
        <w:rPr>
          <w:rFonts w:ascii="Calibri" w:hAnsi="Calibri" w:cs="Arial"/>
          <w:color w:val="000000" w:themeColor="text1"/>
          <w:lang w:val="en-US"/>
        </w:rPr>
        <w:t>"</w:t>
      </w:r>
      <w:r w:rsidR="00FA74DF" w:rsidRPr="00E70EAF">
        <w:rPr>
          <w:rFonts w:ascii="Calibri" w:hAnsi="Calibri" w:cs="Arial"/>
          <w:color w:val="000000" w:themeColor="text1"/>
          <w:lang w:val="en-US"/>
        </w:rPr>
        <w:t xml:space="preserve"> algorithms</w:t>
      </w:r>
      <w:r w:rsidR="00FA7D43" w:rsidRPr="00E70EAF">
        <w:rPr>
          <w:rFonts w:ascii="Calibri" w:hAnsi="Calibri" w:cs="Arial"/>
          <w:color w:val="000000" w:themeColor="text1"/>
          <w:lang w:val="en-US"/>
        </w:rPr>
        <w:t xml:space="preserve"> </w:t>
      </w:r>
      <w:r w:rsidR="00FA7D4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&lt;EndNote&gt;&lt;Cite&gt;&lt;Author&gt;Hinton&lt;/Author&gt;&lt;Year&gt;2006&lt;/Year&gt;&lt;RecNum&gt;5956&lt;/RecNum&gt;&lt;DisplayText&gt;(17)&lt;/DisplayText&gt;&lt;record&gt;&lt;rec-number&gt;5956&lt;/rec-number&gt;&lt;foreign-keys&gt;&lt;key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FA7D4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7" w:tooltip="Hinton, 2006 #5956" w:history="1">
        <w:r w:rsidR="002140FE">
          <w:rPr>
            <w:rFonts w:ascii="Calibri" w:hAnsi="Calibri" w:cs="Arial"/>
            <w:noProof/>
            <w:color w:val="000000" w:themeColor="text1"/>
            <w:lang w:val="en-US"/>
          </w:rPr>
          <w:t>17</w:t>
        </w:r>
      </w:hyperlink>
      <w:r w:rsidR="008D542A">
        <w:rPr>
          <w:rFonts w:ascii="Calibri" w:hAnsi="Calibri" w:cs="Arial"/>
          <w:noProof/>
          <w:color w:val="000000" w:themeColor="text1"/>
          <w:lang w:val="en-US"/>
        </w:rPr>
        <w:t>)</w:t>
      </w:r>
      <w:r w:rsidR="00FA7D43" w:rsidRPr="00E70EAF">
        <w:rPr>
          <w:rFonts w:ascii="Calibri" w:hAnsi="Calibri" w:cs="Arial"/>
          <w:color w:val="000000" w:themeColor="text1"/>
          <w:lang w:val="en-US"/>
        </w:rPr>
        <w:fldChar w:fldCharType="end"/>
      </w:r>
      <w:r w:rsidR="00FA7D43" w:rsidRPr="00E70EAF">
        <w:rPr>
          <w:rFonts w:ascii="Calibri" w:hAnsi="Calibri" w:cs="Arial"/>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&lt;EndNote&gt;&lt;Cite&gt;&lt;Author&gt;Poplin&lt;/Author&gt;&lt;Year&gt;2018&lt;/Year&gt;&lt;RecNum&gt;7026&lt;/RecNum&gt;&lt;DisplayText&gt;(18)&lt;/DisplayText&gt;&lt;record&gt;&lt;rec-number&gt;7026&lt;/rec-number&gt;&lt;foreign-keys&gt;&lt;key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8" w:tooltip="Poplin, 2018 #7026" w:history="1">
        <w:r w:rsidR="002140FE">
          <w:rPr>
            <w:rFonts w:ascii="Calibri" w:hAnsi="Calibri" w:cs="Arial"/>
            <w:noProof/>
            <w:color w:val="000000" w:themeColor="text1"/>
            <w:lang w:val="en-US"/>
          </w:rPr>
          <w:t>18</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r w:rsidR="003E3213" w:rsidRPr="00E70EAF">
        <w:rPr>
          <w:rFonts w:ascii="Calibri" w:hAnsi="Calibri" w:cs="Arial"/>
          <w:color w:val="000000" w:themeColor="text1"/>
          <w:lang w:val="en-US"/>
        </w:rPr>
        <w:fldChar w:fldCharType="begin"/>
      </w:r>
      <w:r w:rsidR="008D542A">
        <w:rPr>
          <w:rFonts w:ascii="Calibri" w:hAnsi="Calibri" w:cs="Arial"/>
          <w:color w:val="000000" w:themeColor="text1"/>
          <w:lang w:val="en-US"/>
        </w:rPr>
        <w:instrText xml:space="preserve"> ADDIN EN.CITE &lt;EndNote&gt;&lt;Cite&gt;&lt;Author&gt;Rajpurkar&lt;/Author&gt;&lt;Year&gt;2017&lt;/Year&gt;&lt;RecNum&gt;7027&lt;/RecNum&gt;&lt;DisplayText&gt;(19)&lt;/DisplayText&gt;&lt;record&gt;&lt;rec-number&gt;7027&lt;/rec-number&gt;&lt;foreign-keys&gt;&lt;key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E3213" w:rsidRPr="00E70EAF">
        <w:rPr>
          <w:rFonts w:ascii="Calibri" w:hAnsi="Calibri" w:cs="Arial"/>
          <w:color w:val="000000" w:themeColor="text1"/>
          <w:lang w:val="en-US"/>
        </w:rPr>
        <w:fldChar w:fldCharType="separate"/>
      </w:r>
      <w:r w:rsidR="008D542A">
        <w:rPr>
          <w:rFonts w:ascii="Calibri" w:hAnsi="Calibri" w:cs="Arial"/>
          <w:noProof/>
          <w:color w:val="000000" w:themeColor="text1"/>
          <w:lang w:val="en-US"/>
        </w:rPr>
        <w:t>(</w:t>
      </w:r>
      <w:hyperlink w:anchor="_ENREF_19" w:tooltip="Rajpurkar, 2017 #7027" w:history="1">
        <w:r w:rsidR="002140FE">
          <w:rPr>
            <w:rFonts w:ascii="Calibri" w:hAnsi="Calibri" w:cs="Arial"/>
            <w:noProof/>
            <w:color w:val="000000" w:themeColor="text1"/>
            <w:lang w:val="en-US"/>
          </w:rPr>
          <w:t>19</w:t>
        </w:r>
      </w:hyperlink>
      <w:r w:rsidR="008D542A">
        <w:rPr>
          <w:rFonts w:ascii="Calibri" w:hAnsi="Calibri" w:cs="Arial"/>
          <w:noProof/>
          <w:color w:val="000000" w:themeColor="text1"/>
          <w:lang w:val="en-US"/>
        </w:rPr>
        <w:t>)</w:t>
      </w:r>
      <w:r w:rsidR="003E3213" w:rsidRPr="00E70EAF">
        <w:rPr>
          <w:rFonts w:ascii="Calibri" w:hAnsi="Calibri" w:cs="Arial"/>
          <w:color w:val="000000" w:themeColor="text1"/>
          <w:lang w:val="en-US"/>
        </w:rPr>
        <w:fldChar w:fldCharType="end"/>
      </w:r>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r w:rsidR="003E3213" w:rsidRPr="00E70EAF">
        <w:rPr>
          <w:rFonts w:ascii="Calibri" w:hAnsi="Calibri"/>
          <w:lang w:val="en-US"/>
        </w:rPr>
        <w:fldChar w:fldCharType="begin"/>
      </w:r>
      <w:r w:rsidR="008D542A">
        <w:rPr>
          <w:rFonts w:ascii="Calibri" w:hAnsi="Calibri"/>
          <w:lang w:val="en-US"/>
        </w:rPr>
        <w:instrText xml:space="preserve"> ADDIN EN.CITE &lt;EndNote&gt;&lt;Cite&gt;&lt;Author&gt;Esteva&lt;/Author&gt;&lt;Year&gt;2017&lt;/Year&gt;&lt;RecNum&gt;6829&lt;/RecNum&gt;&lt;DisplayText&gt;(20)&lt;/DisplayText&gt;&lt;record&gt;&lt;rec-number&gt;6829&lt;/rec-number&gt;&lt;foreign-keys&gt;&lt;key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E3213" w:rsidRPr="00E70EAF">
        <w:rPr>
          <w:rFonts w:ascii="Calibri" w:hAnsi="Calibri"/>
          <w:lang w:val="en-US"/>
        </w:rPr>
        <w:fldChar w:fldCharType="separate"/>
      </w:r>
      <w:r w:rsidR="008D542A">
        <w:rPr>
          <w:rFonts w:ascii="Calibri" w:hAnsi="Calibri"/>
          <w:noProof/>
          <w:lang w:val="en-US"/>
        </w:rPr>
        <w:t>(</w:t>
      </w:r>
      <w:hyperlink w:anchor="_ENREF_20" w:tooltip="Esteva, 2017 #6829" w:history="1">
        <w:r w:rsidR="002140FE">
          <w:rPr>
            <w:rFonts w:ascii="Calibri" w:hAnsi="Calibri"/>
            <w:noProof/>
            <w:lang w:val="en-US"/>
          </w:rPr>
          <w:t>20</w:t>
        </w:r>
      </w:hyperlink>
      <w:r w:rsidR="008D542A">
        <w:rPr>
          <w:rFonts w:ascii="Calibri" w:hAnsi="Calibri"/>
          <w:noProof/>
          <w:lang w:val="en-US"/>
        </w:rPr>
        <w:t>)</w:t>
      </w:r>
      <w:r w:rsidR="003E3213" w:rsidRPr="00E70EAF">
        <w:rPr>
          <w:rFonts w:ascii="Calibri" w:hAnsi="Calibri"/>
          <w:lang w:val="en-US"/>
        </w:rPr>
        <w:fldChar w:fldCharType="end"/>
      </w:r>
      <w:r w:rsidR="00FA74DF" w:rsidRPr="00E70EAF">
        <w:rPr>
          <w:rFonts w:ascii="Calibri" w:hAnsi="Calibri"/>
          <w:lang w:val="en-US"/>
        </w:rPr>
        <w:t>.</w:t>
      </w:r>
    </w:p>
    <w:p w14:paraId="367D6E67" w14:textId="04791FCB" w:rsidR="005E5064" w:rsidRPr="00E70EAF" w:rsidRDefault="00CD0647" w:rsidP="00E70EAF">
      <w:pPr>
        <w:ind w:firstLine="708"/>
        <w:jc w:val="both"/>
        <w:rPr>
          <w:rStyle w:val="s2"/>
          <w:rFonts w:ascii="Calibri" w:hAnsi="Calibri"/>
          <w:color w:val="000000" w:themeColor="text1"/>
          <w:lang w:val="en-US"/>
        </w:rPr>
      </w:pPr>
      <w:r>
        <w:rPr>
          <w:rStyle w:val="s2"/>
          <w:rFonts w:ascii="Calibri" w:hAnsi="Calibri"/>
          <w:color w:val="000000" w:themeColor="text1"/>
          <w:lang w:val="en-US"/>
        </w:rPr>
        <w:t>I</w:t>
      </w:r>
      <w:r w:rsidR="005E5064" w:rsidRPr="00E70EAF">
        <w:rPr>
          <w:rStyle w:val="s2"/>
          <w:rFonts w:ascii="Calibri" w:hAnsi="Calibri"/>
          <w:color w:val="000000" w:themeColor="text1"/>
          <w:lang w:val="en-US"/>
        </w:rPr>
        <w:t xml:space="preserve">t is important to appreciate that the potential immediate gains of the pragmatic goal to </w:t>
      </w:r>
      <w:r w:rsidR="00D170C5">
        <w:rPr>
          <w:rStyle w:val="s2"/>
          <w:rFonts w:ascii="Calibri" w:hAnsi="Calibri"/>
          <w:color w:val="000000" w:themeColor="text1"/>
          <w:lang w:val="en-US"/>
        </w:rPr>
        <w:t>exploit</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005E5064" w:rsidRPr="00E70EAF">
        <w:rPr>
          <w:rStyle w:val="s2"/>
          <w:rFonts w:ascii="Calibri" w:hAnsi="Calibri"/>
          <w:color w:val="000000" w:themeColor="text1"/>
          <w:lang w:val="en-US"/>
        </w:rPr>
        <w:t xml:space="preserve"> </w:t>
      </w:r>
      <w:r w:rsidR="0040714B" w:rsidRPr="00E70EAF">
        <w:rPr>
          <w:rStyle w:val="s2"/>
          <w:rFonts w:ascii="Calibri" w:hAnsi="Calibri"/>
          <w:color w:val="000000" w:themeColor="text1"/>
          <w:lang w:val="en-US"/>
        </w:rPr>
        <w:t>predict</w:t>
      </w:r>
      <w:r w:rsidR="0040714B">
        <w:rPr>
          <w:rStyle w:val="s2"/>
          <w:rFonts w:ascii="Calibri" w:hAnsi="Calibri"/>
          <w:color w:val="000000" w:themeColor="text1"/>
          <w:lang w:val="en-US"/>
        </w:rPr>
        <w:t>ive</w:t>
      </w:r>
      <w:r w:rsidR="0040714B" w:rsidRPr="00E70EAF">
        <w:rPr>
          <w:rStyle w:val="s2"/>
          <w:rFonts w:ascii="Calibri" w:hAnsi="Calibri"/>
          <w:color w:val="000000" w:themeColor="text1"/>
          <w:lang w:val="en-US"/>
        </w:rPr>
        <w:t xml:space="preserve"> </w:t>
      </w:r>
      <w:r>
        <w:rPr>
          <w:rStyle w:val="s2"/>
          <w:rFonts w:ascii="Calibri" w:hAnsi="Calibri"/>
          <w:color w:val="000000" w:themeColor="text1"/>
          <w:lang w:val="en-US"/>
        </w:rPr>
        <w:t>for</w:t>
      </w:r>
      <w:r w:rsidR="005E5064"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005E5064" w:rsidRPr="00E70EAF">
        <w:rPr>
          <w:rStyle w:val="s2"/>
          <w:rFonts w:ascii="Calibri" w:hAnsi="Calibri"/>
          <w:color w:val="000000" w:themeColor="text1"/>
          <w:lang w:val="en-US"/>
        </w:rPr>
        <w:t xml:space="preserve">data does not preclude the longer-term </w:t>
      </w:r>
      <w:r w:rsidR="004B0A0A">
        <w:rPr>
          <w:rStyle w:val="s2"/>
          <w:rFonts w:ascii="Calibri" w:hAnsi="Calibri"/>
          <w:color w:val="000000" w:themeColor="text1"/>
          <w:lang w:val="en-US"/>
        </w:rPr>
        <w:t>urge</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005E5064"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 xml:space="preserve">better </w:t>
      </w:r>
      <w:r w:rsidR="005E5064" w:rsidRPr="001A17B3">
        <w:rPr>
          <w:rStyle w:val="s2"/>
          <w:rFonts w:ascii="Calibri" w:hAnsi="Calibri"/>
          <w:color w:val="000000" w:themeColor="text1"/>
          <w:lang w:val="en-US"/>
        </w:rPr>
        <w:t>understand</w:t>
      </w:r>
      <w:r w:rsidR="005E5064"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005E5064"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005E5064"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005E5064" w:rsidRPr="00E70EAF">
        <w:rPr>
          <w:rStyle w:val="s2"/>
          <w:rFonts w:ascii="Calibri" w:hAnsi="Calibri"/>
          <w:color w:val="000000" w:themeColor="text1"/>
          <w:lang w:val="en-US"/>
        </w:rPr>
        <w:t xml:space="preserve">. Carefully designed, </w:t>
      </w:r>
      <w:r w:rsidR="00FD778F">
        <w:rPr>
          <w:rStyle w:val="s2"/>
          <w:rFonts w:ascii="Calibri" w:hAnsi="Calibri"/>
          <w:color w:val="000000" w:themeColor="text1"/>
          <w:lang w:val="en-US"/>
        </w:rPr>
        <w:t>meticulously conducted, and expe</w:t>
      </w:r>
      <w:r w:rsidR="005E5064" w:rsidRPr="00E70EAF">
        <w:rPr>
          <w:rStyle w:val="s2"/>
          <w:rFonts w:ascii="Calibri" w:hAnsi="Calibri"/>
          <w:color w:val="000000" w:themeColor="text1"/>
          <w:lang w:val="en-US"/>
        </w:rPr>
        <w:t xml:space="preserve">nsive experiments to confirm or reject a-priori verbalized research hypotheses in animals and humans will probably remain a cornerstone to generate biomedical </w:t>
      </w:r>
      <w:r w:rsidR="00126F00" w:rsidRPr="00E70EAF">
        <w:rPr>
          <w:rStyle w:val="s2"/>
          <w:rFonts w:ascii="Calibri" w:hAnsi="Calibri"/>
          <w:color w:val="000000" w:themeColor="text1"/>
          <w:lang w:val="en-US"/>
        </w:rPr>
        <w:t>knowledge</w:t>
      </w:r>
      <w:r w:rsidR="005E5064"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DA7C60">
        <w:rPr>
          <w:rStyle w:val="s2"/>
          <w:rFonts w:ascii="Calibri" w:hAnsi="Calibri"/>
          <w:color w:val="000000" w:themeColor="text1"/>
          <w:lang w:val="en-US"/>
        </w:rPr>
        <w:t>elucidate</w:t>
      </w:r>
      <w:r w:rsidR="00D65541">
        <w:rPr>
          <w:rStyle w:val="s2"/>
          <w:rFonts w:ascii="Calibri" w:hAnsi="Calibri"/>
          <w:color w:val="000000" w:themeColor="text1"/>
          <w:lang w:val="en-US"/>
        </w:rPr>
        <w:t xml:space="preserv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3ACC499"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 definitions</w:t>
      </w:r>
      <w:r w:rsidR="00541706" w:rsidRPr="00BC60D6">
        <w:rPr>
          <w:rFonts w:ascii="Calibri" w:eastAsia="Times New Roman" w:hAnsi="Calibri" w:cs="Arial"/>
          <w:color w:val="222222"/>
          <w:lang w:val="en-US"/>
        </w:rPr>
        <w:t xml:space="preserve"> </w:t>
      </w:r>
      <w:r w:rsidR="00541706" w:rsidRPr="00BC60D6">
        <w:rPr>
          <w:rFonts w:ascii="Calibri" w:eastAsia="Times New Roman" w:hAnsi="Calibri" w:cs="Arial"/>
          <w:color w:val="222222"/>
          <w:lang w:val="en-US"/>
        </w:rPr>
        <w:fldChar w:fldCharType="begin"/>
      </w:r>
      <w:r w:rsidR="00451457" w:rsidRPr="00BC60D6">
        <w:rPr>
          <w:rFonts w:ascii="Calibri" w:eastAsia="Times New Roman" w:hAnsi="Calibri" w:cs="Arial"/>
          <w:color w:val="222222"/>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541706" w:rsidRPr="00BC60D6">
        <w:rPr>
          <w:rFonts w:ascii="Calibri" w:eastAsia="Times New Roman" w:hAnsi="Calibri" w:cs="Arial"/>
          <w:color w:val="222222"/>
          <w:lang w:val="en-US"/>
        </w:rPr>
        <w:fldChar w:fldCharType="separate"/>
      </w:r>
      <w:r w:rsidR="00451457" w:rsidRPr="00BC60D6">
        <w:rPr>
          <w:rFonts w:ascii="Calibri" w:eastAsia="Times New Roman" w:hAnsi="Calibri" w:cs="Arial"/>
          <w:noProof/>
          <w:color w:val="222222"/>
          <w:lang w:val="en-US"/>
        </w:rPr>
        <w:t>(</w:t>
      </w:r>
      <w:hyperlink w:anchor="_ENREF_8" w:tooltip="Efron, 2016 #6362" w:history="1">
        <w:r w:rsidR="002140FE" w:rsidRPr="00BC60D6">
          <w:rPr>
            <w:rFonts w:ascii="Calibri" w:eastAsia="Times New Roman" w:hAnsi="Calibri" w:cs="Arial"/>
            <w:noProof/>
            <w:color w:val="222222"/>
            <w:lang w:val="en-US"/>
          </w:rPr>
          <w:t>8</w:t>
        </w:r>
      </w:hyperlink>
      <w:r w:rsidR="00451457" w:rsidRPr="00BC60D6">
        <w:rPr>
          <w:rFonts w:ascii="Calibri" w:eastAsia="Times New Roman" w:hAnsi="Calibri" w:cs="Arial"/>
          <w:noProof/>
          <w:color w:val="222222"/>
          <w:lang w:val="en-US"/>
        </w:rPr>
        <w:t>)</w:t>
      </w:r>
      <w:r w:rsidR="00541706" w:rsidRPr="00BC60D6">
        <w:rPr>
          <w:rFonts w:ascii="Calibri" w:eastAsia="Times New Roman" w:hAnsi="Calibri" w:cs="Arial"/>
          <w:color w:val="222222"/>
          <w:lang w:val="en-US"/>
        </w:rPr>
        <w:fldChar w:fldCharType="end"/>
      </w:r>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076993"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076993"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2140FE"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076993" w:rsidRPr="00BC60D6">
        <w:rPr>
          <w:rFonts w:ascii="Calibri" w:eastAsia="Times New Roman" w:hAnsi="Calibri" w:cs="Arial"/>
          <w:color w:val="222222"/>
          <w:lang w:val="en-US"/>
        </w:rPr>
        <w:fldChar w:fldCharType="end"/>
      </w:r>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34259" w:rsidRPr="00BC60D6">
        <w:rPr>
          <w:rFonts w:ascii="Calibri" w:eastAsia="Times New Roman" w:hAnsi="Calibri" w:cs="Arial"/>
          <w:color w:val="222222"/>
          <w:lang w:val="en-US"/>
        </w:rPr>
        <w:t>Such 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A37F4A" w:rsidRPr="00BC60D6">
        <w:rPr>
          <w:rFonts w:ascii="Calibri" w:hAnsi="Calibri" w:cs="Helvetica"/>
          <w:bCs/>
          <w:color w:val="000000"/>
          <w:lang w:val="en-US" w:eastAsia="en-US"/>
        </w:rPr>
        <w:t>uncover</w:t>
      </w:r>
      <w:r w:rsidR="00331017"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“Which gene locations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27261D" w:rsidRPr="00BC60D6">
        <w:rPr>
          <w:rStyle w:val="s2"/>
          <w:rFonts w:ascii="Calibri" w:hAnsi="Calibri"/>
          <w:i/>
          <w:color w:val="000000" w:themeColor="text1"/>
          <w:lang w:val="en-US"/>
        </w:rPr>
        <w:t>are associated</w:t>
      </w:r>
      <w:r w:rsidR="0027261D" w:rsidRPr="00BC60D6">
        <w:rPr>
          <w:rStyle w:val="s2"/>
          <w:rFonts w:ascii="Calibri" w:hAnsi="Calibri"/>
          <w:color w:val="000000" w:themeColor="text1"/>
          <w:lang w:val="en-US"/>
        </w:rPr>
        <w:t xml:space="preserve"> with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F83534" w:rsidRPr="00BC60D6">
        <w:rPr>
          <w:rFonts w:ascii="Calibri" w:hAnsi="Calibri" w:cs="Arial"/>
          <w:color w:val="000000"/>
          <w:lang w:val="en-US" w:eastAsia="en-US"/>
        </w:rPr>
        <w:t>derived by</w:t>
      </w:r>
      <w:r w:rsidR="00F83534" w:rsidRPr="00BC60D6">
        <w:rPr>
          <w:rFonts w:ascii="Calibri" w:eastAsia="Times New Roman" w:hAnsi="Calibri" w:cs="Arial"/>
          <w:bCs/>
          <w:color w:val="222222"/>
          <w:lang w:val="en-US"/>
        </w:rPr>
        <w:t> und</w:t>
      </w:r>
      <w:r w:rsidR="00BF45AF" w:rsidRPr="00BC60D6">
        <w:rPr>
          <w:rFonts w:ascii="Calibri" w:eastAsia="Times New Roman" w:hAnsi="Calibri" w:cs="Arial"/>
          <w:bCs/>
          <w:color w:val="222222"/>
          <w:lang w:val="en-US"/>
        </w:rPr>
        <w:t xml:space="preserve">erstanding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proofErr w:type="gramStart"/>
      <w:r w:rsidR="00AB27D3" w:rsidRPr="00BC60D6">
        <w:rPr>
          <w:rFonts w:ascii="Calibri" w:eastAsia="Times New Roman" w:hAnsi="Calibri" w:cs="Arial"/>
          <w:color w:val="222222"/>
          <w:lang w:val="en-US"/>
        </w:rPr>
        <w:t>In particular, the</w:t>
      </w:r>
      <w:proofErr w:type="gramEnd"/>
      <w:r w:rsidR="00AB27D3" w:rsidRPr="00BC60D6">
        <w:rPr>
          <w:rFonts w:ascii="Calibri" w:eastAsia="Times New Roman" w:hAnsi="Calibri" w:cs="Arial"/>
          <w:color w:val="222222"/>
          <w:lang w:val="en-US"/>
        </w:rPr>
        <w:t xml:space="preserve"> investigator wants</w:t>
      </w:r>
      <w:r w:rsidR="009865F2" w:rsidRPr="00BC60D6">
        <w:rPr>
          <w:rFonts w:ascii="Calibri" w:eastAsia="Times New Roman" w:hAnsi="Calibri" w:cs="Arial"/>
          <w:color w:val="222222"/>
          <w:lang w:val="en-US"/>
        </w:rPr>
        <w:t xml:space="preserve"> to </w:t>
      </w:r>
      <w:r w:rsidR="00B32C4F" w:rsidRPr="00BC60D6">
        <w:rPr>
          <w:rFonts w:ascii="Calibri" w:eastAsia="Times New Roman" w:hAnsi="Calibri" w:cs="Arial"/>
          <w:bCs/>
          <w:color w:val="222222"/>
          <w:lang w:val="en-US"/>
        </w:rPr>
        <w:t xml:space="preserve">quantify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relatively more </w:t>
      </w:r>
      <w:r w:rsidR="00AB27D3" w:rsidRPr="00BC60D6">
        <w:rPr>
          <w:rFonts w:ascii="Calibri" w:eastAsia="Times New Roman" w:hAnsi="Calibri" w:cs="Arial"/>
          <w:bCs/>
          <w:color w:val="222222"/>
          <w:lang w:val="en-US"/>
        </w:rPr>
        <w:t xml:space="preserve">important predictors 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823F39" w:rsidRPr="00BC60D6">
        <w:rPr>
          <w:rFonts w:ascii="Calibri" w:eastAsia="Times New Roman" w:hAnsi="Calibri" w:cs="Arial"/>
          <w:bCs/>
          <w:color w:val="222222"/>
          <w:lang w:val="en-US"/>
        </w:rPr>
        <w:t xml:space="preserve"> often hand-selected based on previous research</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 xml:space="preserve">This intention explains why historically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even if the “true” relationship in nature may</w:t>
      </w:r>
      <w:r w:rsidR="009865F2" w:rsidRPr="00BC60D6">
        <w:rPr>
          <w:rFonts w:ascii="Calibri" w:eastAsia="Times New Roman" w:hAnsi="Calibri" w:cs="Arial"/>
          <w:bCs/>
          <w:color w:val="222222"/>
          <w:lang w:val="en-US"/>
        </w:rPr>
        <w:t xml:space="preserve"> </w:t>
      </w:r>
      <w:r w:rsidR="00F83534" w:rsidRPr="00BC60D6">
        <w:rPr>
          <w:rFonts w:ascii="Calibri" w:eastAsia="Times New Roman" w:hAnsi="Calibri" w:cs="Arial"/>
          <w:bCs/>
          <w:color w:val="222222"/>
          <w:lang w:val="en-US"/>
        </w:rPr>
        <w:t>be more complicated</w:t>
      </w:r>
      <w:r w:rsidR="00581E76" w:rsidRPr="00BC60D6">
        <w:rPr>
          <w:rFonts w:ascii="Calibri" w:eastAsia="Times New Roman" w:hAnsi="Calibri" w:cs="Arial"/>
          <w:bCs/>
          <w:color w:val="222222"/>
          <w:lang w:val="en-US"/>
        </w:rPr>
        <w:t xml:space="preserve"> </w:t>
      </w:r>
      <w:r w:rsidR="00581E76" w:rsidRPr="00BC60D6">
        <w:rPr>
          <w:rFonts w:ascii="Calibri" w:eastAsia="Times New Roman" w:hAnsi="Calibri" w:cs="Arial"/>
          <w:color w:val="222222"/>
          <w:lang w:val="en-US"/>
        </w:rPr>
        <w:fldChar w:fldCharType="begin"/>
      </w:r>
      <w:r w:rsidR="008D542A" w:rsidRPr="00BC60D6">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581E76" w:rsidRPr="00BC60D6">
        <w:rPr>
          <w:rFonts w:ascii="Calibri" w:eastAsia="Times New Roman" w:hAnsi="Calibri" w:cs="Arial"/>
          <w:color w:val="222222"/>
          <w:lang w:val="en-US"/>
        </w:rPr>
        <w:fldChar w:fldCharType="separate"/>
      </w:r>
      <w:r w:rsidR="008D542A" w:rsidRPr="00BC60D6">
        <w:rPr>
          <w:rFonts w:ascii="Calibri" w:eastAsia="Times New Roman" w:hAnsi="Calibri" w:cs="Arial"/>
          <w:noProof/>
          <w:color w:val="222222"/>
          <w:lang w:val="en-US"/>
        </w:rPr>
        <w:t>(</w:t>
      </w:r>
      <w:hyperlink w:anchor="_ENREF_21" w:tooltip="Casella, 2002 #6913" w:history="1">
        <w:r w:rsidR="002140FE" w:rsidRPr="00BC60D6">
          <w:rPr>
            <w:rFonts w:ascii="Calibri" w:eastAsia="Times New Roman" w:hAnsi="Calibri" w:cs="Arial"/>
            <w:noProof/>
            <w:color w:val="222222"/>
            <w:lang w:val="en-US"/>
          </w:rPr>
          <w:t>21</w:t>
        </w:r>
      </w:hyperlink>
      <w:r w:rsidR="008D542A" w:rsidRPr="00BC60D6">
        <w:rPr>
          <w:rFonts w:ascii="Calibri" w:eastAsia="Times New Roman" w:hAnsi="Calibri" w:cs="Arial"/>
          <w:noProof/>
          <w:color w:val="222222"/>
          <w:lang w:val="en-US"/>
        </w:rPr>
        <w:t>)</w:t>
      </w:r>
      <w:r w:rsidR="00581E76" w:rsidRPr="00BC60D6">
        <w:rPr>
          <w:rFonts w:ascii="Calibri" w:eastAsia="Times New Roman" w:hAnsi="Calibri" w:cs="Arial"/>
          <w:color w:val="222222"/>
          <w:lang w:val="en-US"/>
        </w:rPr>
        <w:fldChar w:fldCharType="end"/>
      </w:r>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w:t>
      </w:r>
      <w:proofErr w:type="gramStart"/>
      <w:r w:rsidR="00AB27D3" w:rsidRPr="00BC60D6">
        <w:rPr>
          <w:rFonts w:ascii="Calibri" w:hAnsi="Calibri" w:cs="Arial"/>
          <w:color w:val="000000"/>
          <w:lang w:val="en-US" w:eastAsia="en-US"/>
        </w:rPr>
        <w:t>assuming that</w:t>
      </w:r>
      <w:proofErr w:type="gramEnd"/>
      <w:r w:rsidR="00AB27D3" w:rsidRPr="00BC60D6">
        <w:rPr>
          <w:rFonts w:ascii="Calibri" w:hAnsi="Calibri" w:cs="Arial"/>
          <w:color w:val="000000"/>
          <w:lang w:val="en-US" w:eastAsia="en-US"/>
        </w:rPr>
        <w:t xml:space="preserve"> the </w:t>
      </w:r>
      <w:r w:rsidR="000421B6" w:rsidRPr="00BC60D6">
        <w:rPr>
          <w:rFonts w:ascii="Calibri" w:eastAsia="Times New Roman" w:hAnsi="Calibri" w:cs="Arial"/>
          <w:bCs/>
          <w:color w:val="222222"/>
          <w:shd w:val="clear" w:color="auto" w:fill="FFFFFF"/>
          <w:lang w:val="en-US"/>
        </w:rPr>
        <w:t xml:space="preserve">‘fitted’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fully specified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ins w:id="9" w:author="Danilo Bzdok" w:date="2018-04-29T14:32:00Z">
        <w:r w:rsidR="007B2E00">
          <w:rPr>
            <w:rFonts w:ascii="Calibri" w:hAnsi="Calibri" w:cs="Arial"/>
            <w:color w:val="000000"/>
            <w:lang w:val="en-US" w:eastAsia="en-US"/>
          </w:rPr>
          <w:t>, with each variable have a clear semantic interpretation</w:t>
        </w:r>
      </w:ins>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acked up by formal theory</w:t>
      </w:r>
      <w:r w:rsidR="000421B6" w:rsidRPr="00BC60D6">
        <w:rPr>
          <w:rFonts w:ascii="Calibri" w:eastAsia="Times New Roman" w:hAnsi="Calibri" w:cs="Arial"/>
          <w:color w:val="222222"/>
          <w:lang w:val="en-US"/>
        </w:rPr>
        <w:t xml:space="preserve">, </w:t>
      </w:r>
      <w:r w:rsidR="00854505" w:rsidRPr="00BC60D6">
        <w:rPr>
          <w:rFonts w:ascii="Calibri" w:eastAsia="Times New Roman" w:hAnsi="Calibri" w:cs="Arial"/>
          <w:color w:val="222222"/>
          <w:lang w:val="en-US"/>
        </w:rPr>
        <w:t xml:space="preserve">this modeling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071902C0" w:rsidR="00AD7870" w:rsidRPr="00204A45" w:rsidRDefault="00E92C81" w:rsidP="00360BA5">
      <w:pPr>
        <w:ind w:firstLine="708"/>
        <w:jc w:val="both"/>
        <w:rPr>
          <w:rFonts w:ascii="Calibri" w:hAnsi="Calibri" w:cs="Arial"/>
          <w:color w:val="000000"/>
          <w:lang w:val="en-US" w:eastAsia="en-US"/>
        </w:rPr>
      </w:pPr>
      <w:r w:rsidRPr="00204A45">
        <w:rPr>
          <w:rFonts w:ascii="Calibri" w:hAnsi="Calibri"/>
          <w:lang w:val="en-US"/>
        </w:rPr>
        <w:t>Ascertaining properties of the</w:t>
      </w:r>
      <w:r w:rsidR="00541706" w:rsidRPr="00204A45">
        <w:rPr>
          <w:rFonts w:ascii="Calibri" w:hAnsi="Calibri"/>
          <w:lang w:val="en-US"/>
        </w:rPr>
        <w:t xml:space="preserve"> </w:t>
      </w:r>
      <w:r w:rsidR="003A629D" w:rsidRPr="00204A45">
        <w:rPr>
          <w:rFonts w:ascii="Calibri" w:hAnsi="Calibri" w:cs="Arial"/>
          <w:color w:val="000000"/>
          <w:lang w:val="en-US" w:eastAsia="en-US"/>
        </w:rPr>
        <w:t>inner workings of the phenomenon</w:t>
      </w:r>
      <w:r w:rsidR="00641DD5">
        <w:rPr>
          <w:rFonts w:ascii="Calibri" w:hAnsi="Calibri" w:cs="Arial"/>
          <w:color w:val="000000"/>
          <w:lang w:val="en-US" w:eastAsia="en-US"/>
        </w:rPr>
        <w:t xml:space="preserve"> under study</w:t>
      </w:r>
      <w:r w:rsidR="003A629D" w:rsidRPr="00204A45">
        <w:rPr>
          <w:rFonts w:ascii="Calibri" w:hAnsi="Calibri" w:cs="Arial"/>
          <w:color w:val="000000"/>
          <w:lang w:val="en-US" w:eastAsia="en-US"/>
        </w:rPr>
        <w:t xml:space="preserve"> </w:t>
      </w:r>
      <w:r w:rsidR="00835962">
        <w:rPr>
          <w:rFonts w:ascii="Calibri" w:hAnsi="Calibri"/>
          <w:lang w:val="en-US"/>
        </w:rPr>
        <w:t xml:space="preserve">can depart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Here</w:t>
      </w:r>
      <w:r w:rsidR="003A629D" w:rsidRPr="00204A45">
        <w:rPr>
          <w:rFonts w:ascii="Calibri" w:hAnsi="Calibri"/>
          <w:lang w:val="en-US"/>
        </w:rPr>
        <w:t xml:space="preserve"> t</w:t>
      </w:r>
      <w:r w:rsidR="009B7966" w:rsidRPr="00204A45">
        <w:rPr>
          <w:rFonts w:ascii="Calibri" w:hAnsi="Calibri"/>
          <w:lang w:val="en-US"/>
        </w:rPr>
        <w:t>he emphasis is on</w:t>
      </w:r>
      <w:r w:rsidR="009B7966" w:rsidRPr="00204A45">
        <w:rPr>
          <w:rFonts w:ascii="Calibri" w:hAnsi="Calibri" w:cs="Arial"/>
          <w:color w:val="000000"/>
          <w:lang w:val="en-US" w:eastAsia="en-US"/>
        </w:rPr>
        <w:t xml:space="preserve"> accurately modeling the world </w:t>
      </w:r>
      <w:r w:rsidR="0007699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&lt;EndNote&gt;&lt;Cite&gt;&lt;Author&gt;Hastie&lt;/Author&gt;&lt;Year&gt;2001&lt;/Year&gt;&lt;RecNum&gt;3957&lt;/RecNum&gt;&lt;DisplayText&gt;(22, 23)&lt;/DisplayText&gt;&lt;record&gt;&lt;rec-number&gt;3957&lt;/rec-number&gt;&lt;foreign-keys&gt;&lt;key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07699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2" w:tooltip="Hastie, 2001 #3957" w:history="1">
        <w:r w:rsidR="002140FE">
          <w:rPr>
            <w:rFonts w:ascii="Calibri" w:hAnsi="Calibri" w:cs="Arial"/>
            <w:noProof/>
            <w:color w:val="000000"/>
            <w:lang w:val="en-US" w:eastAsia="en-US"/>
          </w:rPr>
          <w:t>22</w:t>
        </w:r>
      </w:hyperlink>
      <w:r w:rsidR="008D542A">
        <w:rPr>
          <w:rFonts w:ascii="Calibri" w:hAnsi="Calibri" w:cs="Arial"/>
          <w:noProof/>
          <w:color w:val="000000"/>
          <w:lang w:val="en-US" w:eastAsia="en-US"/>
        </w:rPr>
        <w:t xml:space="preserve">, </w:t>
      </w:r>
      <w:hyperlink w:anchor="_ENREF_23" w:tooltip="Jordan, 2015 #5958" w:history="1">
        <w:r w:rsidR="002140FE">
          <w:rPr>
            <w:rFonts w:ascii="Calibri" w:hAnsi="Calibri" w:cs="Arial"/>
            <w:noProof/>
            <w:color w:val="000000"/>
            <w:lang w:val="en-US" w:eastAsia="en-US"/>
          </w:rPr>
          <w:t>23</w:t>
        </w:r>
      </w:hyperlink>
      <w:r w:rsidR="008D542A">
        <w:rPr>
          <w:rFonts w:ascii="Calibri" w:hAnsi="Calibri" w:cs="Arial"/>
          <w:noProof/>
          <w:color w:val="000000"/>
          <w:lang w:val="en-US" w:eastAsia="en-US"/>
        </w:rPr>
        <w:t>)</w:t>
      </w:r>
      <w:r w:rsidR="00076993" w:rsidRPr="00204A45">
        <w:rPr>
          <w:rFonts w:ascii="Calibri" w:hAnsi="Calibri" w:cs="Arial"/>
          <w:color w:val="000000"/>
          <w:lang w:val="en-US" w:eastAsia="en-US"/>
        </w:rPr>
        <w:fldChar w:fldCharType="end"/>
      </w:r>
      <w:r w:rsidR="009B7966" w:rsidRPr="00204A45">
        <w:rPr>
          <w:rFonts w:ascii="Calibri" w:hAnsi="Calibri" w:cs="Arial"/>
          <w:color w:val="000000"/>
          <w:lang w:val="en-US" w:eastAsia="en-US"/>
        </w:rPr>
        <w:t>.</w:t>
      </w:r>
      <w:r w:rsidR="00BE6B27" w:rsidRPr="00204A45">
        <w:rPr>
          <w:rFonts w:ascii="Calibri" w:hAnsi="Calibri" w:cs="Arial"/>
          <w:color w:val="000000"/>
          <w:lang w:val="en-US" w:eastAsia="en-US"/>
        </w:rPr>
        <w:t xml:space="preserve"> </w:t>
      </w:r>
      <w:r w:rsidR="00A837ED" w:rsidRPr="00204A45">
        <w:rPr>
          <w:rFonts w:ascii="Calibri" w:hAnsi="Calibri" w:cs="Arial"/>
          <w:color w:val="000000"/>
          <w:lang w:val="en-US" w:eastAsia="en-US"/>
        </w:rPr>
        <w:t>The investigator</w:t>
      </w:r>
      <w:r w:rsidR="006A7CD1" w:rsidRPr="00204A45">
        <w:rPr>
          <w:rFonts w:ascii="Calibri" w:hAnsi="Calibri" w:cs="Arial"/>
          <w:color w:val="000000"/>
          <w:lang w:val="en-US" w:eastAsia="en-US"/>
        </w:rPr>
        <w:t xml:space="preserve"> want</w:t>
      </w:r>
      <w:r w:rsidR="00A837ED" w:rsidRPr="00204A45">
        <w:rPr>
          <w:rFonts w:ascii="Calibri" w:hAnsi="Calibri" w:cs="Arial"/>
          <w:color w:val="000000"/>
          <w:lang w:val="en-US" w:eastAsia="en-US"/>
        </w:rPr>
        <w:t>s</w:t>
      </w:r>
      <w:r w:rsidR="006A7CD1" w:rsidRPr="00204A45">
        <w:rPr>
          <w:rFonts w:ascii="Calibri" w:hAnsi="Calibri" w:cs="Arial"/>
          <w:color w:val="000000"/>
          <w:lang w:val="en-US" w:eastAsia="en-US"/>
        </w:rPr>
        <w:t xml:space="preserve"> to automatically extract knowledge of regularities in t</w:t>
      </w:r>
      <w:r w:rsidR="008A0D30" w:rsidRPr="00204A45">
        <w:rPr>
          <w:rFonts w:ascii="Calibri" w:hAnsi="Calibri" w:cs="Arial"/>
          <w:color w:val="000000"/>
          <w:lang w:val="en-US" w:eastAsia="en-US"/>
        </w:rPr>
        <w:t xml:space="preserve">he world searching through </w:t>
      </w:r>
      <w:r w:rsidR="00575766" w:rsidRPr="00204A45">
        <w:rPr>
          <w:rFonts w:ascii="Calibri" w:hAnsi="Calibri" w:cs="Arial"/>
          <w:color w:val="000000"/>
          <w:lang w:val="en-US" w:eastAsia="en-US"/>
        </w:rPr>
        <w:t xml:space="preserve">possibly </w:t>
      </w:r>
      <w:r w:rsidR="008A0D30" w:rsidRPr="00204A45">
        <w:rPr>
          <w:rFonts w:ascii="Calibri" w:hAnsi="Calibri" w:cs="Arial"/>
          <w:color w:val="000000"/>
          <w:lang w:val="en-US" w:eastAsia="en-US"/>
        </w:rPr>
        <w:t>mean</w:t>
      </w:r>
      <w:r w:rsidR="006A7CD1" w:rsidRPr="00204A45">
        <w:rPr>
          <w:rFonts w:ascii="Calibri" w:hAnsi="Calibri" w:cs="Arial"/>
          <w:color w:val="000000"/>
          <w:lang w:val="en-US" w:eastAsia="en-US"/>
        </w:rPr>
        <w:t>in</w:t>
      </w:r>
      <w:r w:rsidR="008A0D30" w:rsidRPr="00204A45">
        <w:rPr>
          <w:rFonts w:ascii="Calibri" w:hAnsi="Calibri" w:cs="Arial"/>
          <w:color w:val="000000"/>
          <w:lang w:val="en-US" w:eastAsia="en-US"/>
        </w:rPr>
        <w:t>g</w:t>
      </w:r>
      <w:r w:rsidR="006A7CD1" w:rsidRPr="00204A45">
        <w:rPr>
          <w:rFonts w:ascii="Calibri" w:hAnsi="Calibri" w:cs="Arial"/>
          <w:color w:val="000000"/>
          <w:lang w:val="en-US" w:eastAsia="en-US"/>
        </w:rPr>
        <w:t xml:space="preserve">ful patterns. </w:t>
      </w:r>
      <w:r w:rsidR="00575454" w:rsidRPr="00204A45">
        <w:rPr>
          <w:rStyle w:val="s2"/>
          <w:rFonts w:ascii="Calibri" w:hAnsi="Calibri"/>
          <w:color w:val="000000" w:themeColor="text1"/>
          <w:lang w:val="en-US"/>
        </w:rPr>
        <w:t xml:space="preserve">This modeling goal is for instance especially suited to ask, “Which gene locations are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distinguish</w:t>
      </w:r>
      <w:r w:rsidR="00575454" w:rsidRPr="00204A45">
        <w:rPr>
          <w:rStyle w:val="s2"/>
          <w:rFonts w:ascii="Calibri" w:hAnsi="Calibri"/>
          <w:color w:val="000000" w:themeColor="text1"/>
          <w:lang w:val="en-US"/>
        </w:rPr>
        <w:t xml:space="preserve"> diseased versus healthy individuals?”</w:t>
      </w:r>
      <w:r w:rsidR="00575454"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is a core 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F66D5F" w:rsidRPr="00204A45">
        <w:rPr>
          <w:rFonts w:ascii="Calibri" w:hAnsi="Calibri" w:cs="Arial"/>
          <w:color w:val="000000"/>
          <w:lang w:val="en-US" w:eastAsia="en-US"/>
        </w:rPr>
        <w:t xml:space="preserve">whose </w:t>
      </w:r>
      <w:r w:rsidR="00BE6B27" w:rsidRPr="00204A45">
        <w:rPr>
          <w:rFonts w:ascii="Calibri" w:hAnsi="Calibri" w:cs="Arial"/>
          <w:color w:val="000000"/>
          <w:lang w:val="en-US" w:eastAsia="en-US"/>
        </w:rPr>
        <w:t>data</w:t>
      </w:r>
      <w:r w:rsidR="00F66D5F" w:rsidRPr="00204A45">
        <w:rPr>
          <w:rFonts w:ascii="Calibri" w:hAnsi="Calibri" w:cs="Arial"/>
          <w:color w:val="000000"/>
          <w:lang w:val="en-US" w:eastAsia="en-US"/>
        </w:rPr>
        <w:t xml:space="preserve"> is analyzed</w:t>
      </w:r>
      <w:r w:rsidR="00BE6B27" w:rsidRPr="00204A45">
        <w:rPr>
          <w:rFonts w:ascii="Calibri" w:hAnsi="Calibri" w:cs="Arial"/>
          <w:color w:val="000000"/>
          <w:lang w:val="en-US" w:eastAsia="en-US"/>
        </w:rPr>
        <w:t>.</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achieve</w:t>
      </w:r>
      <w:r w:rsidR="003626FA" w:rsidRPr="00204A45">
        <w:rPr>
          <w:rFonts w:ascii="Calibri" w:hAnsi="Calibri" w:cs="Arial"/>
          <w:color w:val="000000"/>
          <w:lang w:val="en-US" w:eastAsia="en-US"/>
        </w:rPr>
        <w:t>s</w:t>
      </w:r>
      <w:r w:rsidR="00380B89" w:rsidRPr="00204A45">
        <w:rPr>
          <w:rFonts w:ascii="Calibri" w:hAnsi="Calibri" w:cs="Arial"/>
          <w:color w:val="000000"/>
          <w:lang w:val="en-US" w:eastAsia="en-US"/>
        </w:rPr>
        <w:t xml:space="preserve"> guesses with high accuracy as those </w:t>
      </w:r>
      <w:r w:rsidR="00380B89" w:rsidRPr="00204A45">
        <w:rPr>
          <w:rFonts w:ascii="Calibri" w:eastAsia="Times New Roman" w:hAnsi="Calibri" w:cs="Arial"/>
          <w:bCs/>
          <w:color w:val="222222"/>
          <w:shd w:val="clear" w:color="auto" w:fill="FFFFFF"/>
          <w:lang w:val="en-US"/>
        </w:rPr>
        <w:t>models are expected to generalize extracted patterns onto tomorrow’s data.</w:t>
      </w:r>
      <w:r w:rsidR="005A6C3D" w:rsidRPr="00204A45">
        <w:rPr>
          <w:rFonts w:ascii="Calibri" w:hAnsi="Calibri" w:cs="Arial"/>
          <w:color w:val="000000"/>
          <w:lang w:val="en-US" w:eastAsia="en-US"/>
        </w:rPr>
        <w:t xml:space="preserve"> </w:t>
      </w:r>
      <w:r w:rsidR="005A6C3D" w:rsidRPr="00204A45">
        <w:rPr>
          <w:rFonts w:ascii="Calibri" w:hAnsi="Calibri"/>
          <w:color w:val="000000" w:themeColor="text1"/>
          <w:lang w:val="en-US"/>
        </w:rPr>
        <w:t>There is</w:t>
      </w:r>
      <w:r w:rsidR="00AE6394" w:rsidRPr="00204A45">
        <w:rPr>
          <w:rFonts w:ascii="Calibri" w:hAnsi="Calibri"/>
          <w:color w:val="000000" w:themeColor="text1"/>
          <w:lang w:val="en-US"/>
        </w:rPr>
        <w:t xml:space="preserve"> smaller concern for what the achieved prediction means for </w:t>
      </w:r>
      <w:r w:rsidR="000421B6">
        <w:rPr>
          <w:rFonts w:ascii="Calibri" w:hAnsi="Calibri"/>
          <w:color w:val="000000" w:themeColor="text1"/>
          <w:lang w:val="en-US"/>
        </w:rPr>
        <w:t>how the data</w:t>
      </w:r>
      <w:r w:rsidR="00AE6394" w:rsidRPr="00204A45">
        <w:rPr>
          <w:rFonts w:ascii="Calibri" w:hAnsi="Calibri"/>
          <w:color w:val="000000" w:themeColor="text1"/>
          <w:lang w:val="en-US"/>
        </w:rPr>
        <w:t xml:space="preserve"> sample </w:t>
      </w:r>
      <w:r w:rsidR="000421B6">
        <w:rPr>
          <w:rFonts w:ascii="Calibri" w:hAnsi="Calibri"/>
          <w:color w:val="000000" w:themeColor="text1"/>
          <w:lang w:val="en-US"/>
        </w:rPr>
        <w:t>arose from the general population</w:t>
      </w:r>
      <w:r w:rsidR="005A6C3D" w:rsidRPr="00204A45">
        <w:rPr>
          <w:rFonts w:ascii="Calibri" w:hAnsi="Calibri"/>
          <w:color w:val="000000" w:themeColor="text1"/>
          <w:lang w:val="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is used for prediction in new individuals whose outcome information we do not yet have.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171A12" w:rsidRPr="00204A45">
        <w:rPr>
          <w:rFonts w:ascii="Calibri" w:hAnsi="Calibri" w:cs="Arial"/>
          <w:color w:val="000000"/>
          <w:lang w:val="en-US" w:eastAsia="en-US"/>
        </w:rPr>
        <w:t xml:space="preserve">be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future, yet-to-be measured observations </w:t>
      </w:r>
      <w:r w:rsidR="00655343" w:rsidRPr="00204A45">
        <w:rPr>
          <w:rFonts w:ascii="Calibri" w:hAnsi="Calibri" w:cs="Arial"/>
          <w:color w:val="000000"/>
          <w:lang w:val="en-US" w:eastAsia="en-US"/>
        </w:rPr>
        <w:fldChar w:fldCharType="begin"/>
      </w:r>
      <w:r w:rsidR="008D542A">
        <w:rPr>
          <w:rFonts w:ascii="Calibri" w:hAnsi="Calibri" w:cs="Arial"/>
          <w:color w:val="000000"/>
          <w:lang w:val="en-US" w:eastAsia="en-US"/>
        </w:rPr>
        <w:instrText xml:space="preserve"> ADDIN EN.CITE &lt;EndNote&gt;&lt;Cite&gt;&lt;Author&gt;Bzdok&lt;/Author&gt;&lt;Year&gt;2018&lt;/Year&gt;&lt;RecNum&gt;7022&lt;/RecNum&gt;&lt;DisplayText&gt;(24)&lt;/DisplayText&gt;&lt;record&gt;&lt;rec-number&gt;7022&lt;/rec-number&gt;&lt;foreign-keys&gt;&lt;key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655343" w:rsidRPr="00204A45">
        <w:rPr>
          <w:rFonts w:ascii="Calibri" w:hAnsi="Calibri" w:cs="Arial"/>
          <w:color w:val="000000"/>
          <w:lang w:val="en-US" w:eastAsia="en-US"/>
        </w:rPr>
        <w:fldChar w:fldCharType="separate"/>
      </w:r>
      <w:r w:rsidR="008D542A">
        <w:rPr>
          <w:rFonts w:ascii="Calibri" w:hAnsi="Calibri" w:cs="Arial"/>
          <w:noProof/>
          <w:color w:val="000000"/>
          <w:lang w:val="en-US" w:eastAsia="en-US"/>
        </w:rPr>
        <w:t>(</w:t>
      </w:r>
      <w:hyperlink w:anchor="_ENREF_24" w:tooltip="Bzdok, 2018 #7022" w:history="1">
        <w:r w:rsidR="002140FE">
          <w:rPr>
            <w:rFonts w:ascii="Calibri" w:hAnsi="Calibri" w:cs="Arial"/>
            <w:noProof/>
            <w:color w:val="000000"/>
            <w:lang w:val="en-US" w:eastAsia="en-US"/>
          </w:rPr>
          <w:t>24</w:t>
        </w:r>
      </w:hyperlink>
      <w:r w:rsidR="008D542A">
        <w:rPr>
          <w:rFonts w:ascii="Calibri" w:hAnsi="Calibri" w:cs="Arial"/>
          <w:noProof/>
          <w:color w:val="000000"/>
          <w:lang w:val="en-US" w:eastAsia="en-US"/>
        </w:rPr>
        <w:t>)</w:t>
      </w:r>
      <w:r w:rsidR="00655343" w:rsidRPr="00204A45">
        <w:rPr>
          <w:rFonts w:ascii="Calibri" w:hAnsi="Calibri" w:cs="Arial"/>
          <w:color w:val="000000"/>
          <w:lang w:val="en-US" w:eastAsia="en-US"/>
        </w:rPr>
        <w:fldChar w:fldCharType="end"/>
      </w:r>
      <w:r w:rsidR="002E1C29" w:rsidRPr="00204A45">
        <w:rPr>
          <w:rFonts w:ascii="Calibri" w:hAnsi="Calibri" w:cs="Arial"/>
          <w:color w:val="000000"/>
          <w:lang w:val="en-US" w:eastAsia="en-US"/>
        </w:rPr>
        <w:t xml:space="preserve">. </w:t>
      </w:r>
      <w:r w:rsidR="00F0237E" w:rsidRPr="00204A45">
        <w:rPr>
          <w:rFonts w:ascii="Calibri" w:hAnsi="Calibri"/>
          <w:color w:val="000000" w:themeColor="text1"/>
          <w:lang w:val="en-US"/>
        </w:rPr>
        <w:t xml:space="preserve">Prediction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r w:rsidR="00681F55" w:rsidRPr="00204A45">
        <w:rPr>
          <w:rFonts w:ascii="Calibri" w:hAnsi="Calibri"/>
          <w:color w:val="000000" w:themeColor="text1"/>
          <w:lang w:val="en-US"/>
        </w:rPr>
        <w:fldChar w:fldCharType="begin"/>
      </w:r>
      <w:r w:rsidR="00681F55" w:rsidRPr="00204A45">
        <w:rPr>
          <w:rFonts w:ascii="Calibri" w:hAnsi="Calibri"/>
          <w:color w:val="000000" w:themeColor="text1"/>
          <w:lang w:val="en-US"/>
        </w:rPr>
        <w:instrText xml:space="preserve"> </w:instrText>
      </w:r>
      <w:r w:rsidR="00CA1C93" w:rsidRPr="00204A45">
        <w:rPr>
          <w:rFonts w:ascii="Calibri" w:hAnsi="Calibri"/>
          <w:color w:val="000000" w:themeColor="text1"/>
          <w:lang w:val="en-US"/>
        </w:rPr>
        <w:instrText>ADDIN</w:instrText>
      </w:r>
      <w:r w:rsidR="00681F55" w:rsidRPr="00204A45">
        <w:rPr>
          <w:rFonts w:ascii="Calibri" w:hAnsi="Calibri"/>
          <w:color w:val="000000" w:themeColor="text1"/>
          <w:lang w:val="en-US"/>
        </w:rPr>
        <w:instrText xml:space="preserve">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681F55" w:rsidRPr="00204A45">
        <w:rPr>
          <w:rFonts w:ascii="Calibri" w:hAnsi="Calibri"/>
          <w:color w:val="000000" w:themeColor="text1"/>
          <w:lang w:val="en-US"/>
        </w:rPr>
        <w:fldChar w:fldCharType="separate"/>
      </w:r>
      <w:r w:rsidR="00681F55" w:rsidRPr="00204A45">
        <w:rPr>
          <w:rFonts w:ascii="Calibri" w:hAnsi="Calibri"/>
          <w:noProof/>
          <w:color w:val="000000" w:themeColor="text1"/>
          <w:lang w:val="en-US"/>
        </w:rPr>
        <w:t>(</w:t>
      </w:r>
      <w:hyperlink w:anchor="_ENREF_2" w:tooltip="Breiman, 2001 #4148" w:history="1">
        <w:r w:rsidR="002140FE" w:rsidRPr="00204A45">
          <w:rPr>
            <w:rFonts w:ascii="Calibri" w:hAnsi="Calibri"/>
            <w:noProof/>
            <w:color w:val="000000" w:themeColor="text1"/>
            <w:lang w:val="en-US"/>
          </w:rPr>
          <w:t>2</w:t>
        </w:r>
      </w:hyperlink>
      <w:r w:rsidR="00681F55" w:rsidRPr="00204A45">
        <w:rPr>
          <w:rFonts w:ascii="Calibri" w:hAnsi="Calibri"/>
          <w:noProof/>
          <w:color w:val="000000" w:themeColor="text1"/>
          <w:lang w:val="en-US"/>
        </w:rPr>
        <w:t>)</w:t>
      </w:r>
      <w:r w:rsidR="00681F55" w:rsidRPr="00204A45">
        <w:rPr>
          <w:rFonts w:ascii="Calibri" w:hAnsi="Calibri"/>
          <w:color w:val="000000" w:themeColor="text1"/>
          <w:lang w:val="en-US"/>
        </w:rPr>
        <w:fldChar w:fldCharType="end"/>
      </w:r>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AD7870" w:rsidRPr="00204A45">
        <w:rPr>
          <w:rFonts w:ascii="Calibri" w:hAnsi="Calibri"/>
          <w:color w:val="000000" w:themeColor="text1"/>
          <w:lang w:val="en-US"/>
        </w:rPr>
        <w:t xml:space="preserve">often 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r w:rsidR="00CD3D76" w:rsidRPr="00204A45">
        <w:rPr>
          <w:rFonts w:ascii="Calibri" w:hAnsi="Calibri"/>
          <w:color w:val="000000" w:themeColor="text1"/>
          <w:lang w:val="en-US"/>
        </w:rPr>
        <w:fldChar w:fldCharType="begin"/>
      </w:r>
      <w:r w:rsidR="008D542A">
        <w:rPr>
          <w:rFonts w:ascii="Calibri" w:hAnsi="Calibri"/>
          <w:color w:val="000000" w:themeColor="text1"/>
          <w:lang w:val="en-US"/>
        </w:rPr>
        <w:instrText xml:space="preserve"> ADDIN EN.CITE &lt;EndNote&gt;&lt;Cite&gt;&lt;Author&gt;Henke&lt;/Author&gt;&lt;Year&gt;2016&lt;/Year&gt;&lt;RecNum&gt;6718&lt;/RecNum&gt;&lt;DisplayText&gt;(25)&lt;/DisplayText&gt;&lt;record&gt;&lt;rec-number&gt;6718&lt;/rec-number&gt;&lt;foreign-keys&gt;&lt;key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CD3D76" w:rsidRPr="00204A45">
        <w:rPr>
          <w:rFonts w:ascii="Calibri" w:hAnsi="Calibri"/>
          <w:color w:val="000000" w:themeColor="text1"/>
          <w:lang w:val="en-US"/>
        </w:rPr>
        <w:fldChar w:fldCharType="separate"/>
      </w:r>
      <w:r w:rsidR="008D542A">
        <w:rPr>
          <w:rFonts w:ascii="Calibri" w:hAnsi="Calibri"/>
          <w:noProof/>
          <w:color w:val="000000" w:themeColor="text1"/>
          <w:lang w:val="en-US"/>
        </w:rPr>
        <w:t>(</w:t>
      </w:r>
      <w:hyperlink w:anchor="_ENREF_25" w:tooltip="Henke, 2016 #6718" w:history="1">
        <w:r w:rsidR="002140FE">
          <w:rPr>
            <w:rFonts w:ascii="Calibri" w:hAnsi="Calibri"/>
            <w:noProof/>
            <w:color w:val="000000" w:themeColor="text1"/>
            <w:lang w:val="en-US"/>
          </w:rPr>
          <w:t>25</w:t>
        </w:r>
      </w:hyperlink>
      <w:r w:rsidR="008D542A">
        <w:rPr>
          <w:rFonts w:ascii="Calibri" w:hAnsi="Calibri"/>
          <w:noProof/>
          <w:color w:val="000000" w:themeColor="text1"/>
          <w:lang w:val="en-US"/>
        </w:rPr>
        <w:t>)</w:t>
      </w:r>
      <w:r w:rsidR="00CD3D76" w:rsidRPr="00204A45">
        <w:rPr>
          <w:rFonts w:ascii="Calibri" w:hAnsi="Calibri"/>
          <w:color w:val="000000" w:themeColor="text1"/>
          <w:lang w:val="en-US"/>
        </w:rPr>
        <w:fldChar w:fldCharType="end"/>
      </w:r>
      <w:r w:rsidR="00F0237E" w:rsidRPr="00204A45">
        <w:rPr>
          <w:rFonts w:ascii="Calibri" w:hAnsi="Calibri"/>
          <w:color w:val="000000" w:themeColor="text1"/>
          <w:lang w:val="en-US"/>
        </w:rPr>
        <w:t>.</w:t>
      </w:r>
    </w:p>
    <w:p w14:paraId="4F0FCC00" w14:textId="77777777" w:rsidR="00204A45" w:rsidRPr="00204A45" w:rsidRDefault="00204A45"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inference</w:t>
      </w:r>
    </w:p>
    <w:p w14:paraId="5782B2B5" w14:textId="382869C3"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proofErr w:type="gramStart"/>
      <w:r w:rsidR="00484D29">
        <w:rPr>
          <w:rFonts w:ascii="Calibri" w:eastAsia="Times New Roman" w:hAnsi="Calibri" w:cs="Arial"/>
          <w:color w:val="222222"/>
          <w:lang w:val="en-US"/>
        </w:rPr>
        <w:t>variables</w:t>
      </w:r>
      <w:proofErr w:type="gramEnd"/>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based on</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w:t>
      </w:r>
      <w:r w:rsidR="008D4B8A">
        <w:rPr>
          <w:rFonts w:ascii="Calibri" w:eastAsia="Times New Roman" w:hAnsi="Calibri" w:cs="Arial"/>
          <w:color w:val="222222"/>
          <w:lang w:val="en-US"/>
        </w:rPr>
        <w:lastRenderedPageBreak/>
        <w:t xml:space="preserve">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several measures in the same model, rather than carrying out simple linear regression based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856DA8">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26, 27)&lt;/DisplayText&gt;&lt;record&gt;&lt;rec-number&gt;5997&lt;/rec-number&gt;&lt;foreign-keys&gt;&lt;key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856DA8">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 xml:space="preserve">(cf. </w:t>
      </w:r>
      <w:hyperlink w:anchor="_ENREF_26" w:tooltip="Wu, 2009 #5997" w:history="1">
        <w:r w:rsidR="002140FE">
          <w:rPr>
            <w:rFonts w:ascii="Calibri" w:eastAsia="Times New Roman" w:hAnsi="Calibri" w:cs="Arial"/>
            <w:noProof/>
            <w:color w:val="222222"/>
            <w:lang w:val="en-US"/>
          </w:rPr>
          <w:t>26</w:t>
        </w:r>
      </w:hyperlink>
      <w:r w:rsidR="00F974E9">
        <w:rPr>
          <w:rFonts w:ascii="Calibri" w:eastAsia="Times New Roman" w:hAnsi="Calibri" w:cs="Arial"/>
          <w:noProof/>
          <w:color w:val="222222"/>
          <w:lang w:val="en-US"/>
        </w:rPr>
        <w:t xml:space="preserve">, </w:t>
      </w:r>
      <w:hyperlink w:anchor="_ENREF_27" w:tooltip="Freedman, 1983 #6539" w:history="1">
        <w:r w:rsidR="002140FE">
          <w:rPr>
            <w:rFonts w:ascii="Calibri" w:eastAsia="Times New Roman" w:hAnsi="Calibri" w:cs="Arial"/>
            <w:noProof/>
            <w:color w:val="222222"/>
            <w:lang w:val="en-US"/>
          </w:rPr>
          <w:t>27</w:t>
        </w:r>
      </w:hyperlink>
      <w:r w:rsidR="00F974E9">
        <w:rPr>
          <w:rFonts w:ascii="Calibri" w:eastAsia="Times New Roman" w:hAnsi="Calibri" w:cs="Arial"/>
          <w:noProof/>
          <w:color w:val="222222"/>
          <w:lang w:val="en-US"/>
        </w:rPr>
        <w:t>)</w:t>
      </w:r>
      <w:r w:rsidR="00856DA8">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r w:rsidR="00307BB3">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07BB3">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8" w:tooltip="Hastie, 2015 #5915" w:history="1">
        <w:r w:rsidR="002140FE">
          <w:rPr>
            <w:rFonts w:ascii="Calibri" w:eastAsia="Times New Roman" w:hAnsi="Calibri" w:cs="Arial"/>
            <w:noProof/>
            <w:color w:val="222222"/>
            <w:lang w:val="en-US"/>
          </w:rPr>
          <w:t>28</w:t>
        </w:r>
      </w:hyperlink>
      <w:r w:rsidR="00F974E9">
        <w:rPr>
          <w:rFonts w:ascii="Calibri" w:eastAsia="Times New Roman" w:hAnsi="Calibri" w:cs="Arial"/>
          <w:noProof/>
          <w:color w:val="222222"/>
          <w:lang w:val="en-US"/>
        </w:rPr>
        <w:t>)</w:t>
      </w:r>
      <w:r w:rsidR="00307BB3">
        <w:rPr>
          <w:rFonts w:ascii="Calibri" w:eastAsia="Times New Roman" w:hAnsi="Calibri" w:cs="Arial"/>
          <w:color w:val="222222"/>
          <w:lang w:val="en-US"/>
        </w:rPr>
        <w:fldChar w:fldCharType="end"/>
      </w:r>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A40812" w:rsidRPr="00204A45">
        <w:rPr>
          <w:rFonts w:ascii="Calibri" w:eastAsia="Times New Roman" w:hAnsi="Calibri" w:cs="Arial"/>
          <w:color w:val="222222"/>
          <w:lang w:val="en-US"/>
        </w:rPr>
        <w:t xml:space="preserve">This </w:t>
      </w:r>
      <w:r w:rsidR="00B10BCB">
        <w:rPr>
          <w:rFonts w:ascii="Calibri" w:eastAsia="Times New Roman" w:hAnsi="Calibri" w:cs="Arial"/>
          <w:color w:val="222222"/>
          <w:lang w:val="en-US"/>
        </w:rPr>
        <w:t xml:space="preserve">probably most 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5A763F" w:rsidRPr="00204A45">
        <w:rPr>
          <w:rFonts w:ascii="Calibri" w:eastAsia="Times New Roman" w:hAnsi="Calibri" w:cs="Arial"/>
          <w:color w:val="222222"/>
          <w:lang w:val="en-US"/>
        </w:rPr>
        <w:t xml:space="preserve"> least-squares r</w:t>
      </w:r>
      <w:r w:rsidR="00A40812" w:rsidRPr="00204A45">
        <w:rPr>
          <w:rFonts w:ascii="Calibri" w:eastAsia="Times New Roman" w:hAnsi="Calibri" w:cs="Arial"/>
          <w:color w:val="222222"/>
          <w:lang w:val="en-US"/>
        </w:rPr>
        <w:t>egression optimized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4F03BF"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7119D48B"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 xml:space="preserve">measured for </w:t>
      </w:r>
      <w:proofErr w:type="gramStart"/>
      <w:r w:rsidR="00553AB8" w:rsidRPr="00204A45">
        <w:rPr>
          <w:rFonts w:ascii="Calibri" w:eastAsia="Times New Roman" w:hAnsi="Calibri" w:cs="Arial"/>
          <w:color w:val="222222"/>
          <w:lang w:val="en-US"/>
        </w:rPr>
        <w:t>each individual</w:t>
      </w:r>
      <w:proofErr w:type="gramEnd"/>
      <w:r w:rsidR="00553AB8"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randomly initialized</w:t>
      </w:r>
      <w:r w:rsidR="008B2A70">
        <w:rPr>
          <w:rFonts w:ascii="Calibri" w:eastAsia="Times New Roman" w:hAnsi="Calibri" w:cs="Arial"/>
          <w:color w:val="222222"/>
          <w:lang w:val="en-US"/>
        </w:rPr>
        <w:t>)</w:t>
      </w:r>
      <w:r w:rsidR="00BD4730" w:rsidRPr="00204A45">
        <w:rPr>
          <w:rFonts w:ascii="Calibri" w:eastAsia="Times New Roman" w:hAnsi="Calibri" w:cs="Arial"/>
          <w:color w:val="222222"/>
          <w:lang w:val="en-US"/>
        </w:rPr>
        <w:t xml:space="preserve"> </w:t>
      </w:r>
      <m:oMath>
        <m:r>
          <w:rPr>
            <w:rFonts w:ascii="Cambria Math" w:hAnsi="Cambria Math"/>
          </w:rPr>
          <m:t>β</m:t>
        </m:r>
      </m:oMath>
      <w:r w:rsidR="00BD4730" w:rsidRPr="00204A45">
        <w:rPr>
          <w:rFonts w:ascii="Calibri" w:eastAsia="Times New Roman" w:hAnsi="Calibri" w:cs="Arial"/>
          <w:lang w:val="en-US"/>
        </w:rPr>
        <w:t xml:space="preserve"> coefficients to the observations in the dataset.</w:t>
      </w:r>
      <w:r w:rsidR="005773F6" w:rsidRPr="00204A45">
        <w:rPr>
          <w:rFonts w:ascii="Calibri" w:eastAsia="Times New Roman" w:hAnsi="Calibri" w:cs="Arial"/>
          <w:lang w:val="en-US"/>
        </w:rPr>
        <w:t xml:space="preserve"> </w:t>
      </w:r>
      <w:r w:rsidR="00C819FB">
        <w:rPr>
          <w:rFonts w:ascii="Calibri" w:hAnsi="Calibri" w:cs="Arial"/>
          <w:color w:val="000000"/>
          <w:lang w:val="en-US" w:eastAsia="en-US"/>
        </w:rPr>
        <w:t>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766769" w:rsidRPr="00204A45">
        <w:rPr>
          <w:rFonts w:ascii="Calibri" w:eastAsia="Times New Roman" w:hAnsi="Calibri" w:cs="Arial"/>
          <w:color w:val="222222"/>
          <w:lang w:val="en-US"/>
        </w:rPr>
        <w:t xml:space="preserve">Mechanisms in the data are assumed to be sufficiently described by means and variances as parts of the probability model </w:t>
      </w:r>
      <w:r w:rsidR="00766769" w:rsidRPr="00204A45">
        <w:rPr>
          <w:rFonts w:ascii="Calibri" w:eastAsia="Times New Roman" w:hAnsi="Calibri" w:cs="Arial"/>
          <w:color w:val="222222"/>
          <w:lang w:val="en-US"/>
        </w:rPr>
        <w:fldChar w:fldCharType="begin"/>
      </w:r>
      <w:r w:rsidR="008D542A">
        <w:rPr>
          <w:rFonts w:ascii="Calibri" w:eastAsia="Times New Roman" w:hAnsi="Calibri" w:cs="Arial"/>
          <w:color w:val="222222"/>
          <w:lang w:val="en-US"/>
        </w:rPr>
        <w:instrText xml:space="preserve"> ADDIN EN.CITE &lt;EndNote&gt;&lt;Cite&gt;&lt;Author&gt;Casella&lt;/Author&gt;&lt;Year&gt;2002&lt;/Year&gt;&lt;RecNum&gt;6913&lt;/RecNum&gt;&lt;DisplayText&gt;(21)&lt;/DisplayText&gt;&lt;record&gt;&lt;rec-number&gt;6913&lt;/rec-number&gt;&lt;foreign-keys&gt;&lt;key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766769" w:rsidRPr="00204A45">
        <w:rPr>
          <w:rFonts w:ascii="Calibri" w:eastAsia="Times New Roman" w:hAnsi="Calibri" w:cs="Arial"/>
          <w:color w:val="222222"/>
          <w:lang w:val="en-US"/>
        </w:rPr>
        <w:fldChar w:fldCharType="separate"/>
      </w:r>
      <w:r w:rsidR="008D542A">
        <w:rPr>
          <w:rFonts w:ascii="Calibri" w:eastAsia="Times New Roman" w:hAnsi="Calibri" w:cs="Arial"/>
          <w:noProof/>
          <w:color w:val="222222"/>
          <w:lang w:val="en-US"/>
        </w:rPr>
        <w:t>(</w:t>
      </w:r>
      <w:hyperlink w:anchor="_ENREF_21" w:tooltip="Casella, 2002 #6913" w:history="1">
        <w:r w:rsidR="002140FE">
          <w:rPr>
            <w:rFonts w:ascii="Calibri" w:eastAsia="Times New Roman" w:hAnsi="Calibri" w:cs="Arial"/>
            <w:noProof/>
            <w:color w:val="222222"/>
            <w:lang w:val="en-US"/>
          </w:rPr>
          <w:t>21</w:t>
        </w:r>
      </w:hyperlink>
      <w:r w:rsidR="008D542A">
        <w:rPr>
          <w:rFonts w:ascii="Calibri" w:eastAsia="Times New Roman" w:hAnsi="Calibri" w:cs="Arial"/>
          <w:noProof/>
          <w:color w:val="222222"/>
          <w:lang w:val="en-US"/>
        </w:rPr>
        <w:t>)</w:t>
      </w:r>
      <w:r w:rsidR="00766769" w:rsidRPr="00204A45">
        <w:rPr>
          <w:rFonts w:ascii="Calibri" w:eastAsia="Times New Roman" w:hAnsi="Calibri" w:cs="Arial"/>
          <w:color w:val="222222"/>
          <w:lang w:val="en-US"/>
        </w:rPr>
        <w:fldChar w:fldCharType="end"/>
      </w:r>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proofErr w:type="gramStart"/>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input</w:t>
      </w:r>
      <w:proofErr w:type="gramEnd"/>
      <w:r w:rsidR="005773F6" w:rsidRPr="00204A45">
        <w:rPr>
          <w:rFonts w:ascii="Calibri" w:eastAsia="Times New Roman" w:hAnsi="Calibri" w:cs="Arial"/>
          <w:color w:val="222222"/>
          <w:lang w:val="en-US"/>
        </w:rPr>
        <w:t xml:space="preserve">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4EB0A530"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as a second step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EA08DA" w:rsidRPr="00204A45">
        <w:rPr>
          <w:rFonts w:ascii="Calibri" w:hAnsi="Calibri" w:cs="Arial"/>
          <w:color w:val="000000"/>
          <w:lang w:val="en-US" w:eastAsia="en-US"/>
        </w:rPr>
        <w:t xml:space="preserve"> is sufficiently important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29" w:tooltip="Gelman, 2007 #7004" w:history="1">
        <w:r w:rsidR="002140FE">
          <w:rPr>
            <w:rFonts w:ascii="Calibri" w:eastAsia="Times New Roman" w:hAnsi="Calibri" w:cs="Arial"/>
            <w:noProof/>
            <w:color w:val="222222"/>
            <w:lang w:val="en-US"/>
          </w:rPr>
          <w:t>29</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under the null-hypothesis (e.g., a gene is not associated with schizophrenia) in opposition to the alternative hypothesis (e.g., a gene is associated with schizophrenia). The ensuing </w:t>
      </w:r>
      <w:r w:rsidR="00D740C2" w:rsidRPr="007B2E00">
        <w:rPr>
          <w:rStyle w:val="s2"/>
          <w:rFonts w:ascii="Calibri" w:hAnsi="Calibri"/>
          <w:color w:val="000000" w:themeColor="text1"/>
          <w:lang w:val="en-US"/>
          <w:rPrChange w:id="10" w:author="Danilo Bzdok" w:date="2018-04-29T14:34:00Z">
            <w:rPr>
              <w:rStyle w:val="s2"/>
              <w:rFonts w:ascii="Calibri" w:hAnsi="Calibri"/>
              <w:i/>
              <w:color w:val="000000" w:themeColor="text1"/>
              <w:lang w:val="en-US"/>
            </w:rPr>
          </w:rPrChange>
        </w:rPr>
        <w:t>p</w:t>
      </w:r>
      <w:r w:rsidR="00127EAD">
        <w:rPr>
          <w:rStyle w:val="s2"/>
          <w:rFonts w:ascii="Calibri" w:hAnsi="Calibri"/>
          <w:color w:val="000000" w:themeColor="text1"/>
          <w:lang w:val="en-US"/>
        </w:rPr>
        <w:t>-value for each input variable indicated</w:t>
      </w:r>
      <w:r w:rsidR="00D740C2" w:rsidRPr="00204A45">
        <w:rPr>
          <w:rStyle w:val="s2"/>
          <w:rFonts w:ascii="Calibri" w:hAnsi="Calibri"/>
          <w:color w:val="000000" w:themeColor="text1"/>
          <w:lang w:val="en-US"/>
        </w:rPr>
        <w:t xml:space="preserve"> whether data from the subject sample at hand </w:t>
      </w:r>
      <w:r w:rsidR="00127EAD">
        <w:rPr>
          <w:rStyle w:val="s2"/>
          <w:rFonts w:ascii="Calibri" w:hAnsi="Calibri"/>
          <w:color w:val="000000" w:themeColor="text1"/>
          <w:lang w:val="en-US"/>
        </w:rPr>
        <w:t>were</w:t>
      </w:r>
      <w:r w:rsidR="00D740C2" w:rsidRPr="00204A45">
        <w:rPr>
          <w:rStyle w:val="s2"/>
          <w:rFonts w:ascii="Calibri" w:hAnsi="Calibri"/>
          <w:color w:val="000000" w:themeColor="text1"/>
          <w:lang w:val="en-US"/>
        </w:rPr>
        <w:t xml:space="preserve"> too extreme to occur under the null hypothesis</w:t>
      </w:r>
      <w:r w:rsidR="00127EAD">
        <w:rPr>
          <w:rStyle w:val="s2"/>
          <w:rFonts w:ascii="Calibri" w:hAnsi="Calibri"/>
          <w:color w:val="000000" w:themeColor="text1"/>
          <w:lang w:val="en-US"/>
        </w:rPr>
        <w:t xml:space="preserve"> of no relevance</w:t>
      </w:r>
      <w:r w:rsidR="00D740C2" w:rsidRPr="00204A45">
        <w:rPr>
          <w:rStyle w:val="s2"/>
          <w:rFonts w:ascii="Calibri" w:hAnsi="Calibri"/>
          <w:color w:val="000000" w:themeColor="text1"/>
          <w:lang w:val="en-US"/>
        </w:rPr>
        <w:t xml:space="preserve">. </w:t>
      </w:r>
      <w:r w:rsidR="009262E3">
        <w:rPr>
          <w:rFonts w:ascii="Calibri" w:eastAsia="Times New Roman" w:hAnsi="Calibri" w:cs="Arial"/>
          <w:color w:val="222222"/>
          <w:lang w:val="en-US"/>
        </w:rPr>
        <w:t>For each input variable,</w:t>
      </w:r>
      <w:r w:rsidR="00D740C2" w:rsidRPr="00204A45">
        <w:rPr>
          <w:rFonts w:ascii="Calibri" w:eastAsia="Times New Roman" w:hAnsi="Calibri" w:cs="Arial"/>
          <w:color w:val="222222"/>
          <w:lang w:val="en-US"/>
        </w:rPr>
        <w:t xml:space="preserve"> the </w:t>
      </w:r>
      <w:r w:rsidR="009262E3">
        <w:rPr>
          <w:rFonts w:ascii="Calibri" w:eastAsia="Times New Roman" w:hAnsi="Calibri" w:cs="Arial"/>
          <w:color w:val="222222"/>
          <w:lang w:val="en-US"/>
        </w:rPr>
        <w:t>approach attempts</w:t>
      </w:r>
      <w:r w:rsidR="005B70FD">
        <w:rPr>
          <w:rFonts w:ascii="Calibri" w:eastAsia="Times New Roman" w:hAnsi="Calibri" w:cs="Arial"/>
          <w:color w:val="222222"/>
          <w:lang w:val="en-US"/>
        </w:rPr>
        <w:t xml:space="preserve"> to reject the</w:t>
      </w:r>
      <w:r w:rsidR="009262E3">
        <w:rPr>
          <w:rFonts w:ascii="Calibri" w:eastAsia="Times New Roman" w:hAnsi="Calibri" w:cs="Arial"/>
          <w:color w:val="222222"/>
          <w:lang w:val="en-US"/>
        </w:rPr>
        <w:t xml:space="preserve"> </w:t>
      </w:r>
      <w:r w:rsidR="00D740C2" w:rsidRPr="00204A45">
        <w:rPr>
          <w:rFonts w:ascii="Calibri" w:eastAsia="Times New Roman" w:hAnsi="Calibri" w:cs="Arial"/>
          <w:color w:val="222222"/>
          <w:lang w:val="en-US"/>
        </w:rPr>
        <w:t xml:space="preserve">null hypothesis that the </w:t>
      </w:r>
      <w:r w:rsidR="005B70FD">
        <w:rPr>
          <w:rFonts w:ascii="Calibri" w:eastAsia="Times New Roman" w:hAnsi="Calibri" w:cs="Arial"/>
          <w:color w:val="222222"/>
          <w:lang w:val="en-US"/>
        </w:rPr>
        <w:t xml:space="preserve">corresponding </w:t>
      </w:r>
      <w:r w:rsidR="00D740C2" w:rsidRPr="00204A45">
        <w:rPr>
          <w:rFonts w:ascii="Calibri" w:eastAsia="Times New Roman" w:hAnsi="Calibri" w:cs="Arial"/>
          <w:color w:val="222222"/>
          <w:lang w:val="en-US"/>
        </w:rPr>
        <w:t xml:space="preserve">beta </w:t>
      </w:r>
      <w:r w:rsidR="004657AE">
        <w:rPr>
          <w:rFonts w:ascii="Calibri" w:eastAsia="Times New Roman" w:hAnsi="Calibri" w:cs="Arial"/>
          <w:color w:val="222222"/>
          <w:lang w:val="en-US"/>
        </w:rPr>
        <w:t xml:space="preserve">coefficient </w:t>
      </w:r>
      <w:r w:rsidR="00D740C2" w:rsidRPr="00204A45">
        <w:rPr>
          <w:rFonts w:ascii="Calibri" w:eastAsia="Times New Roman" w:hAnsi="Calibri" w:cs="Arial"/>
          <w:color w:val="222222"/>
          <w:lang w:val="en-US"/>
        </w:rPr>
        <w:t xml:space="preserve">at hand deviates from </w:t>
      </w:r>
      <w:r w:rsidR="005B70FD">
        <w:rPr>
          <w:rFonts w:ascii="Calibri" w:eastAsia="Times New Roman" w:hAnsi="Calibri" w:cs="Arial"/>
          <w:color w:val="222222"/>
          <w:lang w:val="en-US"/>
        </w:rPr>
        <w:t>chance</w:t>
      </w:r>
      <w:r w:rsidR="00D740C2" w:rsidRPr="00204A45">
        <w:rPr>
          <w:rFonts w:ascii="Calibri" w:eastAsia="Times New Roman" w:hAnsi="Calibri" w:cs="Arial"/>
          <w:color w:val="222222"/>
          <w:lang w:val="en-US"/>
        </w:rPr>
        <w:t>. A 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onsidered subjects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175374B9"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4657AE">
        <w:rPr>
          <w:rFonts w:ascii="Calibri" w:eastAsia="Times New Roman" w:hAnsi="Calibri" w:cs="Arial"/>
          <w:color w:val="222222"/>
          <w:lang w:val="en-US"/>
        </w:rPr>
        <w:t>classical</w:t>
      </w:r>
      <w:r w:rsidRPr="00204A45">
        <w:rPr>
          <w:rFonts w:ascii="Calibri" w:eastAsia="Times New Roman" w:hAnsi="Calibri" w:cs="Arial"/>
          <w:color w:val="222222"/>
          <w:lang w:val="en-US"/>
        </w:rPr>
        <w:t xml:space="preserve"> linear regression, we chose</w:t>
      </w:r>
      <w:r w:rsidR="009011AA" w:rsidRPr="00204A45">
        <w:rPr>
          <w:rFonts w:ascii="Calibri" w:eastAsia="Times New Roman" w:hAnsi="Calibri" w:cs="Arial"/>
          <w:color w:val="222222"/>
          <w:lang w:val="en-US"/>
        </w:rPr>
        <w:t xml:space="preserve"> </w:t>
      </w:r>
      <w:r w:rsidR="004657AE">
        <w:rPr>
          <w:rFonts w:ascii="Calibri" w:eastAsia="Times New Roman" w:hAnsi="Calibri" w:cs="Arial"/>
          <w:color w:val="222222"/>
          <w:lang w:val="en-US"/>
        </w:rPr>
        <w:t>penalized linear regression</w:t>
      </w:r>
      <w:r w:rsidR="009011AA" w:rsidRPr="00204A45">
        <w:rPr>
          <w:rFonts w:ascii="Calibri" w:eastAsia="Times New Roman" w:hAnsi="Calibri" w:cs="Arial"/>
          <w:color w:val="222222"/>
          <w:lang w:val="en-US"/>
        </w:rPr>
        <w:t xml:space="preserve"> as a 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7228E4">
        <w:rPr>
          <w:rFonts w:ascii="Calibri" w:eastAsia="Times New Roman" w:hAnsi="Calibri" w:cs="Arial"/>
          <w:color w:val="222222"/>
          <w:lang w:val="en-US"/>
        </w:rPr>
        <w:t xml:space="preserve">use it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r w:rsidR="00FE1872">
        <w:rPr>
          <w:rFonts w:ascii="Calibri" w:eastAsia="Times New Roman" w:hAnsi="Calibri" w:cs="Arial"/>
          <w:color w:val="222222"/>
          <w:lang w:val="en-US"/>
        </w:rPr>
        <w:fldChar w:fldCharType="begin"/>
      </w:r>
      <w:r w:rsidR="00F974E9">
        <w:rPr>
          <w:rFonts w:ascii="Calibri" w:eastAsia="Times New Roman" w:hAnsi="Calibri" w:cs="Arial"/>
          <w:color w:val="222222"/>
          <w:lang w:val="en-US"/>
        </w:rPr>
        <w:instrText xml:space="preserve"> ADDIN EN.CITE &lt;EndNote&gt;&lt;Cite&gt;&lt;Author&gt;Tibshirani&lt;/Author&gt;&lt;Year&gt;1996&lt;/Year&gt;&lt;RecNum&gt;5961&lt;/RecNum&gt;&lt;DisplayText&gt;(30)&lt;/DisplayText&gt;&lt;record&gt;&lt;rec-number&gt;5961&lt;/rec-number&gt;&lt;foreign-keys&gt;&lt;key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FE1872">
        <w:rPr>
          <w:rFonts w:ascii="Calibri" w:eastAsia="Times New Roman" w:hAnsi="Calibri" w:cs="Arial"/>
          <w:color w:val="222222"/>
          <w:lang w:val="en-US"/>
        </w:rPr>
        <w:fldChar w:fldCharType="separate"/>
      </w:r>
      <w:r w:rsidR="00F974E9">
        <w:rPr>
          <w:rFonts w:ascii="Calibri" w:eastAsia="Times New Roman" w:hAnsi="Calibri" w:cs="Arial"/>
          <w:noProof/>
          <w:color w:val="222222"/>
          <w:lang w:val="en-US"/>
        </w:rPr>
        <w:t>(</w:t>
      </w:r>
      <w:hyperlink w:anchor="_ENREF_30" w:tooltip="Tibshirani, 1996 #5961" w:history="1">
        <w:r w:rsidR="002140FE">
          <w:rPr>
            <w:rFonts w:ascii="Calibri" w:eastAsia="Times New Roman" w:hAnsi="Calibri" w:cs="Arial"/>
            <w:noProof/>
            <w:color w:val="222222"/>
            <w:lang w:val="en-US"/>
          </w:rPr>
          <w:t>30</w:t>
        </w:r>
      </w:hyperlink>
      <w:r w:rsidR="00F974E9">
        <w:rPr>
          <w:rFonts w:ascii="Calibri" w:eastAsia="Times New Roman" w:hAnsi="Calibri" w:cs="Arial"/>
          <w:noProof/>
          <w:color w:val="222222"/>
          <w:lang w:val="en-US"/>
        </w:rPr>
        <w:t>)</w:t>
      </w:r>
      <w:r w:rsidR="00FE1872">
        <w:rPr>
          <w:rFonts w:ascii="Calibri" w:eastAsia="Times New Roman" w:hAnsi="Calibri" w:cs="Arial"/>
          <w:color w:val="222222"/>
          <w:lang w:val="en-US"/>
        </w:rPr>
        <w:fldChar w:fldCharType="end"/>
      </w:r>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issues a linear </w:t>
      </w:r>
      <w:r w:rsidR="00AD75AF">
        <w:rPr>
          <w:rFonts w:ascii="Calibri" w:hAnsi="Calibri" w:cs="Helvetica"/>
          <w:bCs/>
          <w:color w:val="000000"/>
          <w:lang w:val="en-US" w:eastAsia="en-US"/>
        </w:rPr>
        <w:t>model</w:t>
      </w:r>
      <w:r w:rsidR="00BA211A" w:rsidRPr="00204A45">
        <w:rPr>
          <w:rFonts w:ascii="Calibri" w:hAnsi="Calibri" w:cs="Helvetica"/>
          <w:bCs/>
          <w:color w:val="000000"/>
          <w:lang w:val="en-US" w:eastAsia="en-US"/>
        </w:rPr>
        <w:t>, but the goal is different.</w:t>
      </w:r>
      <w:r w:rsidR="00EF480C">
        <w:rPr>
          <w:rFonts w:ascii="Calibri" w:hAnsi="Calibri" w:cs="Helvetica"/>
          <w:bCs/>
          <w:color w:val="000000"/>
          <w:lang w:val="en-US" w:eastAsia="en-US"/>
        </w:rPr>
        <w:t xml:space="preserve"> Its sparsity </w:t>
      </w:r>
      <w:r w:rsidR="00671C06">
        <w:rPr>
          <w:rFonts w:ascii="Calibri" w:hAnsi="Calibri" w:cs="Helvetica"/>
          <w:bCs/>
          <w:color w:val="000000"/>
          <w:lang w:val="en-US" w:eastAsia="en-US"/>
        </w:rPr>
        <w:t>constraint</w:t>
      </w:r>
      <w:r w:rsidR="00264269">
        <w:rPr>
          <w:rFonts w:ascii="Calibri" w:hAnsi="Calibri" w:cs="Helvetica"/>
          <w:bCs/>
          <w:color w:val="000000"/>
          <w:lang w:val="en-US" w:eastAsia="en-US"/>
        </w:rPr>
        <w:t xml:space="preserve"> is potentially the easiest</w:t>
      </w:r>
      <w:r w:rsidR="00BA211A" w:rsidRPr="00204A45">
        <w:rPr>
          <w:rFonts w:ascii="Calibri" w:hAnsi="Calibri" w:cs="Helvetica"/>
          <w:bCs/>
          <w:color w:val="000000"/>
          <w:lang w:val="en-US" w:eastAsia="en-US"/>
        </w:rPr>
        <w:t xml:space="preserve"> </w:t>
      </w:r>
      <w:r w:rsidR="00264269">
        <w:rPr>
          <w:rFonts w:ascii="Calibri" w:hAnsi="Calibri" w:cs="Helvetica"/>
          <w:bCs/>
          <w:color w:val="000000"/>
          <w:lang w:val="en-US" w:eastAsia="en-US"/>
        </w:rPr>
        <w:t xml:space="preserve">means to enforce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 and </w:t>
      </w:r>
      <w:r w:rsidR="0078188A">
        <w:rPr>
          <w:rFonts w:ascii="Calibri" w:hAnsi="Calibri" w:cs="Helvetica"/>
          <w:bCs/>
          <w:color w:val="000000"/>
          <w:lang w:val="en-US" w:eastAsia="en-US"/>
        </w:rPr>
        <w:t xml:space="preserve">each 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264269">
        <w:rPr>
          <w:rFonts w:ascii="Calibri" w:hAnsi="Calibri" w:cs="Helvetica"/>
          <w:bCs/>
          <w:color w:val="000000"/>
          <w:lang w:val="en-US" w:eastAsia="en-US"/>
        </w:rPr>
        <w:t xml:space="preserve"> </w:t>
      </w:r>
      <w:r w:rsidR="00FE1872">
        <w:rPr>
          <w:rFonts w:ascii="Calibri" w:hAnsi="Calibri" w:cs="Helvetica"/>
          <w:bCs/>
          <w:color w:val="000000"/>
          <w:lang w:val="en-US" w:eastAsia="en-US"/>
        </w:rPr>
        <w:fldChar w:fldCharType="begin"/>
      </w:r>
      <w:r w:rsidR="00F974E9">
        <w:rPr>
          <w:rFonts w:ascii="Calibri" w:hAnsi="Calibri" w:cs="Helvetica"/>
          <w:bCs/>
          <w:color w:val="000000"/>
          <w:lang w:val="en-US" w:eastAsia="en-US"/>
        </w:rPr>
        <w:instrText xml:space="preserve"> ADDIN EN.CITE &lt;EndNote&gt;&lt;Cite&gt;&lt;Author&gt;Hastie&lt;/Author&gt;&lt;Year&gt;2015&lt;/Year&gt;&lt;RecNum&gt;5915&lt;/RecNum&gt;&lt;DisplayText&gt;(28)&lt;/DisplayText&gt;&lt;record&gt;&lt;rec-number&gt;5915&lt;/rec-number&gt;&lt;foreign-keys&gt;&lt;key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FE1872">
        <w:rPr>
          <w:rFonts w:ascii="Calibri" w:hAnsi="Calibri" w:cs="Helvetica"/>
          <w:bCs/>
          <w:color w:val="000000"/>
          <w:lang w:val="en-US" w:eastAsia="en-US"/>
        </w:rPr>
        <w:fldChar w:fldCharType="separate"/>
      </w:r>
      <w:r w:rsidR="00F974E9">
        <w:rPr>
          <w:rFonts w:ascii="Calibri" w:hAnsi="Calibri" w:cs="Helvetica"/>
          <w:bCs/>
          <w:noProof/>
          <w:color w:val="000000"/>
          <w:lang w:val="en-US" w:eastAsia="en-US"/>
        </w:rPr>
        <w:t>(</w:t>
      </w:r>
      <w:hyperlink w:anchor="_ENREF_28" w:tooltip="Hastie, 2015 #5915" w:history="1">
        <w:r w:rsidR="002140FE">
          <w:rPr>
            <w:rFonts w:ascii="Calibri" w:hAnsi="Calibri" w:cs="Helvetica"/>
            <w:bCs/>
            <w:noProof/>
            <w:color w:val="000000"/>
            <w:lang w:val="en-US" w:eastAsia="en-US"/>
          </w:rPr>
          <w:t>28</w:t>
        </w:r>
      </w:hyperlink>
      <w:r w:rsidR="00F974E9">
        <w:rPr>
          <w:rFonts w:ascii="Calibri" w:hAnsi="Calibri" w:cs="Helvetica"/>
          <w:bCs/>
          <w:noProof/>
          <w:color w:val="000000"/>
          <w:lang w:val="en-US" w:eastAsia="en-US"/>
        </w:rPr>
        <w:t>)</w:t>
      </w:r>
      <w:r w:rsidR="00FE1872">
        <w:rPr>
          <w:rFonts w:ascii="Calibri" w:hAnsi="Calibri" w:cs="Helvetica"/>
          <w:bCs/>
          <w:color w:val="000000"/>
          <w:lang w:val="en-US" w:eastAsia="en-US"/>
        </w:rPr>
        <w:fldChar w:fldCharType="end"/>
      </w:r>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264073">
        <w:rPr>
          <w:rFonts w:ascii="Calibri" w:hAnsi="Calibri" w:cs="Helvetica"/>
          <w:bCs/>
          <w:color w:val="000000"/>
          <w:lang w:val="en-US" w:eastAsia="en-US"/>
        </w:rPr>
        <w:t>want</w:t>
      </w:r>
      <w:r w:rsidR="0078188A">
        <w:rPr>
          <w:rFonts w:ascii="Calibri" w:hAnsi="Calibri" w:cs="Helvetica"/>
          <w:bCs/>
          <w:color w:val="000000"/>
          <w:lang w:val="en-US" w:eastAsia="en-US"/>
        </w:rPr>
        <w:t>ed</w:t>
      </w:r>
      <w:r w:rsidR="00264073">
        <w:rPr>
          <w:rFonts w:ascii="Calibri" w:hAnsi="Calibri" w:cs="Helvetica"/>
          <w:bCs/>
          <w:color w:val="000000"/>
          <w:lang w:val="en-US" w:eastAsia="en-US"/>
        </w:rPr>
        <w:t xml:space="preserve"> to identify </w:t>
      </w:r>
      <w:r w:rsidR="004657AE">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subsets of the input variables with the strongest 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CE7945" w:rsidRPr="00204A45">
        <w:rPr>
          <w:rFonts w:ascii="Calibri" w:eastAsia="Times New Roman" w:hAnsi="Calibri" w:cs="Arial"/>
          <w:color w:val="222222"/>
          <w:lang w:val="en-US"/>
        </w:rPr>
        <w:t>a very similar</w:t>
      </w:r>
      <w:r w:rsidR="00683662" w:rsidRPr="00204A45">
        <w:rPr>
          <w:rFonts w:ascii="Calibri" w:eastAsia="Times New Roman" w:hAnsi="Calibri" w:cs="Arial"/>
          <w:color w:val="222222"/>
          <w:lang w:val="en-US"/>
        </w:rPr>
        <w:t xml:space="preserve"> optimization objective:</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4F03BF"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6E93F923"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lastRenderedPageBreak/>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w:t>
      </w:r>
      <w:proofErr w:type="spellStart"/>
      <w:r w:rsidRPr="00204A45">
        <w:rPr>
          <w:rFonts w:ascii="Calibri" w:eastAsia="Times New Roman" w:hAnsi="Calibri" w:cs="Arial"/>
          <w:color w:val="222222"/>
          <w:lang w:val="en-US"/>
        </w:rPr>
        <w:t>ed</w:t>
      </w:r>
      <w:proofErr w:type="spellEnd"/>
      <w:r w:rsidRPr="00204A45">
        <w:rPr>
          <w:rFonts w:ascii="Calibri" w:eastAsia="Times New Roman" w:hAnsi="Calibri" w:cs="Arial"/>
          <w:color w:val="222222"/>
          <w:lang w:val="en-US"/>
        </w:rPr>
        <w:t xml:space="preserve">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w:t>
      </w:r>
      <w:proofErr w:type="gramStart"/>
      <w:r w:rsidRPr="00204A45">
        <w:rPr>
          <w:rFonts w:ascii="Calibri" w:eastAsia="Times New Roman" w:hAnsi="Calibri" w:cs="Arial"/>
          <w:color w:val="222222"/>
          <w:lang w:val="en-US"/>
        </w:rPr>
        <w:t>each individual</w:t>
      </w:r>
      <w:proofErr w:type="gramEnd"/>
      <w:r w:rsidRPr="00204A45">
        <w:rPr>
          <w:rFonts w:ascii="Calibri" w:eastAsia="Times New Roman" w:hAnsi="Calibri" w:cs="Arial"/>
          <w:color w:val="222222"/>
          <w:lang w:val="en-US"/>
        </w:rPr>
        <w:t xml:space="preserve">,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This linear combination is estimated by fitting the randomly initialized </w:t>
      </w:r>
      <m:oMath>
        <m:r>
          <w:rPr>
            <w:rFonts w:ascii="Cambria Math" w:hAnsi="Cambria Math"/>
          </w:rPr>
          <m:t>β</m:t>
        </m:r>
      </m:oMath>
      <w:r w:rsidRPr="00204A45">
        <w:rPr>
          <w:rFonts w:ascii="Calibri" w:eastAsia="Times New Roman" w:hAnsi="Calibri" w:cs="Arial"/>
          <w:lang w:val="en-US"/>
        </w:rPr>
        <w:t xml:space="preserve"> coeff</w:t>
      </w:r>
      <w:proofErr w:type="spellStart"/>
      <w:r w:rsidRPr="00204A45">
        <w:rPr>
          <w:rFonts w:ascii="Calibri" w:eastAsia="Times New Roman" w:hAnsi="Calibri" w:cs="Arial"/>
          <w:lang w:val="en-US"/>
        </w:rPr>
        <w:t>icients</w:t>
      </w:r>
      <w:proofErr w:type="spellEnd"/>
      <w:r w:rsidRPr="00204A45">
        <w:rPr>
          <w:rFonts w:ascii="Calibri" w:eastAsia="Times New Roman" w:hAnsi="Calibri" w:cs="Arial"/>
          <w:lang w:val="en-US"/>
        </w:rPr>
        <w:t xml:space="preserve">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amount of sparsity imposed </w:t>
      </w:r>
      <w:r w:rsidR="004657AE">
        <w:rPr>
          <w:rFonts w:ascii="Calibri" w:hAnsi="Calibri"/>
          <w:lang w:val="en-US"/>
        </w:rPr>
        <w:t>during</w:t>
      </w:r>
      <w:r w:rsidR="005E6670" w:rsidRPr="00204A45">
        <w:rPr>
          <w:rFonts w:ascii="Calibri" w:hAnsi="Calibri"/>
          <w:lang w:val="en-US"/>
        </w:rPr>
        <w:t xml:space="preserve"> model fitting.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higher the tendency to set specific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w:t>
      </w:r>
      <w:proofErr w:type="spellStart"/>
      <w:r w:rsidR="005E6670" w:rsidRPr="00204A45">
        <w:rPr>
          <w:rFonts w:ascii="Calibri" w:hAnsi="Calibri"/>
          <w:lang w:val="en-US"/>
        </w:rPr>
        <w:t>orresponding</w:t>
      </w:r>
      <w:proofErr w:type="spellEnd"/>
      <w:r w:rsidR="005E6670" w:rsidRPr="00204A45">
        <w:rPr>
          <w:rFonts w:ascii="Calibri" w:hAnsi="Calibri"/>
          <w:lang w:val="en-US"/>
        </w:rPr>
        <w:t xml:space="preserve"> measures influence on explaining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not assume that means and variances 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204A45">
        <w:rPr>
          <w:rFonts w:ascii="Calibri" w:eastAsia="Times New Roman" w:hAnsi="Calibri" w:cs="Arial"/>
          <w:i/>
          <w:color w:val="222222"/>
          <w:lang w:val="en-US"/>
        </w:rPr>
        <w:t xml:space="preserve">predict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w:t>
      </w:r>
      <w:proofErr w:type="gramStart"/>
      <w:r w:rsidR="008D63B0" w:rsidRPr="00204A45">
        <w:rPr>
          <w:rFonts w:ascii="Calibri" w:eastAsia="Times New Roman" w:hAnsi="Calibri" w:cs="Arial"/>
          <w:color w:val="222222"/>
          <w:lang w:val="en-US"/>
        </w:rPr>
        <w:t>or ”shipped</w:t>
      </w:r>
      <w:proofErr w:type="gramEnd"/>
      <w:r w:rsidR="008D63B0" w:rsidRPr="00204A45">
        <w:rPr>
          <w:rFonts w:ascii="Calibri" w:eastAsia="Times New Roman" w:hAnsi="Calibri" w:cs="Arial"/>
          <w:color w:val="222222"/>
          <w:lang w:val="en-US"/>
        </w:rPr>
        <w:t xml:space="preserve">”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thus automatically chose</w:t>
      </w:r>
      <w:r w:rsidR="00567373" w:rsidRPr="00204A45">
        <w:rPr>
          <w:rFonts w:ascii="Calibri" w:hAnsi="Calibri" w:cs="Arial"/>
          <w:color w:val="000000" w:themeColor="text1"/>
          <w:lang w:val="en-US"/>
        </w:rPr>
        <w:t xml:space="preserve"> the minimal subset of variables necessary for classifying for instance healthy versus diagnosed individuals.</w:t>
      </w:r>
      <w:r w:rsidR="00BA211A" w:rsidRPr="00204A45">
        <w:rPr>
          <w:rFonts w:ascii="Calibri" w:eastAsia="Times New Roman" w:hAnsi="Calibri" w:cs="Arial"/>
          <w:color w:val="222222"/>
          <w:lang w:val="en-US"/>
        </w:rPr>
        <w:t xml:space="preserve"> </w:t>
      </w:r>
      <w:r w:rsidR="00BA211A" w:rsidRPr="00204A45">
        <w:rPr>
          <w:rFonts w:ascii="Calibri" w:eastAsia="Times New Roman" w:hAnsi="Calibri" w:cs="Arial"/>
          <w:color w:val="FF0000"/>
          <w:lang w:val="en-US"/>
        </w:rPr>
        <w:t xml:space="preserve">At its extreme, </w:t>
      </w:r>
      <w:r w:rsidR="00945E8D">
        <w:rPr>
          <w:rFonts w:ascii="Calibri" w:hAnsi="Calibri" w:cs="Arial"/>
          <w:color w:val="FF0000"/>
          <w:lang w:val="en-US" w:eastAsia="en-US"/>
        </w:rPr>
        <w:t>many pattern-learning models</w:t>
      </w:r>
      <w:r w:rsidR="00BA211A" w:rsidRPr="00204A45">
        <w:rPr>
          <w:rFonts w:ascii="Calibri" w:hAnsi="Calibri" w:cs="Arial"/>
          <w:color w:val="FF0000"/>
          <w:lang w:val="en-US" w:eastAsia="en-US"/>
        </w:rPr>
        <w:t xml:space="preserve"> use </w:t>
      </w:r>
      <w:r w:rsidR="00945E8D">
        <w:rPr>
          <w:rFonts w:ascii="Calibri" w:hAnsi="Calibri" w:cs="Arial"/>
          <w:color w:val="FF0000"/>
          <w:lang w:val="en-US" w:eastAsia="en-US"/>
        </w:rPr>
        <w:t>the coefficient</w:t>
      </w:r>
      <w:r w:rsidR="00D53F42">
        <w:rPr>
          <w:rFonts w:ascii="Calibri" w:hAnsi="Calibri" w:cs="Arial"/>
          <w:color w:val="FF0000"/>
          <w:lang w:val="en-US" w:eastAsia="en-US"/>
        </w:rPr>
        <w:t xml:space="preserve"> estimates </w:t>
      </w:r>
      <w:r w:rsidR="00BA211A" w:rsidRPr="00204A45">
        <w:rPr>
          <w:rFonts w:ascii="Calibri" w:hAnsi="Calibri" w:cs="Arial"/>
          <w:color w:val="FF0000"/>
          <w:lang w:val="en-US" w:eastAsia="en-US"/>
        </w:rPr>
        <w:t>as an intermediate step to achieve prediction</w:t>
      </w:r>
      <w:r w:rsidR="00D53F42">
        <w:rPr>
          <w:rFonts w:ascii="Calibri" w:hAnsi="Calibri" w:cs="Arial"/>
          <w:color w:val="FF0000"/>
          <w:lang w:val="en-US" w:eastAsia="en-US"/>
        </w:rPr>
        <w:t>, less because we cared about the</w:t>
      </w:r>
      <w:r w:rsidR="00BA211A" w:rsidRPr="00204A45">
        <w:rPr>
          <w:rFonts w:ascii="Calibri" w:hAnsi="Calibri" w:cs="Arial"/>
          <w:color w:val="FF0000"/>
          <w:lang w:val="en-US" w:eastAsia="en-US"/>
        </w:rPr>
        <w:t xml:space="preserve"> parameter</w:t>
      </w:r>
      <w:r w:rsidR="00D53F42">
        <w:rPr>
          <w:rFonts w:ascii="Calibri" w:hAnsi="Calibri" w:cs="Arial"/>
          <w:color w:val="FF0000"/>
          <w:lang w:val="en-US" w:eastAsia="en-US"/>
        </w:rPr>
        <w:t xml:space="preserve"> values</w:t>
      </w:r>
      <w:r w:rsidR="00BA211A" w:rsidRPr="00204A45">
        <w:rPr>
          <w:rFonts w:ascii="Calibri" w:hAnsi="Calibri" w:cs="Arial"/>
          <w:color w:val="FF0000"/>
          <w:lang w:val="en-US" w:eastAsia="en-US"/>
        </w:rPr>
        <w:t xml:space="preserve"> </w:t>
      </w:r>
      <w:r w:rsidR="00D53F42">
        <w:rPr>
          <w:rFonts w:ascii="Calibri" w:hAnsi="Calibri" w:cs="Arial"/>
          <w:color w:val="FF0000"/>
          <w:lang w:val="en-US" w:eastAsia="en-US"/>
        </w:rPr>
        <w:t>themselves</w:t>
      </w:r>
      <w:r w:rsidR="00BA211A" w:rsidRPr="00204A45">
        <w:rPr>
          <w:rFonts w:ascii="Calibri" w:hAnsi="Calibri" w:cs="Arial"/>
          <w:color w:val="FF0000"/>
          <w:lang w:val="en-US" w:eastAsia="en-US"/>
        </w:rPr>
        <w:t>.</w:t>
      </w:r>
      <w:r w:rsidR="00945E8D">
        <w:rPr>
          <w:rFonts w:ascii="Calibri" w:hAnsi="Calibri" w:cs="Arial"/>
          <w:color w:val="FF0000"/>
          <w:lang w:val="en-US" w:eastAsia="en-US"/>
        </w:rPr>
        <w:t xml:space="preserve"> In other words, this approach prioritized the correctness of the prediction on new data, rather than the estimation of </w:t>
      </w:r>
      <w:proofErr w:type="gramStart"/>
      <w:r w:rsidR="00945E8D">
        <w:rPr>
          <w:rFonts w:ascii="Calibri" w:hAnsi="Calibri" w:cs="Arial"/>
          <w:color w:val="FF0000"/>
          <w:lang w:val="en-US" w:eastAsia="en-US"/>
        </w:rPr>
        <w:t>particular beta</w:t>
      </w:r>
      <w:proofErr w:type="gramEnd"/>
      <w:r w:rsidR="00945E8D">
        <w:rPr>
          <w:rFonts w:ascii="Calibri" w:hAnsi="Calibri" w:cs="Arial"/>
          <w:color w:val="FF0000"/>
          <w:lang w:val="en-US" w:eastAsia="en-US"/>
        </w:rPr>
        <w:t xml:space="preserve"> coefficients.</w:t>
      </w:r>
    </w:p>
    <w:p w14:paraId="2BE96985" w14:textId="26A1489D"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importance of the candidate </w:t>
      </w:r>
      <w:r w:rsidR="00D53F42">
        <w:rPr>
          <w:rFonts w:ascii="Calibri" w:hAnsi="Calibri"/>
          <w:lang w:val="en-US"/>
        </w:rPr>
        <w:t>predictive model was evaluated based on the cross-validation gold standard</w:t>
      </w:r>
      <w:r w:rsidR="00D53F42" w:rsidRPr="00204A45">
        <w:rPr>
          <w:rFonts w:ascii="Calibri" w:hAnsi="Calibri"/>
          <w:lang w:val="en-US"/>
        </w:rPr>
        <w:t xml:space="preserve"> </w:t>
      </w:r>
      <w:r w:rsidR="00D53F42">
        <w:rPr>
          <w:rFonts w:ascii="Calibri" w:hAnsi="Calibri"/>
          <w:lang w:val="en-US"/>
        </w:rPr>
        <w:t xml:space="preserve">to obtain explicit </w:t>
      </w:r>
      <w:r w:rsidRPr="00204A45">
        <w:rPr>
          <w:rFonts w:ascii="Calibri" w:hAnsi="Calibri"/>
          <w:lang w:val="en-US"/>
        </w:rPr>
        <w:t>empirical guarantees.</w:t>
      </w:r>
      <w:r w:rsidR="00BA211A" w:rsidRPr="00204A45">
        <w:rPr>
          <w:rFonts w:ascii="Calibri" w:hAnsi="Calibri"/>
          <w:lang w:val="en-US"/>
        </w:rPr>
        <w:t xml:space="preserve"> </w:t>
      </w:r>
      <w:r w:rsidR="00BA211A" w:rsidRPr="00204A45">
        <w:rPr>
          <w:rFonts w:ascii="Calibri" w:hAnsi="Calibri" w:cs="Arial"/>
          <w:color w:val="000000" w:themeColor="text1"/>
          <w:lang w:val="en-US"/>
        </w:rPr>
        <w:t>Answering the question whether a</w:t>
      </w:r>
      <w:r w:rsidR="00D53F42">
        <w:rPr>
          <w:rFonts w:ascii="Calibri" w:hAnsi="Calibri" w:cs="Arial"/>
          <w:color w:val="000000" w:themeColor="text1"/>
          <w:lang w:val="en-US"/>
        </w:rPr>
        <w:t>n obtained predictive algorithm generalizes to unseen data wa</w:t>
      </w:r>
      <w:r w:rsidR="00BA211A" w:rsidRPr="00204A45">
        <w:rPr>
          <w:rFonts w:ascii="Calibri" w:hAnsi="Calibri" w:cs="Arial"/>
          <w:color w:val="000000" w:themeColor="text1"/>
          <w:lang w:val="en-US"/>
        </w:rPr>
        <w:t xml:space="preserve">s </w:t>
      </w:r>
      <w:r w:rsidR="00D53F42">
        <w:rPr>
          <w:rFonts w:ascii="Calibri" w:hAnsi="Calibri" w:cs="Arial"/>
          <w:color w:val="000000" w:themeColor="text1"/>
          <w:lang w:val="en-US"/>
        </w:rPr>
        <w:t xml:space="preserve">here </w:t>
      </w:r>
      <w:r w:rsidR="00BA211A" w:rsidRPr="00204A45">
        <w:rPr>
          <w:rFonts w:ascii="Calibri" w:hAnsi="Calibri" w:cs="Arial"/>
          <w:color w:val="000000" w:themeColor="text1"/>
          <w:lang w:val="en-US"/>
        </w:rPr>
        <w:t>tackled in a heuristic fashion.</w:t>
      </w:r>
      <w:r w:rsidR="00567373" w:rsidRPr="00204A45">
        <w:rPr>
          <w:rFonts w:ascii="Calibri" w:hAnsi="Calibri" w:cs="Arial"/>
          <w:color w:val="000000" w:themeColor="text1"/>
          <w:lang w:val="en-US"/>
        </w:rPr>
        <w:t xml:space="preserve"> </w:t>
      </w:r>
      <w:r w:rsidR="00567373" w:rsidRPr="00204A45">
        <w:rPr>
          <w:rFonts w:ascii="Calibri" w:hAnsi="Calibri"/>
          <w:color w:val="000000" w:themeColor="text1"/>
          <w:lang w:val="en-US"/>
        </w:rPr>
        <w:t xml:space="preserve">It is typically achieved by identifying relationships in one set of subjects as a function of how these patterns persists in other individuals from a different set of subjects. Here, model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estimated on some data while the emerging model is explicitly put to the test in some independent data from unseen individuals </w:t>
      </w:r>
      <w:r w:rsidR="00567373" w:rsidRPr="00204A45">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31" w:tooltip="Shalev-Shwartz, 2014 #6721" w:history="1">
        <w:r w:rsidR="002140FE">
          <w:rPr>
            <w:rFonts w:ascii="Calibri" w:hAnsi="Calibri"/>
            <w:noProof/>
            <w:color w:val="000000" w:themeColor="text1"/>
            <w:lang w:val="en-US"/>
          </w:rPr>
          <w:t>31</w:t>
        </w:r>
      </w:hyperlink>
      <w:r w:rsidR="00F974E9">
        <w:rPr>
          <w:rFonts w:ascii="Calibri" w:hAnsi="Calibri"/>
          <w:noProof/>
          <w:color w:val="000000" w:themeColor="text1"/>
          <w:lang w:val="en-US"/>
        </w:rPr>
        <w:t>)</w:t>
      </w:r>
      <w:r w:rsidR="00567373" w:rsidRPr="00204A45">
        <w:rPr>
          <w:rFonts w:ascii="Calibri" w:hAnsi="Calibri"/>
          <w:color w:val="000000" w:themeColor="text1"/>
          <w:lang w:val="en-US"/>
        </w:rPr>
        <w:fldChar w:fldCharType="end"/>
      </w:r>
      <w:r w:rsidR="00567373" w:rsidRPr="00204A45">
        <w:rPr>
          <w:rFonts w:ascii="Calibri" w:hAnsi="Calibri"/>
          <w:color w:val="000000" w:themeColor="text1"/>
          <w:lang w:val="en-US"/>
        </w:rPr>
        <w:t xml:space="preserve">. </w:t>
      </w:r>
      <w:r w:rsidR="00352296">
        <w:rPr>
          <w:rFonts w:ascii="Calibri" w:hAnsi="Calibri"/>
          <w:color w:val="000000" w:themeColor="text1"/>
          <w:lang w:val="en-US"/>
        </w:rPr>
        <w:t xml:space="preserve">Explicit </w:t>
      </w:r>
      <w:r w:rsidR="00352296">
        <w:rPr>
          <w:rStyle w:val="s2"/>
          <w:rFonts w:ascii="Calibri" w:hAnsi="Calibri"/>
          <w:color w:val="000000" w:themeColor="text1"/>
          <w:lang w:val="en-US"/>
        </w:rPr>
        <w:t>model checking was performed by</w:t>
      </w:r>
      <w:r w:rsidR="00567373" w:rsidRPr="00204A45">
        <w:rPr>
          <w:rStyle w:val="s2"/>
          <w:rFonts w:ascii="Calibri" w:hAnsi="Calibri"/>
          <w:color w:val="000000" w:themeColor="text1"/>
          <w:lang w:val="en-US"/>
        </w:rPr>
        <w:t xml:space="preserve"> evaluating </w:t>
      </w:r>
      <w:r w:rsidR="00FB6F5A">
        <w:rPr>
          <w:rStyle w:val="s2"/>
          <w:rFonts w:ascii="Calibri" w:hAnsi="Calibri"/>
          <w:color w:val="000000" w:themeColor="text1"/>
          <w:lang w:val="en-US"/>
        </w:rPr>
        <w:t>its expected performance on unknown data using</w:t>
      </w:r>
      <w:r w:rsidR="00567373" w:rsidRPr="00204A45">
        <w:rPr>
          <w:rStyle w:val="s2"/>
          <w:rFonts w:ascii="Calibri" w:hAnsi="Calibri"/>
          <w:color w:val="000000" w:themeColor="text1"/>
          <w:lang w:val="en-US"/>
        </w:rPr>
        <w:t xml:space="preserve"> procedure called </w:t>
      </w:r>
      <w:r w:rsidR="00567373" w:rsidRPr="00D53F42">
        <w:rPr>
          <w:rStyle w:val="s2"/>
          <w:rFonts w:ascii="Calibri" w:hAnsi="Calibri"/>
          <w:color w:val="000000" w:themeColor="text1"/>
          <w:lang w:val="en-US"/>
        </w:rPr>
        <w:t>cross-validation</w:t>
      </w:r>
      <w:r w:rsidR="00567373" w:rsidRPr="00204A45">
        <w:rPr>
          <w:rStyle w:val="s2"/>
          <w:rFonts w:ascii="Calibri" w:hAnsi="Calibri"/>
          <w:color w:val="000000" w:themeColor="text1"/>
          <w:lang w:val="en-US"/>
        </w:rPr>
        <w:t xml:space="preserve"> </w:t>
      </w:r>
      <w:r w:rsidR="00567373" w:rsidRPr="00204A45">
        <w:rPr>
          <w:rStyle w:val="s2"/>
          <w:rFonts w:ascii="Calibri" w:hAnsi="Calibri"/>
          <w:color w:val="000000" w:themeColor="text1"/>
          <w:lang w:val="en-US"/>
        </w:rPr>
        <w:fldChar w:fldCharType="begin"/>
      </w:r>
      <w:r w:rsidR="00F974E9">
        <w:rPr>
          <w:rStyle w:val="s2"/>
          <w:rFonts w:ascii="Calibri" w:hAnsi="Calibri"/>
          <w:color w:val="000000" w:themeColor="text1"/>
          <w:lang w:val="en-US"/>
        </w:rPr>
        <w:instrText xml:space="preserve"> ADDIN EN.CITE &lt;EndNote&gt;&lt;Cite&gt;&lt;Author&gt;Shalev-Shwartz&lt;/Author&gt;&lt;Year&gt;2014&lt;/Year&gt;&lt;RecNum&gt;6721&lt;/RecNum&gt;&lt;DisplayText&gt;(31)&lt;/DisplayText&gt;&lt;record&gt;&lt;rec-number&gt;6721&lt;/rec-number&gt;&lt;foreign-keys&gt;&lt;key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567373" w:rsidRPr="00204A45">
        <w:rPr>
          <w:rStyle w:val="s2"/>
          <w:rFonts w:ascii="Calibri" w:hAnsi="Calibri"/>
          <w:color w:val="000000" w:themeColor="text1"/>
          <w:lang w:val="en-US"/>
        </w:rPr>
        <w:fldChar w:fldCharType="separate"/>
      </w:r>
      <w:r w:rsidR="00F974E9">
        <w:rPr>
          <w:rStyle w:val="s2"/>
          <w:rFonts w:ascii="Calibri" w:hAnsi="Calibri"/>
          <w:noProof/>
          <w:color w:val="000000" w:themeColor="text1"/>
          <w:lang w:val="en-US"/>
        </w:rPr>
        <w:t>(</w:t>
      </w:r>
      <w:hyperlink w:anchor="_ENREF_31" w:tooltip="Shalev-Shwartz, 2014 #6721" w:history="1">
        <w:r w:rsidR="002140FE">
          <w:rPr>
            <w:rStyle w:val="s2"/>
            <w:rFonts w:ascii="Calibri" w:hAnsi="Calibri"/>
            <w:noProof/>
            <w:color w:val="000000" w:themeColor="text1"/>
            <w:lang w:val="en-US"/>
          </w:rPr>
          <w:t>31</w:t>
        </w:r>
      </w:hyperlink>
      <w:r w:rsidR="00F974E9">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r w:rsidR="00567373" w:rsidRPr="00204A45">
        <w:rPr>
          <w:rStyle w:val="s2"/>
          <w:rFonts w:ascii="Calibri" w:hAnsi="Calibri"/>
          <w:color w:val="000000" w:themeColor="text1"/>
          <w:lang w:val="en-US"/>
        </w:rPr>
        <w:fldChar w:fldCharType="begin"/>
      </w:r>
      <w:r w:rsidR="008D542A">
        <w:rPr>
          <w:rStyle w:val="s2"/>
          <w:rFonts w:ascii="Calibri" w:hAnsi="Calibri"/>
          <w:color w:val="000000" w:themeColor="text1"/>
          <w:lang w:val="en-US"/>
        </w:rPr>
        <w:instrText xml:space="preserve"> ADDIN EN.CITE &lt;EndNote&gt;&lt;Cite&gt;&lt;Author&gt;Hastie&lt;/Author&gt;&lt;Year&gt;2001&lt;/Year&gt;&lt;RecNum&gt;3957&lt;/RecNum&gt;&lt;DisplayText&gt;(22)&lt;/DisplayText&gt;&lt;record&gt;&lt;rec-number&gt;3957&lt;/rec-number&gt;&lt;foreign-keys&gt;&lt;key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567373" w:rsidRPr="00204A45">
        <w:rPr>
          <w:rStyle w:val="s2"/>
          <w:rFonts w:ascii="Calibri" w:hAnsi="Calibri"/>
          <w:color w:val="000000" w:themeColor="text1"/>
          <w:lang w:val="en-US"/>
        </w:rPr>
        <w:fldChar w:fldCharType="separate"/>
      </w:r>
      <w:r w:rsidR="008D542A">
        <w:rPr>
          <w:rStyle w:val="s2"/>
          <w:rFonts w:ascii="Calibri" w:hAnsi="Calibri"/>
          <w:noProof/>
          <w:color w:val="000000" w:themeColor="text1"/>
          <w:lang w:val="en-US"/>
        </w:rPr>
        <w:t>(</w:t>
      </w:r>
      <w:hyperlink w:anchor="_ENREF_22" w:tooltip="Hastie, 2001 #3957" w:history="1">
        <w:r w:rsidR="002140FE">
          <w:rPr>
            <w:rStyle w:val="s2"/>
            <w:rFonts w:ascii="Calibri" w:hAnsi="Calibri"/>
            <w:noProof/>
            <w:color w:val="000000" w:themeColor="text1"/>
            <w:lang w:val="en-US"/>
          </w:rPr>
          <w:t>22</w:t>
        </w:r>
      </w:hyperlink>
      <w:r w:rsidR="008D542A">
        <w:rPr>
          <w:rStyle w:val="s2"/>
          <w:rFonts w:ascii="Calibri" w:hAnsi="Calibri"/>
          <w:noProof/>
          <w:color w:val="000000" w:themeColor="text1"/>
          <w:lang w:val="en-US"/>
        </w:rPr>
        <w:t>)</w:t>
      </w:r>
      <w:r w:rsidR="00567373" w:rsidRPr="00204A45">
        <w:rPr>
          <w:rStyle w:val="s2"/>
          <w:rFonts w:ascii="Calibri" w:hAnsi="Calibri"/>
          <w:color w:val="000000" w:themeColor="text1"/>
          <w:lang w:val="en-US"/>
        </w:rPr>
        <w:fldChar w:fldCharType="end"/>
      </w:r>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by an unbiased estimate of a model's capacity to generalize to data samples acquired in the future. </w:t>
      </w:r>
      <w:r w:rsidR="006A10A4">
        <w:rPr>
          <w:rFonts w:ascii="Calibri" w:hAnsi="Calibri" w:cs="Arial"/>
          <w:color w:val="000000" w:themeColor="text1"/>
          <w:lang w:val="en-US"/>
        </w:rPr>
        <w:t>As the Lasso does not provide a full least-squares fit due to its shrinkage property, we computed unbiased out-of-sample predictions using ordinary least-squares on the collection of active variables.</w:t>
      </w:r>
      <w:r w:rsidR="000612D4">
        <w:rPr>
          <w:rFonts w:ascii="Calibri" w:hAnsi="Calibri" w:cs="Arial"/>
          <w:color w:val="000000" w:themeColor="text1"/>
          <w:lang w:val="en-US"/>
        </w:rPr>
        <w:t xml:space="preserve"> This common extension helped us to disambiguate the role of shrinking and variable selection in forming predictions with LASSO.</w:t>
      </w:r>
    </w:p>
    <w:p w14:paraId="2E6493CE" w14:textId="687F6B59"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If an already extracted model embodying an identified relationship, reflected in the estimated parameters, is assessed in new individuals whose data were not used to estimate the parameters, the statistical analysis can be said to be an </w:t>
      </w:r>
      <w:r w:rsidR="00151E68" w:rsidRPr="005C4D9B">
        <w:rPr>
          <w:rFonts w:ascii="Calibri" w:hAnsi="Calibri"/>
          <w:color w:val="000000" w:themeColor="text1"/>
          <w:lang w:val="en-US"/>
        </w:rPr>
        <w:t>out-of-sample prediction</w:t>
      </w:r>
      <w:r w:rsidR="00151E68" w:rsidRPr="00204A45">
        <w:rPr>
          <w:rFonts w:ascii="Calibri" w:hAnsi="Calibri"/>
          <w:color w:val="000000" w:themeColor="text1"/>
          <w:lang w:val="en-US"/>
        </w:rPr>
        <w:t xml:space="preserve">. This form of building models from data has been explicitly optimized for and is naturally applicable to a single data point, such as one whole-brain scan or one sequenced genome of a </w:t>
      </w:r>
      <w:proofErr w:type="gramStart"/>
      <w:r w:rsidR="00151E68" w:rsidRPr="00204A45">
        <w:rPr>
          <w:rFonts w:ascii="Calibri" w:hAnsi="Calibri"/>
          <w:color w:val="000000" w:themeColor="text1"/>
          <w:lang w:val="en-US"/>
        </w:rPr>
        <w:t>particular individual</w:t>
      </w:r>
      <w:proofErr w:type="gramEnd"/>
      <w:r w:rsidR="00151E68" w:rsidRPr="00204A45">
        <w:rPr>
          <w:rFonts w:ascii="Calibri" w:hAnsi="Calibri"/>
          <w:color w:val="000000" w:themeColor="text1"/>
          <w:lang w:val="en-US"/>
        </w:rPr>
        <w:t>.</w:t>
      </w:r>
      <w:r w:rsidR="00A623EE" w:rsidRPr="00204A45">
        <w:rPr>
          <w:rFonts w:ascii="Calibri" w:hAnsi="Calibri"/>
          <w:color w:val="000000" w:themeColor="text1"/>
          <w:lang w:val="en-US"/>
        </w:rPr>
        <w:t xml:space="preserve"> </w:t>
      </w:r>
      <w:r w:rsidR="00D36B0F" w:rsidRPr="00204A45">
        <w:rPr>
          <w:rFonts w:ascii="Calibri" w:hAnsi="Calibri" w:cs="Arial"/>
          <w:color w:val="000000" w:themeColor="text1"/>
          <w:lang w:val="en-US"/>
        </w:rPr>
        <w:t xml:space="preserve">Note that we cannot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w:t>
      </w:r>
      <w:r w:rsidR="00D36B0F" w:rsidRPr="00204A45">
        <w:rPr>
          <w:rFonts w:ascii="Calibri" w:hAnsi="Calibri" w:cs="Arial"/>
          <w:color w:val="000000" w:themeColor="text1"/>
          <w:lang w:val="en-US"/>
        </w:rPr>
        <w:lastRenderedPageBreak/>
        <w:t xml:space="preserve">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 </w:instrText>
      </w:r>
      <w:r w:rsidR="00F974E9">
        <w:rPr>
          <w:rFonts w:ascii="Calibri" w:hAnsi="Calibri" w:cs="Arial"/>
          <w:color w:val="000000" w:themeColor="text1"/>
          <w:lang w:val="en-US"/>
        </w:rPr>
        <w:fldChar w:fldCharType="begin">
          <w:fldData xml:space="preserve">PEVuZE5vdGU+PENpdGU+PEF1dGhvcj5UYXlsb3I8L0F1dGhvcj48WWVhcj4yMDE1PC9ZZWFyPjxS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U3RhdGVzIG9mIEFtZXJpY2E8L2FiYnItMT48L2FsdC1wZXJpb2RpY2FsPjxwYWdlcz43NjI5LTM0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</w:fldData>
        </w:fldChar>
      </w:r>
      <w:r w:rsidR="00F974E9">
        <w:rPr>
          <w:rFonts w:ascii="Calibri" w:hAnsi="Calibri" w:cs="Arial"/>
          <w:color w:val="000000" w:themeColor="text1"/>
          <w:lang w:val="en-US"/>
        </w:rPr>
        <w:instrText xml:space="preserve"> ADDIN EN.CITE.DATA </w:instrText>
      </w:r>
      <w:r w:rsidR="00F974E9">
        <w:rPr>
          <w:rFonts w:ascii="Calibri" w:hAnsi="Calibri" w:cs="Arial"/>
          <w:color w:val="000000" w:themeColor="text1"/>
          <w:lang w:val="en-US"/>
        </w:rPr>
      </w:r>
      <w:r w:rsidR="00F974E9">
        <w:rPr>
          <w:rFonts w:ascii="Calibri" w:hAnsi="Calibri" w:cs="Arial"/>
          <w:color w:val="000000" w:themeColor="text1"/>
          <w:lang w:val="en-US"/>
        </w:rPr>
        <w:fldChar w:fldCharType="end"/>
      </w:r>
      <w:r w:rsidR="00D36B0F"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2" w:tooltip="Taylor, 2015 #5998" w:history="1">
        <w:r w:rsidR="002140FE">
          <w:rPr>
            <w:rFonts w:ascii="Calibri" w:hAnsi="Calibri" w:cs="Arial"/>
            <w:noProof/>
            <w:color w:val="000000" w:themeColor="text1"/>
            <w:lang w:val="en-US"/>
          </w:rPr>
          <w:t>32</w:t>
        </w:r>
      </w:hyperlink>
      <w:r w:rsidR="00F974E9">
        <w:rPr>
          <w:rFonts w:ascii="Calibri" w:hAnsi="Calibri" w:cs="Arial"/>
          <w:noProof/>
          <w:color w:val="000000" w:themeColor="text1"/>
          <w:lang w:val="en-US"/>
        </w:rPr>
        <w:t xml:space="preserve">, </w:t>
      </w:r>
      <w:hyperlink w:anchor="_ENREF_33" w:tooltip="Loftus, 2015 #6152" w:history="1">
        <w:r w:rsidR="002140FE">
          <w:rPr>
            <w:rFonts w:ascii="Calibri" w:hAnsi="Calibri" w:cs="Arial"/>
            <w:noProof/>
            <w:color w:val="000000" w:themeColor="text1"/>
            <w:lang w:val="en-US"/>
          </w:rPr>
          <w:t>33</w:t>
        </w:r>
      </w:hyperlink>
      <w:r w:rsidR="00F974E9">
        <w:rPr>
          <w:rFonts w:ascii="Calibri" w:hAnsi="Calibri" w:cs="Arial"/>
          <w:noProof/>
          <w:color w:val="000000" w:themeColor="text1"/>
          <w:lang w:val="en-US"/>
        </w:rPr>
        <w:t>)</w:t>
      </w:r>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the variable selection procedure 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r w:rsidR="0022481D"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22481D"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2140FE">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22481D" w:rsidRPr="00204A45">
        <w:rPr>
          <w:rFonts w:ascii="Calibri" w:hAnsi="Calibri" w:cs="Arial"/>
          <w:color w:val="000000" w:themeColor="text1"/>
          <w:lang w:val="en-US"/>
        </w:rPr>
        <w:fldChar w:fldCharType="end"/>
      </w:r>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data-driven model selection is corrupting hypothesis-driven statistical inference because the sampling distribution of the</w:t>
      </w:r>
      <w:r w:rsidR="00BA211A" w:rsidRPr="00204A45">
        <w:rPr>
          <w:rFonts w:ascii="Calibri" w:hAnsi="Calibri" w:cs="Arial"/>
          <w:color w:val="000000" w:themeColor="text1"/>
          <w:lang w:val="en-US"/>
        </w:rPr>
        <w:t xml:space="preserve"> parameter estimates is altered,</w:t>
      </w:r>
      <w:r w:rsidR="00AD103E" w:rsidRPr="00204A45">
        <w:rPr>
          <w:rFonts w:ascii="Calibri" w:hAnsi="Calibri" w:cs="Arial"/>
          <w:color w:val="000000" w:themeColor="text1"/>
          <w:lang w:val="en-US"/>
        </w:rPr>
        <w:t xml:space="preserve"> </w:t>
      </w:r>
      <w:r w:rsidR="00BA211A" w:rsidRPr="00204A45">
        <w:rPr>
          <w:rFonts w:ascii="Calibri" w:hAnsi="Calibri" w:cs="Arial"/>
          <w:color w:val="000000" w:themeColor="text1"/>
          <w:lang w:val="en-US"/>
        </w:rPr>
        <w:t>causing c</w:t>
      </w:r>
      <w:r w:rsidR="00AD103E" w:rsidRPr="00204A45">
        <w:rPr>
          <w:rFonts w:ascii="Calibri" w:hAnsi="Calibri" w:cs="Arial"/>
          <w:color w:val="000000" w:themeColor="text1"/>
          <w:lang w:val="en-US"/>
        </w:rPr>
        <w:t xml:space="preserve">lassical statistical </w:t>
      </w:r>
      <w:r w:rsidR="00BA211A" w:rsidRPr="00204A45">
        <w:rPr>
          <w:rFonts w:ascii="Calibri" w:hAnsi="Calibri" w:cs="Arial"/>
          <w:color w:val="000000" w:themeColor="text1"/>
          <w:lang w:val="en-US"/>
        </w:rPr>
        <w:t xml:space="preserve">to </w:t>
      </w:r>
      <w:r w:rsidR="00AD103E" w:rsidRPr="00204A45">
        <w:rPr>
          <w:rFonts w:ascii="Calibri" w:hAnsi="Calibri" w:cs="Arial"/>
          <w:color w:val="000000" w:themeColor="text1"/>
          <w:lang w:val="en-US"/>
        </w:rPr>
        <w:t>become invalid and the p</w:t>
      </w:r>
      <w:ins w:id="11" w:author="Danilo Bzdok" w:date="2018-04-29T14:35:00Z">
        <w:r w:rsidR="007B2E00">
          <w:rPr>
            <w:rFonts w:ascii="Calibri" w:hAnsi="Calibri" w:cs="Arial"/>
            <w:color w:val="000000" w:themeColor="text1"/>
            <w:lang w:val="en-US"/>
          </w:rPr>
          <w:t>-</w:t>
        </w:r>
      </w:ins>
      <w:del w:id="12" w:author="Danilo Bzdok" w:date="2018-04-29T14:35:00Z">
        <w:r w:rsidR="00AD103E" w:rsidRPr="00204A45" w:rsidDel="007B2E00">
          <w:rPr>
            <w:rFonts w:ascii="Calibri" w:hAnsi="Calibri" w:cs="Arial"/>
            <w:color w:val="000000" w:themeColor="text1"/>
            <w:lang w:val="en-US"/>
          </w:rPr>
          <w:delText xml:space="preserve"> </w:delText>
        </w:r>
      </w:del>
      <w:r w:rsidR="00AD103E" w:rsidRPr="00204A45">
        <w:rPr>
          <w:rFonts w:ascii="Calibri" w:hAnsi="Calibri" w:cs="Arial"/>
          <w:color w:val="000000" w:themeColor="text1"/>
          <w:lang w:val="en-US"/>
        </w:rPr>
        <w:t xml:space="preserve">values </w:t>
      </w:r>
      <w:r w:rsidR="00663284">
        <w:rPr>
          <w:rFonts w:ascii="Calibri" w:hAnsi="Calibri" w:cs="Arial"/>
          <w:color w:val="000000" w:themeColor="text1"/>
          <w:lang w:val="en-US"/>
        </w:rPr>
        <w:t xml:space="preserve">would have </w:t>
      </w:r>
      <w:r w:rsidR="00AD103E" w:rsidRPr="00204A45">
        <w:rPr>
          <w:rFonts w:ascii="Calibri" w:hAnsi="Calibri" w:cs="Arial"/>
          <w:color w:val="000000" w:themeColor="text1"/>
          <w:lang w:val="en-US"/>
        </w:rPr>
        <w:t xml:space="preserve">become optimistically biased </w:t>
      </w:r>
      <w:r w:rsidR="00AD103E" w:rsidRPr="00204A45">
        <w:rPr>
          <w:rFonts w:ascii="Calibri" w:hAnsi="Calibri" w:cs="Arial"/>
          <w:color w:val="000000" w:themeColor="text1"/>
          <w:lang w:val="en-US"/>
        </w:rPr>
        <w:fldChar w:fldCharType="begin"/>
      </w:r>
      <w:r w:rsidR="00F974E9">
        <w:rPr>
          <w:rFonts w:ascii="Calibri" w:hAnsi="Calibri" w:cs="Arial"/>
          <w:color w:val="000000" w:themeColor="text1"/>
          <w:lang w:val="en-US"/>
        </w:rPr>
        <w:instrText xml:space="preserve"> ADDIN EN.CITE &lt;EndNote&gt;&lt;Cite&gt;&lt;Author&gt;Berk&lt;/Author&gt;&lt;Year&gt;2013&lt;/Year&gt;&lt;RecNum&gt;6004&lt;/RecNum&gt;&lt;DisplayText&gt;(34)&lt;/DisplayText&gt;&lt;record&gt;&lt;rec-number&gt;6004&lt;/rec-number&gt;&lt;foreign-keys&gt;&lt;key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AD103E" w:rsidRPr="00204A45">
        <w:rPr>
          <w:rFonts w:ascii="Calibri" w:hAnsi="Calibri" w:cs="Arial"/>
          <w:color w:val="000000" w:themeColor="text1"/>
          <w:lang w:val="en-US"/>
        </w:rPr>
        <w:fldChar w:fldCharType="separate"/>
      </w:r>
      <w:r w:rsidR="00F974E9">
        <w:rPr>
          <w:rFonts w:ascii="Calibri" w:hAnsi="Calibri" w:cs="Arial"/>
          <w:noProof/>
          <w:color w:val="000000" w:themeColor="text1"/>
          <w:lang w:val="en-US"/>
        </w:rPr>
        <w:t>(</w:t>
      </w:r>
      <w:hyperlink w:anchor="_ENREF_34" w:tooltip="Berk, 2013 #6004" w:history="1">
        <w:r w:rsidR="002140FE">
          <w:rPr>
            <w:rFonts w:ascii="Calibri" w:hAnsi="Calibri" w:cs="Arial"/>
            <w:noProof/>
            <w:color w:val="000000" w:themeColor="text1"/>
            <w:lang w:val="en-US"/>
          </w:rPr>
          <w:t>34</w:t>
        </w:r>
      </w:hyperlink>
      <w:r w:rsidR="00F974E9">
        <w:rPr>
          <w:rFonts w:ascii="Calibri" w:hAnsi="Calibri" w:cs="Arial"/>
          <w:noProof/>
          <w:color w:val="000000" w:themeColor="text1"/>
          <w:lang w:val="en-US"/>
        </w:rPr>
        <w:t>)</w:t>
      </w:r>
      <w:r w:rsidR="00AD103E" w:rsidRPr="00204A45">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10BCDB2" w14:textId="11A1331E" w:rsidR="004F03BF" w:rsidRPr="00904D8D"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ins w:id="13" w:author="Danilo Bzdok" w:date="2018-04-29T12:18:00Z">
        <w:r w:rsidR="00063883" w:rsidRPr="009E4641">
          <w:rPr>
            <w:rFonts w:ascii="Calibri" w:eastAsia="Times New Roman" w:hAnsi="Calibri" w:cs="Calibri"/>
            <w:color w:val="222222"/>
            <w:lang w:val="en-US"/>
          </w:rPr>
          <w:t xml:space="preserve">formal </w:t>
        </w:r>
      </w:ins>
      <w:del w:id="14" w:author="Danilo Bzdok" w:date="2018-04-29T12:18:00Z">
        <w:r w:rsidRPr="00400A2D" w:rsidDel="00063883">
          <w:rPr>
            <w:rFonts w:ascii="Calibri" w:eastAsia="Times New Roman" w:hAnsi="Calibri" w:cs="Calibri"/>
            <w:color w:val="222222"/>
            <w:lang w:val="en-US"/>
          </w:rPr>
          <w:delText xml:space="preserve">predictive </w:delText>
        </w:r>
      </w:del>
      <w:r w:rsidRPr="00400A2D">
        <w:rPr>
          <w:rFonts w:ascii="Calibri" w:eastAsia="Times New Roman" w:hAnsi="Calibri" w:cs="Calibri"/>
          <w:color w:val="222222"/>
          <w:lang w:val="en-US"/>
        </w:rPr>
        <w:t>guarantees</w:t>
      </w:r>
      <w:ins w:id="15" w:author="Danilo Bzdok" w:date="2018-04-29T12:19:00Z">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ins>
      <w:ins w:id="16" w:author="Danilo Bzdok" w:date="2018-04-29T14:03:00Z">
        <w:r w:rsidR="003B7731">
          <w:rPr>
            <w:rFonts w:ascii="Calibri" w:eastAsia="Times New Roman" w:hAnsi="Calibri" w:cs="Calibri"/>
            <w:color w:val="222222"/>
            <w:lang w:val="en-US"/>
          </w:rPr>
          <w:t>or the expected</w:t>
        </w:r>
      </w:ins>
      <w:ins w:id="17" w:author="Danilo Bzdok" w:date="2018-04-29T12:19:00Z">
        <w:r w:rsidR="00063883" w:rsidRPr="00400A2D">
          <w:rPr>
            <w:rFonts w:ascii="Calibri" w:eastAsia="Times New Roman" w:hAnsi="Calibri" w:cs="Calibri"/>
            <w:color w:val="222222"/>
            <w:lang w:val="en-US"/>
          </w:rPr>
          <w:t xml:space="preserve"> </w:t>
        </w:r>
      </w:ins>
      <w:ins w:id="18" w:author="Danilo Bzdok" w:date="2018-04-29T12:20:00Z">
        <w:r w:rsidR="00063883" w:rsidRPr="00400A2D">
          <w:rPr>
            <w:rFonts w:ascii="Calibri" w:eastAsia="Times New Roman" w:hAnsi="Calibri" w:cs="Calibri"/>
            <w:color w:val="222222"/>
            <w:lang w:val="en-US"/>
          </w:rPr>
          <w:t xml:space="preserve">model </w:t>
        </w:r>
      </w:ins>
      <w:ins w:id="19" w:author="Danilo Bzdok" w:date="2018-04-29T12:19:00Z">
        <w:r w:rsidR="00063883" w:rsidRPr="00400A2D">
          <w:rPr>
            <w:rFonts w:ascii="Calibri" w:eastAsia="Times New Roman" w:hAnsi="Calibri" w:cs="Calibri"/>
            <w:color w:val="222222"/>
            <w:lang w:val="en-US"/>
          </w:rPr>
          <w:t xml:space="preserve">prediction performance </w:t>
        </w:r>
      </w:ins>
      <w:del w:id="20" w:author="Danilo Bzdok" w:date="2018-04-29T12:20:00Z">
        <w:r w:rsidRPr="00400A2D" w:rsidDel="00063883">
          <w:rPr>
            <w:rFonts w:ascii="Calibri" w:eastAsia="Times New Roman" w:hAnsi="Calibri" w:cs="Calibri"/>
            <w:color w:val="222222"/>
            <w:lang w:val="en-US"/>
          </w:rPr>
          <w:delText xml:space="preserve"> </w:delText>
        </w:r>
      </w:del>
      <w:r w:rsidRPr="00400A2D">
        <w:rPr>
          <w:rFonts w:ascii="Calibri" w:eastAsia="Times New Roman" w:hAnsi="Calibri" w:cs="Calibri"/>
          <w:color w:val="222222"/>
          <w:lang w:val="en-US"/>
        </w:rPr>
        <w:t xml:space="preserve">are often challenging </w:t>
      </w:r>
      <w:del w:id="21" w:author="Danilo Bzdok" w:date="2018-04-29T12:20:00Z">
        <w:r w:rsidRPr="00400A2D" w:rsidDel="00063883">
          <w:rPr>
            <w:rFonts w:ascii="Calibri" w:eastAsia="Times New Roman" w:hAnsi="Calibri" w:cs="Calibri"/>
            <w:color w:val="222222"/>
            <w:lang w:val="en-US"/>
          </w:rPr>
          <w:delText>to derive based on</w:delText>
        </w:r>
      </w:del>
      <w:ins w:id="22" w:author="Danilo Bzdok" w:date="2018-04-29T12:20:00Z">
        <w:r w:rsidR="00063883" w:rsidRPr="00400A2D">
          <w:rPr>
            <w:rFonts w:ascii="Calibri" w:eastAsia="Times New Roman" w:hAnsi="Calibri" w:cs="Calibri"/>
            <w:color w:val="222222"/>
            <w:lang w:val="en-US"/>
          </w:rPr>
          <w:t xml:space="preserve">to </w:t>
        </w:r>
      </w:ins>
      <w:ins w:id="23" w:author="Danilo Bzdok" w:date="2018-04-29T12:24:00Z">
        <w:r w:rsidR="009E4641" w:rsidRPr="00400A2D">
          <w:rPr>
            <w:rFonts w:ascii="Calibri" w:eastAsia="Times New Roman" w:hAnsi="Calibri" w:cs="Calibri"/>
            <w:color w:val="222222"/>
            <w:lang w:val="en-US"/>
          </w:rPr>
          <w:t>derive by</w:t>
        </w:r>
      </w:ins>
      <w:r w:rsidRPr="00400A2D">
        <w:rPr>
          <w:rFonts w:ascii="Calibri" w:eastAsia="Times New Roman" w:hAnsi="Calibri" w:cs="Calibri"/>
          <w:color w:val="222222"/>
          <w:lang w:val="en-US"/>
        </w:rPr>
        <w:t xml:space="preserve"> </w:t>
      </w:r>
      <w:del w:id="24" w:author="Danilo Bzdok" w:date="2018-04-29T12:18:00Z">
        <w:r w:rsidRPr="00400A2D" w:rsidDel="00063883">
          <w:rPr>
            <w:rFonts w:ascii="Calibri" w:eastAsia="Times New Roman" w:hAnsi="Calibri" w:cs="Calibri"/>
            <w:color w:val="222222"/>
            <w:lang w:val="en-US"/>
          </w:rPr>
          <w:delText xml:space="preserve">formal </w:delText>
        </w:r>
      </w:del>
      <w:ins w:id="25" w:author="Danilo Bzdok" w:date="2018-04-29T12:15:00Z">
        <w:r w:rsidR="00391AFB" w:rsidRPr="00400A2D">
          <w:rPr>
            <w:rFonts w:ascii="Calibri" w:eastAsia="Times New Roman" w:hAnsi="Calibri" w:cs="Calibri"/>
            <w:color w:val="222222"/>
            <w:lang w:val="en-US"/>
          </w:rPr>
          <w:t xml:space="preserve">mathematical </w:t>
        </w:r>
      </w:ins>
      <w:r w:rsidRPr="00400A2D">
        <w:rPr>
          <w:rFonts w:ascii="Calibri" w:eastAsia="Times New Roman" w:hAnsi="Calibri" w:cs="Calibri"/>
          <w:color w:val="222222"/>
          <w:lang w:val="en-US"/>
        </w:rPr>
        <w:t xml:space="preserve">theory </w:t>
      </w:r>
      <w:r w:rsidRPr="009E4641">
        <w:rPr>
          <w:rFonts w:ascii="Calibri" w:eastAsia="Times New Roman" w:hAnsi="Calibri" w:cs="Calibri"/>
          <w:color w:val="222222"/>
          <w:lang w:val="en-US"/>
        </w:rPr>
        <w:fldChar w:fldCharType="begin"/>
      </w:r>
      <w:r w:rsidR="00F974E9">
        <w:rPr>
          <w:rFonts w:ascii="Calibri" w:eastAsia="Times New Roman" w:hAnsi="Calibri" w:cs="Calibri"/>
          <w:color w:val="222222"/>
          <w:lang w:val="en-US"/>
        </w:rPr>
        <w:instrText xml:space="preserve"> ADDIN EN.CITE &lt;EndNote&gt;&lt;Cite&gt;&lt;Author&gt;Efron&lt;/Author&gt;&lt;Year&gt;2016&lt;/Year&gt;&lt;RecNum&gt;6362&lt;/RecNum&gt;&lt;DisplayText&gt;(8, 31)&lt;/DisplayText&gt;&lt;record&gt;&lt;rec-number&gt;6362&lt;/rec-number&gt;&lt;foreign-keys&gt;&lt;key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9E4641">
        <w:rPr>
          <w:rFonts w:ascii="Calibri" w:eastAsia="Times New Roman" w:hAnsi="Calibri" w:cs="Calibri"/>
          <w:color w:val="222222"/>
          <w:lang w:val="en-US"/>
          <w:rPrChange w:id="26" w:author="Danilo Bzdok" w:date="2018-04-29T12:26:00Z">
            <w:rPr>
              <w:rFonts w:ascii="Calibri" w:eastAsia="Times New Roman" w:hAnsi="Calibri" w:cs="Calibri"/>
              <w:color w:val="222222"/>
              <w:lang w:val="en-US"/>
            </w:rPr>
          </w:rPrChange>
        </w:rPr>
        <w:fldChar w:fldCharType="separate"/>
      </w:r>
      <w:r w:rsidR="00F974E9">
        <w:rPr>
          <w:rFonts w:ascii="Calibri" w:eastAsia="Times New Roman" w:hAnsi="Calibri" w:cs="Calibri"/>
          <w:noProof/>
          <w:color w:val="222222"/>
          <w:lang w:val="en-US"/>
        </w:rPr>
        <w:t>(</w:t>
      </w:r>
      <w:hyperlink w:anchor="_ENREF_8" w:tooltip="Efron, 2016 #6362" w:history="1">
        <w:r w:rsidR="002140FE">
          <w:rPr>
            <w:rFonts w:ascii="Calibri" w:eastAsia="Times New Roman" w:hAnsi="Calibri" w:cs="Calibri"/>
            <w:noProof/>
            <w:color w:val="222222"/>
            <w:lang w:val="en-US"/>
          </w:rPr>
          <w:t>8</w:t>
        </w:r>
      </w:hyperlink>
      <w:r w:rsidR="00F974E9">
        <w:rPr>
          <w:rFonts w:ascii="Calibri" w:eastAsia="Times New Roman" w:hAnsi="Calibri" w:cs="Calibri"/>
          <w:noProof/>
          <w:color w:val="222222"/>
          <w:lang w:val="en-US"/>
        </w:rPr>
        <w:t xml:space="preserve">, </w:t>
      </w:r>
      <w:hyperlink w:anchor="_ENREF_31" w:tooltip="Shalev-Shwartz, 2014 #6721" w:history="1">
        <w:r w:rsidR="002140FE">
          <w:rPr>
            <w:rFonts w:ascii="Calibri" w:eastAsia="Times New Roman" w:hAnsi="Calibri" w:cs="Calibri"/>
            <w:noProof/>
            <w:color w:val="222222"/>
            <w:lang w:val="en-US"/>
          </w:rPr>
          <w:t>31</w:t>
        </w:r>
      </w:hyperlink>
      <w:r w:rsidR="00F974E9">
        <w:rPr>
          <w:rFonts w:ascii="Calibri" w:eastAsia="Times New Roman" w:hAnsi="Calibri" w:cs="Calibri"/>
          <w:noProof/>
          <w:color w:val="222222"/>
          <w:lang w:val="en-US"/>
        </w:rPr>
        <w:t>)</w:t>
      </w:r>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del w:id="27" w:author="Danilo Bzdok" w:date="2018-04-29T12:19:00Z">
        <w:r w:rsidRPr="00400A2D" w:rsidDel="00063883">
          <w:rPr>
            <w:rFonts w:ascii="Calibri" w:eastAsia="Times New Roman" w:hAnsi="Calibri" w:cs="Calibri"/>
            <w:color w:val="222222"/>
            <w:lang w:val="en-US"/>
          </w:rPr>
          <w:delText>contrast</w:delText>
        </w:r>
      </w:del>
      <w:ins w:id="28" w:author="Danilo Bzdok" w:date="2018-04-29T12:19:00Z">
        <w:r w:rsidR="00063883" w:rsidRPr="00400A2D">
          <w:rPr>
            <w:rFonts w:ascii="Calibri" w:eastAsia="Times New Roman" w:hAnsi="Calibri" w:cs="Calibri"/>
            <w:color w:val="222222"/>
            <w:lang w:val="en-US"/>
          </w:rPr>
          <w:t>such settings</w:t>
        </w:r>
      </w:ins>
      <w:r w:rsidRPr="00400A2D">
        <w:rPr>
          <w:rFonts w:ascii="Calibri" w:eastAsia="Times New Roman" w:hAnsi="Calibri" w:cs="Calibri"/>
          <w:color w:val="222222"/>
          <w:lang w:val="en-US"/>
        </w:rPr>
        <w:t xml:space="preserve">, </w:t>
      </w:r>
      <w:ins w:id="29" w:author="Danilo Bzdok" w:date="2018-04-29T12:20:00Z">
        <w:r w:rsidR="00063883" w:rsidRPr="00400A2D">
          <w:rPr>
            <w:rFonts w:ascii="Calibri" w:eastAsia="Times New Roman" w:hAnsi="Calibri" w:cs="Calibri"/>
            <w:color w:val="222222"/>
            <w:lang w:val="en-US"/>
          </w:rPr>
          <w:t xml:space="preserve">empirical </w:t>
        </w:r>
      </w:ins>
      <w:r w:rsidRPr="00400A2D">
        <w:rPr>
          <w:rFonts w:ascii="Calibri" w:eastAsia="Times New Roman" w:hAnsi="Calibri" w:cs="Calibri"/>
          <w:color w:val="222222"/>
          <w:lang w:val="en-US"/>
        </w:rPr>
        <w:t>simulation</w:t>
      </w:r>
      <w:del w:id="30" w:author="Danilo Bzdok" w:date="2018-04-29T12:20:00Z">
        <w:r w:rsidRPr="00400A2D" w:rsidDel="00063883">
          <w:rPr>
            <w:rFonts w:ascii="Calibri" w:eastAsia="Times New Roman" w:hAnsi="Calibri" w:cs="Calibri"/>
            <w:color w:val="222222"/>
            <w:lang w:val="en-US"/>
          </w:rPr>
          <w:delText>s</w:delText>
        </w:r>
      </w:del>
      <w:r w:rsidRPr="00400A2D">
        <w:rPr>
          <w:rFonts w:ascii="Calibri" w:eastAsia="Times New Roman" w:hAnsi="Calibri" w:cs="Calibri"/>
          <w:color w:val="222222"/>
          <w:lang w:val="en-US"/>
        </w:rPr>
        <w:t xml:space="preserve"> </w:t>
      </w:r>
      <w:ins w:id="31" w:author="Danilo Bzdok" w:date="2018-04-29T12:31:00Z">
        <w:r w:rsidR="00904D8D">
          <w:rPr>
            <w:rFonts w:ascii="Calibri" w:eastAsia="Times New Roman" w:hAnsi="Calibri" w:cs="Calibri"/>
            <w:color w:val="222222"/>
            <w:lang w:val="en-US"/>
          </w:rPr>
          <w:t xml:space="preserve">can </w:t>
        </w:r>
      </w:ins>
      <w:ins w:id="32" w:author="Danilo Bzdok" w:date="2018-04-29T12:20:00Z">
        <w:r w:rsidR="00904D8D">
          <w:rPr>
            <w:rFonts w:ascii="Calibri" w:eastAsia="Times New Roman" w:hAnsi="Calibri" w:cs="Calibri"/>
            <w:color w:val="222222"/>
            <w:lang w:val="en-US"/>
          </w:rPr>
          <w:t>come</w:t>
        </w:r>
        <w:r w:rsidR="00063883" w:rsidRPr="00400A2D">
          <w:rPr>
            <w:rFonts w:ascii="Calibri" w:eastAsia="Times New Roman" w:hAnsi="Calibri" w:cs="Calibri"/>
            <w:color w:val="222222"/>
            <w:lang w:val="en-US"/>
          </w:rPr>
          <w:t xml:space="preserve"> to the rescue for </w:t>
        </w:r>
      </w:ins>
      <w:del w:id="33" w:author="Danilo Bzdok" w:date="2018-04-29T12:21:00Z">
        <w:r w:rsidRPr="00400A2D" w:rsidDel="00063883">
          <w:rPr>
            <w:rFonts w:ascii="Calibri" w:eastAsia="Times New Roman" w:hAnsi="Calibri" w:cs="Calibri"/>
            <w:color w:val="222222"/>
            <w:lang w:val="en-US"/>
          </w:rPr>
          <w:delText xml:space="preserve">permit to </w:delText>
        </w:r>
      </w:del>
      <w:r w:rsidRPr="00400A2D">
        <w:rPr>
          <w:rFonts w:ascii="Calibri" w:eastAsia="Times New Roman" w:hAnsi="Calibri" w:cs="Calibri"/>
          <w:color w:val="222222"/>
          <w:lang w:val="en-US"/>
        </w:rPr>
        <w:t>study</w:t>
      </w:r>
      <w:ins w:id="34" w:author="Danilo Bzdok" w:date="2018-04-29T12:21:00Z">
        <w:r w:rsidR="00063883" w:rsidRPr="00400A2D">
          <w:rPr>
            <w:rFonts w:ascii="Calibri" w:eastAsia="Times New Roman" w:hAnsi="Calibri" w:cs="Calibri"/>
            <w:color w:val="222222"/>
            <w:lang w:val="en-US"/>
          </w:rPr>
          <w:t>ing</w:t>
        </w:r>
      </w:ins>
      <w:r w:rsidRPr="00400A2D">
        <w:rPr>
          <w:rFonts w:ascii="Calibri" w:eastAsia="Times New Roman" w:hAnsi="Calibri" w:cs="Calibri"/>
          <w:color w:val="222222"/>
          <w:lang w:val="en-US"/>
        </w:rPr>
        <w:t xml:space="preserve"> the properties of statistical </w:t>
      </w:r>
      <w:del w:id="35" w:author="Danilo Bzdok" w:date="2018-04-29T15:14:00Z">
        <w:r w:rsidRPr="00400A2D" w:rsidDel="003A503B">
          <w:rPr>
            <w:rFonts w:ascii="Calibri" w:eastAsia="Times New Roman" w:hAnsi="Calibri" w:cs="Calibri"/>
            <w:color w:val="222222"/>
            <w:lang w:val="en-US"/>
          </w:rPr>
          <w:delText xml:space="preserve">procedures </w:delText>
        </w:r>
      </w:del>
      <w:ins w:id="36" w:author="Danilo Bzdok" w:date="2018-04-29T15:14:00Z">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ins>
      <w:r w:rsidRPr="00400A2D">
        <w:rPr>
          <w:rFonts w:ascii="Calibri" w:eastAsia="Times New Roman" w:hAnsi="Calibri" w:cs="Calibri"/>
          <w:color w:val="222222"/>
          <w:lang w:val="en-US"/>
        </w:rPr>
        <w:t xml:space="preserve">in controlled </w:t>
      </w:r>
      <w:ins w:id="37" w:author="Danilo Bzdok" w:date="2018-04-29T12:22:00Z">
        <w:r w:rsidR="00063883" w:rsidRPr="00904D8D">
          <w:rPr>
            <w:rFonts w:ascii="Calibri" w:eastAsia="Times New Roman" w:hAnsi="Calibri" w:cs="Calibri"/>
            <w:color w:val="222222"/>
            <w:lang w:val="en-US"/>
          </w:rPr>
          <w:t xml:space="preserve">computational </w:t>
        </w:r>
      </w:ins>
      <w:r w:rsidRPr="00904D8D">
        <w:rPr>
          <w:rFonts w:ascii="Calibri" w:eastAsia="Times New Roman" w:hAnsi="Calibri" w:cs="Calibri"/>
          <w:color w:val="222222"/>
          <w:lang w:val="en-US"/>
        </w:rPr>
        <w:t>experiments</w:t>
      </w:r>
      <w:ins w:id="38" w:author="Danilo Bzdok" w:date="2018-04-29T15:01:00Z">
        <w:r w:rsidR="002140FE">
          <w:rPr>
            <w:rFonts w:ascii="Calibri" w:eastAsia="Times New Roman" w:hAnsi="Calibri" w:cs="Calibri"/>
            <w:color w:val="222222"/>
            <w:lang w:val="en-US"/>
          </w:rPr>
          <w:t xml:space="preserve"> </w:t>
        </w:r>
      </w:ins>
      <w:r w:rsidR="002140FE">
        <w:rPr>
          <w:rFonts w:ascii="Calibri" w:eastAsia="Times New Roman" w:hAnsi="Calibri" w:cs="Calibri"/>
          <w:color w:val="222222"/>
          <w:lang w:val="en-US"/>
        </w:rPr>
        <w:fldChar w:fldCharType="begin"/>
      </w:r>
      <w:r w:rsidR="002140FE">
        <w:rPr>
          <w:rFonts w:ascii="Calibri" w:eastAsia="Times New Roman" w:hAnsi="Calibri" w:cs="Calibri"/>
          <w:color w:val="222222"/>
          <w:lang w:val="en-US"/>
        </w:rPr>
        <w:instrText xml:space="preserve"> ADDIN EN.CITE &lt;EndNote&gt;&lt;Cite&gt;&lt;Author&gt;Gelman&lt;/Author&gt;&lt;Year&gt;2007&lt;/Year&gt;&lt;RecNum&gt;7004&lt;/RecNum&gt;&lt;DisplayText&gt;(29)&lt;/DisplayText&gt;&lt;record&gt;&lt;rec-number&gt;7004&lt;/rec-number&gt;&lt;foreign-keys&gt;&lt;key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2140FE">
        <w:rPr>
          <w:rFonts w:ascii="Calibri" w:eastAsia="Times New Roman" w:hAnsi="Calibri" w:cs="Calibri"/>
          <w:color w:val="222222"/>
          <w:lang w:val="en-US"/>
        </w:rPr>
        <w:fldChar w:fldCharType="separate"/>
      </w:r>
      <w:r w:rsidR="002140FE">
        <w:rPr>
          <w:rFonts w:ascii="Calibri" w:eastAsia="Times New Roman" w:hAnsi="Calibri" w:cs="Calibri"/>
          <w:noProof/>
          <w:color w:val="222222"/>
          <w:lang w:val="en-US"/>
        </w:rPr>
        <w:t>(</w:t>
      </w:r>
      <w:hyperlink w:anchor="_ENREF_29" w:tooltip="Gelman, 2007 #7004" w:history="1">
        <w:r w:rsidR="002140FE">
          <w:rPr>
            <w:rFonts w:ascii="Calibri" w:eastAsia="Times New Roman" w:hAnsi="Calibri" w:cs="Calibri"/>
            <w:noProof/>
            <w:color w:val="222222"/>
            <w:lang w:val="en-US"/>
          </w:rPr>
          <w:t>29</w:t>
        </w:r>
      </w:hyperlink>
      <w:r w:rsidR="002140FE">
        <w:rPr>
          <w:rFonts w:ascii="Calibri" w:eastAsia="Times New Roman" w:hAnsi="Calibri" w:cs="Calibri"/>
          <w:noProof/>
          <w:color w:val="222222"/>
          <w:lang w:val="en-US"/>
        </w:rPr>
        <w:t>)</w:t>
      </w:r>
      <w:r w:rsidR="002140FE">
        <w:rPr>
          <w:rFonts w:ascii="Calibri" w:eastAsia="Times New Roman" w:hAnsi="Calibri" w:cs="Calibri"/>
          <w:color w:val="222222"/>
          <w:lang w:val="en-US"/>
        </w:rPr>
        <w:fldChar w:fldCharType="end"/>
      </w:r>
      <w:r w:rsidRPr="00904D8D">
        <w:rPr>
          <w:rFonts w:ascii="Calibri" w:eastAsia="Times New Roman" w:hAnsi="Calibri" w:cs="Calibri"/>
          <w:color w:val="222222"/>
          <w:lang w:val="en-US"/>
        </w:rPr>
        <w:t xml:space="preserve">. Here we </w:t>
      </w:r>
      <w:ins w:id="39" w:author="Danilo Bzdok" w:date="2018-04-29T12:31:00Z">
        <w:r w:rsidR="00904D8D">
          <w:rPr>
            <w:rFonts w:ascii="Calibri" w:eastAsia="Times New Roman" w:hAnsi="Calibri" w:cs="Calibri"/>
            <w:color w:val="222222"/>
            <w:lang w:val="en-US"/>
          </w:rPr>
          <w:t xml:space="preserve">explicitly </w:t>
        </w:r>
      </w:ins>
      <w:r w:rsidRPr="00904D8D">
        <w:rPr>
          <w:rFonts w:ascii="Calibri" w:eastAsia="Times New Roman" w:hAnsi="Calibri" w:cs="Calibri"/>
          <w:color w:val="222222"/>
          <w:lang w:val="en-US"/>
        </w:rPr>
        <w:t xml:space="preserve">confronted </w:t>
      </w:r>
      <w:ins w:id="40" w:author="Danilo Bzdok" w:date="2018-04-29T12:31:00Z">
        <w:r w:rsidR="00904D8D">
          <w:rPr>
            <w:rFonts w:ascii="Calibri" w:eastAsia="Times New Roman" w:hAnsi="Calibri" w:cs="Calibri"/>
            <w:color w:val="222222"/>
            <w:lang w:val="en-US"/>
          </w:rPr>
          <w:t xml:space="preserve">linear modeling for </w:t>
        </w:r>
      </w:ins>
      <w:del w:id="41" w:author="Danilo Bzdok" w:date="2018-04-29T12:31:00Z">
        <w:r w:rsidRPr="00904D8D" w:rsidDel="00904D8D">
          <w:rPr>
            <w:rFonts w:ascii="Calibri" w:eastAsia="Times New Roman" w:hAnsi="Calibri" w:cs="Calibri"/>
            <w:color w:val="222222"/>
            <w:lang w:val="en-US"/>
          </w:rPr>
          <w:delText xml:space="preserve">prediction and </w:delText>
        </w:r>
      </w:del>
      <w:r w:rsidRPr="00904D8D">
        <w:rPr>
          <w:rFonts w:ascii="Calibri" w:eastAsia="Times New Roman" w:hAnsi="Calibri" w:cs="Calibri"/>
          <w:color w:val="222222"/>
          <w:lang w:val="en-US"/>
        </w:rPr>
        <w:t xml:space="preserve">inference </w:t>
      </w:r>
      <w:ins w:id="42" w:author="Danilo Bzdok" w:date="2018-04-29T12:31:00Z">
        <w:r w:rsidR="00904D8D">
          <w:rPr>
            <w:rFonts w:ascii="Calibri" w:eastAsia="Times New Roman" w:hAnsi="Calibri" w:cs="Calibri"/>
            <w:color w:val="222222"/>
            <w:lang w:val="en-US"/>
          </w:rPr>
          <w:t xml:space="preserve">and for </w:t>
        </w:r>
      </w:ins>
      <w:ins w:id="43" w:author="Danilo Bzdok" w:date="2018-04-29T12:33:00Z">
        <w:r w:rsidR="00382CB0">
          <w:rPr>
            <w:rFonts w:ascii="Calibri" w:eastAsia="Times New Roman" w:hAnsi="Calibri" w:cs="Calibri"/>
            <w:color w:val="222222"/>
            <w:lang w:val="en-US"/>
          </w:rPr>
          <w:t xml:space="preserve">prediction </w:t>
        </w:r>
      </w:ins>
      <w:ins w:id="44" w:author="Danilo Bzdok" w:date="2018-04-29T14:20:00Z">
        <w:r w:rsidR="00382CB0">
          <w:rPr>
            <w:rFonts w:ascii="Calibri" w:eastAsia="Times New Roman" w:hAnsi="Calibri" w:cs="Calibri"/>
            <w:color w:val="222222"/>
            <w:lang w:val="en-US"/>
          </w:rPr>
          <w:t>i</w:t>
        </w:r>
      </w:ins>
      <w:ins w:id="45" w:author="Danilo Bzdok" w:date="2018-04-29T12:33:00Z">
        <w:r w:rsidR="00904D8D">
          <w:rPr>
            <w:rFonts w:ascii="Calibri" w:eastAsia="Times New Roman" w:hAnsi="Calibri" w:cs="Calibri"/>
            <w:color w:val="222222"/>
            <w:lang w:val="en-US"/>
          </w:rPr>
          <w:t xml:space="preserve">n a series of synthesized datasets, </w:t>
        </w:r>
      </w:ins>
      <w:ins w:id="46" w:author="Danilo Bzdok" w:date="2018-04-29T12:34:00Z">
        <w:r w:rsidR="00904D8D">
          <w:rPr>
            <w:rFonts w:ascii="Calibri" w:eastAsia="Times New Roman" w:hAnsi="Calibri" w:cs="Calibri"/>
            <w:color w:val="222222"/>
            <w:lang w:val="en-US"/>
          </w:rPr>
          <w:t xml:space="preserve">columns of input variables </w:t>
        </w:r>
        <m:oMath>
          <m:r>
            <w:rPr>
              <w:rFonts w:ascii="Cambria Math" w:eastAsia="Times New Roman" w:hAnsi="Cambria Math" w:cs="Calibri"/>
              <w:color w:val="222222"/>
              <w:lang w:val="en-US"/>
            </w:rPr>
            <m:t>X</m:t>
          </m:r>
        </m:oMath>
        <w:r w:rsidR="00904D8D">
          <w:rPr>
            <w:rFonts w:ascii="Calibri" w:eastAsia="Times New Roman" w:hAnsi="Calibri" w:cs="Calibri"/>
            <w:color w:val="222222"/>
            <w:lang w:val="en-US"/>
          </w:rPr>
          <w:t xml:space="preserve"> </w:t>
        </w:r>
      </w:ins>
      <w:ins w:id="47" w:author="Danilo Bzdok" w:date="2018-04-29T14:21:00Z">
        <w:r w:rsidR="007910F5">
          <w:rPr>
            <w:rFonts w:ascii="Calibri" w:eastAsia="Times New Roman" w:hAnsi="Calibri" w:cs="Calibri"/>
            <w:color w:val="222222"/>
            <w:lang w:val="en-US"/>
          </w:rPr>
          <w:t xml:space="preserve">each </w:t>
        </w:r>
      </w:ins>
      <w:ins w:id="48" w:author="Danilo Bzdok" w:date="2018-04-29T12:34:00Z">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ins>
      <w:del w:id="49" w:author="Danilo Bzdok" w:date="2018-04-29T12:33:00Z">
        <w:r w:rsidRPr="00904D8D" w:rsidDel="00904D8D">
          <w:rPr>
            <w:rFonts w:ascii="Calibri" w:eastAsia="Times New Roman" w:hAnsi="Calibri" w:cs="Calibri"/>
            <w:color w:val="222222"/>
            <w:lang w:val="en-US"/>
          </w:rPr>
          <w:delText>using data simulations</w:delText>
        </w:r>
      </w:del>
      <w:r w:rsidRPr="00904D8D">
        <w:rPr>
          <w:rFonts w:ascii="Calibri" w:eastAsia="Times New Roman" w:hAnsi="Calibri" w:cs="Calibri"/>
          <w:color w:val="222222"/>
          <w:lang w:val="en-US"/>
        </w:rPr>
        <w:t xml:space="preserve">. </w:t>
      </w:r>
      <w:del w:id="50" w:author="Danilo Bzdok" w:date="2018-04-29T12:35:00Z">
        <w:r w:rsidRPr="00904D8D" w:rsidDel="00904D8D">
          <w:rPr>
            <w:rFonts w:ascii="Calibri" w:eastAsia="Times New Roman" w:hAnsi="Calibri" w:cs="Calibri"/>
            <w:color w:val="222222"/>
            <w:lang w:val="en-US"/>
          </w:rPr>
          <w:delText>In a first step w</w:delText>
        </w:r>
      </w:del>
      <w:ins w:id="51" w:author="Danilo Bzdok" w:date="2018-04-29T12:35:00Z">
        <w:r w:rsidR="00904D8D">
          <w:rPr>
            <w:rFonts w:ascii="Calibri" w:eastAsia="Times New Roman" w:hAnsi="Calibri" w:cs="Calibri"/>
            <w:color w:val="222222"/>
            <w:lang w:val="en-US"/>
          </w:rPr>
          <w:t>W</w:t>
        </w:r>
      </w:ins>
      <w:r w:rsidRPr="00904D8D">
        <w:rPr>
          <w:rFonts w:ascii="Calibri" w:eastAsia="Times New Roman" w:hAnsi="Calibri" w:cs="Calibri"/>
          <w:color w:val="222222"/>
          <w:lang w:val="en-US"/>
        </w:rPr>
        <w:t xml:space="preserve">e generated </w:t>
      </w:r>
      <w:del w:id="52" w:author="Danilo Bzdok" w:date="2018-04-29T12:36:00Z">
        <w:r w:rsidRPr="00904D8D" w:rsidDel="00904D8D">
          <w:rPr>
            <w:rFonts w:ascii="Calibri" w:eastAsia="Times New Roman" w:hAnsi="Calibri" w:cs="Calibri"/>
            <w:color w:val="222222"/>
            <w:lang w:val="en-US"/>
          </w:rPr>
          <w:delText>ground</w:delText>
        </w:r>
      </w:del>
      <w:del w:id="53" w:author="Danilo Bzdok" w:date="2018-04-29T12:35:00Z">
        <w:r w:rsidRPr="00904D8D" w:rsidDel="00904D8D">
          <w:rPr>
            <w:rFonts w:ascii="Calibri" w:eastAsia="Times New Roman" w:hAnsi="Calibri" w:cs="Calibri"/>
            <w:color w:val="222222"/>
            <w:lang w:val="en-US"/>
          </w:rPr>
          <w:delText xml:space="preserve"> </w:delText>
        </w:r>
      </w:del>
      <w:del w:id="54" w:author="Danilo Bzdok" w:date="2018-04-29T12:36:00Z">
        <w:r w:rsidRPr="00904D8D" w:rsidDel="00904D8D">
          <w:rPr>
            <w:rFonts w:ascii="Calibri" w:eastAsia="Times New Roman" w:hAnsi="Calibri" w:cs="Calibri"/>
            <w:color w:val="222222"/>
            <w:lang w:val="en-US"/>
          </w:rPr>
          <w:delText xml:space="preserve">truth </w:delText>
        </w:r>
      </w:del>
      <w:ins w:id="55" w:author="Danilo Bzdok" w:date="2018-04-29T12:36:00Z">
        <w:r w:rsidR="00904D8D">
          <w:rPr>
            <w:rFonts w:ascii="Calibri" w:eastAsia="Times New Roman" w:hAnsi="Calibri" w:cs="Calibri"/>
            <w:color w:val="222222"/>
            <w:lang w:val="en-US"/>
          </w:rPr>
          <w:t xml:space="preserve">each </w:t>
        </w:r>
      </w:ins>
      <w:r w:rsidRPr="00904D8D">
        <w:rPr>
          <w:rFonts w:ascii="Calibri" w:eastAsia="Times New Roman" w:hAnsi="Calibri" w:cs="Calibri"/>
          <w:color w:val="222222"/>
          <w:lang w:val="en-US"/>
        </w:rPr>
        <w:t>data</w:t>
      </w:r>
      <w:ins w:id="56" w:author="Danilo Bzdok" w:date="2018-04-29T12:36:00Z">
        <w:r w:rsidR="00904D8D">
          <w:rPr>
            <w:rFonts w:ascii="Calibri" w:eastAsia="Times New Roman" w:hAnsi="Calibri" w:cs="Calibri"/>
            <w:color w:val="222222"/>
            <w:lang w:val="en-US"/>
          </w:rPr>
          <w:t>set</w:t>
        </w:r>
      </w:ins>
      <w:r w:rsidRPr="00904D8D">
        <w:rPr>
          <w:rFonts w:ascii="Calibri" w:eastAsia="Times New Roman" w:hAnsi="Calibri" w:cs="Calibri"/>
          <w:color w:val="222222"/>
          <w:lang w:val="en-US"/>
        </w:rPr>
        <w:t xml:space="preserve"> based on </w:t>
      </w:r>
      <w:del w:id="57" w:author="Danilo Bzdok" w:date="2018-04-29T12:36:00Z">
        <w:r w:rsidRPr="00904D8D" w:rsidDel="00904D8D">
          <w:rPr>
            <w:rFonts w:ascii="Calibri" w:eastAsia="Times New Roman" w:hAnsi="Calibri" w:cs="Calibri"/>
            <w:color w:val="222222"/>
            <w:lang w:val="en-US"/>
          </w:rPr>
          <w:delText xml:space="preserve">the </w:delText>
        </w:r>
      </w:del>
      <w:ins w:id="58" w:author="Danilo Bzdok" w:date="2018-04-29T12:36:00Z">
        <w:r w:rsidR="00904D8D">
          <w:rPr>
            <w:rFonts w:ascii="Calibri" w:eastAsia="Times New Roman" w:hAnsi="Calibri" w:cs="Calibri"/>
            <w:color w:val="222222"/>
            <w:lang w:val="en-US"/>
          </w:rPr>
          <w:t xml:space="preserve">a </w:t>
        </w:r>
      </w:ins>
      <w:ins w:id="59" w:author="Danilo Bzdok" w:date="2018-04-29T12:37:00Z">
        <w:r w:rsidR="00904D8D">
          <w:rPr>
            <w:rFonts w:ascii="Calibri" w:eastAsia="Times New Roman" w:hAnsi="Calibri" w:cs="Calibri"/>
            <w:color w:val="222222"/>
            <w:lang w:val="en-US"/>
          </w:rPr>
          <w:t>set-up</w:t>
        </w:r>
      </w:ins>
      <w:ins w:id="60" w:author="Danilo Bzdok" w:date="2018-04-29T12:36:00Z">
        <w:r w:rsidR="00904D8D">
          <w:rPr>
            <w:rFonts w:ascii="Calibri" w:eastAsia="Times New Roman" w:hAnsi="Calibri" w:cs="Calibri"/>
            <w:color w:val="222222"/>
            <w:lang w:val="en-US"/>
          </w:rPr>
          <w:t xml:space="preserve">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ins>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ins w:id="61" w:author="Danilo Bzdok" w:date="2018-04-29T12:35:00Z">
        <w:r w:rsidR="00904D8D">
          <w:rPr>
            <w:rFonts w:ascii="Calibri" w:eastAsia="Times New Roman" w:hAnsi="Calibri" w:cs="Calibri"/>
            <w:color w:val="222222"/>
            <w:lang w:val="en-US"/>
          </w:rPr>
          <w:t>,</w:t>
        </w:r>
      </w:ins>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th</w:t>
      </w:r>
      <w:ins w:id="62" w:author="Danilo Bzdok" w:date="2018-04-29T14:21:00Z">
        <w:r w:rsidR="007910F5">
          <w:rPr>
            <w:rFonts w:ascii="Calibri" w:eastAsia="Times New Roman" w:hAnsi="Calibri" w:cs="Calibri"/>
            <w:color w:val="222222"/>
            <w:lang w:val="en-US"/>
          </w:rPr>
          <w:t>e</w:t>
        </w:r>
      </w:ins>
      <w:del w:id="63" w:author="Danilo Bzdok" w:date="2018-04-29T14:21:00Z">
        <w:r w:rsidRPr="00904D8D" w:rsidDel="007910F5">
          <w:rPr>
            <w:rFonts w:ascii="Calibri" w:eastAsia="Times New Roman" w:hAnsi="Calibri" w:cs="Calibri"/>
            <w:color w:val="222222"/>
            <w:lang w:val="en-US"/>
          </w:rPr>
          <w:delText>e true</w:delText>
        </w:r>
      </w:del>
      <w:ins w:id="64" w:author="Danilo Bzdok" w:date="2018-04-29T12:37:00Z">
        <w:r w:rsidR="00904D8D">
          <w:rPr>
            <w:rFonts w:ascii="Calibri" w:eastAsia="Times New Roman" w:hAnsi="Calibri" w:cs="Calibri"/>
            <w:color w:val="222222"/>
            <w:lang w:val="en-US"/>
          </w:rPr>
          <w:t xml:space="preserve"> </w:t>
        </w:r>
      </w:ins>
      <w:ins w:id="65" w:author="Danilo Bzdok" w:date="2018-04-29T14:04:00Z">
        <w:r w:rsidR="003B7731">
          <w:rPr>
            <w:rFonts w:ascii="Calibri" w:eastAsia="Times New Roman" w:hAnsi="Calibri" w:cs="Calibri"/>
            <w:color w:val="222222"/>
            <w:lang w:val="en-US"/>
          </w:rPr>
          <w:t>fixed</w:t>
        </w:r>
      </w:ins>
      <w:r w:rsidRPr="00904D8D">
        <w:rPr>
          <w:rFonts w:ascii="Calibri" w:eastAsia="Times New Roman" w:hAnsi="Calibri" w:cs="Calibri"/>
          <w:color w:val="222222"/>
          <w:lang w:val="en-US"/>
        </w:rPr>
        <w:t xml:space="preserve"> </w:t>
      </w:r>
      <w:ins w:id="66" w:author="Danilo Bzdok" w:date="2018-04-29T14:04:00Z">
        <w:r w:rsidR="003B7731">
          <w:rPr>
            <w:rFonts w:ascii="Calibri" w:eastAsia="Times New Roman" w:hAnsi="Calibri" w:cs="Calibri"/>
            <w:color w:val="222222"/>
            <w:lang w:val="en-US"/>
          </w:rPr>
          <w:t xml:space="preserve">random </w:t>
        </w:r>
      </w:ins>
      <w:r w:rsidRPr="00904D8D">
        <w:rPr>
          <w:rFonts w:ascii="Calibri" w:eastAsia="Times New Roman" w:hAnsi="Calibri" w:cs="Calibri"/>
          <w:color w:val="222222"/>
          <w:lang w:val="en-US"/>
        </w:rPr>
        <w:t xml:space="preserve">coefficients, X is a </w:t>
      </w:r>
      <w:ins w:id="67" w:author="Danilo Bzdok" w:date="2018-04-29T12:51:00Z">
        <w:r w:rsidR="009425EB" w:rsidRPr="00904D8D">
          <w:rPr>
            <w:rFonts w:ascii="Calibri" w:eastAsia="Times New Roman" w:hAnsi="Calibri" w:cs="Calibri"/>
            <w:color w:val="222222"/>
            <w:lang w:val="en-US"/>
          </w:rPr>
          <w:t xml:space="preserve">matrix </w:t>
        </w:r>
        <w:r w:rsidR="009425EB">
          <w:rPr>
            <w:rFonts w:ascii="Calibri" w:eastAsia="Times New Roman" w:hAnsi="Calibri" w:cs="Calibri"/>
            <w:color w:val="222222"/>
            <w:lang w:val="en-US"/>
          </w:rPr>
          <w:t>with n</w:t>
        </w:r>
      </w:ins>
      <w:del w:id="68" w:author="Danilo Bzdok" w:date="2018-04-29T12:51:00Z">
        <w:r w:rsidRPr="00904D8D" w:rsidDel="009425EB">
          <w:rPr>
            <w:rFonts w:ascii="Calibri" w:eastAsia="Times New Roman" w:hAnsi="Calibri" w:cs="Calibri"/>
            <w:color w:val="222222"/>
            <w:lang w:val="en-US"/>
          </w:rPr>
          <w:delText>N</w:delText>
        </w:r>
      </w:del>
      <w:r w:rsidRPr="00904D8D">
        <w:rPr>
          <w:rFonts w:ascii="Calibri" w:eastAsia="Times New Roman" w:hAnsi="Calibri" w:cs="Calibri"/>
          <w:color w:val="222222"/>
          <w:lang w:val="en-US"/>
        </w:rPr>
        <w:t xml:space="preserve"> </w:t>
      </w:r>
      <w:del w:id="69" w:author="Danilo Bzdok" w:date="2018-04-29T12:38:00Z">
        <w:r w:rsidRPr="00904D8D" w:rsidDel="00904D8D">
          <w:rPr>
            <w:rFonts w:ascii="Calibri" w:eastAsia="Times New Roman" w:hAnsi="Calibri" w:cs="Calibri"/>
            <w:color w:val="222222"/>
            <w:lang w:val="en-US"/>
          </w:rPr>
          <w:delText xml:space="preserve">samples </w:delText>
        </w:r>
      </w:del>
      <w:ins w:id="70" w:author="Danilo Bzdok" w:date="2018-04-29T12:38:00Z">
        <w:r w:rsidR="00904D8D">
          <w:rPr>
            <w:rFonts w:ascii="Calibri" w:eastAsia="Times New Roman" w:hAnsi="Calibri" w:cs="Calibri"/>
            <w:color w:val="222222"/>
            <w:lang w:val="en-US"/>
          </w:rPr>
          <w:t xml:space="preserve">observations </w:t>
        </w:r>
      </w:ins>
      <w:ins w:id="71" w:author="Danilo Bzdok" w:date="2018-04-29T12:51:00Z">
        <w:r w:rsidR="009425EB">
          <w:rPr>
            <w:rFonts w:ascii="Calibri" w:eastAsia="Times New Roman" w:hAnsi="Calibri" w:cs="Calibri"/>
            <w:color w:val="222222"/>
            <w:lang w:val="en-US"/>
          </w:rPr>
          <w:t>and</w:t>
        </w:r>
      </w:ins>
      <w:del w:id="72" w:author="Danilo Bzdok" w:date="2018-04-29T12:51:00Z">
        <w:r w:rsidRPr="00904D8D" w:rsidDel="009425EB">
          <w:rPr>
            <w:rFonts w:ascii="Calibri" w:eastAsia="Times New Roman" w:hAnsi="Calibri" w:cs="Calibri"/>
            <w:color w:val="222222"/>
            <w:lang w:val="en-US"/>
          </w:rPr>
          <w:delText>by</w:delText>
        </w:r>
      </w:del>
      <w:r w:rsidRPr="00904D8D">
        <w:rPr>
          <w:rFonts w:ascii="Calibri" w:eastAsia="Times New Roman" w:hAnsi="Calibri" w:cs="Calibri"/>
          <w:color w:val="222222"/>
          <w:lang w:val="en-US"/>
        </w:rPr>
        <w:t xml:space="preserve"> p variables </w:t>
      </w:r>
      <w:del w:id="73" w:author="Danilo Bzdok" w:date="2018-04-29T12:51:00Z">
        <w:r w:rsidRPr="00904D8D" w:rsidDel="009425EB">
          <w:rPr>
            <w:rFonts w:ascii="Calibri" w:eastAsia="Times New Roman" w:hAnsi="Calibri" w:cs="Calibri"/>
            <w:color w:val="222222"/>
            <w:lang w:val="en-US"/>
          </w:rPr>
          <w:delText xml:space="preserve">predictor matrix initialized </w:delText>
        </w:r>
      </w:del>
      <w:r w:rsidRPr="00904D8D">
        <w:rPr>
          <w:rFonts w:ascii="Calibri" w:eastAsia="Times New Roman" w:hAnsi="Calibri" w:cs="Calibri"/>
          <w:color w:val="222222"/>
          <w:lang w:val="en-US"/>
        </w:rPr>
        <w:t xml:space="preserve">with random entries drawn from a </w:t>
      </w:r>
      <w:ins w:id="74" w:author="Danilo Bzdok" w:date="2018-04-29T14:46:00Z">
        <w:r w:rsidR="00EF36DA">
          <w:rPr>
            <w:rFonts w:ascii="Calibri" w:eastAsia="Times New Roman" w:hAnsi="Calibri" w:cs="Calibri"/>
            <w:color w:val="222222"/>
            <w:lang w:val="en-US"/>
          </w:rPr>
          <w:t xml:space="preserve">standard </w:t>
        </w:r>
      </w:ins>
      <w:r w:rsidRPr="00904D8D">
        <w:rPr>
          <w:rFonts w:ascii="Calibri" w:eastAsia="Times New Roman" w:hAnsi="Calibri" w:cs="Calibri"/>
          <w:color w:val="222222"/>
          <w:lang w:val="en-US"/>
        </w:rPr>
        <w:t xml:space="preserve">Gaussian distribution </w:t>
      </w:r>
      <m:oMath>
        <m:sSub>
          <m:sSubPr>
            <m:ctrlPr>
              <w:ins w:id="75" w:author="Danilo Bzdok" w:date="2018-04-29T12:40:00Z">
                <w:rPr>
                  <w:rFonts w:ascii="Cambria Math" w:eastAsia="Times New Roman" w:hAnsi="Cambria Math" w:cs="Calibri"/>
                  <w:i/>
                  <w:color w:val="222222"/>
                  <w:lang w:val="en-US"/>
                </w:rPr>
              </w:ins>
            </m:ctrlPr>
          </m:sSubPr>
          <m:e>
            <w:ins w:id="76" w:author="Danilo Bzdok" w:date="2018-04-29T12:40:00Z">
              <m:r>
                <m:rPr>
                  <m:scr m:val="script"/>
                </m:rPr>
                <w:rPr>
                  <w:rFonts w:ascii="Cambria Math" w:eastAsia="Times New Roman" w:hAnsi="Cambria Math" w:cs="Calibri"/>
                  <w:color w:val="222222"/>
                  <w:lang w:val="en-US"/>
                </w:rPr>
                <m:t>N</m:t>
              </m:r>
            </w:ins>
          </m:e>
          <m:sub>
            <w:ins w:id="77" w:author="Danilo Bzdok" w:date="2018-04-29T12:41:00Z">
              <m:r>
                <w:rPr>
                  <w:rFonts w:ascii="Cambria Math" w:eastAsia="Times New Roman" w:hAnsi="Cambria Math" w:cs="Calibri"/>
                  <w:color w:val="222222"/>
                  <w:lang w:val="en-US"/>
                </w:rPr>
                <m:t>(</m:t>
              </m:r>
            </w:ins>
            <w:ins w:id="78" w:author="Danilo Bzdok" w:date="2018-04-29T12:43:00Z">
              <m:r>
                <w:rPr>
                  <w:rFonts w:ascii="Cambria Math" w:eastAsia="Times New Roman" w:hAnsi="Cambria Math" w:cs="Calibri"/>
                  <w:color w:val="222222"/>
                  <w:lang w:val="en-US"/>
                </w:rPr>
                <m:t>μ=0,  σ=1</m:t>
              </m:r>
            </w:ins>
            <w:ins w:id="79" w:author="Danilo Bzdok" w:date="2018-04-29T12:41:00Z">
              <m:r>
                <w:rPr>
                  <w:rFonts w:ascii="Cambria Math" w:eastAsia="Times New Roman" w:hAnsi="Cambria Math" w:cs="Calibri"/>
                  <w:color w:val="222222"/>
                  <w:lang w:val="en-US"/>
                </w:rPr>
                <m:t>)</m:t>
              </m:r>
            </w:ins>
          </m:sub>
        </m:sSub>
      </m:oMath>
      <w:ins w:id="80" w:author="Danilo Bzdok" w:date="2018-04-29T12:38:00Z">
        <w:r w:rsidR="00904D8D">
          <w:rPr>
            <w:rFonts w:ascii="Calibri" w:eastAsia="Times New Roman" w:hAnsi="Calibri" w:cs="Calibri"/>
            <w:color w:val="222222"/>
            <w:lang w:val="en-US"/>
          </w:rPr>
          <w:t xml:space="preserve"> </w:t>
        </w:r>
      </w:ins>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ins w:id="81" w:author="Danilo Bzdok" w:date="2018-04-29T14:22:00Z">
        <w:r w:rsidR="007910F5">
          <w:rPr>
            <w:rFonts w:ascii="Calibri" w:eastAsia="Times New Roman" w:hAnsi="Calibri" w:cs="Calibri"/>
            <w:color w:val="222222"/>
            <w:lang w:val="en-US"/>
          </w:rPr>
          <w:t xml:space="preserve">denotes the </w:t>
        </w:r>
      </w:ins>
      <w:r w:rsidRPr="00904D8D">
        <w:rPr>
          <w:rFonts w:ascii="Calibri" w:eastAsia="Times New Roman" w:hAnsi="Calibri" w:cs="Calibri"/>
          <w:color w:val="222222"/>
          <w:lang w:val="en-US"/>
        </w:rPr>
        <w:t>add</w:t>
      </w:r>
      <w:ins w:id="82" w:author="Danilo Bzdok" w:date="2018-04-29T12:43:00Z">
        <w:r w:rsidR="00795501">
          <w:rPr>
            <w:rFonts w:ascii="Calibri" w:eastAsia="Times New Roman" w:hAnsi="Calibri" w:cs="Calibri"/>
            <w:color w:val="222222"/>
            <w:lang w:val="en-US"/>
          </w:rPr>
          <w:t>ed</w:t>
        </w:r>
      </w:ins>
      <w:del w:id="83" w:author="Danilo Bzdok" w:date="2018-04-29T12:43:00Z">
        <w:r w:rsidRPr="00904D8D" w:rsidDel="00795501">
          <w:rPr>
            <w:rFonts w:ascii="Calibri" w:eastAsia="Times New Roman" w:hAnsi="Calibri" w:cs="Calibri"/>
            <w:color w:val="222222"/>
            <w:lang w:val="en-US"/>
          </w:rPr>
          <w:delText>itive</w:delText>
        </w:r>
      </w:del>
      <w:r w:rsidRPr="00904D8D">
        <w:rPr>
          <w:rFonts w:ascii="Calibri" w:eastAsia="Times New Roman" w:hAnsi="Calibri" w:cs="Calibri"/>
          <w:color w:val="222222"/>
          <w:lang w:val="en-US"/>
        </w:rPr>
        <w:t xml:space="preserve"> </w:t>
      </w:r>
      <w:ins w:id="84" w:author="Danilo Bzdok" w:date="2018-04-29T12:52:00Z">
        <w:r w:rsidR="009425EB">
          <w:rPr>
            <w:rFonts w:ascii="Calibri" w:eastAsia="Times New Roman" w:hAnsi="Calibri" w:cs="Calibri"/>
            <w:color w:val="222222"/>
            <w:lang w:val="en-US"/>
          </w:rPr>
          <w:t xml:space="preserve">Gaussian </w:t>
        </w:r>
      </w:ins>
      <w:r w:rsidRPr="00904D8D">
        <w:rPr>
          <w:rFonts w:ascii="Calibri" w:eastAsia="Times New Roman" w:hAnsi="Calibri" w:cs="Calibri"/>
          <w:color w:val="222222"/>
          <w:lang w:val="en-US"/>
        </w:rPr>
        <w:t xml:space="preserve">noise. </w:t>
      </w:r>
      <w:del w:id="85" w:author="Danilo Bzdok" w:date="2018-04-29T12:46:00Z">
        <w:r w:rsidRPr="00904D8D" w:rsidDel="00D74B99">
          <w:rPr>
            <w:rFonts w:ascii="Calibri" w:eastAsia="Times New Roman" w:hAnsi="Calibri" w:cs="Calibri"/>
            <w:color w:val="222222"/>
            <w:lang w:val="en-US"/>
          </w:rPr>
          <w:delText xml:space="preserve">We then evaluated a series of LASSO models on the simulated data along a pre-specified grid of 50 different values of the regularization parameter </w:delText>
        </w:r>
        <w:r w:rsidRPr="009E4641" w:rsidDel="00D74B99">
          <w:rPr>
            <w:rFonts w:ascii="Calibri" w:eastAsia="Times New Roman" w:hAnsi="Calibri" w:cs="Calibri"/>
            <w:color w:val="222222"/>
            <w:lang w:val="en-US"/>
          </w:rPr>
          <w:sym w:font="Symbol" w:char="F06C"/>
        </w:r>
        <w:r w:rsidRPr="009E4641" w:rsidDel="00D74B99">
          <w:rPr>
            <w:rFonts w:ascii="Calibri" w:eastAsia="Times New Roman" w:hAnsi="Calibri" w:cs="Calibri"/>
            <w:color w:val="222222"/>
            <w:lang w:val="en-US"/>
          </w:rPr>
          <w:delText xml:space="preserve">. Concretely, we </w:delText>
        </w:r>
        <w:r w:rsidRPr="00904D8D" w:rsidDel="00D74B99">
          <w:rPr>
            <w:rFonts w:ascii="Calibri" w:eastAsia="Times New Roman" w:hAnsi="Calibri" w:cs="Calibri"/>
            <w:color w:val="222222"/>
            <w:lang w:val="en-US"/>
          </w:rPr>
          <w:delText>estimated the out-of-sample prediction performance of each LASSO model using cross-validation and obtained inference from hypothesis tests on its non-zero coefficients by refitting the unregularized least squares regression</w:delText>
        </w:r>
      </w:del>
      <w:ins w:id="86" w:author="Danilo Bzdok" w:date="2018-04-29T12:52:00Z">
        <w:r w:rsidR="009425EB">
          <w:rPr>
            <w:rFonts w:ascii="Calibri" w:eastAsia="Times New Roman" w:hAnsi="Calibri" w:cs="Calibri"/>
            <w:color w:val="222222"/>
            <w:lang w:val="en-US"/>
          </w:rPr>
          <w:t>Each</w:t>
        </w:r>
      </w:ins>
      <w:ins w:id="87" w:author="Danilo Bzdok" w:date="2018-04-29T12:46:00Z">
        <w:r w:rsidR="009425EB">
          <w:rPr>
            <w:rFonts w:ascii="Calibri" w:eastAsia="Times New Roman" w:hAnsi="Calibri" w:cs="Calibri"/>
            <w:color w:val="222222"/>
            <w:lang w:val="en-US"/>
          </w:rPr>
          <w:t xml:space="preserve"> dataset</w:t>
        </w:r>
      </w:ins>
      <w:ins w:id="88" w:author="Danilo Bzdok" w:date="2018-04-29T12:47:00Z">
        <w:r w:rsidR="00D74B99">
          <w:rPr>
            <w:rFonts w:ascii="Calibri" w:eastAsia="Times New Roman" w:hAnsi="Calibri" w:cs="Calibri"/>
            <w:color w:val="222222"/>
            <w:lang w:val="en-US"/>
          </w:rPr>
          <w:t xml:space="preserve"> </w:t>
        </w:r>
      </w:ins>
      <w:ins w:id="89" w:author="Danilo Bzdok" w:date="2018-04-29T12:46:00Z">
        <w:r w:rsidR="009425EB">
          <w:rPr>
            <w:rFonts w:ascii="Calibri" w:eastAsia="Times New Roman" w:hAnsi="Calibri" w:cs="Calibri"/>
            <w:color w:val="222222"/>
            <w:lang w:val="en-US"/>
          </w:rPr>
          <w:t>was fed into</w:t>
        </w:r>
      </w:ins>
      <w:ins w:id="90" w:author="Danilo Bzdok" w:date="2018-04-29T12:48:00Z">
        <w:r w:rsidR="00AB2FB9">
          <w:rPr>
            <w:rFonts w:ascii="Calibri" w:eastAsia="Times New Roman" w:hAnsi="Calibri" w:cs="Calibri"/>
            <w:color w:val="222222"/>
            <w:lang w:val="en-US"/>
          </w:rPr>
          <w:t xml:space="preserve"> linear models (cf. above) with the aim to identify significant input measures or to identify </w:t>
        </w:r>
      </w:ins>
      <w:ins w:id="91" w:author="Danilo Bzdok" w:date="2018-04-29T14:05:00Z">
        <w:r w:rsidR="003B7731">
          <w:rPr>
            <w:rFonts w:ascii="Calibri" w:eastAsia="Times New Roman" w:hAnsi="Calibri" w:cs="Calibri"/>
            <w:color w:val="222222"/>
            <w:lang w:val="en-US"/>
          </w:rPr>
          <w:t>input measures</w:t>
        </w:r>
      </w:ins>
      <w:ins w:id="92" w:author="Danilo Bzdok" w:date="2018-04-29T12:48:00Z">
        <w:r w:rsidR="00AB2FB9">
          <w:rPr>
            <w:rFonts w:ascii="Calibri" w:eastAsia="Times New Roman" w:hAnsi="Calibri" w:cs="Calibri"/>
            <w:color w:val="222222"/>
            <w:lang w:val="en-US"/>
          </w:rPr>
          <w:t xml:space="preserve"> most useful for accurate predictions on new observations</w:t>
        </w:r>
      </w:ins>
      <w:r w:rsidRPr="00904D8D">
        <w:rPr>
          <w:rFonts w:ascii="Calibri" w:eastAsia="Times New Roman" w:hAnsi="Calibri" w:cs="Calibri"/>
          <w:color w:val="222222"/>
          <w:lang w:val="en-US"/>
        </w:rPr>
        <w:t xml:space="preserve">. To </w:t>
      </w:r>
      <w:ins w:id="93" w:author="Danilo Bzdok" w:date="2018-04-29T14:23:00Z">
        <w:r w:rsidR="007910F5">
          <w:rPr>
            <w:rFonts w:ascii="Calibri" w:eastAsia="Times New Roman" w:hAnsi="Calibri" w:cs="Calibri"/>
            <w:color w:val="222222"/>
            <w:lang w:val="en-US"/>
          </w:rPr>
          <w:t xml:space="preserve">allow </w:t>
        </w:r>
      </w:ins>
      <w:del w:id="94" w:author="Danilo Bzdok" w:date="2018-04-29T12:50:00Z">
        <w:r w:rsidRPr="00904D8D" w:rsidDel="00AB2FB9">
          <w:rPr>
            <w:rFonts w:ascii="Calibri" w:eastAsia="Times New Roman" w:hAnsi="Calibri" w:cs="Calibri"/>
            <w:color w:val="222222"/>
            <w:lang w:val="en-US"/>
          </w:rPr>
          <w:delText xml:space="preserve">disentangle </w:delText>
        </w:r>
      </w:del>
      <w:ins w:id="95" w:author="Danilo Bzdok" w:date="2018-04-29T14:23:00Z">
        <w:r w:rsidR="007910F5">
          <w:rPr>
            <w:rFonts w:ascii="Calibri" w:eastAsia="Times New Roman" w:hAnsi="Calibri" w:cs="Calibri"/>
            <w:color w:val="222222"/>
            <w:lang w:val="en-US"/>
          </w:rPr>
          <w:t>sharpening the distinction</w:t>
        </w:r>
      </w:ins>
      <w:del w:id="96" w:author="Danilo Bzdok" w:date="2018-04-29T14:23:00Z">
        <w:r w:rsidRPr="00904D8D" w:rsidDel="007910F5">
          <w:rPr>
            <w:rFonts w:ascii="Calibri" w:eastAsia="Times New Roman" w:hAnsi="Calibri" w:cs="Calibri"/>
            <w:color w:val="222222"/>
            <w:lang w:val="en-US"/>
          </w:rPr>
          <w:delText xml:space="preserve">the </w:delText>
        </w:r>
      </w:del>
      <w:del w:id="97" w:author="Danilo Bzdok" w:date="2018-04-29T12:54:00Z">
        <w:r w:rsidRPr="00904D8D" w:rsidDel="00157802">
          <w:rPr>
            <w:rFonts w:ascii="Calibri" w:eastAsia="Times New Roman" w:hAnsi="Calibri" w:cs="Calibri"/>
            <w:color w:val="222222"/>
            <w:lang w:val="en-US"/>
          </w:rPr>
          <w:delText xml:space="preserve">impact of </w:delText>
        </w:r>
      </w:del>
      <w:del w:id="98" w:author="Danilo Bzdok" w:date="2018-04-29T14:23:00Z">
        <w:r w:rsidRPr="00904D8D" w:rsidDel="007910F5">
          <w:rPr>
            <w:rFonts w:ascii="Calibri" w:eastAsia="Times New Roman" w:hAnsi="Calibri" w:cs="Calibri"/>
            <w:color w:val="222222"/>
            <w:lang w:val="en-US"/>
          </w:rPr>
          <w:delText xml:space="preserve">factors </w:delText>
        </w:r>
      </w:del>
      <w:del w:id="99" w:author="Danilo Bzdok" w:date="2018-04-29T12:56:00Z">
        <w:r w:rsidRPr="00904D8D" w:rsidDel="00157802">
          <w:rPr>
            <w:rFonts w:ascii="Calibri" w:eastAsia="Times New Roman" w:hAnsi="Calibri" w:cs="Calibri"/>
            <w:color w:val="222222"/>
            <w:lang w:val="en-US"/>
          </w:rPr>
          <w:delText xml:space="preserve">that </w:delText>
        </w:r>
      </w:del>
      <w:del w:id="100" w:author="Danilo Bzdok" w:date="2018-04-29T12:55:00Z">
        <w:r w:rsidRPr="00904D8D" w:rsidDel="00157802">
          <w:rPr>
            <w:rFonts w:ascii="Calibri" w:eastAsia="Times New Roman" w:hAnsi="Calibri" w:cs="Calibri"/>
            <w:color w:val="222222"/>
            <w:lang w:val="en-US"/>
          </w:rPr>
          <w:delText>may in practice determine the relationship between</w:delText>
        </w:r>
      </w:del>
      <w:ins w:id="101" w:author="Danilo Bzdok" w:date="2018-04-29T12:55:00Z">
        <w:r w:rsidR="00157802">
          <w:rPr>
            <w:rFonts w:ascii="Calibri" w:eastAsia="Times New Roman" w:hAnsi="Calibri" w:cs="Calibri"/>
            <w:color w:val="222222"/>
            <w:lang w:val="en-US"/>
          </w:rPr>
          <w:t xml:space="preserve"> between</w:t>
        </w:r>
      </w:ins>
      <w:r w:rsidRPr="00904D8D">
        <w:rPr>
          <w:rFonts w:ascii="Calibri" w:eastAsia="Times New Roman" w:hAnsi="Calibri" w:cs="Calibri"/>
          <w:color w:val="222222"/>
          <w:lang w:val="en-US"/>
        </w:rPr>
        <w:t xml:space="preserve"> </w:t>
      </w:r>
      <w:del w:id="102" w:author="Danilo Bzdok" w:date="2018-04-29T12:56:00Z">
        <w:r w:rsidRPr="00904D8D" w:rsidDel="00157802">
          <w:rPr>
            <w:rFonts w:ascii="Calibri" w:eastAsia="Times New Roman" w:hAnsi="Calibri" w:cs="Calibri"/>
            <w:color w:val="222222"/>
            <w:lang w:val="en-US"/>
          </w:rPr>
          <w:delText xml:space="preserve">prediction and </w:delText>
        </w:r>
      </w:del>
      <w:del w:id="103" w:author="Danilo Bzdok" w:date="2018-04-29T14:16:00Z">
        <w:r w:rsidRPr="00904D8D" w:rsidDel="001B0CD9">
          <w:rPr>
            <w:rFonts w:ascii="Calibri" w:eastAsia="Times New Roman" w:hAnsi="Calibri" w:cs="Calibri"/>
            <w:color w:val="222222"/>
            <w:lang w:val="en-US"/>
          </w:rPr>
          <w:delText>inference</w:delText>
        </w:r>
      </w:del>
      <w:ins w:id="104" w:author="Danilo Bzdok" w:date="2018-04-29T14:16:00Z">
        <w:r w:rsidR="001B0CD9">
          <w:rPr>
            <w:rFonts w:ascii="Calibri" w:eastAsia="Times New Roman" w:hAnsi="Calibri" w:cs="Calibri"/>
            <w:color w:val="222222"/>
            <w:lang w:val="en-US"/>
          </w:rPr>
          <w:t>explanatory</w:t>
        </w:r>
      </w:ins>
      <w:ins w:id="105" w:author="Danilo Bzdok" w:date="2018-04-29T12:56:00Z">
        <w:r w:rsidR="001B0CD9">
          <w:rPr>
            <w:rFonts w:ascii="Calibri" w:eastAsia="Times New Roman" w:hAnsi="Calibri" w:cs="Calibri"/>
            <w:color w:val="222222"/>
            <w:lang w:val="en-US"/>
          </w:rPr>
          <w:t xml:space="preserve"> and predictive</w:t>
        </w:r>
        <w:r w:rsidR="00157802">
          <w:rPr>
            <w:rFonts w:ascii="Calibri" w:eastAsia="Times New Roman" w:hAnsi="Calibri" w:cs="Calibri"/>
            <w:color w:val="222222"/>
            <w:lang w:val="en-US"/>
          </w:rPr>
          <w:t xml:space="preserve"> approaches</w:t>
        </w:r>
      </w:ins>
      <w:ins w:id="106" w:author="Danilo Bzdok" w:date="2018-04-29T15:13:00Z">
        <w:r w:rsidR="001809D8">
          <w:rPr>
            <w:rFonts w:ascii="Calibri" w:eastAsia="Times New Roman" w:hAnsi="Calibri" w:cs="Calibri"/>
            <w:color w:val="222222"/>
            <w:lang w:val="en-US"/>
          </w:rPr>
          <w:t xml:space="preserve"> in general</w:t>
        </w:r>
      </w:ins>
      <w:r w:rsidRPr="00904D8D">
        <w:rPr>
          <w:rFonts w:ascii="Calibri" w:eastAsia="Times New Roman" w:hAnsi="Calibri" w:cs="Calibri"/>
          <w:color w:val="222222"/>
          <w:lang w:val="en-US"/>
        </w:rPr>
        <w:t xml:space="preserve">, we systematically varied </w:t>
      </w:r>
      <w:ins w:id="107" w:author="Danilo Bzdok" w:date="2018-04-29T14:06:00Z">
        <w:r w:rsidR="009F5442">
          <w:rPr>
            <w:rFonts w:ascii="Calibri" w:eastAsia="Times New Roman" w:hAnsi="Calibri" w:cs="Calibri"/>
            <w:color w:val="222222"/>
            <w:lang w:val="en-US"/>
          </w:rPr>
          <w:t xml:space="preserve">distinct </w:t>
        </w:r>
      </w:ins>
      <w:ins w:id="108" w:author="Danilo Bzdok" w:date="2018-04-29T12:57:00Z">
        <w:r w:rsidR="00157802">
          <w:rPr>
            <w:rFonts w:ascii="Calibri" w:eastAsia="Times New Roman" w:hAnsi="Calibri" w:cs="Calibri"/>
            <w:color w:val="222222"/>
            <w:lang w:val="en-US"/>
          </w:rPr>
          <w:t>aspects of the data-generating process</w:t>
        </w:r>
      </w:ins>
      <w:del w:id="109" w:author="Danilo Bzdok" w:date="2018-04-29T12:57:00Z">
        <w:r w:rsidRPr="00904D8D" w:rsidDel="00157802">
          <w:rPr>
            <w:rFonts w:ascii="Calibri" w:eastAsia="Times New Roman" w:hAnsi="Calibri" w:cs="Calibri"/>
            <w:color w:val="222222"/>
            <w:lang w:val="en-US"/>
          </w:rPr>
          <w:delText>several aspects of the predictor matrix, the true coefficients and the noise in the data generating model</w:delText>
        </w:r>
      </w:del>
      <w:r w:rsidRPr="00904D8D">
        <w:rPr>
          <w:rFonts w:ascii="Calibri" w:eastAsia="Times New Roman" w:hAnsi="Calibri" w:cs="Calibri"/>
          <w:color w:val="222222"/>
          <w:lang w:val="en-US"/>
        </w:rPr>
        <w:t>.</w:t>
      </w:r>
    </w:p>
    <w:p w14:paraId="571DD3A2" w14:textId="0EB38674" w:rsidR="004A4C6D" w:rsidRPr="00904D8D" w:rsidRDefault="00ED5EC8" w:rsidP="00904D8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110" w:author="Danilo Bzdok" w:date="2018-04-29T12:30:00Z">
            <w:rPr>
              <w:rFonts w:ascii="Calibri" w:eastAsia="Times New Roman" w:hAnsi="Calibri" w:cs="Calibri"/>
              <w:color w:val="222222"/>
            </w:rPr>
          </w:rPrChange>
        </w:rPr>
        <w:pPrChange w:id="111"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112" w:author="Danilo Bzdok" w:date="2018-04-29T12:30:00Z">
            <w:rPr>
              <w:rFonts w:ascii="Calibri" w:eastAsia="Times New Roman" w:hAnsi="Calibri" w:cs="Calibri"/>
              <w:color w:val="222222"/>
              <w:u w:val="single"/>
            </w:rPr>
          </w:rPrChange>
        </w:rPr>
        <w:t>Model violations</w:t>
      </w:r>
      <w:r w:rsidR="004A4C6D" w:rsidRPr="00904D8D">
        <w:rPr>
          <w:rFonts w:ascii="Calibri" w:eastAsia="Times New Roman" w:hAnsi="Calibri" w:cs="Calibri"/>
          <w:b/>
          <w:color w:val="222222"/>
          <w:sz w:val="24"/>
          <w:szCs w:val="24"/>
          <w:u w:val="single"/>
          <w:rPrChange w:id="113" w:author="Danilo Bzdok" w:date="2018-04-29T12:30:00Z">
            <w:rPr>
              <w:rFonts w:ascii="Calibri" w:eastAsia="Times New Roman" w:hAnsi="Calibri" w:cs="Calibri"/>
              <w:b/>
              <w:color w:val="222222"/>
              <w:u w:val="single"/>
            </w:rPr>
          </w:rPrChange>
        </w:rPr>
        <w:t>:</w:t>
      </w:r>
      <w:r w:rsidRPr="00904D8D">
        <w:rPr>
          <w:rFonts w:ascii="Calibri" w:eastAsia="Times New Roman" w:hAnsi="Calibri" w:cs="Calibri"/>
          <w:b/>
          <w:i/>
          <w:color w:val="222222"/>
          <w:sz w:val="24"/>
          <w:szCs w:val="24"/>
          <w:rPrChange w:id="114" w:author="Danilo Bzdok" w:date="2018-04-29T12:30:00Z">
            <w:rPr>
              <w:rFonts w:ascii="Calibri" w:eastAsia="Times New Roman" w:hAnsi="Calibri" w:cs="Calibri"/>
              <w:b/>
              <w:i/>
              <w:color w:val="222222"/>
            </w:rPr>
          </w:rPrChange>
        </w:rPr>
        <w:t xml:space="preserve"> </w:t>
      </w:r>
      <w:r w:rsidRPr="00904D8D">
        <w:rPr>
          <w:rFonts w:ascii="Calibri" w:eastAsia="Times New Roman" w:hAnsi="Calibri" w:cs="Calibri"/>
          <w:color w:val="222222"/>
          <w:sz w:val="24"/>
          <w:szCs w:val="24"/>
          <w:rPrChange w:id="115" w:author="Danilo Bzdok" w:date="2018-04-29T12:30:00Z">
            <w:rPr>
              <w:rFonts w:ascii="Calibri" w:eastAsia="Times New Roman" w:hAnsi="Calibri" w:cs="Calibri"/>
              <w:color w:val="222222"/>
            </w:rPr>
          </w:rPrChange>
        </w:rPr>
        <w:t xml:space="preserve">To </w:t>
      </w:r>
      <w:del w:id="116" w:author="Danilo Bzdok" w:date="2018-04-29T15:02:00Z">
        <w:r w:rsidRPr="00904D8D" w:rsidDel="002140FE">
          <w:rPr>
            <w:rFonts w:ascii="Calibri" w:eastAsia="Times New Roman" w:hAnsi="Calibri" w:cs="Calibri"/>
            <w:color w:val="222222"/>
            <w:sz w:val="24"/>
            <w:szCs w:val="24"/>
            <w:rPrChange w:id="117" w:author="Danilo Bzdok" w:date="2018-04-29T12:30:00Z">
              <w:rPr>
                <w:rFonts w:ascii="Calibri" w:eastAsia="Times New Roman" w:hAnsi="Calibri" w:cs="Calibri"/>
                <w:color w:val="222222"/>
              </w:rPr>
            </w:rPrChange>
          </w:rPr>
          <w:delText>better understand</w:delText>
        </w:r>
      </w:del>
      <w:ins w:id="118" w:author="Danilo Bzdok" w:date="2018-04-29T15:02:00Z">
        <w:r w:rsidR="002140FE">
          <w:rPr>
            <w:rFonts w:ascii="Calibri" w:eastAsia="Times New Roman" w:hAnsi="Calibri" w:cs="Calibri"/>
            <w:color w:val="222222"/>
            <w:sz w:val="24"/>
            <w:szCs w:val="24"/>
          </w:rPr>
          <w:t>examine more closely</w:t>
        </w:r>
      </w:ins>
      <w:r w:rsidRPr="00904D8D">
        <w:rPr>
          <w:rFonts w:ascii="Calibri" w:eastAsia="Times New Roman" w:hAnsi="Calibri" w:cs="Calibri"/>
          <w:color w:val="222222"/>
          <w:sz w:val="24"/>
          <w:szCs w:val="24"/>
          <w:rPrChange w:id="119" w:author="Danilo Bzdok" w:date="2018-04-29T12:30:00Z">
            <w:rPr>
              <w:rFonts w:ascii="Calibri" w:eastAsia="Times New Roman" w:hAnsi="Calibri" w:cs="Calibri"/>
              <w:color w:val="222222"/>
            </w:rPr>
          </w:rPrChange>
        </w:rPr>
        <w:t xml:space="preserve"> how inference and prediction </w:t>
      </w:r>
      <w:del w:id="120" w:author="Danilo Bzdok" w:date="2018-04-29T12:57:00Z">
        <w:r w:rsidRPr="00904D8D" w:rsidDel="00157802">
          <w:rPr>
            <w:rFonts w:ascii="Calibri" w:eastAsia="Times New Roman" w:hAnsi="Calibri" w:cs="Calibri"/>
            <w:color w:val="222222"/>
            <w:sz w:val="24"/>
            <w:szCs w:val="24"/>
            <w:rPrChange w:id="121" w:author="Danilo Bzdok" w:date="2018-04-29T12:30:00Z">
              <w:rPr>
                <w:rFonts w:ascii="Calibri" w:eastAsia="Times New Roman" w:hAnsi="Calibri" w:cs="Calibri"/>
                <w:color w:val="222222"/>
              </w:rPr>
            </w:rPrChange>
          </w:rPr>
          <w:delText xml:space="preserve">evolve </w:delText>
        </w:r>
      </w:del>
      <w:ins w:id="122" w:author="Danilo Bzdok" w:date="2018-04-29T12:57:00Z">
        <w:r w:rsidR="00157802">
          <w:rPr>
            <w:rFonts w:ascii="Calibri" w:eastAsia="Times New Roman" w:hAnsi="Calibri" w:cs="Calibri"/>
            <w:color w:val="222222"/>
            <w:sz w:val="24"/>
            <w:szCs w:val="24"/>
          </w:rPr>
          <w:t>behave</w:t>
        </w:r>
        <w:r w:rsidR="00157802" w:rsidRPr="00904D8D">
          <w:rPr>
            <w:rFonts w:ascii="Calibri" w:eastAsia="Times New Roman" w:hAnsi="Calibri" w:cs="Calibri"/>
            <w:color w:val="222222"/>
            <w:sz w:val="24"/>
            <w:szCs w:val="24"/>
            <w:rPrChange w:id="123" w:author="Danilo Bzdok" w:date="2018-04-29T12:30:00Z">
              <w:rPr>
                <w:rFonts w:ascii="Calibri" w:eastAsia="Times New Roman" w:hAnsi="Calibri" w:cs="Calibri"/>
                <w:color w:val="222222"/>
              </w:rPr>
            </w:rPrChange>
          </w:rPr>
          <w:t xml:space="preserve"> </w:t>
        </w:r>
      </w:ins>
      <w:r w:rsidRPr="00904D8D">
        <w:rPr>
          <w:rFonts w:ascii="Calibri" w:eastAsia="Times New Roman" w:hAnsi="Calibri" w:cs="Calibri"/>
          <w:color w:val="222222"/>
          <w:sz w:val="24"/>
          <w:szCs w:val="24"/>
          <w:rPrChange w:id="124" w:author="Danilo Bzdok" w:date="2018-04-29T12:30:00Z">
            <w:rPr>
              <w:rFonts w:ascii="Calibri" w:eastAsia="Times New Roman" w:hAnsi="Calibri" w:cs="Calibri"/>
              <w:color w:val="222222"/>
            </w:rPr>
          </w:rPrChange>
        </w:rPr>
        <w:t xml:space="preserve">when the </w:t>
      </w:r>
      <w:del w:id="125" w:author="Danilo Bzdok" w:date="2018-04-29T12:58:00Z">
        <w:r w:rsidRPr="00904D8D" w:rsidDel="00157802">
          <w:rPr>
            <w:rFonts w:ascii="Calibri" w:eastAsia="Times New Roman" w:hAnsi="Calibri" w:cs="Calibri"/>
            <w:color w:val="222222"/>
            <w:sz w:val="24"/>
            <w:szCs w:val="24"/>
            <w:rPrChange w:id="126" w:author="Danilo Bzdok" w:date="2018-04-29T12:30:00Z">
              <w:rPr>
                <w:rFonts w:ascii="Calibri" w:eastAsia="Times New Roman" w:hAnsi="Calibri" w:cs="Calibri"/>
                <w:color w:val="222222"/>
              </w:rPr>
            </w:rPrChange>
          </w:rPr>
          <w:delText xml:space="preserve">data generating mechanism is not accounted for by the predictive </w:delText>
        </w:r>
      </w:del>
      <w:ins w:id="127" w:author="Danilo Bzdok" w:date="2018-04-29T12:58:00Z">
        <w:r w:rsidR="00157802">
          <w:rPr>
            <w:rFonts w:ascii="Calibri" w:eastAsia="Times New Roman" w:hAnsi="Calibri" w:cs="Calibri"/>
            <w:color w:val="222222"/>
            <w:sz w:val="24"/>
            <w:szCs w:val="24"/>
          </w:rPr>
          <w:t xml:space="preserve">linear </w:t>
        </w:r>
      </w:ins>
      <w:r w:rsidRPr="00904D8D">
        <w:rPr>
          <w:rFonts w:ascii="Calibri" w:eastAsia="Times New Roman" w:hAnsi="Calibri" w:cs="Calibri"/>
          <w:color w:val="222222"/>
          <w:sz w:val="24"/>
          <w:szCs w:val="24"/>
          <w:rPrChange w:id="128" w:author="Danilo Bzdok" w:date="2018-04-29T12:30:00Z">
            <w:rPr>
              <w:rFonts w:ascii="Calibri" w:eastAsia="Times New Roman" w:hAnsi="Calibri" w:cs="Calibri"/>
              <w:color w:val="222222"/>
            </w:rPr>
          </w:rPrChange>
        </w:rPr>
        <w:t>model</w:t>
      </w:r>
      <w:ins w:id="129" w:author="Danilo Bzdok" w:date="2018-04-29T12:58:00Z">
        <w:r w:rsidR="00157802">
          <w:rPr>
            <w:rFonts w:ascii="Calibri" w:eastAsia="Times New Roman" w:hAnsi="Calibri" w:cs="Calibri"/>
            <w:color w:val="222222"/>
            <w:sz w:val="24"/>
            <w:szCs w:val="24"/>
          </w:rPr>
          <w:t xml:space="preserve"> </w:t>
        </w:r>
      </w:ins>
      <w:ins w:id="130" w:author="Danilo Bzdok" w:date="2018-04-29T14:07:00Z">
        <w:r w:rsidR="009F5442">
          <w:rPr>
            <w:rFonts w:ascii="Calibri" w:eastAsia="Times New Roman" w:hAnsi="Calibri" w:cs="Calibri"/>
            <w:color w:val="222222"/>
            <w:sz w:val="24"/>
            <w:szCs w:val="24"/>
          </w:rPr>
          <w:t>is known not to</w:t>
        </w:r>
      </w:ins>
      <w:ins w:id="131" w:author="Danilo Bzdok" w:date="2018-04-29T12:58:00Z">
        <w:r w:rsidR="00157802">
          <w:rPr>
            <w:rFonts w:ascii="Calibri" w:eastAsia="Times New Roman" w:hAnsi="Calibri" w:cs="Calibri"/>
            <w:color w:val="222222"/>
            <w:sz w:val="24"/>
            <w:szCs w:val="24"/>
          </w:rPr>
          <w:t xml:space="preserve"> capture how the data came about</w:t>
        </w:r>
      </w:ins>
      <w:r w:rsidRPr="00904D8D">
        <w:rPr>
          <w:rFonts w:ascii="Calibri" w:eastAsia="Times New Roman" w:hAnsi="Calibri" w:cs="Calibri"/>
          <w:color w:val="222222"/>
          <w:sz w:val="24"/>
          <w:szCs w:val="24"/>
          <w:rPrChange w:id="132" w:author="Danilo Bzdok" w:date="2018-04-29T12:30:00Z">
            <w:rPr>
              <w:rFonts w:ascii="Calibri" w:eastAsia="Times New Roman" w:hAnsi="Calibri" w:cs="Calibri"/>
              <w:color w:val="222222"/>
            </w:rPr>
          </w:rPrChange>
        </w:rPr>
        <w:t xml:space="preserve">, we introduced </w:t>
      </w:r>
      <w:del w:id="133" w:author="Danilo Bzdok" w:date="2018-04-29T12:59:00Z">
        <w:r w:rsidRPr="00904D8D" w:rsidDel="00157802">
          <w:rPr>
            <w:rFonts w:ascii="Calibri" w:eastAsia="Times New Roman" w:hAnsi="Calibri" w:cs="Calibri"/>
            <w:color w:val="222222"/>
            <w:sz w:val="24"/>
            <w:szCs w:val="24"/>
            <w:rPrChange w:id="134" w:author="Danilo Bzdok" w:date="2018-04-29T12:30:00Z">
              <w:rPr>
                <w:rFonts w:ascii="Calibri" w:eastAsia="Times New Roman" w:hAnsi="Calibri" w:cs="Calibri"/>
                <w:color w:val="222222"/>
              </w:rPr>
            </w:rPrChange>
          </w:rPr>
          <w:delText xml:space="preserve">significant model violations </w:delText>
        </w:r>
      </w:del>
      <w:del w:id="135" w:author="Danilo Bzdok" w:date="2018-04-29T14:08:00Z">
        <w:r w:rsidRPr="00904D8D" w:rsidDel="009F5442">
          <w:rPr>
            <w:rFonts w:ascii="Calibri" w:eastAsia="Times New Roman" w:hAnsi="Calibri" w:cs="Calibri"/>
            <w:color w:val="222222"/>
            <w:sz w:val="24"/>
            <w:szCs w:val="24"/>
            <w:rPrChange w:id="136" w:author="Danilo Bzdok" w:date="2018-04-29T12:30:00Z">
              <w:rPr>
                <w:rFonts w:ascii="Calibri" w:eastAsia="Times New Roman" w:hAnsi="Calibri" w:cs="Calibri"/>
                <w:color w:val="222222"/>
              </w:rPr>
            </w:rPrChange>
          </w:rPr>
          <w:delText xml:space="preserve">through </w:delText>
        </w:r>
      </w:del>
      <w:r w:rsidRPr="00904D8D">
        <w:rPr>
          <w:rFonts w:ascii="Calibri" w:eastAsia="Times New Roman" w:hAnsi="Calibri" w:cs="Calibri"/>
          <w:color w:val="222222"/>
          <w:sz w:val="24"/>
          <w:szCs w:val="24"/>
          <w:rPrChange w:id="137" w:author="Danilo Bzdok" w:date="2018-04-29T12:30:00Z">
            <w:rPr>
              <w:rFonts w:ascii="Calibri" w:eastAsia="Times New Roman" w:hAnsi="Calibri" w:cs="Calibri"/>
              <w:color w:val="222222"/>
            </w:rPr>
          </w:rPrChange>
        </w:rPr>
        <w:t>pathological transformations on 50</w:t>
      </w:r>
      <w:ins w:id="138" w:author="Danilo Bzdok" w:date="2018-04-29T14:08:00Z">
        <w:r w:rsidR="009F544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139" w:author="Danilo Bzdok" w:date="2018-04-29T12:30:00Z">
            <w:rPr>
              <w:rFonts w:ascii="Calibri" w:eastAsia="Times New Roman" w:hAnsi="Calibri" w:cs="Calibri"/>
              <w:color w:val="222222"/>
            </w:rPr>
          </w:rPrChange>
        </w:rPr>
        <w:t xml:space="preserve"> </w:t>
      </w:r>
      <w:del w:id="140" w:author="Danilo Bzdok" w:date="2018-04-29T14:08:00Z">
        <w:r w:rsidRPr="00904D8D" w:rsidDel="009F5442">
          <w:rPr>
            <w:rFonts w:ascii="Calibri" w:eastAsia="Times New Roman" w:hAnsi="Calibri" w:cs="Calibri"/>
            <w:color w:val="222222"/>
            <w:sz w:val="24"/>
            <w:szCs w:val="24"/>
            <w:rPrChange w:id="141" w:author="Danilo Bzdok" w:date="2018-04-29T12:30:00Z">
              <w:rPr>
                <w:rFonts w:ascii="Calibri" w:eastAsia="Times New Roman" w:hAnsi="Calibri" w:cs="Calibri"/>
                <w:color w:val="222222"/>
              </w:rPr>
            </w:rPrChange>
          </w:rPr>
          <w:delText xml:space="preserve">percent </w:delText>
        </w:r>
      </w:del>
      <w:r w:rsidRPr="00904D8D">
        <w:rPr>
          <w:rFonts w:ascii="Calibri" w:eastAsia="Times New Roman" w:hAnsi="Calibri" w:cs="Calibri"/>
          <w:color w:val="222222"/>
          <w:sz w:val="24"/>
          <w:szCs w:val="24"/>
          <w:rPrChange w:id="142" w:author="Danilo Bzdok" w:date="2018-04-29T12:30:00Z">
            <w:rPr>
              <w:rFonts w:ascii="Calibri" w:eastAsia="Times New Roman" w:hAnsi="Calibri" w:cs="Calibri"/>
              <w:color w:val="222222"/>
            </w:rPr>
          </w:rPrChange>
        </w:rPr>
        <w:t xml:space="preserve">of the relevant variables </w:t>
      </w:r>
      <w:del w:id="143" w:author="Danilo Bzdok" w:date="2018-04-29T12:59:00Z">
        <w:r w:rsidRPr="00904D8D" w:rsidDel="00157802">
          <w:rPr>
            <w:rFonts w:ascii="Calibri" w:eastAsia="Times New Roman" w:hAnsi="Calibri" w:cs="Calibri"/>
            <w:color w:val="222222"/>
            <w:sz w:val="24"/>
            <w:szCs w:val="24"/>
            <w:rPrChange w:id="144" w:author="Danilo Bzdok" w:date="2018-04-29T12:30:00Z">
              <w:rPr>
                <w:rFonts w:ascii="Calibri" w:eastAsia="Times New Roman" w:hAnsi="Calibri" w:cs="Calibri"/>
                <w:color w:val="222222"/>
              </w:rPr>
            </w:rPrChange>
          </w:rPr>
          <w:delText>of the</w:delText>
        </w:r>
      </w:del>
      <w:ins w:id="145" w:author="Danilo Bzdok" w:date="2018-04-29T12:59:00Z">
        <w:r w:rsidR="00157802">
          <w:rPr>
            <w:rFonts w:ascii="Calibri" w:eastAsia="Times New Roman" w:hAnsi="Calibri" w:cs="Calibri"/>
            <w:color w:val="222222"/>
            <w:sz w:val="24"/>
            <w:szCs w:val="24"/>
          </w:rPr>
          <w:t>in</w:t>
        </w:r>
      </w:ins>
      <w:r w:rsidRPr="00904D8D">
        <w:rPr>
          <w:rFonts w:ascii="Calibri" w:eastAsia="Times New Roman" w:hAnsi="Calibri" w:cs="Calibri"/>
          <w:color w:val="222222"/>
          <w:sz w:val="24"/>
          <w:szCs w:val="24"/>
          <w:rPrChange w:id="146" w:author="Danilo Bzdok" w:date="2018-04-29T12:30:00Z">
            <w:rPr>
              <w:rFonts w:ascii="Calibri" w:eastAsia="Times New Roman" w:hAnsi="Calibri" w:cs="Calibri"/>
              <w:color w:val="222222"/>
            </w:rPr>
          </w:rPrChange>
        </w:rPr>
        <w:t xml:space="preserve"> </w:t>
      </w:r>
      <w:r w:rsidRPr="00306066">
        <w:rPr>
          <w:rFonts w:ascii="Calibri" w:eastAsia="Times New Roman" w:hAnsi="Calibri" w:cs="Calibri"/>
          <w:i/>
          <w:color w:val="222222"/>
          <w:sz w:val="24"/>
          <w:szCs w:val="24"/>
          <w:rPrChange w:id="147" w:author="Danilo Bzdok" w:date="2018-04-29T13:07:00Z">
            <w:rPr>
              <w:rFonts w:ascii="Calibri" w:eastAsia="Times New Roman" w:hAnsi="Calibri" w:cs="Calibri"/>
              <w:color w:val="222222"/>
            </w:rPr>
          </w:rPrChange>
        </w:rPr>
        <w:t>X</w:t>
      </w:r>
      <w:del w:id="148" w:author="Danilo Bzdok" w:date="2018-04-29T12:59:00Z">
        <w:r w:rsidRPr="00904D8D" w:rsidDel="00157802">
          <w:rPr>
            <w:rFonts w:ascii="Calibri" w:eastAsia="Times New Roman" w:hAnsi="Calibri" w:cs="Calibri"/>
            <w:color w:val="222222"/>
            <w:sz w:val="24"/>
            <w:szCs w:val="24"/>
            <w:rPrChange w:id="149" w:author="Danilo Bzdok" w:date="2018-04-29T12:30:00Z">
              <w:rPr>
                <w:rFonts w:ascii="Calibri" w:eastAsia="Times New Roman" w:hAnsi="Calibri" w:cs="Calibri"/>
                <w:color w:val="222222"/>
              </w:rPr>
            </w:rPrChange>
          </w:rPr>
          <w:delText xml:space="preserve"> matrix</w:delText>
        </w:r>
      </w:del>
      <w:r w:rsidRPr="00904D8D">
        <w:rPr>
          <w:rFonts w:ascii="Calibri" w:eastAsia="Times New Roman" w:hAnsi="Calibri" w:cs="Calibri"/>
          <w:color w:val="222222"/>
          <w:sz w:val="24"/>
          <w:szCs w:val="24"/>
          <w:rPrChange w:id="150" w:author="Danilo Bzdok" w:date="2018-04-29T12:30:00Z">
            <w:rPr>
              <w:rFonts w:ascii="Calibri" w:eastAsia="Times New Roman" w:hAnsi="Calibri" w:cs="Calibri"/>
              <w:color w:val="222222"/>
            </w:rPr>
          </w:rPrChange>
        </w:rPr>
        <w:t xml:space="preserve">. </w:t>
      </w:r>
      <w:del w:id="151" w:author="Danilo Bzdok" w:date="2018-04-29T13:00:00Z">
        <w:r w:rsidRPr="00904D8D" w:rsidDel="00157802">
          <w:rPr>
            <w:rFonts w:ascii="Calibri" w:eastAsia="Times New Roman" w:hAnsi="Calibri" w:cs="Calibri"/>
            <w:color w:val="222222"/>
            <w:sz w:val="24"/>
            <w:szCs w:val="24"/>
            <w:rPrChange w:id="152" w:author="Danilo Bzdok" w:date="2018-04-29T12:30:00Z">
              <w:rPr>
                <w:rFonts w:ascii="Calibri" w:eastAsia="Times New Roman" w:hAnsi="Calibri" w:cs="Calibri"/>
                <w:color w:val="222222"/>
              </w:rPr>
            </w:rPrChange>
          </w:rPr>
          <w:delText>Among those we considered</w:delText>
        </w:r>
      </w:del>
      <w:ins w:id="153" w:author="Danilo Bzdok" w:date="2018-04-29T13:00:00Z">
        <w:r w:rsidR="00157802">
          <w:rPr>
            <w:rFonts w:ascii="Calibri" w:eastAsia="Times New Roman" w:hAnsi="Calibri" w:cs="Calibri"/>
            <w:color w:val="222222"/>
            <w:sz w:val="24"/>
            <w:szCs w:val="24"/>
          </w:rPr>
          <w:t xml:space="preserve"> </w:t>
        </w:r>
      </w:ins>
      <w:ins w:id="154" w:author="Danilo Bzdok" w:date="2018-04-29T14:08:00Z">
        <w:r w:rsidR="009F5442">
          <w:rPr>
            <w:rFonts w:ascii="Calibri" w:eastAsia="Times New Roman" w:hAnsi="Calibri" w:cs="Calibri"/>
            <w:color w:val="222222"/>
            <w:sz w:val="24"/>
            <w:szCs w:val="24"/>
          </w:rPr>
          <w:t>In addition to</w:t>
        </w:r>
      </w:ins>
      <w:ins w:id="155" w:author="Danilo Bzdok" w:date="2018-04-29T13:01:00Z">
        <w:r w:rsidR="005E72BE">
          <w:rPr>
            <w:rFonts w:ascii="Calibri" w:eastAsia="Times New Roman" w:hAnsi="Calibri" w:cs="Calibri"/>
            <w:color w:val="222222"/>
            <w:sz w:val="24"/>
            <w:szCs w:val="24"/>
          </w:rPr>
          <w:t xml:space="preserve"> datasets with exclusive</w:t>
        </w:r>
      </w:ins>
      <w:ins w:id="156" w:author="Danilo Bzdok" w:date="2018-04-29T14:08:00Z">
        <w:r w:rsidR="009F5442">
          <w:rPr>
            <w:rFonts w:ascii="Calibri" w:eastAsia="Times New Roman" w:hAnsi="Calibri" w:cs="Calibri"/>
            <w:color w:val="222222"/>
            <w:sz w:val="24"/>
            <w:szCs w:val="24"/>
          </w:rPr>
          <w:t>ly</w:t>
        </w:r>
      </w:ins>
      <w:ins w:id="157" w:author="Danilo Bzdok" w:date="2018-04-29T13:01:00Z">
        <w:r w:rsidR="005E72BE">
          <w:rPr>
            <w:rFonts w:ascii="Calibri" w:eastAsia="Times New Roman" w:hAnsi="Calibri" w:cs="Calibri"/>
            <w:color w:val="222222"/>
            <w:sz w:val="24"/>
            <w:szCs w:val="24"/>
          </w:rPr>
          <w:t xml:space="preserve"> linear effects, </w:t>
        </w:r>
      </w:ins>
      <w:ins w:id="158" w:author="Danilo Bzdok" w:date="2018-04-29T13:00:00Z">
        <w:r w:rsidR="005E72BE">
          <w:rPr>
            <w:rFonts w:ascii="Calibri" w:eastAsia="Times New Roman" w:hAnsi="Calibri" w:cs="Calibri"/>
            <w:color w:val="222222"/>
            <w:sz w:val="24"/>
            <w:szCs w:val="24"/>
          </w:rPr>
          <w:t>d</w:t>
        </w:r>
        <w:r w:rsidR="00157802">
          <w:rPr>
            <w:rFonts w:ascii="Calibri" w:eastAsia="Times New Roman" w:hAnsi="Calibri" w:cs="Calibri"/>
            <w:color w:val="222222"/>
            <w:sz w:val="24"/>
            <w:szCs w:val="24"/>
          </w:rPr>
          <w:t xml:space="preserve">eviations between </w:t>
        </w:r>
      </w:ins>
      <w:ins w:id="159" w:author="Danilo Bzdok" w:date="2018-04-29T14:09:00Z">
        <w:r w:rsidR="00D547C5">
          <w:rPr>
            <w:rFonts w:ascii="Calibri" w:eastAsia="Times New Roman" w:hAnsi="Calibri" w:cs="Calibri"/>
            <w:color w:val="222222"/>
            <w:sz w:val="24"/>
            <w:szCs w:val="24"/>
          </w:rPr>
          <w:t xml:space="preserve">the </w:t>
        </w:r>
      </w:ins>
      <w:ins w:id="160" w:author="Danilo Bzdok" w:date="2018-04-29T13:00:00Z">
        <w:r w:rsidR="00157802">
          <w:rPr>
            <w:rFonts w:ascii="Calibri" w:eastAsia="Times New Roman" w:hAnsi="Calibri" w:cs="Calibri"/>
            <w:color w:val="222222"/>
            <w:sz w:val="24"/>
            <w:szCs w:val="24"/>
          </w:rPr>
          <w:t>generating and fitting model were incurring</w:t>
        </w:r>
      </w:ins>
      <w:r w:rsidRPr="00904D8D">
        <w:rPr>
          <w:rFonts w:ascii="Calibri" w:eastAsia="Times New Roman" w:hAnsi="Calibri" w:cs="Calibri"/>
          <w:color w:val="222222"/>
          <w:sz w:val="24"/>
          <w:szCs w:val="24"/>
          <w:rPrChange w:id="161" w:author="Danilo Bzdok" w:date="2018-04-29T12:30:00Z">
            <w:rPr>
              <w:rFonts w:ascii="Calibri" w:eastAsia="Times New Roman" w:hAnsi="Calibri" w:cs="Calibri"/>
              <w:color w:val="222222"/>
            </w:rPr>
          </w:rPrChange>
        </w:rPr>
        <w:t xml:space="preserve"> </w:t>
      </w:r>
      <w:ins w:id="162" w:author="Danilo Bzdok" w:date="2018-04-29T13:00:00Z">
        <w:r w:rsidR="00157802">
          <w:rPr>
            <w:rFonts w:ascii="Calibri" w:eastAsia="Times New Roman" w:hAnsi="Calibri" w:cs="Calibri"/>
            <w:color w:val="222222"/>
            <w:sz w:val="24"/>
            <w:szCs w:val="24"/>
          </w:rPr>
          <w:t xml:space="preserve">by </w:t>
        </w:r>
      </w:ins>
      <w:r w:rsidRPr="00904D8D">
        <w:rPr>
          <w:rFonts w:ascii="Calibri" w:eastAsia="Times New Roman" w:hAnsi="Calibri" w:cs="Calibri"/>
          <w:color w:val="222222"/>
          <w:sz w:val="24"/>
          <w:szCs w:val="24"/>
          <w:rPrChange w:id="163" w:author="Danilo Bzdok" w:date="2018-04-29T12:30:00Z">
            <w:rPr>
              <w:rFonts w:ascii="Calibri" w:eastAsia="Times New Roman" w:hAnsi="Calibri" w:cs="Calibri"/>
              <w:color w:val="222222"/>
            </w:rPr>
          </w:rPrChange>
        </w:rPr>
        <w:t>taking the absolute value, the natural logarithm, the exponential, the square root, the multiplicative inverse</w:t>
      </w:r>
      <w:ins w:id="164" w:author="Danilo Bzdok" w:date="2018-04-29T13:00:00Z">
        <w:r w:rsidR="00157802">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165" w:author="Danilo Bzdok" w:date="2018-04-29T12:30:00Z">
            <w:rPr>
              <w:rFonts w:ascii="Calibri" w:eastAsia="Times New Roman" w:hAnsi="Calibri" w:cs="Calibri"/>
              <w:color w:val="222222"/>
            </w:rPr>
          </w:rPrChange>
        </w:rPr>
        <w:t xml:space="preserve"> as well as polynomials of degree 2-5. </w:t>
      </w:r>
    </w:p>
    <w:p w14:paraId="21474CC9" w14:textId="4F393324" w:rsidR="004A4C6D" w:rsidRPr="00904D8D" w:rsidRDefault="00400A2D" w:rsidP="00904D8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166" w:author="Danilo Bzdok" w:date="2018-04-29T12:30:00Z">
            <w:rPr>
              <w:rFonts w:ascii="Calibri" w:eastAsia="Times New Roman" w:hAnsi="Calibri" w:cs="Calibri"/>
              <w:color w:val="222222"/>
            </w:rPr>
          </w:rPrChange>
        </w:rPr>
        <w:pPrChange w:id="167" w:author="Danilo Bzdok" w:date="2018-04-29T12:30:00Z">
          <w:pPr>
            <w:pStyle w:val="Listenabsatz"/>
            <w:numPr>
              <w:numId w:val="45"/>
            </w:numPr>
            <w:shd w:val="clear" w:color="auto" w:fill="FFFFFF"/>
            <w:ind w:left="709" w:hanging="427"/>
            <w:jc w:val="both"/>
          </w:pPr>
        </w:pPrChange>
      </w:pPr>
      <w:ins w:id="168" w:author="Danilo Bzdok" w:date="2018-04-29T12:29:00Z">
        <w:r w:rsidRPr="00904D8D">
          <w:rPr>
            <w:rFonts w:ascii="Calibri" w:eastAsia="Times New Roman" w:hAnsi="Calibri" w:cs="Calibri"/>
            <w:color w:val="222222"/>
            <w:sz w:val="24"/>
            <w:szCs w:val="24"/>
            <w:u w:val="single"/>
          </w:rPr>
          <w:t>P</w:t>
        </w:r>
      </w:ins>
      <w:del w:id="169" w:author="Danilo Bzdok" w:date="2018-04-29T12:29:00Z">
        <w:r w:rsidR="004F03BF" w:rsidRPr="00904D8D" w:rsidDel="00400A2D">
          <w:rPr>
            <w:rFonts w:ascii="Calibri" w:eastAsia="Times New Roman" w:hAnsi="Calibri" w:cs="Calibri"/>
            <w:color w:val="222222"/>
            <w:sz w:val="24"/>
            <w:szCs w:val="24"/>
            <w:u w:val="single"/>
            <w:rPrChange w:id="170" w:author="Danilo Bzdok" w:date="2018-04-29T12:30:00Z">
              <w:rPr>
                <w:rFonts w:ascii="Calibri" w:eastAsia="Times New Roman" w:hAnsi="Calibri" w:cs="Calibri"/>
                <w:color w:val="222222"/>
                <w:u w:val="single"/>
              </w:rPr>
            </w:rPrChange>
          </w:rPr>
          <w:delText>The p</w:delText>
        </w:r>
      </w:del>
      <w:r w:rsidR="004F03BF" w:rsidRPr="00904D8D">
        <w:rPr>
          <w:rFonts w:ascii="Calibri" w:eastAsia="Times New Roman" w:hAnsi="Calibri" w:cs="Calibri"/>
          <w:color w:val="222222"/>
          <w:sz w:val="24"/>
          <w:szCs w:val="24"/>
          <w:u w:val="single"/>
          <w:rPrChange w:id="171" w:author="Danilo Bzdok" w:date="2018-04-29T12:30:00Z">
            <w:rPr>
              <w:rFonts w:ascii="Calibri" w:eastAsia="Times New Roman" w:hAnsi="Calibri" w:cs="Calibri"/>
              <w:color w:val="222222"/>
              <w:u w:val="single"/>
            </w:rPr>
          </w:rPrChange>
        </w:rPr>
        <w:t>roportion of informative variables</w:t>
      </w:r>
      <w:r w:rsidR="004A4C6D" w:rsidRPr="00904D8D">
        <w:rPr>
          <w:rFonts w:ascii="Calibri" w:eastAsia="Times New Roman" w:hAnsi="Calibri" w:cs="Calibri"/>
          <w:color w:val="222222"/>
          <w:sz w:val="24"/>
          <w:szCs w:val="24"/>
          <w:u w:val="single"/>
          <w:rPrChange w:id="172"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i/>
          <w:color w:val="222222"/>
          <w:sz w:val="24"/>
          <w:szCs w:val="24"/>
          <w:rPrChange w:id="173" w:author="Danilo Bzdok" w:date="2018-04-29T12:30:00Z">
            <w:rPr>
              <w:rFonts w:ascii="Calibri" w:eastAsia="Times New Roman" w:hAnsi="Calibri" w:cs="Calibri"/>
              <w:i/>
              <w:color w:val="222222"/>
            </w:rPr>
          </w:rPrChange>
        </w:rPr>
        <w:t xml:space="preserve"> </w:t>
      </w:r>
      <w:r w:rsidR="004F03BF" w:rsidRPr="00904D8D">
        <w:rPr>
          <w:rFonts w:ascii="Calibri" w:eastAsia="Times New Roman" w:hAnsi="Calibri" w:cs="Calibri"/>
          <w:color w:val="222222"/>
          <w:sz w:val="24"/>
          <w:szCs w:val="24"/>
          <w:rPrChange w:id="174" w:author="Danilo Bzdok" w:date="2018-04-29T12:30:00Z">
            <w:rPr>
              <w:rFonts w:ascii="Calibri" w:eastAsia="Times New Roman" w:hAnsi="Calibri" w:cs="Calibri"/>
              <w:color w:val="222222"/>
            </w:rPr>
          </w:rPrChange>
        </w:rPr>
        <w:t xml:space="preserve">To study how the </w:t>
      </w:r>
      <w:del w:id="175" w:author="Danilo Bzdok" w:date="2018-04-29T13:03:00Z">
        <w:r w:rsidR="004F03BF" w:rsidRPr="00904D8D" w:rsidDel="005E72BE">
          <w:rPr>
            <w:rFonts w:ascii="Calibri" w:eastAsia="Times New Roman" w:hAnsi="Calibri" w:cs="Calibri"/>
            <w:color w:val="222222"/>
            <w:sz w:val="24"/>
            <w:szCs w:val="24"/>
            <w:rPrChange w:id="176" w:author="Danilo Bzdok" w:date="2018-04-29T12:30:00Z">
              <w:rPr>
                <w:rFonts w:ascii="Calibri" w:eastAsia="Times New Roman" w:hAnsi="Calibri" w:cs="Calibri"/>
                <w:color w:val="222222"/>
              </w:rPr>
            </w:rPrChange>
          </w:rPr>
          <w:delText xml:space="preserve">proportion </w:delText>
        </w:r>
      </w:del>
      <w:ins w:id="177" w:author="Danilo Bzdok" w:date="2018-04-29T13:03:00Z">
        <w:r w:rsidR="005E72BE">
          <w:rPr>
            <w:rFonts w:ascii="Calibri" w:eastAsia="Times New Roman" w:hAnsi="Calibri" w:cs="Calibri"/>
            <w:color w:val="222222"/>
            <w:sz w:val="24"/>
            <w:szCs w:val="24"/>
          </w:rPr>
          <w:t>fraction</w:t>
        </w:r>
        <w:r w:rsidR="005E72BE" w:rsidRPr="00904D8D">
          <w:rPr>
            <w:rFonts w:ascii="Calibri" w:eastAsia="Times New Roman" w:hAnsi="Calibri" w:cs="Calibri"/>
            <w:color w:val="222222"/>
            <w:sz w:val="24"/>
            <w:szCs w:val="24"/>
            <w:rPrChange w:id="178"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179" w:author="Danilo Bzdok" w:date="2018-04-29T12:30:00Z">
            <w:rPr>
              <w:rFonts w:ascii="Calibri" w:eastAsia="Times New Roman" w:hAnsi="Calibri" w:cs="Calibri"/>
              <w:color w:val="222222"/>
            </w:rPr>
          </w:rPrChange>
        </w:rPr>
        <w:t xml:space="preserve">of informative </w:t>
      </w:r>
      <w:ins w:id="180" w:author="Danilo Bzdok" w:date="2018-04-29T13:04:00Z">
        <w:r w:rsidR="005E72BE">
          <w:rPr>
            <w:rFonts w:ascii="Calibri" w:eastAsia="Times New Roman" w:hAnsi="Calibri" w:cs="Calibri"/>
            <w:color w:val="222222"/>
            <w:sz w:val="24"/>
            <w:szCs w:val="24"/>
          </w:rPr>
          <w:t xml:space="preserve">versus </w:t>
        </w:r>
      </w:ins>
      <w:ins w:id="181" w:author="Danilo Bzdok" w:date="2018-04-29T14:24:00Z">
        <w:r w:rsidR="007910F5">
          <w:rPr>
            <w:rFonts w:ascii="Calibri" w:eastAsia="Times New Roman" w:hAnsi="Calibri" w:cs="Calibri"/>
            <w:color w:val="222222"/>
            <w:sz w:val="24"/>
            <w:szCs w:val="24"/>
          </w:rPr>
          <w:t>unrelated</w:t>
        </w:r>
      </w:ins>
      <w:ins w:id="182" w:author="Danilo Bzdok" w:date="2018-04-29T13:04:00Z">
        <w:r w:rsidR="005E72BE">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183" w:author="Danilo Bzdok" w:date="2018-04-29T12:30:00Z">
            <w:rPr>
              <w:rFonts w:ascii="Calibri" w:eastAsia="Times New Roman" w:hAnsi="Calibri" w:cs="Calibri"/>
              <w:color w:val="222222"/>
            </w:rPr>
          </w:rPrChange>
        </w:rPr>
        <w:t xml:space="preserve">variables </w:t>
      </w:r>
      <w:del w:id="184" w:author="Danilo Bzdok" w:date="2018-04-29T13:04:00Z">
        <w:r w:rsidR="004F03BF" w:rsidRPr="00904D8D" w:rsidDel="005E72BE">
          <w:rPr>
            <w:rFonts w:ascii="Calibri" w:eastAsia="Times New Roman" w:hAnsi="Calibri" w:cs="Calibri"/>
            <w:color w:val="222222"/>
            <w:sz w:val="24"/>
            <w:szCs w:val="24"/>
            <w:rPrChange w:id="185" w:author="Danilo Bzdok" w:date="2018-04-29T12:30:00Z">
              <w:rPr>
                <w:rFonts w:ascii="Calibri" w:eastAsia="Times New Roman" w:hAnsi="Calibri" w:cs="Calibri"/>
                <w:color w:val="222222"/>
              </w:rPr>
            </w:rPrChange>
          </w:rPr>
          <w:delText xml:space="preserve">drives </w:delText>
        </w:r>
      </w:del>
      <w:ins w:id="186" w:author="Danilo Bzdok" w:date="2018-04-29T13:04:00Z">
        <w:r w:rsidR="005E72BE">
          <w:rPr>
            <w:rFonts w:ascii="Calibri" w:eastAsia="Times New Roman" w:hAnsi="Calibri" w:cs="Calibri"/>
            <w:color w:val="222222"/>
            <w:sz w:val="24"/>
            <w:szCs w:val="24"/>
          </w:rPr>
          <w:t xml:space="preserve">modulate </w:t>
        </w:r>
      </w:ins>
      <w:del w:id="187" w:author="Danilo Bzdok" w:date="2018-04-29T13:04:00Z">
        <w:r w:rsidR="004F03BF" w:rsidRPr="00904D8D" w:rsidDel="005E72BE">
          <w:rPr>
            <w:rFonts w:ascii="Calibri" w:eastAsia="Times New Roman" w:hAnsi="Calibri" w:cs="Calibri"/>
            <w:color w:val="222222"/>
            <w:sz w:val="24"/>
            <w:szCs w:val="24"/>
            <w:rPrChange w:id="188" w:author="Danilo Bzdok" w:date="2018-04-29T12:30:00Z">
              <w:rPr>
                <w:rFonts w:ascii="Calibri" w:eastAsia="Times New Roman" w:hAnsi="Calibri" w:cs="Calibri"/>
                <w:color w:val="222222"/>
              </w:rPr>
            </w:rPrChange>
          </w:rPr>
          <w:delText>prediction and inference</w:delText>
        </w:r>
      </w:del>
      <w:ins w:id="189" w:author="Danilo Bzdok" w:date="2018-04-29T13:04:00Z">
        <w:r w:rsidR="005E72BE">
          <w:rPr>
            <w:rFonts w:ascii="Calibri" w:eastAsia="Times New Roman" w:hAnsi="Calibri" w:cs="Calibri"/>
            <w:color w:val="222222"/>
            <w:sz w:val="24"/>
            <w:szCs w:val="24"/>
          </w:rPr>
          <w:t>the inferential and predictive processes</w:t>
        </w:r>
      </w:ins>
      <w:r w:rsidR="004F03BF" w:rsidRPr="00904D8D">
        <w:rPr>
          <w:rFonts w:ascii="Calibri" w:eastAsia="Times New Roman" w:hAnsi="Calibri" w:cs="Calibri"/>
          <w:color w:val="222222"/>
          <w:sz w:val="24"/>
          <w:szCs w:val="24"/>
          <w:rPrChange w:id="190" w:author="Danilo Bzdok" w:date="2018-04-29T12:30:00Z">
            <w:rPr>
              <w:rFonts w:ascii="Calibri" w:eastAsia="Times New Roman" w:hAnsi="Calibri" w:cs="Calibri"/>
              <w:color w:val="222222"/>
            </w:rPr>
          </w:rPrChange>
        </w:rPr>
        <w:t xml:space="preserve">, we varied the proportion of non-zero </w:t>
      </w:r>
      <w:ins w:id="191" w:author="Danilo Bzdok" w:date="2018-04-29T13:06:00Z">
        <m:oMath>
          <m:r>
            <w:rPr>
              <w:rFonts w:ascii="Cambria Math" w:eastAsia="Times New Roman" w:hAnsi="Cambria Math" w:cs="Calibri"/>
              <w:color w:val="222222"/>
              <w:sz w:val="24"/>
              <w:szCs w:val="24"/>
            </w:rPr>
            <m:t>β</m:t>
          </m:r>
        </m:oMath>
        <w:r w:rsidR="00306066">
          <w:rPr>
            <w:rFonts w:ascii="Calibri" w:eastAsia="Times New Roman" w:hAnsi="Calibri" w:cs="Calibri"/>
            <w:color w:val="222222"/>
            <w:sz w:val="24"/>
            <w:szCs w:val="24"/>
          </w:rPr>
          <w:t xml:space="preserve"> </w:t>
        </w:r>
      </w:ins>
      <w:r w:rsidR="004F03BF" w:rsidRPr="00904D8D">
        <w:rPr>
          <w:rFonts w:ascii="Calibri" w:eastAsia="Times New Roman" w:hAnsi="Calibri" w:cs="Calibri"/>
          <w:color w:val="222222"/>
          <w:sz w:val="24"/>
          <w:szCs w:val="24"/>
          <w:rPrChange w:id="192" w:author="Danilo Bzdok" w:date="2018-04-29T12:30:00Z">
            <w:rPr>
              <w:rFonts w:ascii="Calibri" w:eastAsia="Times New Roman" w:hAnsi="Calibri" w:cs="Calibri"/>
              <w:color w:val="222222"/>
            </w:rPr>
          </w:rPrChange>
        </w:rPr>
        <w:t xml:space="preserve">coefficients in the </w:t>
      </w:r>
      <w:del w:id="193" w:author="Danilo Bzdok" w:date="2018-04-29T13:06:00Z">
        <w:r w:rsidR="004F03BF" w:rsidRPr="00904D8D" w:rsidDel="00306066">
          <w:rPr>
            <w:rFonts w:ascii="Calibri" w:eastAsia="Times New Roman" w:hAnsi="Calibri" w:cs="Calibri"/>
            <w:color w:val="222222"/>
            <w:sz w:val="24"/>
            <w:szCs w:val="24"/>
            <w:rPrChange w:id="194" w:author="Danilo Bzdok" w:date="2018-04-29T12:30:00Z">
              <w:rPr>
                <w:rFonts w:ascii="Calibri" w:eastAsia="Times New Roman" w:hAnsi="Calibri" w:cs="Calibri"/>
                <w:color w:val="222222"/>
              </w:rPr>
            </w:rPrChange>
          </w:rPr>
          <w:delText xml:space="preserve">data generating </w:delText>
        </w:r>
      </w:del>
      <w:r w:rsidR="004F03BF" w:rsidRPr="00904D8D">
        <w:rPr>
          <w:rFonts w:ascii="Calibri" w:eastAsia="Times New Roman" w:hAnsi="Calibri" w:cs="Calibri"/>
          <w:color w:val="222222"/>
          <w:sz w:val="24"/>
          <w:szCs w:val="24"/>
          <w:rPrChange w:id="195" w:author="Danilo Bzdok" w:date="2018-04-29T12:30:00Z">
            <w:rPr>
              <w:rFonts w:ascii="Calibri" w:eastAsia="Times New Roman" w:hAnsi="Calibri" w:cs="Calibri"/>
              <w:color w:val="222222"/>
            </w:rPr>
          </w:rPrChange>
        </w:rPr>
        <w:t>model</w:t>
      </w:r>
      <w:ins w:id="196" w:author="Danilo Bzdok" w:date="2018-04-29T13:06:00Z">
        <w:r w:rsidR="00306066">
          <w:rPr>
            <w:rFonts w:ascii="Calibri" w:eastAsia="Times New Roman" w:hAnsi="Calibri" w:cs="Calibri"/>
            <w:color w:val="222222"/>
            <w:sz w:val="24"/>
            <w:szCs w:val="24"/>
          </w:rPr>
          <w:t xml:space="preserve"> for generating </w:t>
        </w:r>
        <w:r w:rsidR="00306066" w:rsidRPr="00306066">
          <w:rPr>
            <w:rFonts w:ascii="Calibri" w:eastAsia="Times New Roman" w:hAnsi="Calibri" w:cs="Calibri"/>
            <w:i/>
            <w:color w:val="222222"/>
            <w:sz w:val="24"/>
            <w:szCs w:val="24"/>
            <w:rPrChange w:id="197" w:author="Danilo Bzdok" w:date="2018-04-29T13:07:00Z">
              <w:rPr>
                <w:rFonts w:ascii="Calibri" w:eastAsia="Times New Roman" w:hAnsi="Calibri" w:cs="Calibri"/>
                <w:color w:val="222222"/>
                <w:sz w:val="24"/>
                <w:szCs w:val="24"/>
              </w:rPr>
            </w:rPrChange>
          </w:rPr>
          <w:t>X</w:t>
        </w:r>
      </w:ins>
      <w:r w:rsidR="004F03BF" w:rsidRPr="00904D8D">
        <w:rPr>
          <w:rFonts w:ascii="Calibri" w:eastAsia="Times New Roman" w:hAnsi="Calibri" w:cs="Calibri"/>
          <w:color w:val="222222"/>
          <w:sz w:val="24"/>
          <w:szCs w:val="24"/>
          <w:rPrChange w:id="198" w:author="Danilo Bzdok" w:date="2018-04-29T12:30:00Z">
            <w:rPr>
              <w:rFonts w:ascii="Calibri" w:eastAsia="Times New Roman" w:hAnsi="Calibri" w:cs="Calibri"/>
              <w:color w:val="222222"/>
            </w:rPr>
          </w:rPrChange>
        </w:rPr>
        <w:t xml:space="preserve">. We </w:t>
      </w:r>
      <w:del w:id="199" w:author="Danilo Bzdok" w:date="2018-04-29T13:07:00Z">
        <w:r w:rsidR="004F03BF" w:rsidRPr="00904D8D" w:rsidDel="00306066">
          <w:rPr>
            <w:rFonts w:ascii="Calibri" w:eastAsia="Times New Roman" w:hAnsi="Calibri" w:cs="Calibri"/>
            <w:color w:val="222222"/>
            <w:sz w:val="24"/>
            <w:szCs w:val="24"/>
            <w:rPrChange w:id="200" w:author="Danilo Bzdok" w:date="2018-04-29T12:30:00Z">
              <w:rPr>
                <w:rFonts w:ascii="Calibri" w:eastAsia="Times New Roman" w:hAnsi="Calibri" w:cs="Calibri"/>
                <w:color w:val="222222"/>
              </w:rPr>
            </w:rPrChange>
          </w:rPr>
          <w:delText xml:space="preserve">arbitrarily </w:delText>
        </w:r>
      </w:del>
      <w:r w:rsidR="004F03BF" w:rsidRPr="00904D8D">
        <w:rPr>
          <w:rFonts w:ascii="Calibri" w:eastAsia="Times New Roman" w:hAnsi="Calibri" w:cs="Calibri"/>
          <w:color w:val="222222"/>
          <w:sz w:val="24"/>
          <w:szCs w:val="24"/>
          <w:rPrChange w:id="201" w:author="Danilo Bzdok" w:date="2018-04-29T12:30:00Z">
            <w:rPr>
              <w:rFonts w:ascii="Calibri" w:eastAsia="Times New Roman" w:hAnsi="Calibri" w:cs="Calibri"/>
              <w:color w:val="222222"/>
            </w:rPr>
          </w:rPrChange>
        </w:rPr>
        <w:t xml:space="preserve">considered 14 proportions </w:t>
      </w:r>
      <w:ins w:id="202" w:author="Danilo Bzdok" w:date="2018-04-29T13:07:00Z">
        <w:r w:rsidR="00306066">
          <w:rPr>
            <w:rFonts w:ascii="Calibri" w:eastAsia="Times New Roman" w:hAnsi="Calibri" w:cs="Calibri"/>
            <w:color w:val="222222"/>
            <w:sz w:val="24"/>
            <w:szCs w:val="24"/>
          </w:rPr>
          <w:t xml:space="preserve">ranging </w:t>
        </w:r>
      </w:ins>
      <w:r w:rsidR="004F03BF" w:rsidRPr="00904D8D">
        <w:rPr>
          <w:rFonts w:ascii="Calibri" w:eastAsia="Times New Roman" w:hAnsi="Calibri" w:cs="Calibri"/>
          <w:color w:val="222222"/>
          <w:sz w:val="24"/>
          <w:szCs w:val="24"/>
          <w:rPrChange w:id="203" w:author="Danilo Bzdok" w:date="2018-04-29T12:30:00Z">
            <w:rPr>
              <w:rFonts w:ascii="Calibri" w:eastAsia="Times New Roman" w:hAnsi="Calibri" w:cs="Calibri"/>
              <w:color w:val="222222"/>
            </w:rPr>
          </w:rPrChange>
        </w:rPr>
        <w:t xml:space="preserve">from </w:t>
      </w:r>
      <w:ins w:id="204" w:author="Danilo Bzdok" w:date="2018-04-29T14:25:00Z">
        <w:r w:rsidR="007910F5">
          <w:rPr>
            <w:rFonts w:ascii="Calibri" w:eastAsia="Times New Roman" w:hAnsi="Calibri" w:cs="Calibri"/>
            <w:color w:val="222222"/>
            <w:sz w:val="24"/>
            <w:szCs w:val="24"/>
          </w:rPr>
          <w:t xml:space="preserve">only </w:t>
        </w:r>
      </w:ins>
      <w:ins w:id="205" w:author="Danilo Bzdok" w:date="2018-04-29T13:08:00Z">
        <w:r w:rsidR="00306066">
          <w:rPr>
            <w:rFonts w:ascii="Calibri" w:eastAsia="Times New Roman" w:hAnsi="Calibri" w:cs="Calibri"/>
            <w:color w:val="222222"/>
            <w:sz w:val="24"/>
            <w:szCs w:val="24"/>
          </w:rPr>
          <w:t>one</w:t>
        </w:r>
      </w:ins>
      <w:del w:id="206" w:author="Danilo Bzdok" w:date="2018-04-29T13:08:00Z">
        <w:r w:rsidR="004F03BF" w:rsidRPr="00904D8D" w:rsidDel="00306066">
          <w:rPr>
            <w:rFonts w:ascii="Calibri" w:eastAsia="Times New Roman" w:hAnsi="Calibri" w:cs="Calibri"/>
            <w:color w:val="222222"/>
            <w:sz w:val="24"/>
            <w:szCs w:val="24"/>
            <w:rPrChange w:id="207" w:author="Danilo Bzdok" w:date="2018-04-29T12:30:00Z">
              <w:rPr>
                <w:rFonts w:ascii="Calibri" w:eastAsia="Times New Roman" w:hAnsi="Calibri" w:cs="Calibri"/>
                <w:color w:val="222222"/>
              </w:rPr>
            </w:rPrChange>
          </w:rPr>
          <w:delText>2.5</w:delText>
        </w:r>
      </w:del>
      <w:r w:rsidR="004F03BF" w:rsidRPr="00904D8D">
        <w:rPr>
          <w:rFonts w:ascii="Calibri" w:eastAsia="Times New Roman" w:hAnsi="Calibri" w:cs="Calibri"/>
          <w:color w:val="222222"/>
          <w:sz w:val="24"/>
          <w:szCs w:val="24"/>
          <w:rPrChange w:id="208" w:author="Danilo Bzdok" w:date="2018-04-29T12:30:00Z">
            <w:rPr>
              <w:rFonts w:ascii="Calibri" w:eastAsia="Times New Roman" w:hAnsi="Calibri" w:cs="Calibri"/>
              <w:color w:val="222222"/>
            </w:rPr>
          </w:rPrChange>
        </w:rPr>
        <w:t xml:space="preserve"> </w:t>
      </w:r>
      <w:del w:id="209" w:author="Danilo Bzdok" w:date="2018-04-29T13:07:00Z">
        <w:r w:rsidR="004F03BF" w:rsidRPr="00904D8D" w:rsidDel="00306066">
          <w:rPr>
            <w:rFonts w:ascii="Calibri" w:eastAsia="Times New Roman" w:hAnsi="Calibri" w:cs="Calibri"/>
            <w:color w:val="222222"/>
            <w:sz w:val="24"/>
            <w:szCs w:val="24"/>
            <w:rPrChange w:id="210" w:author="Danilo Bzdok" w:date="2018-04-29T12:30:00Z">
              <w:rPr>
                <w:rFonts w:ascii="Calibri" w:eastAsia="Times New Roman" w:hAnsi="Calibri" w:cs="Calibri"/>
                <w:color w:val="222222"/>
              </w:rPr>
            </w:rPrChange>
          </w:rPr>
          <w:delText xml:space="preserve">percent </w:delText>
        </w:r>
      </w:del>
      <w:r w:rsidR="004F03BF" w:rsidRPr="00904D8D">
        <w:rPr>
          <w:rFonts w:ascii="Calibri" w:eastAsia="Times New Roman" w:hAnsi="Calibri" w:cs="Calibri"/>
          <w:color w:val="222222"/>
          <w:sz w:val="24"/>
          <w:szCs w:val="24"/>
          <w:rPrChange w:id="211" w:author="Danilo Bzdok" w:date="2018-04-29T12:30:00Z">
            <w:rPr>
              <w:rFonts w:ascii="Calibri" w:eastAsia="Times New Roman" w:hAnsi="Calibri" w:cs="Calibri"/>
              <w:color w:val="222222"/>
            </w:rPr>
          </w:rPrChange>
        </w:rPr>
        <w:t>to</w:t>
      </w:r>
      <w:ins w:id="212" w:author="Danilo Bzdok" w:date="2018-04-29T13:08:00Z">
        <w:r w:rsidR="00306066">
          <w:rPr>
            <w:rFonts w:ascii="Calibri" w:eastAsia="Times New Roman" w:hAnsi="Calibri" w:cs="Calibri"/>
            <w:color w:val="222222"/>
            <w:sz w:val="24"/>
            <w:szCs w:val="24"/>
          </w:rPr>
          <w:t xml:space="preserve"> all</w:t>
        </w:r>
      </w:ins>
      <w:del w:id="213" w:author="Danilo Bzdok" w:date="2018-04-29T13:08:00Z">
        <w:r w:rsidR="004F03BF" w:rsidRPr="00904D8D" w:rsidDel="00306066">
          <w:rPr>
            <w:rFonts w:ascii="Calibri" w:eastAsia="Times New Roman" w:hAnsi="Calibri" w:cs="Calibri"/>
            <w:color w:val="222222"/>
            <w:sz w:val="24"/>
            <w:szCs w:val="24"/>
            <w:rPrChange w:id="214" w:author="Danilo Bzdok" w:date="2018-04-29T12:30:00Z">
              <w:rPr>
                <w:rFonts w:ascii="Calibri" w:eastAsia="Times New Roman" w:hAnsi="Calibri" w:cs="Calibri"/>
                <w:color w:val="222222"/>
              </w:rPr>
            </w:rPrChange>
          </w:rPr>
          <w:delText xml:space="preserve"> 100</w:delText>
        </w:r>
      </w:del>
      <w:r w:rsidR="004F03BF" w:rsidRPr="00904D8D">
        <w:rPr>
          <w:rFonts w:ascii="Calibri" w:eastAsia="Times New Roman" w:hAnsi="Calibri" w:cs="Calibri"/>
          <w:color w:val="222222"/>
          <w:sz w:val="24"/>
          <w:szCs w:val="24"/>
          <w:rPrChange w:id="215" w:author="Danilo Bzdok" w:date="2018-04-29T12:30:00Z">
            <w:rPr>
              <w:rFonts w:ascii="Calibri" w:eastAsia="Times New Roman" w:hAnsi="Calibri" w:cs="Calibri"/>
              <w:color w:val="222222"/>
            </w:rPr>
          </w:rPrChange>
        </w:rPr>
        <w:t xml:space="preserve"> </w:t>
      </w:r>
      <w:del w:id="216" w:author="Danilo Bzdok" w:date="2018-04-29T13:08:00Z">
        <w:r w:rsidR="004F03BF" w:rsidRPr="00904D8D" w:rsidDel="00306066">
          <w:rPr>
            <w:rFonts w:ascii="Calibri" w:eastAsia="Times New Roman" w:hAnsi="Calibri" w:cs="Calibri"/>
            <w:color w:val="222222"/>
            <w:sz w:val="24"/>
            <w:szCs w:val="24"/>
            <w:rPrChange w:id="217" w:author="Danilo Bzdok" w:date="2018-04-29T12:30:00Z">
              <w:rPr>
                <w:rFonts w:ascii="Calibri" w:eastAsia="Times New Roman" w:hAnsi="Calibri" w:cs="Calibri"/>
                <w:color w:val="222222"/>
              </w:rPr>
            </w:rPrChange>
          </w:rPr>
          <w:delText xml:space="preserve">percent relevant </w:delText>
        </w:r>
      </w:del>
      <w:ins w:id="218" w:author="Danilo Bzdok" w:date="2018-04-29T13:08:00Z">
        <w:r w:rsidR="00306066">
          <w:rPr>
            <w:rFonts w:ascii="Calibri" w:eastAsia="Times New Roman" w:hAnsi="Calibri" w:cs="Calibri"/>
            <w:color w:val="222222"/>
            <w:sz w:val="24"/>
            <w:szCs w:val="24"/>
          </w:rPr>
          <w:t xml:space="preserve">input </w:t>
        </w:r>
      </w:ins>
      <w:r w:rsidR="004F03BF" w:rsidRPr="00904D8D">
        <w:rPr>
          <w:rFonts w:ascii="Calibri" w:eastAsia="Times New Roman" w:hAnsi="Calibri" w:cs="Calibri"/>
          <w:color w:val="222222"/>
          <w:sz w:val="24"/>
          <w:szCs w:val="24"/>
          <w:rPrChange w:id="219" w:author="Danilo Bzdok" w:date="2018-04-29T12:30:00Z">
            <w:rPr>
              <w:rFonts w:ascii="Calibri" w:eastAsia="Times New Roman" w:hAnsi="Calibri" w:cs="Calibri"/>
              <w:color w:val="222222"/>
            </w:rPr>
          </w:rPrChange>
        </w:rPr>
        <w:t xml:space="preserve">variables </w:t>
      </w:r>
      <w:del w:id="220" w:author="Danilo Bzdok" w:date="2018-04-29T13:08:00Z">
        <w:r w:rsidR="004F03BF" w:rsidRPr="00904D8D" w:rsidDel="00306066">
          <w:rPr>
            <w:rFonts w:ascii="Calibri" w:eastAsia="Times New Roman" w:hAnsi="Calibri" w:cs="Calibri"/>
            <w:color w:val="222222"/>
            <w:sz w:val="24"/>
            <w:szCs w:val="24"/>
            <w:rPrChange w:id="221" w:author="Danilo Bzdok" w:date="2018-04-29T12:30:00Z">
              <w:rPr>
                <w:rFonts w:ascii="Calibri" w:eastAsia="Times New Roman" w:hAnsi="Calibri" w:cs="Calibri"/>
                <w:color w:val="222222"/>
              </w:rPr>
            </w:rPrChange>
          </w:rPr>
          <w:delText>in steps of 7.5</w:delText>
        </w:r>
      </w:del>
      <w:ins w:id="222" w:author="Danilo Bzdok" w:date="2018-04-29T13:08:00Z">
        <w:r w:rsidR="00306066">
          <w:rPr>
            <w:rFonts w:ascii="Calibri" w:eastAsia="Times New Roman" w:hAnsi="Calibri" w:cs="Calibri"/>
            <w:color w:val="222222"/>
            <w:sz w:val="24"/>
            <w:szCs w:val="24"/>
          </w:rPr>
          <w:t>carrying information about</w:t>
        </w:r>
      </w:ins>
      <w:ins w:id="223" w:author="Danilo Bzdok" w:date="2018-04-29T13:09:00Z">
        <w:r w:rsidR="00306066">
          <w:rPr>
            <w:rFonts w:ascii="Calibri" w:eastAsia="Times New Roman" w:hAnsi="Calibri" w:cs="Calibri"/>
            <w:color w:val="222222"/>
            <w:sz w:val="24"/>
            <w:szCs w:val="24"/>
          </w:rPr>
          <w:t xml:space="preserve"> the response</w:t>
        </w:r>
      </w:ins>
      <w:ins w:id="224" w:author="Danilo Bzdok" w:date="2018-04-29T13:08:00Z">
        <w:r w:rsidR="00306066">
          <w:rPr>
            <w:rFonts w:ascii="Calibri" w:eastAsia="Times New Roman" w:hAnsi="Calibri" w:cs="Calibri"/>
            <w:color w:val="222222"/>
            <w:sz w:val="24"/>
            <w:szCs w:val="24"/>
          </w:rPr>
          <w:t xml:space="preserve"> </w:t>
        </w:r>
      </w:ins>
      <w:ins w:id="225" w:author="Danilo Bzdok" w:date="2018-04-29T13:09:00Z">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226" w:author="Danilo Bzdok" w:date="2018-04-29T12:30:00Z">
            <w:rPr>
              <w:rFonts w:ascii="Calibri" w:eastAsia="Times New Roman" w:hAnsi="Calibri" w:cs="Calibri"/>
              <w:color w:val="222222"/>
            </w:rPr>
          </w:rPrChange>
        </w:rPr>
        <w:t>.</w:t>
      </w:r>
    </w:p>
    <w:p w14:paraId="13B533C9" w14:textId="5F81DC69" w:rsidR="004A4C6D" w:rsidRPr="00904D8D" w:rsidRDefault="004F03BF" w:rsidP="00904D8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227" w:author="Danilo Bzdok" w:date="2018-04-29T12:30:00Z">
            <w:rPr>
              <w:rFonts w:ascii="Calibri" w:eastAsia="Times New Roman" w:hAnsi="Calibri" w:cs="Calibri"/>
              <w:color w:val="222222"/>
            </w:rPr>
          </w:rPrChange>
        </w:rPr>
        <w:pPrChange w:id="228" w:author="Danilo Bzdok" w:date="2018-04-29T12:30:00Z">
          <w:pPr>
            <w:pStyle w:val="Listenabsatz"/>
            <w:numPr>
              <w:numId w:val="45"/>
            </w:numPr>
            <w:shd w:val="clear" w:color="auto" w:fill="FFFFFF"/>
            <w:ind w:left="709" w:hanging="427"/>
            <w:jc w:val="both"/>
          </w:pPr>
        </w:pPrChange>
      </w:pPr>
      <w:del w:id="229" w:author="Danilo Bzdok" w:date="2018-04-29T12:28:00Z">
        <w:r w:rsidRPr="00904D8D" w:rsidDel="00400A2D">
          <w:rPr>
            <w:rFonts w:ascii="Calibri" w:eastAsia="Times New Roman" w:hAnsi="Calibri" w:cs="Calibri"/>
            <w:color w:val="222222"/>
            <w:sz w:val="24"/>
            <w:szCs w:val="24"/>
            <w:u w:val="single"/>
            <w:rPrChange w:id="230" w:author="Danilo Bzdok" w:date="2018-04-29T12:30:00Z">
              <w:rPr>
                <w:rFonts w:ascii="Calibri" w:eastAsia="Times New Roman" w:hAnsi="Calibri" w:cs="Calibri"/>
                <w:color w:val="222222"/>
                <w:u w:val="single"/>
              </w:rPr>
            </w:rPrChange>
          </w:rPr>
          <w:delText>The ratio of s</w:delText>
        </w:r>
      </w:del>
      <w:ins w:id="231" w:author="Danilo Bzdok" w:date="2018-04-29T12:28:00Z">
        <w:r w:rsidR="00400A2D" w:rsidRPr="00904D8D">
          <w:rPr>
            <w:rFonts w:ascii="Calibri" w:eastAsia="Times New Roman" w:hAnsi="Calibri" w:cs="Calibri"/>
            <w:color w:val="222222"/>
            <w:sz w:val="24"/>
            <w:szCs w:val="24"/>
            <w:u w:val="single"/>
          </w:rPr>
          <w:t>S</w:t>
        </w:r>
      </w:ins>
      <w:r w:rsidRPr="00904D8D">
        <w:rPr>
          <w:rFonts w:ascii="Calibri" w:eastAsia="Times New Roman" w:hAnsi="Calibri" w:cs="Calibri"/>
          <w:color w:val="222222"/>
          <w:sz w:val="24"/>
          <w:szCs w:val="24"/>
          <w:u w:val="single"/>
          <w:rPrChange w:id="232" w:author="Danilo Bzdok" w:date="2018-04-29T12:30:00Z">
            <w:rPr>
              <w:rFonts w:ascii="Calibri" w:eastAsia="Times New Roman" w:hAnsi="Calibri" w:cs="Calibri"/>
              <w:color w:val="222222"/>
              <w:u w:val="single"/>
            </w:rPr>
          </w:rPrChange>
        </w:rPr>
        <w:t>amples</w:t>
      </w:r>
      <w:ins w:id="233" w:author="Danilo Bzdok" w:date="2018-04-29T12:28:00Z">
        <w:r w:rsidR="00400A2D" w:rsidRPr="00904D8D">
          <w:rPr>
            <w:rFonts w:ascii="Calibri" w:eastAsia="Times New Roman" w:hAnsi="Calibri" w:cs="Calibri"/>
            <w:color w:val="222222"/>
            <w:sz w:val="24"/>
            <w:szCs w:val="24"/>
            <w:u w:val="single"/>
          </w:rPr>
          <w:t>-</w:t>
        </w:r>
      </w:ins>
      <w:del w:id="234" w:author="Danilo Bzdok" w:date="2018-04-29T12:28:00Z">
        <w:r w:rsidRPr="00904D8D" w:rsidDel="00400A2D">
          <w:rPr>
            <w:rFonts w:ascii="Calibri" w:eastAsia="Times New Roman" w:hAnsi="Calibri" w:cs="Calibri"/>
            <w:color w:val="222222"/>
            <w:sz w:val="24"/>
            <w:szCs w:val="24"/>
            <w:u w:val="single"/>
            <w:rPrChange w:id="235"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236" w:author="Danilo Bzdok" w:date="2018-04-29T12:30:00Z">
            <w:rPr>
              <w:rFonts w:ascii="Calibri" w:eastAsia="Times New Roman" w:hAnsi="Calibri" w:cs="Calibri"/>
              <w:color w:val="222222"/>
              <w:u w:val="single"/>
            </w:rPr>
          </w:rPrChange>
        </w:rPr>
        <w:t>to</w:t>
      </w:r>
      <w:ins w:id="237" w:author="Danilo Bzdok" w:date="2018-04-29T12:28:00Z">
        <w:r w:rsidR="00400A2D" w:rsidRPr="00904D8D">
          <w:rPr>
            <w:rFonts w:ascii="Calibri" w:eastAsia="Times New Roman" w:hAnsi="Calibri" w:cs="Calibri"/>
            <w:color w:val="222222"/>
            <w:sz w:val="24"/>
            <w:szCs w:val="24"/>
            <w:u w:val="single"/>
          </w:rPr>
          <w:t>-</w:t>
        </w:r>
      </w:ins>
      <w:del w:id="238" w:author="Danilo Bzdok" w:date="2018-04-29T12:28:00Z">
        <w:r w:rsidRPr="00904D8D" w:rsidDel="00400A2D">
          <w:rPr>
            <w:rFonts w:ascii="Calibri" w:eastAsia="Times New Roman" w:hAnsi="Calibri" w:cs="Calibri"/>
            <w:color w:val="222222"/>
            <w:sz w:val="24"/>
            <w:szCs w:val="24"/>
            <w:u w:val="single"/>
            <w:rPrChange w:id="239" w:author="Danilo Bzdok" w:date="2018-04-29T12:30:00Z">
              <w:rPr>
                <w:rFonts w:ascii="Calibri" w:eastAsia="Times New Roman" w:hAnsi="Calibri" w:cs="Calibri"/>
                <w:color w:val="222222"/>
                <w:u w:val="single"/>
              </w:rPr>
            </w:rPrChange>
          </w:rPr>
          <w:delText xml:space="preserve"> </w:delText>
        </w:r>
      </w:del>
      <w:r w:rsidRPr="00904D8D">
        <w:rPr>
          <w:rFonts w:ascii="Calibri" w:eastAsia="Times New Roman" w:hAnsi="Calibri" w:cs="Calibri"/>
          <w:color w:val="222222"/>
          <w:sz w:val="24"/>
          <w:szCs w:val="24"/>
          <w:u w:val="single"/>
          <w:rPrChange w:id="240" w:author="Danilo Bzdok" w:date="2018-04-29T12:30:00Z">
            <w:rPr>
              <w:rFonts w:ascii="Calibri" w:eastAsia="Times New Roman" w:hAnsi="Calibri" w:cs="Calibri"/>
              <w:color w:val="222222"/>
              <w:u w:val="single"/>
            </w:rPr>
          </w:rPrChange>
        </w:rPr>
        <w:t>variables</w:t>
      </w:r>
      <w:ins w:id="241" w:author="Danilo Bzdok" w:date="2018-04-29T12:28:00Z">
        <w:r w:rsidR="00400A2D" w:rsidRPr="00904D8D">
          <w:rPr>
            <w:rFonts w:ascii="Calibri" w:eastAsia="Times New Roman" w:hAnsi="Calibri" w:cs="Calibri"/>
            <w:color w:val="222222"/>
            <w:sz w:val="24"/>
            <w:szCs w:val="24"/>
            <w:u w:val="single"/>
          </w:rPr>
          <w:t xml:space="preserve"> ratio</w:t>
        </w:r>
      </w:ins>
      <w:r w:rsidR="004A4C6D" w:rsidRPr="00904D8D">
        <w:rPr>
          <w:rFonts w:ascii="Calibri" w:eastAsia="Times New Roman" w:hAnsi="Calibri" w:cs="Calibri"/>
          <w:color w:val="222222"/>
          <w:sz w:val="24"/>
          <w:szCs w:val="24"/>
          <w:u w:val="single"/>
          <w:rPrChange w:id="242" w:author="Danilo Bzdok" w:date="2018-04-29T12:30:00Z">
            <w:rPr>
              <w:rFonts w:ascii="Calibri" w:eastAsia="Times New Roman" w:hAnsi="Calibri" w:cs="Calibri"/>
              <w:color w:val="222222"/>
              <w:u w:val="single"/>
            </w:rPr>
          </w:rPrChange>
        </w:rPr>
        <w:t>:</w:t>
      </w:r>
      <w:r w:rsidRPr="00904D8D">
        <w:rPr>
          <w:rFonts w:ascii="Calibri" w:eastAsia="Times New Roman" w:hAnsi="Calibri" w:cs="Calibri"/>
          <w:color w:val="222222"/>
          <w:sz w:val="24"/>
          <w:szCs w:val="24"/>
          <w:rPrChange w:id="243" w:author="Danilo Bzdok" w:date="2018-04-29T12:30:00Z">
            <w:rPr>
              <w:rFonts w:ascii="Calibri" w:eastAsia="Times New Roman" w:hAnsi="Calibri" w:cs="Calibri"/>
              <w:color w:val="222222"/>
            </w:rPr>
          </w:rPrChange>
        </w:rPr>
        <w:t xml:space="preserve"> To investigate the </w:t>
      </w:r>
      <w:del w:id="244" w:author="Danilo Bzdok" w:date="2018-04-29T13:12:00Z">
        <w:r w:rsidRPr="00904D8D" w:rsidDel="008335F7">
          <w:rPr>
            <w:rFonts w:ascii="Calibri" w:eastAsia="Times New Roman" w:hAnsi="Calibri" w:cs="Calibri"/>
            <w:color w:val="222222"/>
            <w:sz w:val="24"/>
            <w:szCs w:val="24"/>
            <w:rPrChange w:id="245" w:author="Danilo Bzdok" w:date="2018-04-29T12:30:00Z">
              <w:rPr>
                <w:rFonts w:ascii="Calibri" w:eastAsia="Times New Roman" w:hAnsi="Calibri" w:cs="Calibri"/>
                <w:color w:val="222222"/>
              </w:rPr>
            </w:rPrChange>
          </w:rPr>
          <w:delText>critical role of the</w:delText>
        </w:r>
      </w:del>
      <w:ins w:id="246" w:author="Danilo Bzdok" w:date="2018-04-29T13:12:00Z">
        <w:r w:rsidR="008335F7">
          <w:rPr>
            <w:rFonts w:ascii="Calibri" w:eastAsia="Times New Roman" w:hAnsi="Calibri" w:cs="Calibri"/>
            <w:color w:val="222222"/>
            <w:sz w:val="24"/>
            <w:szCs w:val="24"/>
          </w:rPr>
          <w:t>relation between the</w:t>
        </w:r>
      </w:ins>
      <w:r w:rsidRPr="00904D8D">
        <w:rPr>
          <w:rFonts w:ascii="Calibri" w:eastAsia="Times New Roman" w:hAnsi="Calibri" w:cs="Calibri"/>
          <w:color w:val="222222"/>
          <w:sz w:val="24"/>
          <w:szCs w:val="24"/>
          <w:rPrChange w:id="247" w:author="Danilo Bzdok" w:date="2018-04-29T12:30:00Z">
            <w:rPr>
              <w:rFonts w:ascii="Calibri" w:eastAsia="Times New Roman" w:hAnsi="Calibri" w:cs="Calibri"/>
              <w:color w:val="222222"/>
            </w:rPr>
          </w:rPrChange>
        </w:rPr>
        <w:t xml:space="preserve"> number of samples </w:t>
      </w:r>
      <w:del w:id="248" w:author="Danilo Bzdok" w:date="2018-04-29T13:10:00Z">
        <w:r w:rsidRPr="00306066" w:rsidDel="00306066">
          <w:rPr>
            <w:rFonts w:ascii="Calibri" w:eastAsia="Times New Roman" w:hAnsi="Calibri" w:cs="Calibri"/>
            <w:i/>
            <w:color w:val="222222"/>
            <w:sz w:val="24"/>
            <w:szCs w:val="24"/>
            <w:rPrChange w:id="249" w:author="Danilo Bzdok" w:date="2018-04-29T13:10:00Z">
              <w:rPr>
                <w:rFonts w:ascii="Calibri" w:eastAsia="Times New Roman" w:hAnsi="Calibri" w:cs="Calibri"/>
                <w:color w:val="222222"/>
              </w:rPr>
            </w:rPrChange>
          </w:rPr>
          <w:delText>(</w:delText>
        </w:r>
      </w:del>
      <w:r w:rsidRPr="00306066">
        <w:rPr>
          <w:rFonts w:ascii="Calibri" w:eastAsia="Times New Roman" w:hAnsi="Calibri" w:cs="Calibri"/>
          <w:i/>
          <w:color w:val="222222"/>
          <w:sz w:val="24"/>
          <w:szCs w:val="24"/>
          <w:rPrChange w:id="250" w:author="Danilo Bzdok" w:date="2018-04-29T13:10:00Z">
            <w:rPr>
              <w:rFonts w:ascii="Calibri" w:eastAsia="Times New Roman" w:hAnsi="Calibri" w:cs="Calibri"/>
              <w:color w:val="222222"/>
            </w:rPr>
          </w:rPrChange>
        </w:rPr>
        <w:t>n</w:t>
      </w:r>
      <w:del w:id="251" w:author="Danilo Bzdok" w:date="2018-04-29T13:10:00Z">
        <w:r w:rsidRPr="00904D8D" w:rsidDel="00306066">
          <w:rPr>
            <w:rFonts w:ascii="Calibri" w:eastAsia="Times New Roman" w:hAnsi="Calibri" w:cs="Calibri"/>
            <w:color w:val="222222"/>
            <w:sz w:val="24"/>
            <w:szCs w:val="24"/>
            <w:rPrChange w:id="252" w:author="Danilo Bzdok" w:date="2018-04-29T12:30:00Z">
              <w:rPr>
                <w:rFonts w:ascii="Calibri" w:eastAsia="Times New Roman" w:hAnsi="Calibri" w:cs="Calibri"/>
                <w:color w:val="222222"/>
              </w:rPr>
            </w:rPrChange>
          </w:rPr>
          <w:delText>)</w:delText>
        </w:r>
      </w:del>
      <w:r w:rsidRPr="00904D8D">
        <w:rPr>
          <w:rFonts w:ascii="Calibri" w:eastAsia="Times New Roman" w:hAnsi="Calibri" w:cs="Calibri"/>
          <w:color w:val="222222"/>
          <w:sz w:val="24"/>
          <w:szCs w:val="24"/>
          <w:rPrChange w:id="253" w:author="Danilo Bzdok" w:date="2018-04-29T12:30:00Z">
            <w:rPr>
              <w:rFonts w:ascii="Calibri" w:eastAsia="Times New Roman" w:hAnsi="Calibri" w:cs="Calibri"/>
              <w:color w:val="222222"/>
            </w:rPr>
          </w:rPrChange>
        </w:rPr>
        <w:t xml:space="preserve"> relative to the number of variables </w:t>
      </w:r>
      <w:ins w:id="254" w:author="Danilo Bzdok" w:date="2018-04-29T13:10:00Z">
        <w:r w:rsidR="00306066" w:rsidRPr="00306066">
          <w:rPr>
            <w:rFonts w:ascii="Calibri" w:eastAsia="Times New Roman" w:hAnsi="Calibri" w:cs="Calibri"/>
            <w:i/>
            <w:color w:val="222222"/>
            <w:sz w:val="24"/>
            <w:szCs w:val="24"/>
            <w:rPrChange w:id="255" w:author="Danilo Bzdok" w:date="2018-04-29T13:10:00Z">
              <w:rPr>
                <w:rFonts w:ascii="Calibri" w:eastAsia="Times New Roman" w:hAnsi="Calibri" w:cs="Calibri"/>
                <w:color w:val="222222"/>
                <w:sz w:val="24"/>
                <w:szCs w:val="24"/>
              </w:rPr>
            </w:rPrChange>
          </w:rPr>
          <w:t>p</w:t>
        </w:r>
      </w:ins>
      <w:del w:id="256" w:author="Danilo Bzdok" w:date="2018-04-29T13:10:00Z">
        <w:r w:rsidRPr="00904D8D" w:rsidDel="00306066">
          <w:rPr>
            <w:rFonts w:ascii="Calibri" w:eastAsia="Times New Roman" w:hAnsi="Calibri" w:cs="Calibri"/>
            <w:color w:val="222222"/>
            <w:sz w:val="24"/>
            <w:szCs w:val="24"/>
            <w:rPrChange w:id="257" w:author="Danilo Bzdok" w:date="2018-04-29T12:30:00Z">
              <w:rPr>
                <w:rFonts w:ascii="Calibri" w:eastAsia="Times New Roman" w:hAnsi="Calibri" w:cs="Calibri"/>
                <w:color w:val="222222"/>
              </w:rPr>
            </w:rPrChange>
          </w:rPr>
          <w:delText>(P)</w:delText>
        </w:r>
      </w:del>
      <w:r w:rsidRPr="00904D8D">
        <w:rPr>
          <w:rFonts w:ascii="Calibri" w:eastAsia="Times New Roman" w:hAnsi="Calibri" w:cs="Calibri"/>
          <w:color w:val="222222"/>
          <w:sz w:val="24"/>
          <w:szCs w:val="24"/>
          <w:rPrChange w:id="258" w:author="Danilo Bzdok" w:date="2018-04-29T12:30:00Z">
            <w:rPr>
              <w:rFonts w:ascii="Calibri" w:eastAsia="Times New Roman" w:hAnsi="Calibri" w:cs="Calibri"/>
              <w:color w:val="222222"/>
            </w:rPr>
          </w:rPrChange>
        </w:rPr>
        <w:t xml:space="preserve">, we </w:t>
      </w:r>
      <w:del w:id="259" w:author="Danilo Bzdok" w:date="2018-04-29T13:13:00Z">
        <w:r w:rsidRPr="00904D8D" w:rsidDel="008335F7">
          <w:rPr>
            <w:rFonts w:ascii="Calibri" w:eastAsia="Times New Roman" w:hAnsi="Calibri" w:cs="Calibri"/>
            <w:color w:val="222222"/>
            <w:sz w:val="24"/>
            <w:szCs w:val="24"/>
            <w:rPrChange w:id="260" w:author="Danilo Bzdok" w:date="2018-04-29T12:30:00Z">
              <w:rPr>
                <w:rFonts w:ascii="Calibri" w:eastAsia="Times New Roman" w:hAnsi="Calibri" w:cs="Calibri"/>
                <w:color w:val="222222"/>
              </w:rPr>
            </w:rPrChange>
          </w:rPr>
          <w:delText>initialized the matrix X with different numbers of samples</w:delText>
        </w:r>
      </w:del>
      <w:ins w:id="261" w:author="Danilo Bzdok" w:date="2018-04-29T13:13:00Z">
        <w:r w:rsidR="008335F7">
          <w:rPr>
            <w:rFonts w:ascii="Calibri" w:eastAsia="Times New Roman" w:hAnsi="Calibri" w:cs="Calibri"/>
            <w:color w:val="222222"/>
            <w:sz w:val="24"/>
            <w:szCs w:val="24"/>
          </w:rPr>
          <w:t>systematically varied the number of available observations</w:t>
        </w:r>
      </w:ins>
      <w:r w:rsidRPr="00904D8D">
        <w:rPr>
          <w:rFonts w:ascii="Calibri" w:eastAsia="Times New Roman" w:hAnsi="Calibri" w:cs="Calibri"/>
          <w:color w:val="222222"/>
          <w:sz w:val="24"/>
          <w:szCs w:val="24"/>
          <w:rPrChange w:id="262" w:author="Danilo Bzdok" w:date="2018-04-29T12:30:00Z">
            <w:rPr>
              <w:rFonts w:ascii="Calibri" w:eastAsia="Times New Roman" w:hAnsi="Calibri" w:cs="Calibri"/>
              <w:color w:val="222222"/>
            </w:rPr>
          </w:rPrChange>
        </w:rPr>
        <w:t>. We covered the lower range between 50 and 100 samples in steps of 10</w:t>
      </w:r>
      <w:ins w:id="263" w:author="Danilo Bzdok" w:date="2018-04-29T13:13:00Z">
        <w:r w:rsidR="008335F7">
          <w:rPr>
            <w:rFonts w:ascii="Calibri" w:eastAsia="Times New Roman" w:hAnsi="Calibri" w:cs="Calibri"/>
            <w:color w:val="222222"/>
            <w:sz w:val="24"/>
            <w:szCs w:val="24"/>
          </w:rPr>
          <w:t>, which</w:t>
        </w:r>
      </w:ins>
      <w:del w:id="264" w:author="Danilo Bzdok" w:date="2018-04-29T13:13:00Z">
        <w:r w:rsidRPr="00904D8D" w:rsidDel="008335F7">
          <w:rPr>
            <w:rFonts w:ascii="Calibri" w:eastAsia="Times New Roman" w:hAnsi="Calibri" w:cs="Calibri"/>
            <w:color w:val="222222"/>
            <w:sz w:val="24"/>
            <w:szCs w:val="24"/>
            <w:rPrChange w:id="265" w:author="Danilo Bzdok" w:date="2018-04-29T12:30:00Z">
              <w:rPr>
                <w:rFonts w:ascii="Calibri" w:eastAsia="Times New Roman" w:hAnsi="Calibri" w:cs="Calibri"/>
                <w:color w:val="222222"/>
              </w:rPr>
            </w:rPrChange>
          </w:rPr>
          <w:delText>.</w:delText>
        </w:r>
      </w:del>
      <w:r w:rsidRPr="00904D8D">
        <w:rPr>
          <w:rFonts w:ascii="Calibri" w:eastAsia="Times New Roman" w:hAnsi="Calibri" w:cs="Calibri"/>
          <w:color w:val="222222"/>
          <w:sz w:val="24"/>
          <w:szCs w:val="24"/>
          <w:rPrChange w:id="266" w:author="Danilo Bzdok" w:date="2018-04-29T12:30:00Z">
            <w:rPr>
              <w:rFonts w:ascii="Calibri" w:eastAsia="Times New Roman" w:hAnsi="Calibri" w:cs="Calibri"/>
              <w:color w:val="222222"/>
            </w:rPr>
          </w:rPrChange>
        </w:rPr>
        <w:t xml:space="preserve"> </w:t>
      </w:r>
      <w:del w:id="267" w:author="Danilo Bzdok" w:date="2018-04-29T13:13:00Z">
        <w:r w:rsidRPr="00904D8D" w:rsidDel="008335F7">
          <w:rPr>
            <w:rFonts w:ascii="Calibri" w:eastAsia="Times New Roman" w:hAnsi="Calibri" w:cs="Calibri"/>
            <w:color w:val="222222"/>
            <w:sz w:val="24"/>
            <w:szCs w:val="24"/>
            <w:rPrChange w:id="268" w:author="Danilo Bzdok" w:date="2018-04-29T12:30:00Z">
              <w:rPr>
                <w:rFonts w:ascii="Calibri" w:eastAsia="Times New Roman" w:hAnsi="Calibri" w:cs="Calibri"/>
                <w:color w:val="222222"/>
              </w:rPr>
            </w:rPrChange>
          </w:rPr>
          <w:delText xml:space="preserve">This range covers </w:delText>
        </w:r>
      </w:del>
      <w:ins w:id="269" w:author="Danilo Bzdok" w:date="2018-04-29T13:13:00Z">
        <w:r w:rsidR="008335F7">
          <w:rPr>
            <w:rFonts w:ascii="Calibri" w:eastAsia="Times New Roman" w:hAnsi="Calibri" w:cs="Calibri"/>
            <w:color w:val="222222"/>
            <w:sz w:val="24"/>
            <w:szCs w:val="24"/>
          </w:rPr>
          <w:t xml:space="preserve">probably well reflects </w:t>
        </w:r>
      </w:ins>
      <w:proofErr w:type="gramStart"/>
      <w:r w:rsidRPr="00904D8D">
        <w:rPr>
          <w:rFonts w:ascii="Calibri" w:eastAsia="Times New Roman" w:hAnsi="Calibri" w:cs="Calibri"/>
          <w:color w:val="222222"/>
          <w:sz w:val="24"/>
          <w:szCs w:val="24"/>
          <w:rPrChange w:id="270" w:author="Danilo Bzdok" w:date="2018-04-29T12:30:00Z">
            <w:rPr>
              <w:rFonts w:ascii="Calibri" w:eastAsia="Times New Roman" w:hAnsi="Calibri" w:cs="Calibri"/>
              <w:color w:val="222222"/>
            </w:rPr>
          </w:rPrChange>
        </w:rPr>
        <w:t>the majority of</w:t>
      </w:r>
      <w:proofErr w:type="gramEnd"/>
      <w:r w:rsidRPr="00904D8D">
        <w:rPr>
          <w:rFonts w:ascii="Calibri" w:eastAsia="Times New Roman" w:hAnsi="Calibri" w:cs="Calibri"/>
          <w:color w:val="222222"/>
          <w:sz w:val="24"/>
          <w:szCs w:val="24"/>
          <w:rPrChange w:id="271" w:author="Danilo Bzdok" w:date="2018-04-29T12:30:00Z">
            <w:rPr>
              <w:rFonts w:ascii="Calibri" w:eastAsia="Times New Roman" w:hAnsi="Calibri" w:cs="Calibri"/>
              <w:color w:val="222222"/>
            </w:rPr>
          </w:rPrChange>
        </w:rPr>
        <w:t xml:space="preserve"> medical and neuroscientific studies. Between 100 and 2</w:t>
      </w:r>
      <w:ins w:id="272" w:author="Danilo Bzdok" w:date="2018-04-29T13:13: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273" w:author="Danilo Bzdok" w:date="2018-04-29T12:30:00Z">
            <w:rPr>
              <w:rFonts w:ascii="Calibri" w:eastAsia="Times New Roman" w:hAnsi="Calibri" w:cs="Calibri"/>
              <w:color w:val="222222"/>
            </w:rPr>
          </w:rPrChange>
        </w:rPr>
        <w:t xml:space="preserve">000 </w:t>
      </w:r>
      <w:ins w:id="274" w:author="Danilo Bzdok" w:date="2018-04-29T13:14:00Z">
        <w:r w:rsidR="008335F7">
          <w:rPr>
            <w:rFonts w:ascii="Calibri" w:eastAsia="Times New Roman" w:hAnsi="Calibri" w:cs="Calibri"/>
            <w:color w:val="222222"/>
            <w:sz w:val="24"/>
            <w:szCs w:val="24"/>
          </w:rPr>
          <w:t xml:space="preserve">samples </w:t>
        </w:r>
      </w:ins>
      <w:r w:rsidRPr="00904D8D">
        <w:rPr>
          <w:rFonts w:ascii="Calibri" w:eastAsia="Times New Roman" w:hAnsi="Calibri" w:cs="Calibri"/>
          <w:color w:val="222222"/>
          <w:sz w:val="24"/>
          <w:szCs w:val="24"/>
          <w:rPrChange w:id="275" w:author="Danilo Bzdok" w:date="2018-04-29T12:30:00Z">
            <w:rPr>
              <w:rFonts w:ascii="Calibri" w:eastAsia="Times New Roman" w:hAnsi="Calibri" w:cs="Calibri"/>
              <w:color w:val="222222"/>
            </w:rPr>
          </w:rPrChange>
        </w:rPr>
        <w:t xml:space="preserve">we increased the sample size in steps of 100. Finally, we considered the </w:t>
      </w:r>
      <w:ins w:id="276" w:author="Danilo Bzdok" w:date="2018-04-29T13:14:00Z">
        <w:r w:rsidR="008335F7">
          <w:rPr>
            <w:rFonts w:ascii="Calibri" w:eastAsia="Times New Roman" w:hAnsi="Calibri" w:cs="Calibri"/>
            <w:color w:val="222222"/>
            <w:sz w:val="24"/>
            <w:szCs w:val="24"/>
          </w:rPr>
          <w:t xml:space="preserve">extreme </w:t>
        </w:r>
      </w:ins>
      <w:r w:rsidRPr="00904D8D">
        <w:rPr>
          <w:rFonts w:ascii="Calibri" w:eastAsia="Times New Roman" w:hAnsi="Calibri" w:cs="Calibri"/>
          <w:color w:val="222222"/>
          <w:sz w:val="24"/>
          <w:szCs w:val="24"/>
          <w:rPrChange w:id="277" w:author="Danilo Bzdok" w:date="2018-04-29T12:30:00Z">
            <w:rPr>
              <w:rFonts w:ascii="Calibri" w:eastAsia="Times New Roman" w:hAnsi="Calibri" w:cs="Calibri"/>
              <w:color w:val="222222"/>
            </w:rPr>
          </w:rPrChange>
        </w:rPr>
        <w:t>case</w:t>
      </w:r>
      <w:ins w:id="278" w:author="Danilo Bzdok" w:date="2018-04-29T14:26:00Z">
        <w:r w:rsidR="00564F56">
          <w:rPr>
            <w:rFonts w:ascii="Calibri" w:eastAsia="Times New Roman" w:hAnsi="Calibri" w:cs="Calibri"/>
            <w:color w:val="222222"/>
            <w:sz w:val="24"/>
            <w:szCs w:val="24"/>
          </w:rPr>
          <w:t>s</w:t>
        </w:r>
      </w:ins>
      <w:r w:rsidRPr="00904D8D">
        <w:rPr>
          <w:rFonts w:ascii="Calibri" w:eastAsia="Times New Roman" w:hAnsi="Calibri" w:cs="Calibri"/>
          <w:color w:val="222222"/>
          <w:sz w:val="24"/>
          <w:szCs w:val="24"/>
          <w:rPrChange w:id="279" w:author="Danilo Bzdok" w:date="2018-04-29T12:30:00Z">
            <w:rPr>
              <w:rFonts w:ascii="Calibri" w:eastAsia="Times New Roman" w:hAnsi="Calibri" w:cs="Calibri"/>
              <w:color w:val="222222"/>
            </w:rPr>
          </w:rPrChange>
        </w:rPr>
        <w:t xml:space="preserve"> 10</w:t>
      </w:r>
      <w:ins w:id="280" w:author="Danilo Bzdok" w:date="2018-04-29T13:14:00Z">
        <w:r w:rsidR="008335F7">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281" w:author="Danilo Bzdok" w:date="2018-04-29T12:30:00Z">
            <w:rPr>
              <w:rFonts w:ascii="Calibri" w:eastAsia="Times New Roman" w:hAnsi="Calibri" w:cs="Calibri"/>
              <w:color w:val="222222"/>
            </w:rPr>
          </w:rPrChange>
        </w:rPr>
        <w:t xml:space="preserve">000 </w:t>
      </w:r>
      <w:r w:rsidRPr="008335F7">
        <w:rPr>
          <w:rFonts w:ascii="Calibri" w:eastAsia="Times New Roman" w:hAnsi="Calibri" w:cs="Calibri"/>
          <w:color w:val="FF0000"/>
          <w:sz w:val="24"/>
          <w:szCs w:val="24"/>
          <w:rPrChange w:id="282" w:author="Danilo Bzdok" w:date="2018-04-29T13:14:00Z">
            <w:rPr>
              <w:rFonts w:ascii="Calibri" w:eastAsia="Times New Roman" w:hAnsi="Calibri" w:cs="Calibri"/>
              <w:color w:val="222222"/>
            </w:rPr>
          </w:rPrChange>
        </w:rPr>
        <w:t>and 100</w:t>
      </w:r>
      <w:ins w:id="283" w:author="Danilo Bzdok" w:date="2018-04-29T13:14:00Z">
        <w:r w:rsidR="008335F7">
          <w:rPr>
            <w:rFonts w:ascii="Calibri" w:eastAsia="Times New Roman" w:hAnsi="Calibri" w:cs="Calibri"/>
            <w:color w:val="FF0000"/>
            <w:sz w:val="24"/>
            <w:szCs w:val="24"/>
          </w:rPr>
          <w:t>,</w:t>
        </w:r>
      </w:ins>
      <w:r w:rsidRPr="008335F7">
        <w:rPr>
          <w:rFonts w:ascii="Calibri" w:eastAsia="Times New Roman" w:hAnsi="Calibri" w:cs="Calibri"/>
          <w:color w:val="FF0000"/>
          <w:sz w:val="24"/>
          <w:szCs w:val="24"/>
          <w:rPrChange w:id="284" w:author="Danilo Bzdok" w:date="2018-04-29T13:14:00Z">
            <w:rPr>
              <w:rFonts w:ascii="Calibri" w:eastAsia="Times New Roman" w:hAnsi="Calibri" w:cs="Calibri"/>
              <w:color w:val="222222"/>
            </w:rPr>
          </w:rPrChange>
        </w:rPr>
        <w:t xml:space="preserve">000 </w:t>
      </w:r>
      <w:r w:rsidRPr="00904D8D">
        <w:rPr>
          <w:rFonts w:ascii="Calibri" w:eastAsia="Times New Roman" w:hAnsi="Calibri" w:cs="Calibri"/>
          <w:color w:val="222222"/>
          <w:sz w:val="24"/>
          <w:szCs w:val="24"/>
          <w:rPrChange w:id="285" w:author="Danilo Bzdok" w:date="2018-04-29T12:30:00Z">
            <w:rPr>
              <w:rFonts w:ascii="Calibri" w:eastAsia="Times New Roman" w:hAnsi="Calibri" w:cs="Calibri"/>
              <w:color w:val="222222"/>
            </w:rPr>
          </w:rPrChange>
        </w:rPr>
        <w:t xml:space="preserve">samples, </w:t>
      </w:r>
      <w:del w:id="286" w:author="Danilo Bzdok" w:date="2018-04-29T13:14:00Z">
        <w:r w:rsidRPr="00904D8D" w:rsidDel="008335F7">
          <w:rPr>
            <w:rFonts w:ascii="Calibri" w:eastAsia="Times New Roman" w:hAnsi="Calibri" w:cs="Calibri"/>
            <w:color w:val="222222"/>
            <w:sz w:val="24"/>
            <w:szCs w:val="24"/>
            <w:rPrChange w:id="287" w:author="Danilo Bzdok" w:date="2018-04-29T12:30:00Z">
              <w:rPr>
                <w:rFonts w:ascii="Calibri" w:eastAsia="Times New Roman" w:hAnsi="Calibri" w:cs="Calibri"/>
                <w:color w:val="222222"/>
              </w:rPr>
            </w:rPrChange>
          </w:rPr>
          <w:delText>representing scenarios encountered in recent</w:delText>
        </w:r>
      </w:del>
      <w:ins w:id="288" w:author="Danilo Bzdok" w:date="2018-04-29T13:14:00Z">
        <w:r w:rsidR="008335F7">
          <w:rPr>
            <w:rFonts w:ascii="Calibri" w:eastAsia="Times New Roman" w:hAnsi="Calibri" w:cs="Calibri"/>
            <w:color w:val="222222"/>
            <w:sz w:val="24"/>
            <w:szCs w:val="24"/>
          </w:rPr>
          <w:t xml:space="preserve">which </w:t>
        </w:r>
      </w:ins>
      <w:ins w:id="289" w:author="Danilo Bzdok" w:date="2018-04-29T14:26:00Z">
        <w:r w:rsidR="00564F56">
          <w:rPr>
            <w:rFonts w:ascii="Calibri" w:eastAsia="Times New Roman" w:hAnsi="Calibri" w:cs="Calibri"/>
            <w:color w:val="222222"/>
            <w:sz w:val="24"/>
            <w:szCs w:val="24"/>
          </w:rPr>
          <w:t>cover</w:t>
        </w:r>
      </w:ins>
      <w:ins w:id="290" w:author="Danilo Bzdok" w:date="2018-04-29T13:14:00Z">
        <w:r w:rsidR="008335F7">
          <w:rPr>
            <w:rFonts w:ascii="Calibri" w:eastAsia="Times New Roman" w:hAnsi="Calibri" w:cs="Calibri"/>
            <w:color w:val="222222"/>
            <w:sz w:val="24"/>
            <w:szCs w:val="24"/>
          </w:rPr>
          <w:t xml:space="preserve"> recent</w:t>
        </w:r>
      </w:ins>
      <w:r w:rsidRPr="00904D8D">
        <w:rPr>
          <w:rFonts w:ascii="Calibri" w:eastAsia="Times New Roman" w:hAnsi="Calibri" w:cs="Calibri"/>
          <w:color w:val="222222"/>
          <w:sz w:val="24"/>
          <w:szCs w:val="24"/>
          <w:rPrChange w:id="291" w:author="Danilo Bzdok" w:date="2018-04-29T12:30:00Z">
            <w:rPr>
              <w:rFonts w:ascii="Calibri" w:eastAsia="Times New Roman" w:hAnsi="Calibri" w:cs="Calibri"/>
              <w:color w:val="222222"/>
            </w:rPr>
          </w:rPrChange>
        </w:rPr>
        <w:t xml:space="preserve"> large-scale datasets such as </w:t>
      </w:r>
      <w:ins w:id="292" w:author="Danilo Bzdok" w:date="2018-04-29T13:15:00Z">
        <w:r w:rsidR="008335F7">
          <w:rPr>
            <w:rFonts w:ascii="Calibri" w:eastAsia="Times New Roman" w:hAnsi="Calibri" w:cs="Calibri"/>
            <w:color w:val="222222"/>
            <w:sz w:val="24"/>
            <w:szCs w:val="24"/>
          </w:rPr>
          <w:t xml:space="preserve">the </w:t>
        </w:r>
      </w:ins>
      <w:r w:rsidRPr="00904D8D">
        <w:rPr>
          <w:rFonts w:ascii="Calibri" w:eastAsia="Times New Roman" w:hAnsi="Calibri" w:cs="Calibri"/>
          <w:color w:val="222222"/>
          <w:sz w:val="24"/>
          <w:szCs w:val="24"/>
          <w:rPrChange w:id="293" w:author="Danilo Bzdok" w:date="2018-04-29T12:30:00Z">
            <w:rPr>
              <w:rFonts w:ascii="Calibri" w:eastAsia="Times New Roman" w:hAnsi="Calibri" w:cs="Calibri"/>
              <w:color w:val="222222"/>
            </w:rPr>
          </w:rPrChange>
        </w:rPr>
        <w:t xml:space="preserve">UK Biobank. </w:t>
      </w:r>
      <w:del w:id="294" w:author="Danilo Bzdok" w:date="2018-04-29T13:16:00Z">
        <w:r w:rsidRPr="00904D8D" w:rsidDel="00CB1B82">
          <w:rPr>
            <w:rFonts w:ascii="Calibri" w:eastAsia="Times New Roman" w:hAnsi="Calibri" w:cs="Calibri"/>
            <w:color w:val="222222"/>
            <w:sz w:val="24"/>
            <w:szCs w:val="24"/>
            <w:rPrChange w:id="295" w:author="Danilo Bzdok" w:date="2018-04-29T12:30:00Z">
              <w:rPr>
                <w:rFonts w:ascii="Calibri" w:eastAsia="Times New Roman" w:hAnsi="Calibri" w:cs="Calibri"/>
                <w:color w:val="222222"/>
              </w:rPr>
            </w:rPrChange>
          </w:rPr>
          <w:delText>However, we refrained from changing t</w:delText>
        </w:r>
      </w:del>
      <w:ins w:id="296" w:author="Danilo Bzdok" w:date="2018-04-29T13:16:00Z">
        <w:r w:rsidR="00CB1B82">
          <w:rPr>
            <w:rFonts w:ascii="Calibri" w:eastAsia="Times New Roman" w:hAnsi="Calibri" w:cs="Calibri"/>
            <w:color w:val="222222"/>
            <w:sz w:val="24"/>
            <w:szCs w:val="24"/>
          </w:rPr>
          <w:t>T</w:t>
        </w:r>
      </w:ins>
      <w:r w:rsidRPr="00904D8D">
        <w:rPr>
          <w:rFonts w:ascii="Calibri" w:eastAsia="Times New Roman" w:hAnsi="Calibri" w:cs="Calibri"/>
          <w:color w:val="222222"/>
          <w:sz w:val="24"/>
          <w:szCs w:val="24"/>
          <w:rPrChange w:id="297" w:author="Danilo Bzdok" w:date="2018-04-29T12:30:00Z">
            <w:rPr>
              <w:rFonts w:ascii="Calibri" w:eastAsia="Times New Roman" w:hAnsi="Calibri" w:cs="Calibri"/>
              <w:color w:val="222222"/>
            </w:rPr>
          </w:rPrChange>
        </w:rPr>
        <w:t xml:space="preserve">he </w:t>
      </w:r>
      <w:ins w:id="298" w:author="Danilo Bzdok" w:date="2018-04-29T13:16:00Z">
        <w:r w:rsidR="00CB1B82">
          <w:rPr>
            <w:rFonts w:ascii="Calibri" w:eastAsia="Times New Roman" w:hAnsi="Calibri" w:cs="Calibri"/>
            <w:color w:val="222222"/>
            <w:sz w:val="24"/>
            <w:szCs w:val="24"/>
          </w:rPr>
          <w:t xml:space="preserve">total </w:t>
        </w:r>
      </w:ins>
      <w:r w:rsidRPr="00904D8D">
        <w:rPr>
          <w:rFonts w:ascii="Calibri" w:eastAsia="Times New Roman" w:hAnsi="Calibri" w:cs="Calibri"/>
          <w:color w:val="222222"/>
          <w:sz w:val="24"/>
          <w:szCs w:val="24"/>
          <w:rPrChange w:id="299" w:author="Danilo Bzdok" w:date="2018-04-29T12:30:00Z">
            <w:rPr>
              <w:rFonts w:ascii="Calibri" w:eastAsia="Times New Roman" w:hAnsi="Calibri" w:cs="Calibri"/>
              <w:color w:val="222222"/>
            </w:rPr>
          </w:rPrChange>
        </w:rPr>
        <w:t xml:space="preserve">number of input variables </w:t>
      </w:r>
      <w:ins w:id="300" w:author="Danilo Bzdok" w:date="2018-04-29T13:16:00Z">
        <w:r w:rsidR="00CB1B82">
          <w:rPr>
            <w:rFonts w:ascii="Calibri" w:eastAsia="Times New Roman" w:hAnsi="Calibri" w:cs="Calibri"/>
            <w:color w:val="222222"/>
            <w:sz w:val="24"/>
            <w:szCs w:val="24"/>
          </w:rPr>
          <w:t xml:space="preserve">was kept constant </w:t>
        </w:r>
      </w:ins>
      <w:r w:rsidRPr="00904D8D">
        <w:rPr>
          <w:rFonts w:ascii="Calibri" w:eastAsia="Times New Roman" w:hAnsi="Calibri" w:cs="Calibri"/>
          <w:color w:val="222222"/>
          <w:sz w:val="24"/>
          <w:szCs w:val="24"/>
          <w:rPrChange w:id="301" w:author="Danilo Bzdok" w:date="2018-04-29T12:30:00Z">
            <w:rPr>
              <w:rFonts w:ascii="Calibri" w:eastAsia="Times New Roman" w:hAnsi="Calibri" w:cs="Calibri"/>
              <w:color w:val="222222"/>
            </w:rPr>
          </w:rPrChange>
        </w:rPr>
        <w:t xml:space="preserve">to </w:t>
      </w:r>
      <w:del w:id="302" w:author="Danilo Bzdok" w:date="2018-04-29T13:17:00Z">
        <w:r w:rsidRPr="00904D8D" w:rsidDel="00961E6A">
          <w:rPr>
            <w:rFonts w:ascii="Calibri" w:eastAsia="Times New Roman" w:hAnsi="Calibri" w:cs="Calibri"/>
            <w:color w:val="222222"/>
            <w:sz w:val="24"/>
            <w:szCs w:val="24"/>
            <w:rPrChange w:id="303" w:author="Danilo Bzdok" w:date="2018-04-29T12:30:00Z">
              <w:rPr>
                <w:rFonts w:ascii="Calibri" w:eastAsia="Times New Roman" w:hAnsi="Calibri" w:cs="Calibri"/>
                <w:color w:val="222222"/>
              </w:rPr>
            </w:rPrChange>
          </w:rPr>
          <w:delText>make the models comparable with regard to the explained variance metric</w:delText>
        </w:r>
        <w:r w:rsidRPr="00904D8D" w:rsidDel="00961E6A">
          <w:rPr>
            <w:rFonts w:ascii="Calibri" w:eastAsia="Times New Roman" w:hAnsi="Calibri" w:cs="Calibri"/>
            <w:i/>
            <w:color w:val="222222"/>
            <w:sz w:val="24"/>
            <w:szCs w:val="24"/>
            <w:rPrChange w:id="304" w:author="Danilo Bzdok" w:date="2018-04-29T12:30:00Z">
              <w:rPr>
                <w:rFonts w:ascii="Calibri" w:eastAsia="Times New Roman" w:hAnsi="Calibri" w:cs="Calibri"/>
                <w:i/>
                <w:color w:val="222222"/>
              </w:rPr>
            </w:rPrChange>
          </w:rPr>
          <w:delText xml:space="preserve"> </w:delText>
        </w:r>
        <m:oMath>
          <m:sSup>
            <m:sSupPr>
              <m:ctrlPr>
                <w:rPr>
                  <w:rFonts w:ascii="Cambria Math" w:eastAsia="Times New Roman" w:hAnsi="Cambria Math" w:cs="Calibri"/>
                  <w:i/>
                  <w:color w:val="222222"/>
                  <w:sz w:val="24"/>
                  <w:szCs w:val="24"/>
                  <w:rPrChange w:id="305" w:author="Danilo Bzdok" w:date="2018-04-29T12:30:00Z">
                    <w:rPr>
                      <w:rFonts w:ascii="Cambria Math" w:eastAsia="Times New Roman" w:hAnsi="Cambria Math" w:cs="Calibri"/>
                      <w:i/>
                      <w:color w:val="222222"/>
                    </w:rPr>
                  </w:rPrChange>
                </w:rPr>
              </m:ctrlPr>
            </m:sSupPr>
            <m:e>
              <m:r>
                <w:rPr>
                  <w:rFonts w:ascii="Cambria Math" w:eastAsia="Times New Roman" w:hAnsi="Cambria Math" w:cs="Calibri"/>
                  <w:color w:val="222222"/>
                  <w:sz w:val="24"/>
                  <w:szCs w:val="24"/>
                  <w:rPrChange w:id="306" w:author="Danilo Bzdok" w:date="2018-04-29T12:30:00Z">
                    <w:rPr>
                      <w:rFonts w:ascii="Cambria Math" w:eastAsia="Times New Roman" w:hAnsi="Cambria Math" w:cs="Calibri"/>
                      <w:color w:val="222222"/>
                    </w:rPr>
                  </w:rPrChange>
                </w:rPr>
                <m:t>R</m:t>
              </m:r>
            </m:e>
            <m:sup>
              <m:r>
                <w:rPr>
                  <w:rFonts w:ascii="Cambria Math" w:eastAsia="Times New Roman" w:hAnsi="Cambria Math" w:cs="Calibri"/>
                  <w:color w:val="222222"/>
                  <w:sz w:val="24"/>
                  <w:szCs w:val="24"/>
                  <w:rPrChange w:id="307" w:author="Danilo Bzdok" w:date="2018-04-29T12:30:00Z">
                    <w:rPr>
                      <w:rFonts w:ascii="Cambria Math" w:eastAsia="Times New Roman" w:hAnsi="Cambria Math" w:cs="Calibri"/>
                      <w:color w:val="222222"/>
                    </w:rPr>
                  </w:rPrChange>
                </w:rPr>
                <m:t>2</m:t>
              </m:r>
            </m:sup>
          </m:sSup>
        </m:oMath>
      </w:del>
      <w:ins w:id="308" w:author="Danilo Bzdok" w:date="2018-04-29T13:19:00Z">
        <w:r w:rsidR="00F047B6">
          <w:rPr>
            <w:rFonts w:ascii="Calibri" w:eastAsia="Times New Roman" w:hAnsi="Calibri" w:cs="Calibri"/>
            <w:color w:val="222222"/>
            <w:sz w:val="24"/>
            <w:szCs w:val="24"/>
          </w:rPr>
          <w:t xml:space="preserve">preclude </w:t>
        </w:r>
      </w:ins>
      <w:ins w:id="309" w:author="Danilo Bzdok" w:date="2018-04-29T13:36:00Z">
        <w:r w:rsidR="00600084">
          <w:rPr>
            <w:rFonts w:ascii="Calibri" w:eastAsia="Times New Roman" w:hAnsi="Calibri" w:cs="Calibri"/>
            <w:color w:val="222222"/>
            <w:sz w:val="24"/>
            <w:szCs w:val="24"/>
          </w:rPr>
          <w:t>secondary</w:t>
        </w:r>
      </w:ins>
      <w:ins w:id="310" w:author="Danilo Bzdok" w:date="2018-04-29T13:19:00Z">
        <w:r w:rsidR="00F047B6">
          <w:rPr>
            <w:rFonts w:ascii="Calibri" w:eastAsia="Times New Roman" w:hAnsi="Calibri" w:cs="Calibri"/>
            <w:color w:val="222222"/>
            <w:sz w:val="24"/>
            <w:szCs w:val="24"/>
          </w:rPr>
          <w:t xml:space="preserve"> </w:t>
        </w:r>
      </w:ins>
      <w:ins w:id="311" w:author="Danilo Bzdok" w:date="2018-04-29T13:37:00Z">
        <w:r w:rsidR="00600084">
          <w:rPr>
            <w:rFonts w:ascii="Calibri" w:eastAsia="Times New Roman" w:hAnsi="Calibri" w:cs="Calibri"/>
            <w:color w:val="222222"/>
            <w:sz w:val="24"/>
            <w:szCs w:val="24"/>
          </w:rPr>
          <w:t xml:space="preserve">effects </w:t>
        </w:r>
      </w:ins>
      <w:ins w:id="312" w:author="Danilo Bzdok" w:date="2018-04-29T13:19:00Z">
        <w:r w:rsidR="00600084">
          <w:rPr>
            <w:rFonts w:ascii="Calibri" w:eastAsia="Times New Roman" w:hAnsi="Calibri" w:cs="Calibri"/>
            <w:color w:val="222222"/>
            <w:sz w:val="24"/>
            <w:szCs w:val="24"/>
          </w:rPr>
          <w:t>on</w:t>
        </w:r>
        <w:r w:rsidR="00F047B6">
          <w:rPr>
            <w:rFonts w:ascii="Calibri" w:eastAsia="Times New Roman" w:hAnsi="Calibri" w:cs="Calibri"/>
            <w:color w:val="222222"/>
            <w:sz w:val="24"/>
            <w:szCs w:val="24"/>
          </w:rPr>
          <w:t xml:space="preserve"> the results due to changing model capacity</w:t>
        </w:r>
      </w:ins>
      <w:r w:rsidRPr="00904D8D">
        <w:rPr>
          <w:rFonts w:ascii="Calibri" w:eastAsia="Times New Roman" w:hAnsi="Calibri" w:cs="Calibri"/>
          <w:color w:val="222222"/>
          <w:sz w:val="24"/>
          <w:szCs w:val="24"/>
          <w:rPrChange w:id="313" w:author="Danilo Bzdok" w:date="2018-04-29T12:30:00Z">
            <w:rPr>
              <w:rFonts w:ascii="Calibri" w:eastAsia="Times New Roman" w:hAnsi="Calibri" w:cs="Calibri"/>
              <w:color w:val="222222"/>
            </w:rPr>
          </w:rPrChange>
        </w:rPr>
        <w:t>.</w:t>
      </w:r>
    </w:p>
    <w:p w14:paraId="6571EE89" w14:textId="669F92F2" w:rsidR="004A4C6D" w:rsidRPr="00904D8D" w:rsidRDefault="00400A2D" w:rsidP="00904D8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314" w:author="Danilo Bzdok" w:date="2018-04-29T12:30:00Z">
            <w:rPr>
              <w:rFonts w:ascii="Calibri" w:eastAsia="Times New Roman" w:hAnsi="Calibri" w:cs="Calibri"/>
              <w:color w:val="222222"/>
            </w:rPr>
          </w:rPrChange>
        </w:rPr>
        <w:pPrChange w:id="315" w:author="Danilo Bzdok" w:date="2018-04-29T12:30:00Z">
          <w:pPr>
            <w:pStyle w:val="Listenabsatz"/>
            <w:numPr>
              <w:numId w:val="45"/>
            </w:numPr>
            <w:shd w:val="clear" w:color="auto" w:fill="FFFFFF"/>
            <w:ind w:left="709" w:hanging="427"/>
            <w:jc w:val="both"/>
          </w:pPr>
        </w:pPrChange>
      </w:pPr>
      <w:ins w:id="316" w:author="Danilo Bzdok" w:date="2018-04-29T12:28:00Z">
        <w:r w:rsidRPr="00904D8D">
          <w:rPr>
            <w:rFonts w:ascii="Calibri" w:eastAsia="Times New Roman" w:hAnsi="Calibri" w:cs="Calibri"/>
            <w:color w:val="222222"/>
            <w:sz w:val="24"/>
            <w:szCs w:val="24"/>
            <w:u w:val="single"/>
          </w:rPr>
          <w:t>S</w:t>
        </w:r>
      </w:ins>
      <w:del w:id="317" w:author="Danilo Bzdok" w:date="2018-04-29T12:28:00Z">
        <w:r w:rsidR="004F03BF" w:rsidRPr="00904D8D" w:rsidDel="00400A2D">
          <w:rPr>
            <w:rFonts w:ascii="Calibri" w:eastAsia="Times New Roman" w:hAnsi="Calibri" w:cs="Calibri"/>
            <w:color w:val="222222"/>
            <w:sz w:val="24"/>
            <w:szCs w:val="24"/>
            <w:u w:val="single"/>
            <w:rPrChange w:id="318" w:author="Danilo Bzdok" w:date="2018-04-29T12:30:00Z">
              <w:rPr>
                <w:rFonts w:ascii="Calibri" w:eastAsia="Times New Roman" w:hAnsi="Calibri" w:cs="Calibri"/>
                <w:color w:val="222222"/>
                <w:u w:val="single"/>
              </w:rPr>
            </w:rPrChange>
          </w:rPr>
          <w:delText>The s</w:delText>
        </w:r>
      </w:del>
      <w:r w:rsidR="004F03BF" w:rsidRPr="00904D8D">
        <w:rPr>
          <w:rFonts w:ascii="Calibri" w:eastAsia="Times New Roman" w:hAnsi="Calibri" w:cs="Calibri"/>
          <w:color w:val="222222"/>
          <w:sz w:val="24"/>
          <w:szCs w:val="24"/>
          <w:u w:val="single"/>
          <w:rPrChange w:id="319" w:author="Danilo Bzdok" w:date="2018-04-29T12:30:00Z">
            <w:rPr>
              <w:rFonts w:ascii="Calibri" w:eastAsia="Times New Roman" w:hAnsi="Calibri" w:cs="Calibri"/>
              <w:color w:val="222222"/>
              <w:u w:val="single"/>
            </w:rPr>
          </w:rPrChange>
        </w:rPr>
        <w:t>ignal-to-noise ratio</w:t>
      </w:r>
      <w:r w:rsidR="004A4C6D" w:rsidRPr="00904D8D">
        <w:rPr>
          <w:rFonts w:ascii="Calibri" w:eastAsia="Times New Roman" w:hAnsi="Calibri" w:cs="Calibri"/>
          <w:color w:val="222222"/>
          <w:sz w:val="24"/>
          <w:szCs w:val="24"/>
          <w:u w:val="single"/>
          <w:rPrChange w:id="320" w:author="Danilo Bzdok" w:date="2018-04-29T12:30:00Z">
            <w:rPr>
              <w:rFonts w:ascii="Calibri" w:eastAsia="Times New Roman" w:hAnsi="Calibri" w:cs="Calibri"/>
              <w:color w:val="222222"/>
              <w:u w:val="single"/>
            </w:rPr>
          </w:rPrChange>
        </w:rPr>
        <w:t>:</w:t>
      </w:r>
      <w:r w:rsidR="004F03BF" w:rsidRPr="00904D8D">
        <w:rPr>
          <w:rFonts w:ascii="Calibri" w:eastAsia="Times New Roman" w:hAnsi="Calibri" w:cs="Calibri"/>
          <w:b/>
          <w:i/>
          <w:color w:val="222222"/>
          <w:sz w:val="24"/>
          <w:szCs w:val="24"/>
          <w:rPrChange w:id="321" w:author="Danilo Bzdok" w:date="2018-04-29T12:30:00Z">
            <w:rPr>
              <w:rFonts w:ascii="Calibri" w:eastAsia="Times New Roman" w:hAnsi="Calibri" w:cs="Calibri"/>
              <w:b/>
              <w:i/>
              <w:color w:val="222222"/>
            </w:rPr>
          </w:rPrChange>
        </w:rPr>
        <w:t xml:space="preserve"> </w:t>
      </w:r>
      <w:r w:rsidR="004F03BF" w:rsidRPr="00904D8D">
        <w:rPr>
          <w:rFonts w:ascii="Calibri" w:eastAsia="Times New Roman" w:hAnsi="Calibri" w:cs="Calibri"/>
          <w:color w:val="222222"/>
          <w:sz w:val="24"/>
          <w:szCs w:val="24"/>
          <w:rPrChange w:id="322" w:author="Danilo Bzdok" w:date="2018-04-29T12:30:00Z">
            <w:rPr>
              <w:rFonts w:ascii="Calibri" w:eastAsia="Times New Roman" w:hAnsi="Calibri" w:cs="Calibri"/>
              <w:color w:val="222222"/>
            </w:rPr>
          </w:rPrChange>
        </w:rPr>
        <w:t xml:space="preserve">To explore the </w:t>
      </w:r>
      <w:del w:id="323" w:author="Danilo Bzdok" w:date="2018-04-29T13:20:00Z">
        <w:r w:rsidR="004F03BF" w:rsidRPr="00904D8D" w:rsidDel="00F047B6">
          <w:rPr>
            <w:rFonts w:ascii="Calibri" w:eastAsia="Times New Roman" w:hAnsi="Calibri" w:cs="Calibri"/>
            <w:color w:val="222222"/>
            <w:sz w:val="24"/>
            <w:szCs w:val="24"/>
            <w:rPrChange w:id="324" w:author="Danilo Bzdok" w:date="2018-04-29T12:30:00Z">
              <w:rPr>
                <w:rFonts w:ascii="Calibri" w:eastAsia="Times New Roman" w:hAnsi="Calibri" w:cs="Calibri"/>
                <w:color w:val="222222"/>
              </w:rPr>
            </w:rPrChange>
          </w:rPr>
          <w:delText xml:space="preserve">impact </w:delText>
        </w:r>
      </w:del>
      <w:ins w:id="325" w:author="Danilo Bzdok" w:date="2018-04-29T13:20:00Z">
        <w:r w:rsidR="00F047B6">
          <w:rPr>
            <w:rFonts w:ascii="Calibri" w:eastAsia="Times New Roman" w:hAnsi="Calibri" w:cs="Calibri"/>
            <w:color w:val="222222"/>
            <w:sz w:val="24"/>
            <w:szCs w:val="24"/>
          </w:rPr>
          <w:t>role</w:t>
        </w:r>
        <w:r w:rsidR="00F047B6" w:rsidRPr="00904D8D">
          <w:rPr>
            <w:rFonts w:ascii="Calibri" w:eastAsia="Times New Roman" w:hAnsi="Calibri" w:cs="Calibri"/>
            <w:color w:val="222222"/>
            <w:sz w:val="24"/>
            <w:szCs w:val="24"/>
            <w:rPrChange w:id="326" w:author="Danilo Bzdok" w:date="2018-04-29T12:30:00Z">
              <w:rPr>
                <w:rFonts w:ascii="Calibri" w:eastAsia="Times New Roman" w:hAnsi="Calibri" w:cs="Calibri"/>
                <w:color w:val="222222"/>
              </w:rPr>
            </w:rPrChange>
          </w:rPr>
          <w:t xml:space="preserve"> </w:t>
        </w:r>
      </w:ins>
      <w:r w:rsidR="004F03BF" w:rsidRPr="00904D8D">
        <w:rPr>
          <w:rFonts w:ascii="Calibri" w:eastAsia="Times New Roman" w:hAnsi="Calibri" w:cs="Calibri"/>
          <w:color w:val="222222"/>
          <w:sz w:val="24"/>
          <w:szCs w:val="24"/>
          <w:rPrChange w:id="327" w:author="Danilo Bzdok" w:date="2018-04-29T12:30:00Z">
            <w:rPr>
              <w:rFonts w:ascii="Calibri" w:eastAsia="Times New Roman" w:hAnsi="Calibri" w:cs="Calibri"/>
              <w:color w:val="222222"/>
            </w:rPr>
          </w:rPrChange>
        </w:rPr>
        <w:t xml:space="preserve">of </w:t>
      </w:r>
      <w:del w:id="328" w:author="Danilo Bzdok" w:date="2018-04-29T13:20:00Z">
        <w:r w:rsidR="004F03BF" w:rsidRPr="00904D8D" w:rsidDel="00F047B6">
          <w:rPr>
            <w:rFonts w:ascii="Calibri" w:eastAsia="Times New Roman" w:hAnsi="Calibri" w:cs="Calibri"/>
            <w:color w:val="222222"/>
            <w:sz w:val="24"/>
            <w:szCs w:val="24"/>
            <w:rPrChange w:id="329" w:author="Danilo Bzdok" w:date="2018-04-29T12:30:00Z">
              <w:rPr>
                <w:rFonts w:ascii="Calibri" w:eastAsia="Times New Roman" w:hAnsi="Calibri" w:cs="Calibri"/>
                <w:color w:val="222222"/>
              </w:rPr>
            </w:rPrChange>
          </w:rPr>
          <w:delText>the signal-to-noise ratio</w:delText>
        </w:r>
      </w:del>
      <w:ins w:id="330" w:author="Danilo Bzdok" w:date="2018-04-29T14:27:00Z">
        <w:r w:rsidR="003F54F6">
          <w:rPr>
            <w:rFonts w:ascii="Calibri" w:eastAsia="Times New Roman" w:hAnsi="Calibri" w:cs="Calibri"/>
            <w:color w:val="222222"/>
            <w:sz w:val="24"/>
            <w:szCs w:val="24"/>
          </w:rPr>
          <w:t>nuisance</w:t>
        </w:r>
      </w:ins>
      <w:ins w:id="331" w:author="Danilo Bzdok" w:date="2018-04-29T13:20:00Z">
        <w:r w:rsidR="00F047B6">
          <w:rPr>
            <w:rFonts w:ascii="Calibri" w:eastAsia="Times New Roman" w:hAnsi="Calibri" w:cs="Calibri"/>
            <w:color w:val="222222"/>
            <w:sz w:val="24"/>
            <w:szCs w:val="24"/>
          </w:rPr>
          <w:t xml:space="preserve"> variation in the data</w:t>
        </w:r>
      </w:ins>
      <w:r w:rsidR="004F03BF" w:rsidRPr="00904D8D">
        <w:rPr>
          <w:rFonts w:ascii="Calibri" w:eastAsia="Times New Roman" w:hAnsi="Calibri" w:cs="Calibri"/>
          <w:color w:val="222222"/>
          <w:sz w:val="24"/>
          <w:szCs w:val="24"/>
          <w:rPrChange w:id="332" w:author="Danilo Bzdok" w:date="2018-04-29T12:30:00Z">
            <w:rPr>
              <w:rFonts w:ascii="Calibri" w:eastAsia="Times New Roman" w:hAnsi="Calibri" w:cs="Calibri"/>
              <w:color w:val="222222"/>
            </w:rPr>
          </w:rPrChange>
        </w:rPr>
        <w:t xml:space="preserve">, </w:t>
      </w:r>
      <w:ins w:id="333" w:author="Danilo Bzdok" w:date="2018-04-29T14:27:00Z">
        <w:r w:rsidR="003F54F6">
          <w:rPr>
            <w:rFonts w:ascii="Calibri" w:eastAsia="Times New Roman" w:hAnsi="Calibri" w:cs="Calibri"/>
            <w:color w:val="222222"/>
            <w:sz w:val="24"/>
            <w:szCs w:val="24"/>
          </w:rPr>
          <w:t xml:space="preserve">such as induced by imperfect measurement techniques, </w:t>
        </w:r>
      </w:ins>
      <w:r w:rsidR="004F03BF" w:rsidRPr="00904D8D">
        <w:rPr>
          <w:rFonts w:ascii="Calibri" w:eastAsia="Times New Roman" w:hAnsi="Calibri" w:cs="Calibri"/>
          <w:color w:val="222222"/>
          <w:sz w:val="24"/>
          <w:szCs w:val="24"/>
          <w:rPrChange w:id="334" w:author="Danilo Bzdok" w:date="2018-04-29T12:30:00Z">
            <w:rPr>
              <w:rFonts w:ascii="Calibri" w:eastAsia="Times New Roman" w:hAnsi="Calibri" w:cs="Calibri"/>
              <w:color w:val="222222"/>
            </w:rPr>
          </w:rPrChange>
        </w:rPr>
        <w:t xml:space="preserve">we systematically increased the </w:t>
      </w:r>
      <w:del w:id="335" w:author="Danilo Bzdok" w:date="2018-04-29T13:20:00Z">
        <w:r w:rsidR="004F03BF" w:rsidRPr="00904D8D" w:rsidDel="00F047B6">
          <w:rPr>
            <w:rFonts w:ascii="Calibri" w:eastAsia="Times New Roman" w:hAnsi="Calibri" w:cs="Calibri"/>
            <w:color w:val="222222"/>
            <w:sz w:val="24"/>
            <w:szCs w:val="24"/>
            <w:rPrChange w:id="336" w:author="Danilo Bzdok" w:date="2018-04-29T12:30:00Z">
              <w:rPr>
                <w:rFonts w:ascii="Calibri" w:eastAsia="Times New Roman" w:hAnsi="Calibri" w:cs="Calibri"/>
                <w:color w:val="222222"/>
              </w:rPr>
            </w:rPrChange>
          </w:rPr>
          <w:delText xml:space="preserve">value of the </w:delText>
        </w:r>
      </w:del>
      <w:r w:rsidR="004F03BF" w:rsidRPr="00904D8D">
        <w:rPr>
          <w:rFonts w:ascii="Calibri" w:eastAsia="Times New Roman" w:hAnsi="Calibri" w:cs="Calibri"/>
          <w:color w:val="222222"/>
          <w:sz w:val="24"/>
          <w:szCs w:val="24"/>
          <w:rPrChange w:id="337" w:author="Danilo Bzdok" w:date="2018-04-29T12:30:00Z">
            <w:rPr>
              <w:rFonts w:ascii="Calibri" w:eastAsia="Times New Roman" w:hAnsi="Calibri" w:cs="Calibri"/>
              <w:color w:val="222222"/>
            </w:rPr>
          </w:rPrChange>
        </w:rPr>
        <w:t>noise</w:t>
      </w:r>
      <w:ins w:id="338" w:author="Danilo Bzdok" w:date="2018-04-29T13:20:00Z">
        <w:r w:rsidR="00F047B6">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ins>
      <w:r w:rsidR="004F03BF" w:rsidRPr="00904D8D">
        <w:rPr>
          <w:rFonts w:ascii="Calibri" w:eastAsia="Times New Roman" w:hAnsi="Calibri" w:cs="Calibri"/>
          <w:color w:val="222222"/>
          <w:sz w:val="24"/>
          <w:szCs w:val="24"/>
          <w:rPrChange w:id="339" w:author="Danilo Bzdok" w:date="2018-04-29T12:30:00Z">
            <w:rPr>
              <w:rFonts w:ascii="Calibri" w:eastAsia="Times New Roman" w:hAnsi="Calibri" w:cs="Calibri"/>
              <w:color w:val="222222"/>
            </w:rPr>
          </w:rPrChange>
        </w:rPr>
        <w:t xml:space="preserve"> </w:t>
      </w:r>
      <w:del w:id="340" w:author="Danilo Bzdok" w:date="2018-04-29T13:20:00Z">
        <w:r w:rsidR="004F03BF" w:rsidRPr="00904D8D" w:rsidDel="00F047B6">
          <w:rPr>
            <w:rFonts w:ascii="Calibri" w:eastAsia="Times New Roman" w:hAnsi="Calibri" w:cs="Calibri"/>
            <w:color w:val="222222"/>
            <w:sz w:val="24"/>
            <w:szCs w:val="24"/>
            <w:rPrChange w:id="341" w:author="Danilo Bzdok" w:date="2018-04-29T12:30:00Z">
              <w:rPr>
                <w:rFonts w:ascii="Calibri" w:eastAsia="Times New Roman" w:hAnsi="Calibri" w:cs="Calibri"/>
                <w:color w:val="222222"/>
              </w:rPr>
            </w:rPrChange>
          </w:rPr>
          <w:delText xml:space="preserve">term </w:delText>
        </w:r>
      </w:del>
      <w:r w:rsidR="004F03BF" w:rsidRPr="00904D8D">
        <w:rPr>
          <w:rFonts w:ascii="Calibri" w:eastAsia="Times New Roman" w:hAnsi="Calibri" w:cs="Calibri"/>
          <w:color w:val="222222"/>
          <w:sz w:val="24"/>
          <w:szCs w:val="24"/>
          <w:rPrChange w:id="342" w:author="Danilo Bzdok" w:date="2018-04-29T12:30:00Z">
            <w:rPr>
              <w:rFonts w:ascii="Calibri" w:eastAsia="Times New Roman" w:hAnsi="Calibri" w:cs="Calibri"/>
              <w:color w:val="222222"/>
            </w:rPr>
          </w:rPrChange>
        </w:rPr>
        <w:t xml:space="preserve">in </w:t>
      </w:r>
      <w:del w:id="343" w:author="Danilo Bzdok" w:date="2018-04-29T13:22:00Z">
        <w:r w:rsidR="004F03BF" w:rsidRPr="00904D8D" w:rsidDel="00F047B6">
          <w:rPr>
            <w:rFonts w:ascii="Calibri" w:eastAsia="Times New Roman" w:hAnsi="Calibri" w:cs="Calibri"/>
            <w:color w:val="222222"/>
            <w:sz w:val="24"/>
            <w:szCs w:val="24"/>
            <w:rPrChange w:id="344" w:author="Danilo Bzdok" w:date="2018-04-29T12:30:00Z">
              <w:rPr>
                <w:rFonts w:ascii="Calibri" w:eastAsia="Times New Roman" w:hAnsi="Calibri" w:cs="Calibri"/>
                <w:color w:val="222222"/>
              </w:rPr>
            </w:rPrChange>
          </w:rPr>
          <w:delText xml:space="preserve">the </w:delText>
        </w:r>
      </w:del>
      <w:ins w:id="345" w:author="Danilo Bzdok" w:date="2018-04-29T13:22:00Z">
        <w:r w:rsidR="00F047B6">
          <w:rPr>
            <w:rFonts w:ascii="Calibri" w:eastAsia="Times New Roman" w:hAnsi="Calibri" w:cs="Calibri"/>
            <w:color w:val="222222"/>
            <w:sz w:val="24"/>
            <w:szCs w:val="24"/>
          </w:rPr>
          <w:t>how the</w:t>
        </w:r>
        <w:r w:rsidR="00F047B6" w:rsidRPr="00904D8D">
          <w:rPr>
            <w:rFonts w:ascii="Calibri" w:eastAsia="Times New Roman" w:hAnsi="Calibri" w:cs="Calibri"/>
            <w:color w:val="222222"/>
            <w:sz w:val="24"/>
            <w:szCs w:val="24"/>
            <w:rPrChange w:id="346" w:author="Danilo Bzdok" w:date="2018-04-29T12:30:00Z">
              <w:rPr>
                <w:rFonts w:ascii="Calibri" w:eastAsia="Times New Roman" w:hAnsi="Calibri" w:cs="Calibri"/>
                <w:color w:val="222222"/>
              </w:rPr>
            </w:rPrChange>
          </w:rPr>
          <w:t xml:space="preserve"> </w:t>
        </w:r>
      </w:ins>
      <w:del w:id="347" w:author="Danilo Bzdok" w:date="2018-04-29T13:21:00Z">
        <w:r w:rsidR="004F03BF" w:rsidRPr="00904D8D" w:rsidDel="00F047B6">
          <w:rPr>
            <w:rFonts w:ascii="Calibri" w:eastAsia="Times New Roman" w:hAnsi="Calibri" w:cs="Calibri"/>
            <w:color w:val="222222"/>
            <w:sz w:val="24"/>
            <w:szCs w:val="24"/>
            <w:rPrChange w:id="348" w:author="Danilo Bzdok" w:date="2018-04-29T12:30:00Z">
              <w:rPr>
                <w:rFonts w:ascii="Calibri" w:eastAsia="Times New Roman" w:hAnsi="Calibri" w:cs="Calibri"/>
                <w:color w:val="222222"/>
              </w:rPr>
            </w:rPrChange>
          </w:rPr>
          <w:delText xml:space="preserve">data generating </w:delText>
        </w:r>
      </w:del>
      <w:ins w:id="349" w:author="Danilo Bzdok" w:date="2018-04-29T13:21:00Z">
        <w:r w:rsidR="00F047B6">
          <w:rPr>
            <w:rFonts w:ascii="Calibri" w:eastAsia="Times New Roman" w:hAnsi="Calibri" w:cs="Calibri"/>
            <w:color w:val="222222"/>
            <w:sz w:val="24"/>
            <w:szCs w:val="24"/>
          </w:rPr>
          <w:t xml:space="preserve">ground-truth </w:t>
        </w:r>
      </w:ins>
      <w:r w:rsidR="004F03BF" w:rsidRPr="00904D8D">
        <w:rPr>
          <w:rFonts w:ascii="Calibri" w:eastAsia="Times New Roman" w:hAnsi="Calibri" w:cs="Calibri"/>
          <w:color w:val="222222"/>
          <w:sz w:val="24"/>
          <w:szCs w:val="24"/>
          <w:rPrChange w:id="350" w:author="Danilo Bzdok" w:date="2018-04-29T12:30:00Z">
            <w:rPr>
              <w:rFonts w:ascii="Calibri" w:eastAsia="Times New Roman" w:hAnsi="Calibri" w:cs="Calibri"/>
              <w:color w:val="222222"/>
            </w:rPr>
          </w:rPrChange>
        </w:rPr>
        <w:t>model</w:t>
      </w:r>
      <w:ins w:id="351" w:author="Danilo Bzdok" w:date="2018-04-29T13:22:00Z">
        <w:r w:rsidR="00F047B6">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ins>
      <w:r w:rsidR="004F03BF" w:rsidRPr="00904D8D">
        <w:rPr>
          <w:rFonts w:ascii="Calibri" w:eastAsia="Times New Roman" w:hAnsi="Calibri" w:cs="Calibri"/>
          <w:color w:val="222222"/>
          <w:sz w:val="24"/>
          <w:szCs w:val="24"/>
          <w:rPrChange w:id="352" w:author="Danilo Bzdok" w:date="2018-04-29T12:30:00Z">
            <w:rPr>
              <w:rFonts w:ascii="Calibri" w:eastAsia="Times New Roman" w:hAnsi="Calibri" w:cs="Calibri"/>
              <w:color w:val="222222"/>
            </w:rPr>
          </w:rPrChange>
        </w:rPr>
        <w:t>.</w:t>
      </w:r>
      <w:r w:rsidR="004F03BF" w:rsidRPr="00904D8D" w:rsidDel="006A3E61">
        <w:rPr>
          <w:rFonts w:ascii="Calibri" w:eastAsia="Times New Roman" w:hAnsi="Calibri" w:cs="Calibri"/>
          <w:color w:val="222222"/>
          <w:sz w:val="24"/>
          <w:szCs w:val="24"/>
          <w:rPrChange w:id="353" w:author="Danilo Bzdok" w:date="2018-04-29T12:30:00Z">
            <w:rPr>
              <w:rFonts w:ascii="Calibri" w:eastAsia="Times New Roman" w:hAnsi="Calibri" w:cs="Calibri"/>
              <w:color w:val="222222"/>
            </w:rPr>
          </w:rPrChange>
        </w:rPr>
        <w:t xml:space="preserve"> </w:t>
      </w:r>
      <w:del w:id="354" w:author="Danilo Bzdok" w:date="2018-04-29T13:21:00Z">
        <w:r w:rsidR="004F03BF" w:rsidRPr="00904D8D" w:rsidDel="00F047B6">
          <w:rPr>
            <w:rFonts w:ascii="Calibri" w:eastAsia="Times New Roman" w:hAnsi="Calibri" w:cs="Calibri"/>
            <w:color w:val="222222"/>
            <w:sz w:val="24"/>
            <w:szCs w:val="24"/>
            <w:rPrChange w:id="355" w:author="Danilo Bzdok" w:date="2018-04-29T12:30:00Z">
              <w:rPr>
                <w:rFonts w:ascii="Calibri" w:eastAsia="Times New Roman" w:hAnsi="Calibri" w:cs="Calibri"/>
                <w:color w:val="222222"/>
              </w:rPr>
            </w:rPrChange>
          </w:rPr>
          <w:delText>We considered the following relative noise levels, in percent</w:delText>
        </w:r>
      </w:del>
      <w:ins w:id="356" w:author="Danilo Bzdok" w:date="2018-04-29T13:21:00Z">
        <w:r w:rsidR="00F047B6">
          <w:rPr>
            <w:rFonts w:ascii="Calibri" w:eastAsia="Times New Roman" w:hAnsi="Calibri" w:cs="Calibri"/>
            <w:color w:val="222222"/>
            <w:sz w:val="24"/>
            <w:szCs w:val="24"/>
          </w:rPr>
          <w:t xml:space="preserve">The noise terms </w:t>
        </w:r>
        <w:proofErr w:type="gramStart"/>
        <w:r w:rsidR="00F047B6">
          <w:rPr>
            <w:rFonts w:ascii="Calibri" w:eastAsia="Times New Roman" w:hAnsi="Calibri" w:cs="Calibri"/>
            <w:color w:val="222222"/>
            <w:sz w:val="24"/>
            <w:szCs w:val="24"/>
          </w:rPr>
          <w:t>was</w:t>
        </w:r>
        <w:proofErr w:type="gramEnd"/>
        <w:r w:rsidR="00F047B6">
          <w:rPr>
            <w:rFonts w:ascii="Calibri" w:eastAsia="Times New Roman" w:hAnsi="Calibri" w:cs="Calibri"/>
            <w:color w:val="222222"/>
            <w:sz w:val="24"/>
            <w:szCs w:val="24"/>
          </w:rPr>
          <w:t xml:space="preserve"> </w:t>
        </w:r>
      </w:ins>
      <w:ins w:id="357" w:author="Danilo Bzdok" w:date="2018-04-29T13:22:00Z">
        <w:r w:rsidR="00F047B6">
          <w:rPr>
            <w:rFonts w:ascii="Calibri" w:eastAsia="Times New Roman" w:hAnsi="Calibri" w:cs="Calibri"/>
            <w:color w:val="222222"/>
            <w:sz w:val="24"/>
            <w:szCs w:val="24"/>
          </w:rPr>
          <w:t xml:space="preserve">therefore </w:t>
        </w:r>
      </w:ins>
      <w:ins w:id="358" w:author="Danilo Bzdok" w:date="2018-04-29T13:21:00Z">
        <w:r w:rsidR="00F047B6">
          <w:rPr>
            <w:rFonts w:ascii="Calibri" w:eastAsia="Times New Roman" w:hAnsi="Calibri" w:cs="Calibri"/>
            <w:color w:val="222222"/>
            <w:sz w:val="24"/>
            <w:szCs w:val="24"/>
          </w:rPr>
          <w:t>multiplied by</w:t>
        </w:r>
      </w:ins>
      <w:del w:id="359" w:author="Danilo Bzdok" w:date="2018-04-29T13:21:00Z">
        <w:r w:rsidR="004F03BF" w:rsidRPr="00904D8D" w:rsidDel="00F047B6">
          <w:rPr>
            <w:rFonts w:ascii="Calibri" w:eastAsia="Times New Roman" w:hAnsi="Calibri" w:cs="Calibri"/>
            <w:color w:val="222222"/>
            <w:sz w:val="24"/>
            <w:szCs w:val="24"/>
            <w:rPrChange w:id="360" w:author="Danilo Bzdok" w:date="2018-04-29T12:30:00Z">
              <w:rPr>
                <w:rFonts w:ascii="Calibri" w:eastAsia="Times New Roman" w:hAnsi="Calibri" w:cs="Calibri"/>
                <w:color w:val="222222"/>
              </w:rPr>
            </w:rPrChange>
          </w:rPr>
          <w:delText>:</w:delText>
        </w:r>
      </w:del>
      <w:r w:rsidR="004F03BF" w:rsidRPr="00904D8D">
        <w:rPr>
          <w:rFonts w:ascii="Calibri" w:eastAsia="Times New Roman" w:hAnsi="Calibri" w:cs="Calibri"/>
          <w:color w:val="222222"/>
          <w:sz w:val="24"/>
          <w:szCs w:val="24"/>
          <w:rPrChange w:id="361" w:author="Danilo Bzdok" w:date="2018-04-29T12:30:00Z">
            <w:rPr>
              <w:rFonts w:ascii="Calibri" w:eastAsia="Times New Roman" w:hAnsi="Calibri" w:cs="Calibri"/>
              <w:color w:val="222222"/>
            </w:rPr>
          </w:rPrChange>
        </w:rPr>
        <w:t xml:space="preserve"> 0</w:t>
      </w:r>
      <w:ins w:id="362" w:author="Danilo Bzdok" w:date="2018-04-29T14:28:00Z">
        <w:r w:rsidR="007B2E00">
          <w:rPr>
            <w:rFonts w:ascii="Calibri" w:eastAsia="Times New Roman" w:hAnsi="Calibri" w:cs="Calibri"/>
            <w:color w:val="222222"/>
            <w:sz w:val="24"/>
            <w:szCs w:val="24"/>
          </w:rPr>
          <w:t xml:space="preserve"> (i.e., canceling out any noise)</w:t>
        </w:r>
      </w:ins>
      <w:r w:rsidR="004F03BF" w:rsidRPr="00904D8D">
        <w:rPr>
          <w:rFonts w:ascii="Calibri" w:eastAsia="Times New Roman" w:hAnsi="Calibri" w:cs="Calibri"/>
          <w:color w:val="222222"/>
          <w:sz w:val="24"/>
          <w:szCs w:val="24"/>
          <w:rPrChange w:id="363" w:author="Danilo Bzdok" w:date="2018-04-29T12:30:00Z">
            <w:rPr>
              <w:rFonts w:ascii="Calibri" w:eastAsia="Times New Roman" w:hAnsi="Calibri" w:cs="Calibri"/>
              <w:color w:val="222222"/>
            </w:rPr>
          </w:rPrChange>
        </w:rPr>
        <w:t xml:space="preserve">, </w:t>
      </w:r>
      <w:ins w:id="364" w:author="Danilo Bzdok" w:date="2018-04-29T13:21:00Z">
        <w:r w:rsidR="00F047B6">
          <w:rPr>
            <w:rFonts w:ascii="Calibri" w:eastAsia="Times New Roman" w:hAnsi="Calibri" w:cs="Calibri"/>
            <w:color w:val="222222"/>
            <w:sz w:val="24"/>
            <w:szCs w:val="24"/>
          </w:rPr>
          <w:t>0.</w:t>
        </w:r>
      </w:ins>
      <w:r w:rsidR="004F03BF" w:rsidRPr="00904D8D">
        <w:rPr>
          <w:rFonts w:ascii="Calibri" w:eastAsia="Times New Roman" w:hAnsi="Calibri" w:cs="Calibri"/>
          <w:color w:val="222222"/>
          <w:sz w:val="24"/>
          <w:szCs w:val="24"/>
          <w:rPrChange w:id="365" w:author="Danilo Bzdok" w:date="2018-04-29T12:30:00Z">
            <w:rPr>
              <w:rFonts w:ascii="Calibri" w:eastAsia="Times New Roman" w:hAnsi="Calibri" w:cs="Calibri"/>
              <w:color w:val="222222"/>
            </w:rPr>
          </w:rPrChange>
        </w:rPr>
        <w:t>5</w:t>
      </w:r>
      <w:del w:id="366" w:author="Danilo Bzdok" w:date="2018-04-29T13:21:00Z">
        <w:r w:rsidR="004F03BF" w:rsidRPr="00904D8D" w:rsidDel="00F047B6">
          <w:rPr>
            <w:rFonts w:ascii="Calibri" w:eastAsia="Times New Roman" w:hAnsi="Calibri" w:cs="Calibri"/>
            <w:color w:val="222222"/>
            <w:sz w:val="24"/>
            <w:szCs w:val="24"/>
            <w:rPrChange w:id="367" w:author="Danilo Bzdok" w:date="2018-04-29T12:30:00Z">
              <w:rPr>
                <w:rFonts w:ascii="Calibri" w:eastAsia="Times New Roman" w:hAnsi="Calibri" w:cs="Calibri"/>
                <w:color w:val="222222"/>
              </w:rPr>
            </w:rPrChange>
          </w:rPr>
          <w:delText>0</w:delText>
        </w:r>
      </w:del>
      <w:r w:rsidR="004F03BF" w:rsidRPr="00904D8D">
        <w:rPr>
          <w:rFonts w:ascii="Calibri" w:eastAsia="Times New Roman" w:hAnsi="Calibri" w:cs="Calibri"/>
          <w:color w:val="222222"/>
          <w:sz w:val="24"/>
          <w:szCs w:val="24"/>
          <w:rPrChange w:id="368" w:author="Danilo Bzdok" w:date="2018-04-29T12:30:00Z">
            <w:rPr>
              <w:rFonts w:ascii="Calibri" w:eastAsia="Times New Roman" w:hAnsi="Calibri" w:cs="Calibri"/>
              <w:color w:val="222222"/>
            </w:rPr>
          </w:rPrChange>
        </w:rPr>
        <w:t>, 1</w:t>
      </w:r>
      <w:del w:id="369" w:author="Danilo Bzdok" w:date="2018-04-29T13:22:00Z">
        <w:r w:rsidR="004F03BF" w:rsidRPr="00904D8D" w:rsidDel="00F047B6">
          <w:rPr>
            <w:rFonts w:ascii="Calibri" w:eastAsia="Times New Roman" w:hAnsi="Calibri" w:cs="Calibri"/>
            <w:color w:val="222222"/>
            <w:sz w:val="24"/>
            <w:szCs w:val="24"/>
            <w:rPrChange w:id="370"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371" w:author="Danilo Bzdok" w:date="2018-04-29T12:30:00Z">
            <w:rPr>
              <w:rFonts w:ascii="Calibri" w:eastAsia="Times New Roman" w:hAnsi="Calibri" w:cs="Calibri"/>
              <w:color w:val="222222"/>
            </w:rPr>
          </w:rPrChange>
        </w:rPr>
        <w:t>, 2</w:t>
      </w:r>
      <w:del w:id="372" w:author="Danilo Bzdok" w:date="2018-04-29T13:22:00Z">
        <w:r w:rsidR="004F03BF" w:rsidRPr="00904D8D" w:rsidDel="00F047B6">
          <w:rPr>
            <w:rFonts w:ascii="Calibri" w:eastAsia="Times New Roman" w:hAnsi="Calibri" w:cs="Calibri"/>
            <w:color w:val="222222"/>
            <w:sz w:val="24"/>
            <w:szCs w:val="24"/>
            <w:rPrChange w:id="373"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374" w:author="Danilo Bzdok" w:date="2018-04-29T12:30:00Z">
            <w:rPr>
              <w:rFonts w:ascii="Calibri" w:eastAsia="Times New Roman" w:hAnsi="Calibri" w:cs="Calibri"/>
              <w:color w:val="222222"/>
            </w:rPr>
          </w:rPrChange>
        </w:rPr>
        <w:t xml:space="preserve">, </w:t>
      </w:r>
      <w:ins w:id="375" w:author="Danilo Bzdok" w:date="2018-04-29T13:22:00Z">
        <w:r w:rsidR="00F047B6">
          <w:rPr>
            <w:rFonts w:ascii="Calibri" w:eastAsia="Times New Roman" w:hAnsi="Calibri" w:cs="Calibri"/>
            <w:color w:val="222222"/>
            <w:sz w:val="24"/>
            <w:szCs w:val="24"/>
          </w:rPr>
          <w:t>5</w:t>
        </w:r>
      </w:ins>
      <w:del w:id="376" w:author="Danilo Bzdok" w:date="2018-04-29T13:22:00Z">
        <w:r w:rsidR="004F03BF" w:rsidRPr="00904D8D" w:rsidDel="00F047B6">
          <w:rPr>
            <w:rFonts w:ascii="Calibri" w:eastAsia="Times New Roman" w:hAnsi="Calibri" w:cs="Calibri"/>
            <w:color w:val="222222"/>
            <w:sz w:val="24"/>
            <w:szCs w:val="24"/>
            <w:rPrChange w:id="377" w:author="Danilo Bzdok" w:date="2018-04-29T12:30:00Z">
              <w:rPr>
                <w:rFonts w:ascii="Calibri" w:eastAsia="Times New Roman" w:hAnsi="Calibri" w:cs="Calibri"/>
                <w:color w:val="222222"/>
              </w:rPr>
            </w:rPrChange>
          </w:rPr>
          <w:delText>500</w:delText>
        </w:r>
      </w:del>
      <w:r w:rsidR="004F03BF" w:rsidRPr="00904D8D">
        <w:rPr>
          <w:rFonts w:ascii="Calibri" w:eastAsia="Times New Roman" w:hAnsi="Calibri" w:cs="Calibri"/>
          <w:color w:val="222222"/>
          <w:sz w:val="24"/>
          <w:szCs w:val="24"/>
          <w:rPrChange w:id="378" w:author="Danilo Bzdok" w:date="2018-04-29T12:30:00Z">
            <w:rPr>
              <w:rFonts w:ascii="Calibri" w:eastAsia="Times New Roman" w:hAnsi="Calibri" w:cs="Calibri"/>
              <w:color w:val="222222"/>
            </w:rPr>
          </w:rPrChange>
        </w:rPr>
        <w:t xml:space="preserve">, </w:t>
      </w:r>
      <w:ins w:id="379" w:author="Danilo Bzdok" w:date="2018-04-29T13:22:00Z">
        <w:r w:rsidR="00F047B6">
          <w:rPr>
            <w:rFonts w:ascii="Calibri" w:eastAsia="Times New Roman" w:hAnsi="Calibri" w:cs="Calibri"/>
            <w:color w:val="222222"/>
            <w:sz w:val="24"/>
            <w:szCs w:val="24"/>
          </w:rPr>
          <w:t xml:space="preserve">or </w:t>
        </w:r>
      </w:ins>
      <w:r w:rsidR="004F03BF" w:rsidRPr="00904D8D">
        <w:rPr>
          <w:rFonts w:ascii="Calibri" w:eastAsia="Times New Roman" w:hAnsi="Calibri" w:cs="Calibri"/>
          <w:color w:val="222222"/>
          <w:sz w:val="24"/>
          <w:szCs w:val="24"/>
          <w:rPrChange w:id="380" w:author="Danilo Bzdok" w:date="2018-04-29T12:30:00Z">
            <w:rPr>
              <w:rFonts w:ascii="Calibri" w:eastAsia="Times New Roman" w:hAnsi="Calibri" w:cs="Calibri"/>
              <w:color w:val="222222"/>
            </w:rPr>
          </w:rPrChange>
        </w:rPr>
        <w:t>10</w:t>
      </w:r>
      <w:del w:id="381" w:author="Danilo Bzdok" w:date="2018-04-29T13:22:00Z">
        <w:r w:rsidR="004F03BF" w:rsidRPr="00904D8D" w:rsidDel="00F047B6">
          <w:rPr>
            <w:rFonts w:ascii="Calibri" w:eastAsia="Times New Roman" w:hAnsi="Calibri" w:cs="Calibri"/>
            <w:color w:val="222222"/>
            <w:sz w:val="24"/>
            <w:szCs w:val="24"/>
            <w:rPrChange w:id="382" w:author="Danilo Bzdok" w:date="2018-04-29T12:30:00Z">
              <w:rPr>
                <w:rFonts w:ascii="Calibri" w:eastAsia="Times New Roman" w:hAnsi="Calibri" w:cs="Calibri"/>
                <w:color w:val="222222"/>
              </w:rPr>
            </w:rPrChange>
          </w:rPr>
          <w:delText>00</w:delText>
        </w:r>
      </w:del>
      <w:r w:rsidR="004F03BF" w:rsidRPr="00904D8D">
        <w:rPr>
          <w:rFonts w:ascii="Calibri" w:eastAsia="Times New Roman" w:hAnsi="Calibri" w:cs="Calibri"/>
          <w:color w:val="222222"/>
          <w:sz w:val="24"/>
          <w:szCs w:val="24"/>
          <w:rPrChange w:id="383" w:author="Danilo Bzdok" w:date="2018-04-29T12:30:00Z">
            <w:rPr>
              <w:rFonts w:ascii="Calibri" w:eastAsia="Times New Roman" w:hAnsi="Calibri" w:cs="Calibri"/>
              <w:color w:val="222222"/>
            </w:rPr>
          </w:rPrChange>
        </w:rPr>
        <w:t>.</w:t>
      </w:r>
    </w:p>
    <w:p w14:paraId="7B3D381D" w14:textId="23F138B8" w:rsidR="004F03BF" w:rsidRPr="00904D8D" w:rsidRDefault="004F03BF" w:rsidP="00904D8D">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Change w:id="384" w:author="Danilo Bzdok" w:date="2018-04-29T12:30:00Z">
            <w:rPr>
              <w:rFonts w:ascii="Calibri" w:eastAsia="Times New Roman" w:hAnsi="Calibri" w:cs="Calibri"/>
              <w:color w:val="222222"/>
            </w:rPr>
          </w:rPrChange>
        </w:rPr>
        <w:pPrChange w:id="385" w:author="Danilo Bzdok" w:date="2018-04-29T12:30:00Z">
          <w:pPr>
            <w:pStyle w:val="Listenabsatz"/>
            <w:numPr>
              <w:numId w:val="45"/>
            </w:numPr>
            <w:shd w:val="clear" w:color="auto" w:fill="FFFFFF"/>
            <w:ind w:left="709" w:hanging="427"/>
            <w:jc w:val="both"/>
          </w:pPr>
        </w:pPrChange>
      </w:pPr>
      <w:r w:rsidRPr="00904D8D">
        <w:rPr>
          <w:rFonts w:ascii="Calibri" w:eastAsia="Times New Roman" w:hAnsi="Calibri" w:cs="Calibri"/>
          <w:color w:val="222222"/>
          <w:sz w:val="24"/>
          <w:szCs w:val="24"/>
          <w:u w:val="single"/>
          <w:rPrChange w:id="386" w:author="Danilo Bzdok" w:date="2018-04-29T12:30:00Z">
            <w:rPr>
              <w:rFonts w:ascii="Calibri" w:eastAsia="Times New Roman" w:hAnsi="Calibri" w:cs="Calibri"/>
              <w:color w:val="222222"/>
              <w:u w:val="single"/>
            </w:rPr>
          </w:rPrChange>
        </w:rPr>
        <w:t xml:space="preserve">Redundant versus unique </w:t>
      </w:r>
      <w:ins w:id="387" w:author="Danilo Bzdok" w:date="2018-04-29T14:29:00Z">
        <w:r w:rsidR="007B2E00">
          <w:rPr>
            <w:rFonts w:ascii="Calibri" w:eastAsia="Times New Roman" w:hAnsi="Calibri" w:cs="Calibri"/>
            <w:color w:val="222222"/>
            <w:sz w:val="24"/>
            <w:szCs w:val="24"/>
            <w:u w:val="single"/>
          </w:rPr>
          <w:t xml:space="preserve">sources of </w:t>
        </w:r>
      </w:ins>
      <w:r w:rsidRPr="00904D8D">
        <w:rPr>
          <w:rFonts w:ascii="Calibri" w:eastAsia="Times New Roman" w:hAnsi="Calibri" w:cs="Calibri"/>
          <w:color w:val="222222"/>
          <w:sz w:val="24"/>
          <w:szCs w:val="24"/>
          <w:u w:val="single"/>
          <w:rPrChange w:id="388" w:author="Danilo Bzdok" w:date="2018-04-29T12:30:00Z">
            <w:rPr>
              <w:rFonts w:ascii="Calibri" w:eastAsia="Times New Roman" w:hAnsi="Calibri" w:cs="Calibri"/>
              <w:color w:val="222222"/>
              <w:u w:val="single"/>
            </w:rPr>
          </w:rPrChange>
        </w:rPr>
        <w:t>information</w:t>
      </w:r>
      <w:ins w:id="389" w:author="Danilo Bzdok" w:date="2018-04-29T14:29:00Z">
        <w:r w:rsidR="007B2E00">
          <w:rPr>
            <w:rFonts w:ascii="Calibri" w:eastAsia="Times New Roman" w:hAnsi="Calibri" w:cs="Calibri"/>
            <w:color w:val="222222"/>
            <w:sz w:val="24"/>
            <w:szCs w:val="24"/>
            <w:u w:val="single"/>
          </w:rPr>
          <w:t>:</w:t>
        </w:r>
      </w:ins>
      <w:del w:id="390" w:author="Danilo Bzdok" w:date="2018-04-29T14:29:00Z">
        <w:r w:rsidRPr="00904D8D" w:rsidDel="007B2E00">
          <w:rPr>
            <w:rFonts w:ascii="Calibri" w:eastAsia="Times New Roman" w:hAnsi="Calibri" w:cs="Calibri"/>
            <w:color w:val="222222"/>
            <w:sz w:val="24"/>
            <w:szCs w:val="24"/>
            <w:u w:val="single"/>
            <w:rPrChange w:id="391" w:author="Danilo Bzdok" w:date="2018-04-29T12:30:00Z">
              <w:rPr>
                <w:rFonts w:ascii="Calibri" w:eastAsia="Times New Roman" w:hAnsi="Calibri" w:cs="Calibri"/>
                <w:color w:val="222222"/>
                <w:u w:val="single"/>
              </w:rPr>
            </w:rPrChange>
          </w:rPr>
          <w:delText>.</w:delText>
        </w:r>
      </w:del>
      <w:r w:rsidRPr="00904D8D">
        <w:rPr>
          <w:rFonts w:ascii="Calibri" w:eastAsia="Times New Roman" w:hAnsi="Calibri" w:cs="Calibri"/>
          <w:color w:val="222222"/>
          <w:sz w:val="24"/>
          <w:szCs w:val="24"/>
          <w:rPrChange w:id="392" w:author="Danilo Bzdok" w:date="2018-04-29T12:30:00Z">
            <w:rPr>
              <w:rFonts w:ascii="Calibri" w:eastAsia="Times New Roman" w:hAnsi="Calibri" w:cs="Calibri"/>
              <w:color w:val="222222"/>
            </w:rPr>
          </w:rPrChange>
        </w:rPr>
        <w:t xml:space="preserve"> To elucidate </w:t>
      </w:r>
      <w:del w:id="393" w:author="Danilo Bzdok" w:date="2018-04-29T13:39:00Z">
        <w:r w:rsidRPr="00904D8D" w:rsidDel="00530713">
          <w:rPr>
            <w:rFonts w:ascii="Calibri" w:eastAsia="Times New Roman" w:hAnsi="Calibri" w:cs="Calibri"/>
            <w:color w:val="222222"/>
            <w:sz w:val="24"/>
            <w:szCs w:val="24"/>
            <w:rPrChange w:id="394" w:author="Danilo Bzdok" w:date="2018-04-29T12:30:00Z">
              <w:rPr>
                <w:rFonts w:ascii="Calibri" w:eastAsia="Times New Roman" w:hAnsi="Calibri" w:cs="Calibri"/>
                <w:color w:val="222222"/>
              </w:rPr>
            </w:rPrChange>
          </w:rPr>
          <w:delText xml:space="preserve">the impact of </w:delText>
        </w:r>
      </w:del>
      <w:del w:id="395" w:author="Danilo Bzdok" w:date="2018-04-29T13:24:00Z">
        <w:r w:rsidRPr="00904D8D" w:rsidDel="00F047B6">
          <w:rPr>
            <w:rFonts w:ascii="Calibri" w:eastAsia="Times New Roman" w:hAnsi="Calibri" w:cs="Calibri"/>
            <w:color w:val="222222"/>
            <w:sz w:val="24"/>
            <w:szCs w:val="24"/>
            <w:rPrChange w:id="396" w:author="Danilo Bzdok" w:date="2018-04-29T12:30:00Z">
              <w:rPr>
                <w:rFonts w:ascii="Calibri" w:eastAsia="Times New Roman" w:hAnsi="Calibri" w:cs="Calibri"/>
                <w:color w:val="222222"/>
              </w:rPr>
            </w:rPrChange>
          </w:rPr>
          <w:delText xml:space="preserve">redundant information </w:delText>
        </w:r>
      </w:del>
      <w:del w:id="397" w:author="Danilo Bzdok" w:date="2018-04-29T13:39:00Z">
        <w:r w:rsidRPr="00904D8D" w:rsidDel="00530713">
          <w:rPr>
            <w:rFonts w:ascii="Calibri" w:eastAsia="Times New Roman" w:hAnsi="Calibri" w:cs="Calibri"/>
            <w:color w:val="222222"/>
            <w:sz w:val="24"/>
            <w:szCs w:val="24"/>
            <w:rPrChange w:id="398" w:author="Danilo Bzdok" w:date="2018-04-29T12:30:00Z">
              <w:rPr>
                <w:rFonts w:ascii="Calibri" w:eastAsia="Times New Roman" w:hAnsi="Calibri" w:cs="Calibri"/>
                <w:color w:val="222222"/>
              </w:rPr>
            </w:rPrChange>
          </w:rPr>
          <w:delText>among the input variables</w:delText>
        </w:r>
      </w:del>
      <w:ins w:id="399" w:author="Danilo Bzdok" w:date="2018-04-29T13:39:00Z">
        <w:r w:rsidR="00530713">
          <w:rPr>
            <w:rFonts w:ascii="Calibri" w:eastAsia="Times New Roman" w:hAnsi="Calibri" w:cs="Calibri"/>
            <w:color w:val="222222"/>
            <w:sz w:val="24"/>
            <w:szCs w:val="24"/>
          </w:rPr>
          <w:t>how correlated input measures trade-off against each other</w:t>
        </w:r>
      </w:ins>
      <w:ins w:id="400" w:author="Danilo Bzdok" w:date="2018-04-29T14:30:00Z">
        <w:r w:rsidR="007B2E00">
          <w:rPr>
            <w:rFonts w:ascii="Calibri" w:eastAsia="Times New Roman" w:hAnsi="Calibri" w:cs="Calibri"/>
            <w:color w:val="222222"/>
            <w:sz w:val="24"/>
            <w:szCs w:val="24"/>
          </w:rPr>
          <w:t xml:space="preserve"> with respect to the outcome</w:t>
        </w:r>
      </w:ins>
      <w:r w:rsidRPr="00904D8D">
        <w:rPr>
          <w:rFonts w:ascii="Calibri" w:eastAsia="Times New Roman" w:hAnsi="Calibri" w:cs="Calibri"/>
          <w:color w:val="222222"/>
          <w:sz w:val="24"/>
          <w:szCs w:val="24"/>
          <w:rPrChange w:id="401" w:author="Danilo Bzdok" w:date="2018-04-29T12:30:00Z">
            <w:rPr>
              <w:rFonts w:ascii="Calibri" w:eastAsia="Times New Roman" w:hAnsi="Calibri" w:cs="Calibri"/>
              <w:color w:val="222222"/>
            </w:rPr>
          </w:rPrChange>
        </w:rPr>
        <w:t xml:space="preserve">, we introduced </w:t>
      </w:r>
      <w:r w:rsidRPr="00904D8D">
        <w:rPr>
          <w:rFonts w:ascii="Calibri" w:eastAsia="Times New Roman" w:hAnsi="Calibri" w:cs="Calibri"/>
          <w:color w:val="222222"/>
          <w:sz w:val="24"/>
          <w:szCs w:val="24"/>
          <w:rPrChange w:id="402" w:author="Danilo Bzdok" w:date="2018-04-29T12:30:00Z">
            <w:rPr>
              <w:rFonts w:ascii="Calibri" w:eastAsia="Times New Roman" w:hAnsi="Calibri" w:cs="Calibri"/>
              <w:color w:val="222222"/>
            </w:rPr>
          </w:rPrChange>
        </w:rPr>
        <w:lastRenderedPageBreak/>
        <w:t xml:space="preserve">different degrees of </w:t>
      </w:r>
      <w:ins w:id="403" w:author="Danilo Bzdok" w:date="2018-04-29T15:08:00Z">
        <w:r w:rsidR="00F20496">
          <w:rPr>
            <w:rFonts w:ascii="Calibri" w:eastAsia="Times New Roman" w:hAnsi="Calibri" w:cs="Calibri"/>
            <w:color w:val="222222"/>
            <w:sz w:val="24"/>
            <w:szCs w:val="24"/>
          </w:rPr>
          <w:t xml:space="preserve">pairwise </w:t>
        </w:r>
      </w:ins>
      <w:del w:id="404" w:author="Danilo Bzdok" w:date="2018-04-29T15:07:00Z">
        <w:r w:rsidRPr="00904D8D" w:rsidDel="00F20496">
          <w:rPr>
            <w:rFonts w:ascii="Calibri" w:eastAsia="Times New Roman" w:hAnsi="Calibri" w:cs="Calibri"/>
            <w:color w:val="222222"/>
            <w:sz w:val="24"/>
            <w:szCs w:val="24"/>
            <w:rPrChange w:id="405" w:author="Danilo Bzdok" w:date="2018-04-29T12:30:00Z">
              <w:rPr>
                <w:rFonts w:ascii="Calibri" w:eastAsia="Times New Roman" w:hAnsi="Calibri" w:cs="Calibri"/>
                <w:color w:val="222222"/>
              </w:rPr>
            </w:rPrChange>
          </w:rPr>
          <w:delText xml:space="preserve">multicollinearity </w:delText>
        </w:r>
      </w:del>
      <w:ins w:id="406" w:author="Danilo Bzdok" w:date="2018-04-29T15:07:00Z">
        <w:r w:rsidR="00F20496">
          <w:rPr>
            <w:rFonts w:ascii="Calibri" w:eastAsia="Times New Roman" w:hAnsi="Calibri" w:cs="Calibri"/>
            <w:color w:val="222222"/>
            <w:sz w:val="24"/>
            <w:szCs w:val="24"/>
          </w:rPr>
          <w:t xml:space="preserve">covariation </w:t>
        </w:r>
      </w:ins>
      <w:ins w:id="407" w:author="Danilo Bzdok" w:date="2018-04-29T13:25:00Z">
        <w:r w:rsidR="00F047B6">
          <w:rPr>
            <w:rFonts w:ascii="Calibri" w:eastAsia="Times New Roman" w:hAnsi="Calibri" w:cs="Calibri"/>
            <w:color w:val="222222"/>
            <w:sz w:val="24"/>
            <w:szCs w:val="24"/>
          </w:rPr>
          <w:t xml:space="preserve">between the </w:t>
        </w:r>
      </w:ins>
      <w:ins w:id="408" w:author="Danilo Bzdok" w:date="2018-04-29T14:30:00Z">
        <w:r w:rsidR="007B2E00">
          <w:rPr>
            <w:rFonts w:ascii="Calibri" w:eastAsia="Times New Roman" w:hAnsi="Calibri" w:cs="Calibri"/>
            <w:color w:val="222222"/>
            <w:sz w:val="24"/>
            <w:szCs w:val="24"/>
          </w:rPr>
          <w:t xml:space="preserve">variable </w:t>
        </w:r>
      </w:ins>
      <w:ins w:id="409" w:author="Danilo Bzdok" w:date="2018-04-29T13:25:00Z">
        <w:r w:rsidR="00F047B6">
          <w:rPr>
            <w:rFonts w:ascii="Calibri" w:eastAsia="Times New Roman" w:hAnsi="Calibri" w:cs="Calibri"/>
            <w:color w:val="222222"/>
            <w:sz w:val="24"/>
            <w:szCs w:val="24"/>
          </w:rPr>
          <w:t xml:space="preserve">columns of </w:t>
        </w:r>
        <w:r w:rsidR="00F047B6" w:rsidRPr="00F047B6">
          <w:rPr>
            <w:rFonts w:ascii="Calibri" w:eastAsia="Times New Roman" w:hAnsi="Calibri" w:cs="Calibri"/>
            <w:i/>
            <w:color w:val="222222"/>
            <w:sz w:val="24"/>
            <w:szCs w:val="24"/>
            <w:rPrChange w:id="410" w:author="Danilo Bzdok" w:date="2018-04-29T13:25:00Z">
              <w:rPr>
                <w:rFonts w:ascii="Calibri" w:eastAsia="Times New Roman" w:hAnsi="Calibri" w:cs="Calibri"/>
                <w:color w:val="222222"/>
                <w:sz w:val="24"/>
                <w:szCs w:val="24"/>
              </w:rPr>
            </w:rPrChange>
          </w:rPr>
          <w:t>X</w:t>
        </w:r>
      </w:ins>
      <w:ins w:id="411" w:author="Danilo Bzdok" w:date="2018-04-29T15:07:00Z">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multicollinearity</w:t>
        </w:r>
        <w:r w:rsidR="00F20496">
          <w:rPr>
            <w:rFonts w:ascii="Calibri" w:eastAsia="Times New Roman" w:hAnsi="Calibri" w:cs="Calibri"/>
            <w:color w:val="222222"/>
            <w:sz w:val="24"/>
            <w:szCs w:val="24"/>
          </w:rPr>
          <w:t>)</w:t>
        </w:r>
      </w:ins>
      <w:ins w:id="412" w:author="Danilo Bzdok" w:date="2018-04-29T13:25:00Z">
        <w:r w:rsidR="00F047B6">
          <w:rPr>
            <w:rFonts w:ascii="Calibri" w:eastAsia="Times New Roman" w:hAnsi="Calibri" w:cs="Calibri"/>
            <w:color w:val="222222"/>
            <w:sz w:val="24"/>
            <w:szCs w:val="24"/>
          </w:rPr>
          <w:t xml:space="preserve">. Besides datasets containing exclusively independent </w:t>
        </w:r>
      </w:ins>
      <w:ins w:id="413" w:author="Danilo Bzdok" w:date="2018-04-29T13:26:00Z">
        <w:r w:rsidR="00F047B6">
          <w:rPr>
            <w:rFonts w:ascii="Calibri" w:eastAsia="Times New Roman" w:hAnsi="Calibri" w:cs="Calibri"/>
            <w:color w:val="222222"/>
            <w:sz w:val="24"/>
            <w:szCs w:val="24"/>
          </w:rPr>
          <w:t xml:space="preserve">variables (i.e., 0% covariation), </w:t>
        </w:r>
      </w:ins>
      <w:ins w:id="414" w:author="Danilo Bzdok" w:date="2018-04-29T13:30:00Z">
        <w:r w:rsidR="005A4925">
          <w:rPr>
            <w:rFonts w:ascii="Calibri" w:eastAsia="Times New Roman" w:hAnsi="Calibri" w:cs="Calibri"/>
            <w:color w:val="222222"/>
            <w:sz w:val="24"/>
            <w:szCs w:val="24"/>
          </w:rPr>
          <w:t xml:space="preserve">ground-truth </w:t>
        </w:r>
      </w:ins>
      <w:ins w:id="415" w:author="Danilo Bzdok" w:date="2018-04-29T13:27:00Z">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ins>
      <w:ins w:id="416" w:author="Danilo Bzdok" w:date="2018-04-29T13:30:00Z">
        <w:r w:rsidR="005A4925">
          <w:rPr>
            <w:rFonts w:ascii="Calibri" w:eastAsia="Times New Roman" w:hAnsi="Calibri" w:cs="Calibri"/>
            <w:color w:val="222222"/>
            <w:sz w:val="24"/>
            <w:szCs w:val="24"/>
          </w:rPr>
          <w:t xml:space="preserve">also generated </w:t>
        </w:r>
      </w:ins>
      <w:ins w:id="417" w:author="Danilo Bzdok" w:date="2018-04-29T13:32:00Z">
        <w:r w:rsidR="005A4925">
          <w:rPr>
            <w:rFonts w:ascii="Calibri" w:eastAsia="Times New Roman" w:hAnsi="Calibri" w:cs="Calibri"/>
            <w:color w:val="222222"/>
            <w:sz w:val="24"/>
            <w:szCs w:val="24"/>
          </w:rPr>
          <w:t xml:space="preserve">data from a </w:t>
        </w:r>
      </w:ins>
      <w:ins w:id="418" w:author="Danilo Bzdok" w:date="2018-04-29T13:30:00Z">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variate Gaussian</w:t>
        </w:r>
      </w:ins>
      <w:ins w:id="419" w:author="Danilo Bzdok" w:date="2018-04-29T13:32:00Z">
        <w:r w:rsidR="005A4925">
          <w:rPr>
            <w:rFonts w:ascii="Calibri" w:eastAsia="Times New Roman" w:hAnsi="Calibri" w:cs="Calibri"/>
            <w:color w:val="222222"/>
            <w:sz w:val="24"/>
            <w:szCs w:val="24"/>
          </w:rPr>
          <w:t xml:space="preserve"> distribution</w:t>
        </w:r>
      </w:ins>
      <w:ins w:id="420" w:author="Danilo Bzdok" w:date="2018-04-29T13:30:00Z">
        <w:r w:rsidR="005A4925">
          <w:rPr>
            <w:rFonts w:ascii="Calibri" w:eastAsia="Times New Roman" w:hAnsi="Calibri" w:cs="Calibri"/>
            <w:color w:val="222222"/>
            <w:sz w:val="24"/>
            <w:szCs w:val="24"/>
          </w:rPr>
          <w:t xml:space="preserve"> </w:t>
        </w:r>
      </w:ins>
      <w:del w:id="421" w:author="Danilo Bzdok" w:date="2018-04-29T13:27:00Z">
        <w:r w:rsidRPr="00904D8D" w:rsidDel="00F047B6">
          <w:rPr>
            <w:rFonts w:ascii="Calibri" w:eastAsia="Times New Roman" w:hAnsi="Calibri" w:cs="Calibri"/>
            <w:color w:val="222222"/>
            <w:sz w:val="24"/>
            <w:szCs w:val="24"/>
            <w:rPrChange w:id="422" w:author="Danilo Bzdok" w:date="2018-04-29T12:30:00Z">
              <w:rPr>
                <w:rFonts w:ascii="Calibri" w:eastAsia="Times New Roman" w:hAnsi="Calibri" w:cs="Calibri"/>
                <w:color w:val="222222"/>
              </w:rPr>
            </w:rPrChange>
          </w:rPr>
          <w:delText>(rho = 0.5 or 0.9) in either about</w:delText>
        </w:r>
      </w:del>
      <w:ins w:id="423" w:author="Danilo Bzdok" w:date="2018-04-29T13:39:00Z">
        <w:r w:rsidR="00530713">
          <w:rPr>
            <w:rFonts w:ascii="Calibri" w:eastAsia="Times New Roman" w:hAnsi="Calibri" w:cs="Calibri"/>
            <w:color w:val="222222"/>
            <w:sz w:val="24"/>
            <w:szCs w:val="24"/>
          </w:rPr>
          <w:t xml:space="preserve">that </w:t>
        </w:r>
      </w:ins>
      <w:ins w:id="424" w:author="Danilo Bzdok" w:date="2018-04-29T14:31:00Z">
        <w:r w:rsidR="007B2E00">
          <w:rPr>
            <w:rFonts w:ascii="Calibri" w:eastAsia="Times New Roman" w:hAnsi="Calibri" w:cs="Calibri"/>
            <w:color w:val="222222"/>
            <w:sz w:val="24"/>
            <w:szCs w:val="24"/>
          </w:rPr>
          <w:t>exposed</w:t>
        </w:r>
      </w:ins>
      <w:ins w:id="425" w:author="Danilo Bzdok" w:date="2018-04-29T13:30:00Z">
        <w:r w:rsidR="005A4925">
          <w:rPr>
            <w:rFonts w:ascii="Calibri" w:eastAsia="Times New Roman" w:hAnsi="Calibri" w:cs="Calibri"/>
            <w:color w:val="222222"/>
            <w:sz w:val="24"/>
            <w:szCs w:val="24"/>
          </w:rPr>
          <w:t xml:space="preserve"> </w:t>
        </w:r>
      </w:ins>
      <w:del w:id="426" w:author="Danilo Bzdok" w:date="2018-04-29T13:30:00Z">
        <w:r w:rsidRPr="00904D8D" w:rsidDel="005A4925">
          <w:rPr>
            <w:rFonts w:ascii="Calibri" w:eastAsia="Times New Roman" w:hAnsi="Calibri" w:cs="Calibri"/>
            <w:color w:val="222222"/>
            <w:sz w:val="24"/>
            <w:szCs w:val="24"/>
            <w:rPrChange w:id="427" w:author="Danilo Bzdok" w:date="2018-04-29T12:30:00Z">
              <w:rPr>
                <w:rFonts w:ascii="Calibri" w:eastAsia="Times New Roman" w:hAnsi="Calibri" w:cs="Calibri"/>
                <w:color w:val="222222"/>
              </w:rPr>
            </w:rPrChange>
          </w:rPr>
          <w:delText xml:space="preserve"> </w:delText>
        </w:r>
      </w:del>
      <w:r w:rsidRPr="00904D8D">
        <w:rPr>
          <w:rFonts w:ascii="Calibri" w:eastAsia="Times New Roman" w:hAnsi="Calibri" w:cs="Calibri"/>
          <w:color w:val="222222"/>
          <w:sz w:val="24"/>
          <w:szCs w:val="24"/>
          <w:rPrChange w:id="428" w:author="Danilo Bzdok" w:date="2018-04-29T12:30:00Z">
            <w:rPr>
              <w:rFonts w:ascii="Calibri" w:eastAsia="Times New Roman" w:hAnsi="Calibri" w:cs="Calibri"/>
              <w:color w:val="222222"/>
            </w:rPr>
          </w:rPrChange>
        </w:rPr>
        <w:t>50</w:t>
      </w:r>
      <w:ins w:id="429"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30" w:author="Danilo Bzdok" w:date="2018-04-29T12:30:00Z">
            <w:rPr>
              <w:rFonts w:ascii="Calibri" w:eastAsia="Times New Roman" w:hAnsi="Calibri" w:cs="Calibri"/>
              <w:color w:val="222222"/>
            </w:rPr>
          </w:rPrChange>
        </w:rPr>
        <w:t xml:space="preserve"> or </w:t>
      </w:r>
      <w:ins w:id="431" w:author="Danilo Bzdok" w:date="2018-04-29T13:29:00Z">
        <w:r w:rsidR="005A4925">
          <w:rPr>
            <w:rFonts w:ascii="Calibri" w:eastAsia="Times New Roman" w:hAnsi="Calibri" w:cs="Calibri"/>
            <w:color w:val="222222"/>
            <w:sz w:val="24"/>
            <w:szCs w:val="24"/>
          </w:rPr>
          <w:t>9</w:t>
        </w:r>
      </w:ins>
      <w:del w:id="432" w:author="Danilo Bzdok" w:date="2018-04-29T13:29:00Z">
        <w:r w:rsidRPr="00904D8D" w:rsidDel="005A4925">
          <w:rPr>
            <w:rFonts w:ascii="Calibri" w:eastAsia="Times New Roman" w:hAnsi="Calibri" w:cs="Calibri"/>
            <w:color w:val="222222"/>
            <w:sz w:val="24"/>
            <w:szCs w:val="24"/>
            <w:rPrChange w:id="433" w:author="Danilo Bzdok" w:date="2018-04-29T12:30:00Z">
              <w:rPr>
                <w:rFonts w:ascii="Calibri" w:eastAsia="Times New Roman" w:hAnsi="Calibri" w:cs="Calibri"/>
                <w:color w:val="222222"/>
              </w:rPr>
            </w:rPrChange>
          </w:rPr>
          <w:delText>10</w:delText>
        </w:r>
      </w:del>
      <w:r w:rsidRPr="00904D8D">
        <w:rPr>
          <w:rFonts w:ascii="Calibri" w:eastAsia="Times New Roman" w:hAnsi="Calibri" w:cs="Calibri"/>
          <w:color w:val="222222"/>
          <w:sz w:val="24"/>
          <w:szCs w:val="24"/>
          <w:rPrChange w:id="434" w:author="Danilo Bzdok" w:date="2018-04-29T12:30:00Z">
            <w:rPr>
              <w:rFonts w:ascii="Calibri" w:eastAsia="Times New Roman" w:hAnsi="Calibri" w:cs="Calibri"/>
              <w:color w:val="222222"/>
            </w:rPr>
          </w:rPrChange>
        </w:rPr>
        <w:t>0</w:t>
      </w:r>
      <w:ins w:id="435" w:author="Danilo Bzdok" w:date="2018-04-29T13:27:00Z">
        <w:r w:rsidR="00F047B6">
          <w:rPr>
            <w:rFonts w:ascii="Calibri" w:eastAsia="Times New Roman" w:hAnsi="Calibri" w:cs="Calibri"/>
            <w:color w:val="222222"/>
            <w:sz w:val="24"/>
            <w:szCs w:val="24"/>
          </w:rPr>
          <w:t>%</w:t>
        </w:r>
      </w:ins>
      <w:r w:rsidRPr="00904D8D">
        <w:rPr>
          <w:rFonts w:ascii="Calibri" w:eastAsia="Times New Roman" w:hAnsi="Calibri" w:cs="Calibri"/>
          <w:color w:val="222222"/>
          <w:sz w:val="24"/>
          <w:szCs w:val="24"/>
          <w:rPrChange w:id="436" w:author="Danilo Bzdok" w:date="2018-04-29T12:30:00Z">
            <w:rPr>
              <w:rFonts w:ascii="Calibri" w:eastAsia="Times New Roman" w:hAnsi="Calibri" w:cs="Calibri"/>
              <w:color w:val="222222"/>
            </w:rPr>
          </w:rPrChange>
        </w:rPr>
        <w:t xml:space="preserve"> percent of </w:t>
      </w:r>
      <w:del w:id="437" w:author="Danilo Bzdok" w:date="2018-04-29T13:29:00Z">
        <w:r w:rsidRPr="00904D8D" w:rsidDel="005A4925">
          <w:rPr>
            <w:rFonts w:ascii="Calibri" w:eastAsia="Times New Roman" w:hAnsi="Calibri" w:cs="Calibri"/>
            <w:color w:val="222222"/>
            <w:sz w:val="24"/>
            <w:szCs w:val="24"/>
            <w:rPrChange w:id="438" w:author="Danilo Bzdok" w:date="2018-04-29T12:30:00Z">
              <w:rPr>
                <w:rFonts w:ascii="Calibri" w:eastAsia="Times New Roman" w:hAnsi="Calibri" w:cs="Calibri"/>
                <w:color w:val="222222"/>
              </w:rPr>
            </w:rPrChange>
          </w:rPr>
          <w:delText xml:space="preserve">the </w:delText>
        </w:r>
      </w:del>
      <w:ins w:id="439" w:author="Danilo Bzdok" w:date="2018-04-29T13:29:00Z">
        <w:r w:rsidR="005A4925">
          <w:rPr>
            <w:rFonts w:ascii="Calibri" w:eastAsia="Times New Roman" w:hAnsi="Calibri" w:cs="Calibri"/>
            <w:color w:val="222222"/>
            <w:sz w:val="24"/>
            <w:szCs w:val="24"/>
          </w:rPr>
          <w:t xml:space="preserve">common variation between the </w:t>
        </w:r>
      </w:ins>
      <w:r w:rsidRPr="00904D8D">
        <w:rPr>
          <w:rFonts w:ascii="Calibri" w:eastAsia="Times New Roman" w:hAnsi="Calibri" w:cs="Calibri"/>
          <w:color w:val="222222"/>
          <w:sz w:val="24"/>
          <w:szCs w:val="24"/>
          <w:rPrChange w:id="440" w:author="Danilo Bzdok" w:date="2018-04-29T12:30:00Z">
            <w:rPr>
              <w:rFonts w:ascii="Calibri" w:eastAsia="Times New Roman" w:hAnsi="Calibri" w:cs="Calibri"/>
              <w:color w:val="222222"/>
            </w:rPr>
          </w:rPrChange>
        </w:rPr>
        <w:t>relevant variables</w:t>
      </w:r>
      <w:del w:id="441" w:author="Danilo Bzdok" w:date="2018-04-29T13:29:00Z">
        <w:r w:rsidRPr="00904D8D" w:rsidDel="005A4925">
          <w:rPr>
            <w:rFonts w:ascii="Calibri" w:eastAsia="Times New Roman" w:hAnsi="Calibri" w:cs="Calibri"/>
            <w:color w:val="222222"/>
            <w:sz w:val="24"/>
            <w:szCs w:val="24"/>
            <w:rPrChange w:id="442" w:author="Danilo Bzdok" w:date="2018-04-29T12:30:00Z">
              <w:rPr>
                <w:rFonts w:ascii="Calibri" w:eastAsia="Times New Roman" w:hAnsi="Calibri" w:cs="Calibri"/>
                <w:color w:val="222222"/>
              </w:rPr>
            </w:rPrChange>
          </w:rPr>
          <w:delText xml:space="preserve"> of the</w:delText>
        </w:r>
      </w:del>
      <w:del w:id="443" w:author="Danilo Bzdok" w:date="2018-04-29T13:27:00Z">
        <w:r w:rsidRPr="00904D8D" w:rsidDel="00F047B6">
          <w:rPr>
            <w:rFonts w:ascii="Calibri" w:eastAsia="Times New Roman" w:hAnsi="Calibri" w:cs="Calibri"/>
            <w:color w:val="222222"/>
            <w:sz w:val="24"/>
            <w:szCs w:val="24"/>
            <w:rPrChange w:id="444" w:author="Danilo Bzdok" w:date="2018-04-29T12:30:00Z">
              <w:rPr>
                <w:rFonts w:ascii="Calibri" w:eastAsia="Times New Roman" w:hAnsi="Calibri" w:cs="Calibri"/>
                <w:color w:val="222222"/>
              </w:rPr>
            </w:rPrChange>
          </w:rPr>
          <w:delText xml:space="preserve"> data generating model</w:delText>
        </w:r>
      </w:del>
      <w:r w:rsidRPr="00904D8D">
        <w:rPr>
          <w:rFonts w:ascii="Calibri" w:eastAsia="Times New Roman" w:hAnsi="Calibri" w:cs="Calibri"/>
          <w:color w:val="222222"/>
          <w:sz w:val="24"/>
          <w:szCs w:val="24"/>
          <w:rPrChange w:id="445" w:author="Danilo Bzdok" w:date="2018-04-29T12:30:00Z">
            <w:rPr>
              <w:rFonts w:ascii="Calibri" w:eastAsia="Times New Roman" w:hAnsi="Calibri" w:cs="Calibri"/>
              <w:color w:val="222222"/>
            </w:rPr>
          </w:rPrChange>
        </w:rPr>
        <w:t>.</w:t>
      </w:r>
      <w:del w:id="446" w:author="Danilo Bzdok" w:date="2018-04-29T13:31:00Z">
        <w:r w:rsidRPr="00904D8D" w:rsidDel="005A4925">
          <w:rPr>
            <w:rFonts w:ascii="Calibri" w:eastAsia="Times New Roman" w:hAnsi="Calibri" w:cs="Calibri"/>
            <w:color w:val="222222"/>
            <w:sz w:val="24"/>
            <w:szCs w:val="24"/>
            <w:rPrChange w:id="447" w:author="Danilo Bzdok" w:date="2018-04-29T12:30:00Z">
              <w:rPr>
                <w:rFonts w:ascii="Calibri" w:eastAsia="Times New Roman" w:hAnsi="Calibri" w:cs="Calibri"/>
                <w:color w:val="222222"/>
              </w:rPr>
            </w:rPrChange>
          </w:rPr>
          <w:delText xml:space="preserve"> This was achieved by modifying the covariance matrix when sampling from a Gaussian distribution to obtain X. We additionally considered the case of uncorrelated variables matching</w:delText>
        </w:r>
        <w:r w:rsidR="008C4DBF" w:rsidRPr="00904D8D" w:rsidDel="005A4925">
          <w:rPr>
            <w:rFonts w:ascii="Calibri" w:eastAsia="Times New Roman" w:hAnsi="Calibri" w:cs="Calibri"/>
            <w:color w:val="222222"/>
            <w:sz w:val="24"/>
            <w:szCs w:val="24"/>
            <w:rPrChange w:id="448" w:author="Danilo Bzdok" w:date="2018-04-29T12:30:00Z">
              <w:rPr>
                <w:rFonts w:ascii="Calibri" w:eastAsia="Times New Roman" w:hAnsi="Calibri" w:cs="Calibri"/>
                <w:color w:val="222222"/>
              </w:rPr>
            </w:rPrChange>
          </w:rPr>
          <w:delText xml:space="preserve"> the model assumptions.</w:delText>
        </w:r>
      </w:del>
    </w:p>
    <w:p w14:paraId="3EF24B5F" w14:textId="0FF61901" w:rsidR="004F03BF" w:rsidRPr="00530713" w:rsidDel="007B2E00" w:rsidRDefault="000D5D00" w:rsidP="005E72BE">
      <w:pPr>
        <w:shd w:val="clear" w:color="auto" w:fill="FFFFFF"/>
        <w:ind w:firstLine="282"/>
        <w:jc w:val="both"/>
        <w:rPr>
          <w:del w:id="449" w:author="Danilo Bzdok" w:date="2018-04-29T14:33:00Z"/>
          <w:rFonts w:ascii="Calibri" w:eastAsia="Times New Roman" w:hAnsi="Calibri" w:cs="Calibri"/>
          <w:color w:val="222222"/>
          <w:lang w:val="en-US"/>
        </w:rPr>
        <w:pPrChange w:id="450" w:author="Danilo Bzdok" w:date="2018-04-29T13:03:00Z">
          <w:pPr>
            <w:shd w:val="clear" w:color="auto" w:fill="FFFFFF"/>
            <w:jc w:val="both"/>
          </w:pPr>
        </w:pPrChange>
      </w:pPr>
      <w:ins w:id="451" w:author="Danilo Bzdok" w:date="2018-04-29T13:46:00Z">
        <w:r>
          <w:rPr>
            <w:rFonts w:ascii="Calibri" w:eastAsia="Times New Roman" w:hAnsi="Calibri" w:cs="Calibri"/>
            <w:color w:val="222222"/>
            <w:lang w:val="en-US"/>
          </w:rPr>
          <w:t xml:space="preserve">The </w:t>
        </w:r>
      </w:ins>
      <w:del w:id="452" w:author="Danilo Bzdok" w:date="2018-04-29T13:41:00Z">
        <w:r w:rsidR="004F03BF" w:rsidRPr="00904D8D" w:rsidDel="00530713">
          <w:rPr>
            <w:rFonts w:ascii="Calibri" w:eastAsia="Times New Roman" w:hAnsi="Calibri" w:cs="Calibri"/>
            <w:color w:val="222222"/>
            <w:lang w:val="en-US"/>
          </w:rPr>
          <w:delText xml:space="preserve">Combining </w:delText>
        </w:r>
      </w:del>
      <w:ins w:id="453" w:author="Danilo Bzdok" w:date="2018-04-29T13:41:00Z">
        <w:r>
          <w:rPr>
            <w:rFonts w:ascii="Calibri" w:eastAsia="Times New Roman" w:hAnsi="Calibri" w:cs="Calibri"/>
            <w:color w:val="222222"/>
            <w:lang w:val="en-US"/>
          </w:rPr>
          <w:t>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ins>
      <w:del w:id="454" w:author="Danilo Bzdok" w:date="2018-04-29T13:41:00Z">
        <w:r w:rsidR="004F03BF" w:rsidRPr="00904D8D" w:rsidDel="00530713">
          <w:rPr>
            <w:rFonts w:ascii="Calibri" w:eastAsia="Times New Roman" w:hAnsi="Calibri" w:cs="Calibri"/>
            <w:color w:val="222222"/>
            <w:lang w:val="en-US"/>
          </w:rPr>
          <w:delText>all scenarios yielded</w:delText>
        </w:r>
      </w:del>
      <w:ins w:id="455" w:author="Danilo Bzdok" w:date="2018-04-29T13:41:00Z">
        <w:r w:rsidR="00530713">
          <w:rPr>
            <w:rFonts w:ascii="Calibri" w:eastAsia="Times New Roman" w:hAnsi="Calibri" w:cs="Calibri"/>
            <w:color w:val="222222"/>
            <w:lang w:val="en-US"/>
          </w:rPr>
          <w:t xml:space="preserve">simulated datasets amounted to </w:t>
        </w:r>
      </w:ins>
      <w:del w:id="456" w:author="Danilo Bzdok" w:date="2018-04-29T13:41:00Z">
        <w:r w:rsidR="004F03BF" w:rsidRPr="00904D8D" w:rsidDel="00530713">
          <w:rPr>
            <w:rFonts w:ascii="Calibri" w:eastAsia="Times New Roman" w:hAnsi="Calibri" w:cs="Calibri"/>
            <w:color w:val="222222"/>
            <w:lang w:val="en-US"/>
          </w:rPr>
          <w:delText xml:space="preserve"> </w:delText>
        </w:r>
      </w:del>
      <w:r w:rsidR="004F03BF" w:rsidRPr="00904D8D">
        <w:rPr>
          <w:rFonts w:ascii="Calibri" w:eastAsia="Times New Roman" w:hAnsi="Calibri" w:cs="Calibri"/>
          <w:color w:val="222222"/>
          <w:lang w:val="en-US"/>
        </w:rPr>
        <w:t xml:space="preserve">113,400 </w:t>
      </w:r>
      <w:del w:id="457" w:author="Danilo Bzdok" w:date="2018-04-29T13:42:00Z">
        <w:r w:rsidR="004F03BF" w:rsidRPr="00904D8D" w:rsidDel="00530713">
          <w:rPr>
            <w:rFonts w:ascii="Calibri" w:eastAsia="Times New Roman" w:hAnsi="Calibri" w:cs="Calibri"/>
            <w:color w:val="222222"/>
            <w:lang w:val="en-US"/>
          </w:rPr>
          <w:delText>unique simulations</w:delText>
        </w:r>
      </w:del>
      <w:ins w:id="458" w:author="Danilo Bzdok" w:date="2018-04-29T13:42:00Z">
        <w:r w:rsidR="00530713">
          <w:rPr>
            <w:rFonts w:ascii="Calibri" w:eastAsia="Times New Roman" w:hAnsi="Calibri" w:cs="Calibri"/>
            <w:color w:val="222222"/>
            <w:lang w:val="en-US"/>
          </w:rPr>
          <w:t>data-analysis settings</w:t>
        </w:r>
      </w:ins>
      <w:r w:rsidR="004F03BF" w:rsidRPr="00904D8D">
        <w:rPr>
          <w:rFonts w:ascii="Calibri" w:eastAsia="Times New Roman" w:hAnsi="Calibri" w:cs="Calibri"/>
          <w:color w:val="222222"/>
          <w:lang w:val="en-US"/>
        </w:rPr>
        <w:t xml:space="preserve">. For each of them, we </w:t>
      </w:r>
      <w:del w:id="459" w:author="Danilo Bzdok" w:date="2018-04-29T14:31:00Z">
        <w:r w:rsidR="004F03BF" w:rsidRPr="00904D8D" w:rsidDel="007B2E00">
          <w:rPr>
            <w:rFonts w:ascii="Calibri" w:eastAsia="Times New Roman" w:hAnsi="Calibri" w:cs="Calibri"/>
            <w:color w:val="222222"/>
            <w:lang w:val="en-US"/>
          </w:rPr>
          <w:delText xml:space="preserve">then </w:delText>
        </w:r>
      </w:del>
      <w:ins w:id="460" w:author="Danilo Bzdok" w:date="2018-04-29T14:31:00Z">
        <w:r w:rsidR="007B2E00">
          <w:rPr>
            <w:rFonts w:ascii="Calibri" w:eastAsia="Times New Roman" w:hAnsi="Calibri" w:cs="Calibri"/>
            <w:color w:val="222222"/>
            <w:lang w:val="en-US"/>
          </w:rPr>
          <w:t>focused on</w:t>
        </w:r>
        <w:r w:rsidR="007B2E00" w:rsidRPr="00904D8D">
          <w:rPr>
            <w:rFonts w:ascii="Calibri" w:eastAsia="Times New Roman" w:hAnsi="Calibri" w:cs="Calibri"/>
            <w:color w:val="222222"/>
            <w:lang w:val="en-US"/>
          </w:rPr>
          <w:t xml:space="preserve"> </w:t>
        </w:r>
      </w:ins>
      <w:del w:id="461" w:author="Danilo Bzdok" w:date="2018-04-29T14:31:00Z">
        <w:r w:rsidR="004F03BF" w:rsidRPr="00904D8D" w:rsidDel="007B2E00">
          <w:rPr>
            <w:rFonts w:ascii="Calibri" w:eastAsia="Times New Roman" w:hAnsi="Calibri" w:cs="Calibri"/>
            <w:color w:val="222222"/>
            <w:lang w:val="en-US"/>
          </w:rPr>
          <w:delText xml:space="preserve">compared </w:delText>
        </w:r>
      </w:del>
      <w:ins w:id="462" w:author="Danilo Bzdok" w:date="2018-04-29T13:42:00Z">
        <w:r w:rsidR="00530713" w:rsidRPr="00904D8D">
          <w:rPr>
            <w:rFonts w:ascii="Calibri" w:eastAsia="Times New Roman" w:hAnsi="Calibri" w:cs="Calibri"/>
            <w:color w:val="222222"/>
            <w:lang w:val="en-US"/>
          </w:rPr>
          <w:t xml:space="preserve">the </w:t>
        </w:r>
      </w:ins>
      <w:ins w:id="463" w:author="Danilo Bzdok" w:date="2018-04-29T13:43:00Z">
        <w:r w:rsidR="00530713">
          <w:rPr>
            <w:rFonts w:ascii="Calibri" w:eastAsia="Times New Roman" w:hAnsi="Calibri" w:cs="Calibri"/>
            <w:color w:val="222222"/>
            <w:lang w:val="en-US"/>
          </w:rPr>
          <w:t>best (</w:t>
        </w:r>
      </w:ins>
      <w:ins w:id="464" w:author="Danilo Bzdok" w:date="2018-04-29T13:42:00Z">
        <w:r w:rsidR="00530713" w:rsidRPr="00904D8D">
          <w:rPr>
            <w:rFonts w:ascii="Calibri" w:eastAsia="Times New Roman" w:hAnsi="Calibri" w:cs="Calibri"/>
            <w:color w:val="222222"/>
            <w:lang w:val="en-US"/>
          </w:rPr>
          <w:t>smallest</w:t>
        </w:r>
      </w:ins>
      <w:ins w:id="465" w:author="Danilo Bzdok" w:date="2018-04-29T13:43:00Z">
        <w:r w:rsidR="00530713">
          <w:rPr>
            <w:rFonts w:ascii="Calibri" w:eastAsia="Times New Roman" w:hAnsi="Calibri" w:cs="Calibri"/>
            <w:color w:val="222222"/>
            <w:lang w:val="en-US"/>
          </w:rPr>
          <w:t>)</w:t>
        </w:r>
      </w:ins>
      <w:ins w:id="466" w:author="Danilo Bzdok" w:date="2018-04-29T13:42:00Z">
        <w:r w:rsidR="00530713" w:rsidRPr="00904D8D">
          <w:rPr>
            <w:rFonts w:ascii="Calibri" w:eastAsia="Times New Roman" w:hAnsi="Calibri" w:cs="Calibri"/>
            <w:color w:val="222222"/>
            <w:lang w:val="en-US"/>
          </w:rPr>
          <w:t xml:space="preserve"> p-value </w:t>
        </w:r>
      </w:ins>
      <w:ins w:id="467" w:author="Danilo Bzdok" w:date="2018-04-29T13:43:00Z">
        <w:r w:rsidR="00530713">
          <w:rPr>
            <w:rFonts w:ascii="Calibri" w:eastAsia="Times New Roman" w:hAnsi="Calibri" w:cs="Calibri"/>
            <w:color w:val="222222"/>
            <w:lang w:val="en-US"/>
          </w:rPr>
          <w:t xml:space="preserve">from the </w:t>
        </w:r>
      </w:ins>
      <w:ins w:id="468" w:author="Danilo Bzdok" w:date="2018-04-29T13:42:00Z">
        <w:r w:rsidR="00530713" w:rsidRPr="00904D8D">
          <w:rPr>
            <w:rFonts w:ascii="Calibri" w:eastAsia="Times New Roman" w:hAnsi="Calibri" w:cs="Calibri"/>
            <w:color w:val="222222"/>
            <w:lang w:val="en-US"/>
          </w:rPr>
          <w:t xml:space="preserve">coefficient </w:t>
        </w:r>
      </w:ins>
      <w:ins w:id="469" w:author="Danilo Bzdok" w:date="2018-04-29T13:43:00Z">
        <w:r w:rsidR="00530713">
          <w:rPr>
            <w:rFonts w:ascii="Calibri" w:eastAsia="Times New Roman" w:hAnsi="Calibri" w:cs="Calibri"/>
            <w:color w:val="222222"/>
            <w:lang w:val="en-US"/>
          </w:rPr>
          <w:t xml:space="preserve">and </w:t>
        </w:r>
      </w:ins>
      <w:r w:rsidR="004F03BF" w:rsidRPr="00904D8D">
        <w:rPr>
          <w:rFonts w:ascii="Calibri" w:eastAsia="Times New Roman" w:hAnsi="Calibri" w:cs="Calibri"/>
          <w:color w:val="222222"/>
          <w:lang w:val="en-US"/>
        </w:rPr>
        <w:t xml:space="preserve">the highest out-of-sample </w:t>
      </w:r>
      <w:ins w:id="470" w:author="Danilo Bzdok" w:date="2018-04-29T13:44:00Z">
        <w:r w:rsidR="00530713">
          <w:rPr>
            <w:rFonts w:ascii="Calibri" w:eastAsia="Times New Roman" w:hAnsi="Calibri" w:cs="Calibri"/>
            <w:color w:val="222222"/>
            <w:lang w:val="en-US"/>
          </w:rPr>
          <w:t xml:space="preserve">prediction </w:t>
        </w:r>
      </w:ins>
      <w:r w:rsidR="004F03BF" w:rsidRPr="00904D8D">
        <w:rPr>
          <w:rFonts w:ascii="Calibri" w:eastAsia="Times New Roman" w:hAnsi="Calibri" w:cs="Calibri"/>
          <w:color w:val="222222"/>
          <w:lang w:val="en-US"/>
        </w:rPr>
        <w:t xml:space="preserve">performance </w:t>
      </w:r>
      <w:del w:id="471" w:author="Danilo Bzdok" w:date="2018-04-29T13:44:00Z">
        <w:r w:rsidR="004F03BF" w:rsidRPr="00904D8D" w:rsidDel="00530713">
          <w:rPr>
            <w:rFonts w:ascii="Calibri" w:eastAsia="Times New Roman" w:hAnsi="Calibri" w:cs="Calibri"/>
            <w:color w:val="222222"/>
            <w:lang w:val="en-US"/>
          </w:rPr>
          <w:delText xml:space="preserve">achieved </w:delText>
        </w:r>
      </w:del>
      <w:r w:rsidR="004F03BF" w:rsidRPr="00904D8D">
        <w:rPr>
          <w:rFonts w:ascii="Calibri" w:eastAsia="Times New Roman" w:hAnsi="Calibri" w:cs="Calibri"/>
          <w:color w:val="222222"/>
          <w:lang w:val="en-US"/>
        </w:rPr>
        <w:t xml:space="preserve">as quantified by the </w:t>
      </w:r>
      <m:oMath>
        <m:sSup>
          <m:sSupPr>
            <m:ctrlPr>
              <w:rPr>
                <w:rFonts w:ascii="Cambria Math" w:eastAsia="Times New Roman" w:hAnsi="Cambria Math" w:cs="Calibri"/>
                <w:i/>
                <w:color w:val="222222"/>
                <w:lang w:val="en-US"/>
              </w:rPr>
            </m:ctrlPr>
          </m:sSupPr>
          <m:e>
            <m:r>
              <w:rPr>
                <w:rFonts w:ascii="Cambria Math" w:eastAsia="Times New Roman" w:hAnsi="Cambria Math" w:cs="Calibri"/>
                <w:color w:val="222222"/>
              </w:rPr>
              <m:t>R</m:t>
            </m:r>
          </m:e>
          <m:sup>
            <m:r>
              <w:rPr>
                <w:rFonts w:ascii="Cambria Math" w:eastAsia="Times New Roman" w:hAnsi="Cambria Math" w:cs="Calibri"/>
                <w:color w:val="222222"/>
                <w:lang w:val="en-US"/>
              </w:rPr>
              <m:t>2</m:t>
            </m:r>
          </m:sup>
        </m:sSup>
      </m:oMath>
      <w:r w:rsidR="004F03BF" w:rsidRPr="00904D8D">
        <w:rPr>
          <w:rFonts w:ascii="Calibri" w:eastAsia="Times New Roman" w:hAnsi="Calibri" w:cs="Calibri"/>
          <w:color w:val="222222"/>
          <w:lang w:val="en-US"/>
        </w:rPr>
        <w:t xml:space="preserve"> </w:t>
      </w:r>
      <w:del w:id="472" w:author="Danilo Bzdok" w:date="2018-04-29T13:44:00Z">
        <w:r w:rsidR="004F03BF" w:rsidRPr="00904D8D" w:rsidDel="00530713">
          <w:rPr>
            <w:rFonts w:ascii="Calibri" w:eastAsia="Times New Roman" w:hAnsi="Calibri" w:cs="Calibri"/>
            <w:color w:val="222222"/>
            <w:lang w:val="en-US"/>
          </w:rPr>
          <w:delText>metric</w:delText>
        </w:r>
      </w:del>
      <w:ins w:id="473" w:author="Danilo Bzdok" w:date="2018-04-29T13:44:00Z">
        <w:r w:rsidR="00530713">
          <w:rPr>
            <w:rFonts w:ascii="Calibri" w:eastAsia="Times New Roman" w:hAnsi="Calibri" w:cs="Calibri"/>
            <w:color w:val="222222"/>
            <w:lang w:val="en-US"/>
          </w:rPr>
          <w:t>score</w:t>
        </w:r>
      </w:ins>
      <w:del w:id="474" w:author="Danilo Bzdok" w:date="2018-04-29T13:42:00Z">
        <w:r w:rsidR="004F03BF" w:rsidRPr="00904D8D" w:rsidDel="00530713">
          <w:rPr>
            <w:rFonts w:ascii="Calibri" w:eastAsia="Times New Roman" w:hAnsi="Calibri" w:cs="Calibri"/>
            <w:color w:val="222222"/>
            <w:lang w:val="en-US"/>
          </w:rPr>
          <w:delText xml:space="preserve"> and the smallest p-value observed on any coefficient over the 50 LASSO models</w:delText>
        </w:r>
      </w:del>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del w:id="475" w:author="Danilo Bzdok" w:date="2018-04-29T13:44:00Z">
        <w:r w:rsidR="004F03BF" w:rsidRPr="005E72BE" w:rsidDel="00530713">
          <w:rPr>
            <w:rFonts w:ascii="Calibri" w:eastAsia="Times New Roman" w:hAnsi="Calibri" w:cs="Calibri"/>
            <w:color w:val="263238"/>
            <w:lang w:val="en-US"/>
          </w:rPr>
          <w:delText>For convenience,</w:delText>
        </w:r>
        <w:r w:rsidR="004F03BF" w:rsidRPr="00F047B6" w:rsidDel="00530713">
          <w:rPr>
            <w:rFonts w:ascii="Calibri" w:eastAsia="Times New Roman" w:hAnsi="Calibri" w:cs="Calibri"/>
            <w:color w:val="263238"/>
            <w:lang w:val="en-US"/>
          </w:rPr>
          <w:delText xml:space="preserve"> we refrained from running the analysis pipelines on a local workstation.</w:delText>
        </w:r>
        <w:r w:rsidR="004F03BF" w:rsidRPr="00530713" w:rsidDel="00530713">
          <w:rPr>
            <w:rFonts w:ascii="Calibri" w:eastAsia="Times New Roman" w:hAnsi="Calibri" w:cs="Calibri"/>
            <w:lang w:val="en-US"/>
          </w:rPr>
          <w:delText xml:space="preserve"> </w:delText>
        </w:r>
        <w:r w:rsidR="004F03BF" w:rsidRPr="00530713" w:rsidDel="00530713">
          <w:rPr>
            <w:rFonts w:ascii="Calibri" w:eastAsia="Times New Roman" w:hAnsi="Calibri" w:cs="Calibri"/>
            <w:color w:val="263238"/>
            <w:lang w:val="en-US"/>
          </w:rPr>
          <w:delText>The</w:delText>
        </w:r>
      </w:del>
      <w:ins w:id="476" w:author="Danilo Bzdok" w:date="2018-04-29T13:44:00Z">
        <w:r w:rsidR="00530713">
          <w:rPr>
            <w:rFonts w:ascii="Calibri" w:eastAsia="Times New Roman" w:hAnsi="Calibri" w:cs="Calibri"/>
            <w:color w:val="263238"/>
            <w:lang w:val="en-US"/>
          </w:rPr>
          <w:t>All</w:t>
        </w:r>
      </w:ins>
      <w:r w:rsidR="004F03BF" w:rsidRPr="00530713">
        <w:rPr>
          <w:rFonts w:ascii="Calibri" w:eastAsia="Times New Roman" w:hAnsi="Calibri" w:cs="Calibri"/>
          <w:color w:val="263238"/>
          <w:lang w:val="en-US"/>
        </w:rPr>
        <w:t xml:space="preserve"> simulations were realized using a parallel computing server with 48 Intel Xeon CPUs (1,200 - 2,900 GHz) and 62 GB </w:t>
      </w:r>
      <w:ins w:id="477" w:author="Danilo Bzdok" w:date="2018-04-29T12:25:00Z">
        <w:r w:rsidR="009E4641" w:rsidRPr="00530713">
          <w:rPr>
            <w:rFonts w:ascii="Calibri" w:eastAsia="Times New Roman" w:hAnsi="Calibri" w:cs="Calibri"/>
            <w:color w:val="263238"/>
            <w:lang w:val="en-US"/>
          </w:rPr>
          <w:t xml:space="preserve">of </w:t>
        </w:r>
      </w:ins>
      <w:r w:rsidR="004F03BF" w:rsidRPr="00530713">
        <w:rPr>
          <w:rFonts w:ascii="Calibri" w:eastAsia="Times New Roman" w:hAnsi="Calibri" w:cs="Calibri"/>
          <w:color w:val="263238"/>
          <w:lang w:val="en-US"/>
        </w:rPr>
        <w:t xml:space="preserve">working memory. </w:t>
      </w:r>
      <w:ins w:id="478" w:author="Danilo Bzdok" w:date="2018-04-29T13:46:00Z">
        <w:r>
          <w:rPr>
            <w:rFonts w:ascii="Calibri" w:eastAsia="Times New Roman" w:hAnsi="Calibri" w:cs="Calibri"/>
            <w:color w:val="263238"/>
            <w:lang w:val="en-US"/>
          </w:rPr>
          <w:t xml:space="preserve">Carrying out all </w:t>
        </w:r>
      </w:ins>
      <w:del w:id="479" w:author="Danilo Bzdok" w:date="2018-04-29T13:46:00Z">
        <w:r w:rsidR="004F03BF" w:rsidRPr="00530713" w:rsidDel="000D5D00">
          <w:rPr>
            <w:rFonts w:ascii="Calibri" w:eastAsia="Times New Roman" w:hAnsi="Calibri" w:cs="Calibri"/>
            <w:color w:val="263238"/>
            <w:lang w:val="en-US"/>
          </w:rPr>
          <w:delText xml:space="preserve">The </w:delText>
        </w:r>
        <w:r w:rsidR="004A4C6D" w:rsidRPr="00530713" w:rsidDel="000D5D00">
          <w:rPr>
            <w:rFonts w:ascii="Calibri" w:eastAsia="Times New Roman" w:hAnsi="Calibri" w:cs="Calibri"/>
            <w:color w:val="263238"/>
            <w:lang w:val="en-US"/>
          </w:rPr>
          <w:delText xml:space="preserve">collection of </w:delText>
        </w:r>
      </w:del>
      <w:r w:rsidR="004F03BF" w:rsidRPr="00530713">
        <w:rPr>
          <w:rFonts w:ascii="Calibri" w:eastAsia="Times New Roman" w:hAnsi="Calibri" w:cs="Calibri"/>
          <w:color w:val="263238"/>
          <w:lang w:val="en-US"/>
        </w:rPr>
        <w:t>simulation</w:t>
      </w:r>
      <w:r w:rsidR="004A4C6D" w:rsidRPr="00530713">
        <w:rPr>
          <w:rFonts w:ascii="Calibri" w:eastAsia="Times New Roman" w:hAnsi="Calibri" w:cs="Calibri"/>
          <w:color w:val="263238"/>
          <w:lang w:val="en-US"/>
        </w:rPr>
        <w:t xml:space="preserve">s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del w:id="480" w:author="Danilo Bzdok" w:date="2018-04-29T12:25:00Z">
        <w:r w:rsidR="004A4C6D" w:rsidRPr="00530713" w:rsidDel="009E4641">
          <w:rPr>
            <w:rFonts w:ascii="Calibri" w:eastAsia="Times New Roman" w:hAnsi="Calibri" w:cs="Calibri"/>
            <w:color w:val="263238"/>
            <w:lang w:val="en-US"/>
          </w:rPr>
          <w:delText xml:space="preserve">resulted </w:delText>
        </w:r>
      </w:del>
      <w:ins w:id="481" w:author="Danilo Bzdok" w:date="2018-04-29T12:25:00Z">
        <w:r w:rsidR="009E4641" w:rsidRPr="00530713">
          <w:rPr>
            <w:rFonts w:ascii="Calibri" w:eastAsia="Times New Roman" w:hAnsi="Calibri" w:cs="Calibri"/>
            <w:color w:val="263238"/>
            <w:lang w:val="en-US"/>
          </w:rPr>
          <w:t xml:space="preserve">produced </w:t>
        </w:r>
      </w:ins>
      <w:del w:id="482" w:author="Danilo Bzdok" w:date="2018-04-29T12:25:00Z">
        <w:r w:rsidR="004A4C6D" w:rsidRPr="00530713" w:rsidDel="009E4641">
          <w:rPr>
            <w:rFonts w:ascii="Calibri" w:eastAsia="Times New Roman" w:hAnsi="Calibri" w:cs="Calibri"/>
            <w:color w:val="263238"/>
            <w:lang w:val="en-US"/>
          </w:rPr>
          <w:delText>in</w:delText>
        </w:r>
        <w:r w:rsidR="004F03BF" w:rsidRPr="00530713" w:rsidDel="009E4641">
          <w:rPr>
            <w:rFonts w:ascii="Calibri" w:eastAsia="Times New Roman" w:hAnsi="Calibri" w:cs="Calibri"/>
            <w:color w:val="263238"/>
            <w:lang w:val="en-US"/>
          </w:rPr>
          <w:delText xml:space="preserve"> about </w:delText>
        </w:r>
      </w:del>
      <w:r w:rsidR="004F03BF" w:rsidRPr="00530713">
        <w:rPr>
          <w:rFonts w:ascii="Calibri" w:eastAsia="Times New Roman" w:hAnsi="Calibri" w:cs="Calibri"/>
          <w:color w:val="263238"/>
          <w:lang w:val="en-US"/>
        </w:rPr>
        <w:t>2</w:t>
      </w:r>
      <w:ins w:id="483" w:author="Danilo Bzdok" w:date="2018-04-29T12:25:00Z">
        <w:r w:rsidR="009E4641" w:rsidRPr="00530713">
          <w:rPr>
            <w:rFonts w:ascii="Calibri" w:eastAsia="Times New Roman" w:hAnsi="Calibri" w:cs="Calibri"/>
            <w:color w:val="263238"/>
            <w:lang w:val="en-US"/>
          </w:rPr>
          <w:t xml:space="preserve"> </w:t>
        </w:r>
      </w:ins>
      <w:r w:rsidR="004F03BF" w:rsidRPr="00530713">
        <w:rPr>
          <w:rFonts w:ascii="Calibri" w:eastAsia="Times New Roman" w:hAnsi="Calibri" w:cs="Calibri"/>
          <w:color w:val="263238"/>
          <w:lang w:val="en-US"/>
        </w:rPr>
        <w:t xml:space="preserve">GB of </w:t>
      </w:r>
      <w:del w:id="484" w:author="Danilo Bzdok" w:date="2018-04-29T12:25:00Z">
        <w:r w:rsidR="004F03BF" w:rsidRPr="00530713" w:rsidDel="009E4641">
          <w:rPr>
            <w:rFonts w:ascii="Calibri" w:eastAsia="Times New Roman" w:hAnsi="Calibri" w:cs="Calibri"/>
            <w:color w:val="263238"/>
            <w:lang w:val="en-US"/>
          </w:rPr>
          <w:delText>data were</w:delText>
        </w:r>
      </w:del>
      <w:ins w:id="485" w:author="Danilo Bzdok" w:date="2018-04-29T12:25:00Z">
        <w:r w:rsidR="009E4641" w:rsidRPr="00530713">
          <w:rPr>
            <w:rFonts w:ascii="Calibri" w:eastAsia="Times New Roman" w:hAnsi="Calibri" w:cs="Calibri"/>
            <w:color w:val="263238"/>
            <w:lang w:val="en-US"/>
          </w:rPr>
          <w:t>modeling results</w:t>
        </w:r>
      </w:ins>
      <w:r w:rsidR="004F03BF" w:rsidRPr="00530713">
        <w:rPr>
          <w:rFonts w:ascii="Calibri" w:eastAsia="Times New Roman" w:hAnsi="Calibri" w:cs="Calibri"/>
          <w:color w:val="263238"/>
          <w:lang w:val="en-US"/>
        </w:rPr>
        <w:t>.</w:t>
      </w:r>
    </w:p>
    <w:p w14:paraId="4139EA9B" w14:textId="77777777" w:rsidR="0095076B" w:rsidDel="007B2E00" w:rsidRDefault="0095076B" w:rsidP="008C4DBF">
      <w:pPr>
        <w:shd w:val="clear" w:color="auto" w:fill="FFFFFF"/>
        <w:jc w:val="both"/>
        <w:rPr>
          <w:del w:id="486" w:author="Danilo Bzdok" w:date="2018-04-29T14:32:00Z"/>
          <w:rFonts w:ascii="Calibri" w:eastAsia="Times New Roman" w:hAnsi="Calibri" w:cs="Arial"/>
          <w:color w:val="222222"/>
          <w:lang w:val="en-US"/>
        </w:rPr>
      </w:pPr>
    </w:p>
    <w:p w14:paraId="4C258CC2" w14:textId="341FF721" w:rsidR="004A4C6D" w:rsidDel="005A4925" w:rsidRDefault="004A4C6D" w:rsidP="00EB525A">
      <w:pPr>
        <w:shd w:val="clear" w:color="auto" w:fill="FFFFFF"/>
        <w:rPr>
          <w:del w:id="487" w:author="Danilo Bzdok" w:date="2018-04-29T13:33:00Z"/>
          <w:rFonts w:ascii="Calibri" w:eastAsia="Times New Roman" w:hAnsi="Calibri" w:cs="Arial"/>
          <w:color w:val="222222"/>
          <w:lang w:val="en-US"/>
        </w:rPr>
      </w:pPr>
    </w:p>
    <w:p w14:paraId="65EA1E3D" w14:textId="4D6BC318" w:rsidR="0095076B" w:rsidDel="009E4641" w:rsidRDefault="00B647D1" w:rsidP="00EB525A">
      <w:pPr>
        <w:shd w:val="clear" w:color="auto" w:fill="FFFFFF"/>
        <w:rPr>
          <w:del w:id="488" w:author="Danilo Bzdok" w:date="2018-04-29T12:26:00Z"/>
          <w:rFonts w:ascii="Calibri" w:eastAsia="Times New Roman" w:hAnsi="Calibri" w:cs="Arial"/>
          <w:color w:val="222222"/>
          <w:lang w:val="en-US"/>
        </w:rPr>
      </w:pPr>
      <w:del w:id="489" w:author="Danilo Bzdok" w:date="2018-04-29T12:26:00Z">
        <w:r w:rsidDel="009E4641">
          <w:rPr>
            <w:rFonts w:ascii="Helvetica" w:eastAsia="Times New Roman" w:hAnsi="Helvetica"/>
            <w:color w:val="263238"/>
            <w:sz w:val="20"/>
            <w:szCs w:val="20"/>
            <w:lang w:val="en-US"/>
          </w:rPr>
          <w:delText>For convenience</w:delText>
        </w:r>
        <w:r w:rsidRPr="00FE747C" w:rsidDel="009E4641">
          <w:rPr>
            <w:rFonts w:ascii="Helvetica" w:eastAsia="Times New Roman" w:hAnsi="Helvetica"/>
            <w:color w:val="263238"/>
            <w:sz w:val="20"/>
            <w:szCs w:val="20"/>
            <w:lang w:val="en-US"/>
          </w:rPr>
          <w:delText xml:space="preserve">, we refrained from running the analysis pipelines on </w:delText>
        </w:r>
        <w:r w:rsidDel="009E4641">
          <w:rPr>
            <w:rFonts w:ascii="Helvetica" w:eastAsia="Times New Roman" w:hAnsi="Helvetica"/>
            <w:color w:val="263238"/>
            <w:sz w:val="20"/>
            <w:szCs w:val="20"/>
            <w:lang w:val="en-US"/>
          </w:rPr>
          <w:delText>a local workstation</w:delText>
        </w:r>
        <w:r w:rsidRPr="00FE747C" w:rsidDel="009E4641">
          <w:rPr>
            <w:rFonts w:ascii="Helvetica" w:eastAsia="Times New Roman" w:hAnsi="Helvetica"/>
            <w:color w:val="263238"/>
            <w:sz w:val="20"/>
            <w:szCs w:val="20"/>
            <w:lang w:val="en-US"/>
          </w:rPr>
          <w:delText>.</w:delText>
        </w:r>
        <w:r w:rsidDel="009E4641">
          <w:rPr>
            <w:rFonts w:eastAsia="Times New Roman"/>
            <w:lang w:val="en-US"/>
          </w:rPr>
          <w:delText xml:space="preserve"> </w:delText>
        </w:r>
        <w:r w:rsidRPr="0039026A" w:rsidDel="009E4641">
          <w:rPr>
            <w:rFonts w:ascii="Helvetica" w:eastAsia="Times New Roman" w:hAnsi="Helvetica"/>
            <w:color w:val="263238"/>
            <w:sz w:val="20"/>
            <w:szCs w:val="20"/>
            <w:lang w:val="en-US"/>
          </w:rPr>
          <w:delText xml:space="preserve">The simulations were </w:delText>
        </w:r>
        <w:r w:rsidDel="009E4641">
          <w:rPr>
            <w:rFonts w:ascii="Helvetica" w:eastAsia="Times New Roman" w:hAnsi="Helvetica"/>
            <w:color w:val="263238"/>
            <w:sz w:val="20"/>
            <w:szCs w:val="20"/>
            <w:lang w:val="en-US"/>
          </w:rPr>
          <w:delText>realized using</w:delText>
        </w:r>
        <w:r w:rsidRPr="0039026A" w:rsidDel="009E4641">
          <w:rPr>
            <w:rFonts w:ascii="Helvetica" w:eastAsia="Times New Roman" w:hAnsi="Helvetica"/>
            <w:color w:val="263238"/>
            <w:sz w:val="20"/>
            <w:szCs w:val="20"/>
            <w:lang w:val="en-US"/>
          </w:rPr>
          <w:delText xml:space="preserve"> a parallel computing </w:delText>
        </w:r>
        <w:r w:rsidDel="009E4641">
          <w:rPr>
            <w:rFonts w:ascii="Helvetica" w:eastAsia="Times New Roman" w:hAnsi="Helvetica"/>
            <w:color w:val="263238"/>
            <w:sz w:val="20"/>
            <w:szCs w:val="20"/>
            <w:lang w:val="en-US"/>
          </w:rPr>
          <w:delText>server with 48 Intel Xeon CPUs (1,200 - 2,900 GHz</w:delText>
        </w:r>
        <w:r w:rsidRPr="0039026A" w:rsidDel="009E4641">
          <w:rPr>
            <w:rFonts w:ascii="Helvetica" w:eastAsia="Times New Roman" w:hAnsi="Helvetica"/>
            <w:color w:val="263238"/>
            <w:sz w:val="20"/>
            <w:szCs w:val="20"/>
            <w:lang w:val="en-US"/>
          </w:rPr>
          <w:delText>) and 62</w:delText>
        </w:r>
        <w:r w:rsidDel="009E4641">
          <w:rPr>
            <w:rFonts w:ascii="Helvetica" w:eastAsia="Times New Roman" w:hAnsi="Helvetica"/>
            <w:color w:val="263238"/>
            <w:sz w:val="20"/>
            <w:szCs w:val="20"/>
            <w:lang w:val="en-US"/>
          </w:rPr>
          <w:delText xml:space="preserve"> </w:delText>
        </w:r>
        <w:r w:rsidRPr="0039026A" w:rsidDel="009E4641">
          <w:rPr>
            <w:rFonts w:ascii="Helvetica" w:eastAsia="Times New Roman" w:hAnsi="Helvetica"/>
            <w:color w:val="263238"/>
            <w:sz w:val="20"/>
            <w:szCs w:val="20"/>
            <w:lang w:val="en-US"/>
          </w:rPr>
          <w:delText>GB working memory.</w:delText>
        </w:r>
        <w:r w:rsidDel="009E4641">
          <w:rPr>
            <w:rFonts w:ascii="Helvetica" w:eastAsia="Times New Roman" w:hAnsi="Helvetica"/>
            <w:color w:val="263238"/>
            <w:sz w:val="20"/>
            <w:szCs w:val="20"/>
            <w:lang w:val="en-US"/>
          </w:rPr>
          <w:delText xml:space="preserve"> &gt;2 week of computation</w:delText>
        </w:r>
      </w:del>
    </w:p>
    <w:p w14:paraId="6196F382" w14:textId="49588F38" w:rsidR="0095076B" w:rsidDel="005A4925" w:rsidRDefault="0095076B" w:rsidP="00EB525A">
      <w:pPr>
        <w:shd w:val="clear" w:color="auto" w:fill="FFFFFF"/>
        <w:rPr>
          <w:del w:id="490" w:author="Danilo Bzdok" w:date="2018-04-29T13:33:00Z"/>
          <w:rFonts w:ascii="Calibri" w:eastAsia="Times New Roman" w:hAnsi="Calibri" w:cs="Arial"/>
          <w:color w:val="222222"/>
          <w:lang w:val="en-US"/>
        </w:rPr>
      </w:pPr>
    </w:p>
    <w:p w14:paraId="1B08146D" w14:textId="76459170" w:rsidR="004C6FB4" w:rsidDel="009E4641" w:rsidRDefault="004C6FB4" w:rsidP="00EB525A">
      <w:pPr>
        <w:shd w:val="clear" w:color="auto" w:fill="FFFFFF"/>
        <w:rPr>
          <w:del w:id="491" w:author="Danilo Bzdok" w:date="2018-04-29T12:25:00Z"/>
          <w:rFonts w:ascii="Calibri" w:eastAsia="Times New Roman" w:hAnsi="Calibri" w:cs="Arial"/>
          <w:color w:val="222222"/>
          <w:lang w:val="en-US"/>
        </w:rPr>
      </w:pPr>
      <w:del w:id="492" w:author="Danilo Bzdok" w:date="2018-04-29T12:25:00Z">
        <w:r w:rsidRPr="00FD352A" w:rsidDel="009E4641">
          <w:rPr>
            <w:rFonts w:ascii="Calibri" w:eastAsia="Times New Roman" w:hAnsi="Calibri" w:cs="Arial"/>
            <w:color w:val="222222"/>
            <w:lang w:val="en-US"/>
          </w:rPr>
          <w:delText xml:space="preserve">It is been noted that predictive guarantees are </w:delText>
        </w:r>
        <w:r w:rsidR="006D1AD9" w:rsidRPr="00FD352A" w:rsidDel="009E4641">
          <w:rPr>
            <w:rFonts w:ascii="Calibri" w:eastAsia="Times New Roman" w:hAnsi="Calibri" w:cs="Arial"/>
            <w:color w:val="222222"/>
            <w:lang w:val="en-US"/>
          </w:rPr>
          <w:delText xml:space="preserve">often </w:delText>
        </w:r>
        <w:r w:rsidRPr="00FD352A" w:rsidDel="009E4641">
          <w:rPr>
            <w:rFonts w:ascii="Calibri" w:eastAsia="Times New Roman" w:hAnsi="Calibri" w:cs="Arial"/>
            <w:color w:val="222222"/>
            <w:lang w:val="en-US"/>
          </w:rPr>
          <w:delText xml:space="preserve">challenging to derive based on formal theory </w:delText>
        </w:r>
        <w:r w:rsidRPr="00FD352A" w:rsidDel="009E4641">
          <w:rPr>
            <w:rFonts w:ascii="Calibri" w:eastAsia="Times New Roman" w:hAnsi="Calibri" w:cs="Arial"/>
            <w:color w:val="222222"/>
            <w:lang w:val="en-US"/>
          </w:rPr>
          <w:fldChar w:fldCharType="begin"/>
        </w:r>
        <w:r w:rsidR="008D542A" w:rsidDel="009E4641">
          <w:rPr>
            <w:rFonts w:ascii="Calibri" w:eastAsia="Times New Roman" w:hAnsi="Calibri" w:cs="Arial"/>
            <w:color w:val="222222"/>
            <w:lang w:val="en-US"/>
          </w:rPr>
          <w:delInstrText xml:space="preserve"> ADDIN EN.CITE &lt;EndNote&gt;&lt;Cite&gt;&lt;Author&gt;Efron&lt;/Author&gt;&lt;Year&gt;2016&lt;/Year&gt;&lt;RecNum&gt;6362&lt;/RecNum&gt;&lt;DisplayText&gt;(8, 30)&lt;/DisplayText&gt;&lt;record&gt;&lt;rec-number&gt;6362&lt;/rec-number&gt;&lt;foreign-keys&gt;&lt;key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delInstrText>
        </w:r>
        <w:r w:rsidRPr="00FD352A" w:rsidDel="009E4641">
          <w:rPr>
            <w:rFonts w:ascii="Calibri" w:eastAsia="Times New Roman" w:hAnsi="Calibri" w:cs="Arial"/>
            <w:color w:val="222222"/>
            <w:lang w:val="en-US"/>
          </w:rPr>
          <w:fldChar w:fldCharType="separate"/>
        </w:r>
        <w:r w:rsidR="008D542A" w:rsidDel="009E4641">
          <w:rPr>
            <w:rFonts w:ascii="Calibri" w:eastAsia="Times New Roman" w:hAnsi="Calibri" w:cs="Arial"/>
            <w:noProof/>
            <w:color w:val="222222"/>
            <w:lang w:val="en-US"/>
          </w:rPr>
          <w:delText>(</w:delText>
        </w:r>
        <w:r w:rsidR="004F03BF" w:rsidDel="009E4641">
          <w:fldChar w:fldCharType="begin"/>
        </w:r>
        <w:r w:rsidR="004F03BF" w:rsidRPr="004F03BF" w:rsidDel="009E4641">
          <w:rPr>
            <w:lang w:val="en-US"/>
          </w:rPr>
          <w:delInstrText xml:space="preserve"> HYPERLINK \l "_ENREF_8" \o "Efron, 2016 #6362" </w:delInstrText>
        </w:r>
        <w:r w:rsidR="004F03BF" w:rsidDel="009E4641">
          <w:fldChar w:fldCharType="separate"/>
        </w:r>
        <w:r w:rsidR="005F5AF1" w:rsidDel="009E4641">
          <w:rPr>
            <w:rFonts w:ascii="Calibri" w:eastAsia="Times New Roman" w:hAnsi="Calibri" w:cs="Arial"/>
            <w:noProof/>
            <w:color w:val="222222"/>
            <w:lang w:val="en-US"/>
          </w:rPr>
          <w:delText>8</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 xml:space="preserve">, </w:delText>
        </w:r>
        <w:r w:rsidR="004F03BF" w:rsidDel="009E4641">
          <w:fldChar w:fldCharType="begin"/>
        </w:r>
        <w:r w:rsidR="004F03BF" w:rsidRPr="004F03BF" w:rsidDel="009E4641">
          <w:rPr>
            <w:lang w:val="en-US"/>
          </w:rPr>
          <w:delInstrText xml:space="preserve"> HYPERLINK \l "_ENREF_30" \o "Shalev-Shwartz, 2014 #6721" </w:delInstrText>
        </w:r>
        <w:r w:rsidR="004F03BF" w:rsidDel="009E4641">
          <w:fldChar w:fldCharType="separate"/>
        </w:r>
        <w:r w:rsidR="005F5AF1" w:rsidDel="009E4641">
          <w:rPr>
            <w:rFonts w:ascii="Calibri" w:eastAsia="Times New Roman" w:hAnsi="Calibri" w:cs="Arial"/>
            <w:noProof/>
            <w:color w:val="222222"/>
            <w:lang w:val="en-US"/>
          </w:rPr>
          <w:delText>30</w:delText>
        </w:r>
        <w:r w:rsidR="004F03BF" w:rsidDel="009E4641">
          <w:rPr>
            <w:rFonts w:ascii="Calibri" w:eastAsia="Times New Roman" w:hAnsi="Calibri" w:cs="Arial"/>
            <w:noProof/>
            <w:color w:val="222222"/>
            <w:lang w:val="en-US"/>
          </w:rPr>
          <w:fldChar w:fldCharType="end"/>
        </w:r>
        <w:r w:rsidR="008D542A" w:rsidDel="009E4641">
          <w:rPr>
            <w:rFonts w:ascii="Calibri" w:eastAsia="Times New Roman" w:hAnsi="Calibri" w:cs="Arial"/>
            <w:noProof/>
            <w:color w:val="222222"/>
            <w:lang w:val="en-US"/>
          </w:rPr>
          <w:delText>)</w:delText>
        </w:r>
        <w:r w:rsidRPr="00FD352A" w:rsidDel="009E4641">
          <w:rPr>
            <w:rFonts w:ascii="Calibri" w:eastAsia="Times New Roman" w:hAnsi="Calibri" w:cs="Arial"/>
            <w:color w:val="222222"/>
            <w:lang w:val="en-US"/>
          </w:rPr>
          <w:fldChar w:fldCharType="end"/>
        </w:r>
        <w:r w:rsidRPr="00FD352A" w:rsidDel="009E4641">
          <w:rPr>
            <w:rFonts w:ascii="Calibri" w:eastAsia="Times New Roman" w:hAnsi="Calibri" w:cs="Arial"/>
            <w:color w:val="222222"/>
            <w:lang w:val="en-US"/>
          </w:rPr>
          <w:delText>.</w:delText>
        </w:r>
        <w:r w:rsidR="004B2564" w:rsidRPr="00FD352A" w:rsidDel="009E4641">
          <w:rPr>
            <w:rFonts w:ascii="Calibri" w:eastAsia="Times New Roman" w:hAnsi="Calibri" w:cs="Arial"/>
            <w:color w:val="222222"/>
            <w:lang w:val="en-US"/>
          </w:rPr>
          <w:delText xml:space="preserve"> -&gt; empirical simulutations</w:delText>
        </w:r>
      </w:del>
    </w:p>
    <w:p w14:paraId="40C0C9EC" w14:textId="657B3633" w:rsidR="00FC5795" w:rsidDel="005A4925" w:rsidRDefault="00FC5795" w:rsidP="00EB525A">
      <w:pPr>
        <w:shd w:val="clear" w:color="auto" w:fill="FFFFFF"/>
        <w:rPr>
          <w:del w:id="493" w:author="Danilo Bzdok" w:date="2018-04-29T13:33:00Z"/>
          <w:rFonts w:ascii="Calibri" w:eastAsia="Times New Roman" w:hAnsi="Calibri" w:cs="Arial"/>
          <w:color w:val="222222"/>
          <w:lang w:val="en-US"/>
        </w:rPr>
      </w:pPr>
    </w:p>
    <w:p w14:paraId="3F0F38D4" w14:textId="705C9473" w:rsidR="00FC5795" w:rsidDel="005A4925" w:rsidRDefault="00FC5795" w:rsidP="00EB525A">
      <w:pPr>
        <w:shd w:val="clear" w:color="auto" w:fill="FFFFFF"/>
        <w:rPr>
          <w:del w:id="494" w:author="Danilo Bzdok" w:date="2018-04-29T13:33:00Z"/>
          <w:rFonts w:ascii="Calibri" w:eastAsia="Times New Roman" w:hAnsi="Calibri" w:cs="Arial"/>
          <w:color w:val="222222"/>
          <w:lang w:val="en-US"/>
        </w:rPr>
      </w:pPr>
      <w:del w:id="495" w:author="Danilo Bzdok" w:date="2018-04-29T12:32:00Z">
        <w:r w:rsidDel="00904D8D">
          <w:rPr>
            <w:rFonts w:ascii="Calibri" w:eastAsia="Times New Roman" w:hAnsi="Calibri" w:cs="Arial"/>
            <w:color w:val="222222"/>
            <w:lang w:val="en-US"/>
          </w:rPr>
          <w:delText xml:space="preserve">Datasets were created with </w:delText>
        </w:r>
        <w:r w:rsidR="003C74B6" w:rsidDel="00904D8D">
          <w:rPr>
            <w:rFonts w:ascii="Calibri" w:eastAsia="Times New Roman" w:hAnsi="Calibri" w:cs="Arial"/>
            <w:color w:val="222222"/>
            <w:lang w:val="en-US"/>
          </w:rPr>
          <w:delText xml:space="preserve">X rows (data points) and Y columns (variables). </w:delText>
        </w:r>
      </w:del>
      <w:del w:id="496" w:author="Danilo Bzdok" w:date="2018-04-29T13:33:00Z">
        <w:r w:rsidR="003C74B6" w:rsidDel="005A4925">
          <w:rPr>
            <w:rFonts w:ascii="Calibri" w:eastAsia="Times New Roman" w:hAnsi="Calibri" w:cs="Arial"/>
            <w:color w:val="222222"/>
            <w:lang w:val="en-US"/>
          </w:rPr>
          <w:delText>The entries in this matrix were independent observations drawn from the standard normal distribution</w:delText>
        </w:r>
      </w:del>
    </w:p>
    <w:p w14:paraId="7382ECF6" w14:textId="77777777" w:rsidR="003C74B6" w:rsidRDefault="003C74B6" w:rsidP="007B2E00">
      <w:pPr>
        <w:shd w:val="clear" w:color="auto" w:fill="FFFFFF"/>
        <w:ind w:firstLine="282"/>
        <w:jc w:val="both"/>
        <w:rPr>
          <w:rFonts w:ascii="Calibri" w:eastAsia="Times New Roman" w:hAnsi="Calibri" w:cs="Arial"/>
          <w:color w:val="222222"/>
          <w:lang w:val="en-US"/>
        </w:rPr>
        <w:pPrChange w:id="497" w:author="Danilo Bzdok" w:date="2018-04-29T14:33:00Z">
          <w:pPr>
            <w:shd w:val="clear" w:color="auto" w:fill="FFFFFF"/>
          </w:pPr>
        </w:pPrChange>
      </w:pPr>
    </w:p>
    <w:p w14:paraId="4F7A3A34" w14:textId="21482C24" w:rsidR="003C74B6" w:rsidDel="007B2E00" w:rsidRDefault="003C74B6" w:rsidP="00EB525A">
      <w:pPr>
        <w:shd w:val="clear" w:color="auto" w:fill="FFFFFF"/>
        <w:rPr>
          <w:del w:id="498" w:author="Danilo Bzdok" w:date="2018-04-29T14:32:00Z"/>
          <w:rFonts w:ascii="Calibri" w:eastAsia="Times New Roman" w:hAnsi="Calibri" w:cs="Arial"/>
          <w:color w:val="222222"/>
          <w:lang w:val="en-US"/>
        </w:rPr>
      </w:pPr>
      <w:del w:id="499" w:author="Danilo Bzdok" w:date="2018-04-29T14:32:00Z">
        <w:r w:rsidDel="007B2E00">
          <w:rPr>
            <w:rFonts w:ascii="Calibri" w:eastAsia="Times New Roman" w:hAnsi="Calibri" w:cs="Arial"/>
            <w:color w:val="222222"/>
            <w:lang w:val="en-US"/>
          </w:rPr>
          <w:delText>By construction</w:delText>
        </w:r>
      </w:del>
    </w:p>
    <w:p w14:paraId="7ED57D53" w14:textId="68D233B9" w:rsidR="00483C49" w:rsidDel="007B2E00" w:rsidRDefault="00483C49" w:rsidP="00EB525A">
      <w:pPr>
        <w:shd w:val="clear" w:color="auto" w:fill="FFFFFF"/>
        <w:rPr>
          <w:del w:id="500" w:author="Danilo Bzdok" w:date="2018-04-29T14:32:00Z"/>
          <w:rFonts w:ascii="Calibri" w:eastAsia="Times New Roman" w:hAnsi="Calibri" w:cs="Arial"/>
          <w:color w:val="222222"/>
          <w:lang w:val="en-US"/>
        </w:rPr>
      </w:pPr>
    </w:p>
    <w:p w14:paraId="5F35C9FE" w14:textId="4ADB3A8B" w:rsidR="00483C49" w:rsidDel="00530713" w:rsidRDefault="00483C49" w:rsidP="00EB525A">
      <w:pPr>
        <w:shd w:val="clear" w:color="auto" w:fill="FFFFFF"/>
        <w:rPr>
          <w:del w:id="501" w:author="Danilo Bzdok" w:date="2018-04-29T13:39:00Z"/>
          <w:rFonts w:ascii="Calibri" w:eastAsia="Times New Roman" w:hAnsi="Calibri" w:cs="Arial"/>
          <w:color w:val="222222"/>
          <w:lang w:val="en-US"/>
        </w:rPr>
      </w:pPr>
      <w:del w:id="502" w:author="Danilo Bzdok" w:date="2018-04-29T13:39:00Z">
        <w:r w:rsidDel="00530713">
          <w:rPr>
            <w:rFonts w:ascii="Calibri" w:eastAsia="Times New Roman" w:hAnsi="Calibri" w:cs="Arial"/>
            <w:color w:val="222222"/>
            <w:lang w:val="en-US"/>
          </w:rPr>
          <w:delText>Scenarios</w:delText>
        </w:r>
      </w:del>
    </w:p>
    <w:p w14:paraId="7C1C587A" w14:textId="4406441B" w:rsidR="00483C49" w:rsidDel="005E72BE" w:rsidRDefault="00483C49" w:rsidP="00EB525A">
      <w:pPr>
        <w:shd w:val="clear" w:color="auto" w:fill="FFFFFF"/>
        <w:rPr>
          <w:del w:id="503" w:author="Danilo Bzdok" w:date="2018-04-29T13:02:00Z"/>
          <w:rFonts w:ascii="Calibri" w:eastAsia="Times New Roman" w:hAnsi="Calibri" w:cs="Arial"/>
          <w:color w:val="222222"/>
          <w:lang w:val="en-US"/>
        </w:rPr>
      </w:pPr>
      <w:del w:id="504" w:author="Danilo Bzdok" w:date="2018-04-29T13:02:00Z">
        <w:r w:rsidDel="005E72BE">
          <w:rPr>
            <w:rFonts w:ascii="Calibri" w:eastAsia="Times New Roman" w:hAnsi="Calibri" w:cs="Arial"/>
            <w:color w:val="222222"/>
            <w:lang w:val="en-US"/>
          </w:rPr>
          <w:delText>a)</w:delText>
        </w:r>
        <w:r w:rsidR="00E62A88" w:rsidDel="005E72BE">
          <w:rPr>
            <w:rFonts w:ascii="Calibri" w:eastAsia="Times New Roman" w:hAnsi="Calibri" w:cs="Arial"/>
            <w:color w:val="222222"/>
            <w:lang w:val="en-US"/>
          </w:rPr>
          <w:delText xml:space="preserve"> changing</w:delText>
        </w:r>
        <w:r w:rsidR="00EE18C8" w:rsidDel="005E72BE">
          <w:rPr>
            <w:rFonts w:ascii="Calibri" w:eastAsia="Times New Roman" w:hAnsi="Calibri" w:cs="Arial"/>
            <w:color w:val="222222"/>
            <w:lang w:val="en-US"/>
          </w:rPr>
          <w:delText xml:space="preserve"> proportion of input variables to be related </w:delText>
        </w:r>
        <w:r w:rsidR="0092332C" w:rsidDel="005E72BE">
          <w:rPr>
            <w:rFonts w:ascii="Calibri" w:eastAsia="Times New Roman" w:hAnsi="Calibri" w:cs="Arial"/>
            <w:color w:val="222222"/>
            <w:lang w:val="en-US"/>
          </w:rPr>
          <w:delText xml:space="preserve">or not related </w:delText>
        </w:r>
        <w:r w:rsidR="00EE18C8" w:rsidDel="005E72BE">
          <w:rPr>
            <w:rFonts w:ascii="Calibri" w:eastAsia="Times New Roman" w:hAnsi="Calibri" w:cs="Arial"/>
            <w:color w:val="222222"/>
            <w:lang w:val="en-US"/>
          </w:rPr>
          <w:delText>to the output</w:delText>
        </w:r>
      </w:del>
    </w:p>
    <w:p w14:paraId="186B422D" w14:textId="62DF0B53" w:rsidR="00483C49" w:rsidDel="00530713" w:rsidRDefault="00483C49" w:rsidP="00EB525A">
      <w:pPr>
        <w:shd w:val="clear" w:color="auto" w:fill="FFFFFF"/>
        <w:rPr>
          <w:del w:id="505" w:author="Danilo Bzdok" w:date="2018-04-29T13:39:00Z"/>
          <w:rFonts w:ascii="Calibri" w:eastAsia="Times New Roman" w:hAnsi="Calibri" w:cs="Arial"/>
          <w:color w:val="222222"/>
          <w:lang w:val="en-US"/>
        </w:rPr>
      </w:pPr>
      <w:del w:id="506" w:author="Danilo Bzdok" w:date="2018-04-29T13:39:00Z">
        <w:r w:rsidDel="00530713">
          <w:rPr>
            <w:rFonts w:ascii="Calibri" w:eastAsia="Times New Roman" w:hAnsi="Calibri" w:cs="Arial"/>
            <w:color w:val="222222"/>
            <w:lang w:val="en-US"/>
          </w:rPr>
          <w:delText>b)</w:delText>
        </w:r>
        <w:r w:rsidR="00EE18C8" w:rsidDel="00530713">
          <w:rPr>
            <w:rFonts w:ascii="Calibri" w:eastAsia="Times New Roman" w:hAnsi="Calibri" w:cs="Arial"/>
            <w:color w:val="222222"/>
            <w:lang w:val="en-US"/>
          </w:rPr>
          <w:delText xml:space="preserve"> </w:delText>
        </w:r>
        <w:r w:rsidR="00E5021E" w:rsidDel="00530713">
          <w:rPr>
            <w:rFonts w:ascii="Calibri" w:eastAsia="Times New Roman" w:hAnsi="Calibri" w:cs="Arial"/>
            <w:color w:val="222222"/>
            <w:lang w:val="en-US"/>
          </w:rPr>
          <w:delText>different ratio of samples to variables</w:delText>
        </w:r>
        <w:r w:rsidR="006A1066" w:rsidDel="00530713">
          <w:rPr>
            <w:rFonts w:ascii="Calibri" w:eastAsia="Times New Roman" w:hAnsi="Calibri" w:cs="Arial"/>
            <w:color w:val="222222"/>
            <w:lang w:val="en-US"/>
          </w:rPr>
          <w:delText xml:space="preserve"> (varying n and keeping p constant to preserve the lambda grid)</w:delText>
        </w:r>
      </w:del>
    </w:p>
    <w:p w14:paraId="226825BE" w14:textId="287FDA8B" w:rsidR="00A53237" w:rsidDel="005A4925" w:rsidRDefault="00F161C2" w:rsidP="00A53237">
      <w:pPr>
        <w:shd w:val="clear" w:color="auto" w:fill="FFFFFF"/>
        <w:rPr>
          <w:del w:id="507" w:author="Danilo Bzdok" w:date="2018-04-29T13:31:00Z"/>
          <w:rFonts w:ascii="Calibri" w:eastAsia="Times New Roman" w:hAnsi="Calibri" w:cs="Arial"/>
          <w:color w:val="222222"/>
          <w:lang w:val="en-US"/>
        </w:rPr>
      </w:pPr>
      <w:del w:id="508" w:author="Danilo Bzdok" w:date="2018-04-29T13:31:00Z">
        <w:r w:rsidDel="005A4925">
          <w:rPr>
            <w:rFonts w:ascii="Calibri" w:eastAsia="Times New Roman" w:hAnsi="Calibri" w:cs="Arial"/>
            <w:color w:val="222222"/>
            <w:lang w:val="en-US"/>
          </w:rPr>
          <w:delText xml:space="preserve">c) </w:delText>
        </w:r>
        <w:r w:rsidR="00A53237" w:rsidDel="005A4925">
          <w:rPr>
            <w:rFonts w:ascii="Calibri" w:eastAsia="Times New Roman" w:hAnsi="Calibri" w:cs="Arial"/>
            <w:color w:val="222222"/>
            <w:lang w:val="en-US"/>
          </w:rPr>
          <w:delText>with or without noise in the data (added to Y)</w:delText>
        </w:r>
        <w:r w:rsidR="000964AF" w:rsidDel="005A4925">
          <w:rPr>
            <w:rFonts w:ascii="Calibri" w:eastAsia="Times New Roman" w:hAnsi="Calibri" w:cs="Arial"/>
            <w:color w:val="222222"/>
            <w:lang w:val="en-US"/>
          </w:rPr>
          <w:delText xml:space="preserve">: </w:delText>
        </w:r>
        <w:r w:rsidR="000964AF" w:rsidDel="005A4925">
          <w:rPr>
            <w:rFonts w:ascii="Calibri" w:hAnsi="Calibri"/>
            <w:color w:val="000000" w:themeColor="text1"/>
            <w:sz w:val="22"/>
            <w:szCs w:val="22"/>
            <w:lang w:val="en-US"/>
          </w:rPr>
          <w:delText>which can be viewed as emulating measurement errors</w:delText>
        </w:r>
      </w:del>
    </w:p>
    <w:p w14:paraId="7B3FC44E" w14:textId="17AAE6F1" w:rsidR="00DA17F4" w:rsidRPr="00FD352A" w:rsidDel="00530713" w:rsidRDefault="00F161C2" w:rsidP="00DA17F4">
      <w:pPr>
        <w:shd w:val="clear" w:color="auto" w:fill="FFFFFF"/>
        <w:rPr>
          <w:del w:id="509" w:author="Danilo Bzdok" w:date="2018-04-29T13:40:00Z"/>
          <w:rFonts w:ascii="Calibri" w:eastAsia="Times New Roman" w:hAnsi="Calibri" w:cs="Arial"/>
          <w:color w:val="222222"/>
          <w:lang w:val="en-US"/>
        </w:rPr>
      </w:pPr>
      <w:del w:id="510" w:author="Danilo Bzdok" w:date="2018-04-29T13:40:00Z">
        <w:r w:rsidDel="00530713">
          <w:rPr>
            <w:rFonts w:ascii="Calibri" w:eastAsia="Times New Roman" w:hAnsi="Calibri" w:cs="Arial"/>
            <w:color w:val="222222"/>
            <w:lang w:val="en-US"/>
          </w:rPr>
          <w:delText>d</w:delText>
        </w:r>
        <w:r w:rsidR="00483C49" w:rsidDel="00530713">
          <w:rPr>
            <w:rFonts w:ascii="Calibri" w:eastAsia="Times New Roman" w:hAnsi="Calibri" w:cs="Arial"/>
            <w:color w:val="222222"/>
            <w:lang w:val="en-US"/>
          </w:rPr>
          <w:delText>)</w:delText>
        </w:r>
        <w:r w:rsidR="00E5021E" w:rsidDel="00530713">
          <w:rPr>
            <w:rFonts w:ascii="Calibri" w:eastAsia="Times New Roman" w:hAnsi="Calibri" w:cs="Arial"/>
            <w:color w:val="222222"/>
            <w:lang w:val="en-US"/>
          </w:rPr>
          <w:delText xml:space="preserve"> </w:delText>
        </w:r>
        <w:r w:rsidR="00A53237" w:rsidDel="00530713">
          <w:rPr>
            <w:rFonts w:ascii="Calibri" w:eastAsia="Times New Roman" w:hAnsi="Calibri" w:cs="Arial"/>
            <w:color w:val="222222"/>
            <w:lang w:val="en-US"/>
          </w:rPr>
          <w:delText>degrees of multicollinearity between the relevant variables (50% and 95% covariance)</w:delText>
        </w:r>
        <w:r w:rsidR="00DA17F4" w:rsidDel="00530713">
          <w:rPr>
            <w:rFonts w:ascii="Calibri" w:eastAsia="Times New Roman" w:hAnsi="Calibri" w:cs="Arial"/>
            <w:color w:val="222222"/>
            <w:lang w:val="en-US"/>
          </w:rPr>
          <w:delText xml:space="preserve">: </w:delText>
        </w:r>
        <w:r w:rsidR="00DA17F4" w:rsidDel="00530713">
          <w:rPr>
            <w:rFonts w:ascii="Calibri" w:hAnsi="Calibri" w:cs="Arial"/>
            <w:color w:val="66CCFF"/>
            <w:lang w:val="en-US" w:eastAsia="en-US"/>
          </w:rPr>
          <w:delText>how correlated variables can trade-off with each other in their value</w:delText>
        </w:r>
      </w:del>
    </w:p>
    <w:p w14:paraId="6E4F4B2F" w14:textId="42B029C8" w:rsidR="00483C49" w:rsidDel="00530713" w:rsidRDefault="00483C49" w:rsidP="00EB525A">
      <w:pPr>
        <w:shd w:val="clear" w:color="auto" w:fill="FFFFFF"/>
        <w:rPr>
          <w:del w:id="511" w:author="Danilo Bzdok" w:date="2018-04-29T13:40:00Z"/>
          <w:rFonts w:ascii="Calibri" w:eastAsia="Times New Roman" w:hAnsi="Calibri" w:cs="Arial"/>
          <w:color w:val="222222"/>
          <w:lang w:val="en-US"/>
        </w:rPr>
      </w:pPr>
    </w:p>
    <w:p w14:paraId="4173D8F6" w14:textId="527C494C" w:rsidR="00E5021E" w:rsidDel="00530713" w:rsidRDefault="00F161C2" w:rsidP="00EB525A">
      <w:pPr>
        <w:shd w:val="clear" w:color="auto" w:fill="FFFFFF"/>
        <w:rPr>
          <w:del w:id="512" w:author="Danilo Bzdok" w:date="2018-04-29T13:40:00Z"/>
          <w:rFonts w:ascii="Calibri" w:eastAsia="Times New Roman" w:hAnsi="Calibri" w:cs="Arial"/>
          <w:color w:val="222222"/>
          <w:lang w:val="en-US"/>
        </w:rPr>
      </w:pPr>
      <w:del w:id="513" w:author="Danilo Bzdok" w:date="2018-04-29T13:40:00Z">
        <w:r w:rsidDel="00530713">
          <w:rPr>
            <w:rFonts w:ascii="Calibri" w:eastAsia="Times New Roman" w:hAnsi="Calibri" w:cs="Arial"/>
            <w:color w:val="222222"/>
            <w:lang w:val="en-US"/>
          </w:rPr>
          <w:delText>e</w:delText>
        </w:r>
        <w:r w:rsidR="00E5021E" w:rsidDel="00530713">
          <w:rPr>
            <w:rFonts w:ascii="Calibri" w:eastAsia="Times New Roman" w:hAnsi="Calibri" w:cs="Arial"/>
            <w:color w:val="222222"/>
            <w:lang w:val="en-US"/>
          </w:rPr>
          <w:delText xml:space="preserve">) </w:delText>
        </w:r>
        <w:r w:rsidR="00786D39" w:rsidDel="00530713">
          <w:rPr>
            <w:rFonts w:ascii="Calibri" w:eastAsia="Times New Roman" w:hAnsi="Calibri" w:cs="Arial"/>
            <w:color w:val="222222"/>
            <w:lang w:val="en-US"/>
          </w:rPr>
          <w:delText xml:space="preserve">aberration in the ground truth by pathological variable transformations: </w:delText>
        </w:r>
        <w:r w:rsidR="00294BDB" w:rsidDel="00530713">
          <w:rPr>
            <w:rFonts w:ascii="Calibri" w:eastAsia="Times New Roman" w:hAnsi="Calibri" w:cs="Arial"/>
            <w:color w:val="222222"/>
            <w:lang w:val="en-US"/>
          </w:rPr>
          <w:delText xml:space="preserve">polynomial transformations, </w:delText>
        </w:r>
        <w:r w:rsidR="00786D39" w:rsidDel="00530713">
          <w:rPr>
            <w:rFonts w:ascii="Calibri" w:eastAsia="Times New Roman" w:hAnsi="Calibri" w:cs="Arial"/>
            <w:color w:val="222222"/>
            <w:lang w:val="en-US"/>
          </w:rPr>
          <w:delText>abs, log, exp, sqrt, 1/x</w:delText>
        </w:r>
      </w:del>
    </w:p>
    <w:p w14:paraId="2D930465" w14:textId="63172775" w:rsidR="00483C49" w:rsidRPr="00FD352A" w:rsidDel="007B2E00" w:rsidRDefault="00483C49" w:rsidP="00EB525A">
      <w:pPr>
        <w:shd w:val="clear" w:color="auto" w:fill="FFFFFF"/>
        <w:rPr>
          <w:del w:id="514" w:author="Danilo Bzdok" w:date="2018-04-29T14:32:00Z"/>
          <w:rFonts w:ascii="Calibri" w:eastAsia="Times New Roman" w:hAnsi="Calibri" w:cs="Arial"/>
          <w:color w:val="222222"/>
          <w:lang w:val="en-US"/>
        </w:rPr>
      </w:pPr>
    </w:p>
    <w:p w14:paraId="71C9297D" w14:textId="77777777" w:rsidR="00351241" w:rsidRPr="00FD352A" w:rsidDel="007B2E00" w:rsidRDefault="00351241" w:rsidP="00EB525A">
      <w:pPr>
        <w:shd w:val="clear" w:color="auto" w:fill="FFFFFF"/>
        <w:rPr>
          <w:del w:id="515" w:author="Danilo Bzdok" w:date="2018-04-29T14:32:00Z"/>
          <w:rFonts w:ascii="Calibri" w:eastAsia="Times New Roman" w:hAnsi="Calibri" w:cs="Arial"/>
          <w:color w:val="222222"/>
          <w:lang w:val="en-US"/>
        </w:rPr>
      </w:pPr>
    </w:p>
    <w:p w14:paraId="3CC305FA" w14:textId="003F3A16" w:rsidR="000D5D00" w:rsidRPr="007A669A" w:rsidRDefault="00351241" w:rsidP="00EB525A">
      <w:pPr>
        <w:shd w:val="clear" w:color="auto" w:fill="FFFFFF"/>
        <w:rPr>
          <w:ins w:id="516" w:author="Danilo Bzdok" w:date="2018-04-29T13:55:00Z"/>
          <w:rFonts w:ascii="Calibri" w:hAnsi="Calibri" w:cs="Arial"/>
          <w:color w:val="66CCFF"/>
          <w:lang w:val="en-US" w:eastAsia="en-US"/>
          <w:rPrChange w:id="517" w:author="Danilo Bzdok" w:date="2018-04-29T14:39:00Z">
            <w:rPr>
              <w:ins w:id="518" w:author="Danilo Bzdok" w:date="2018-04-29T13:55:00Z"/>
              <w:rFonts w:ascii="Calibri" w:eastAsia="Times New Roman" w:hAnsi="Calibri" w:cs="Arial"/>
              <w:color w:val="222222"/>
              <w:lang w:val="en-US"/>
            </w:rPr>
          </w:rPrChange>
        </w:rPr>
      </w:pPr>
      <w:del w:id="519" w:author="Danilo Bzdok" w:date="2018-04-29T12:25:00Z">
        <w:r w:rsidRPr="00FD352A" w:rsidDel="009E4641">
          <w:rPr>
            <w:rFonts w:ascii="Calibri" w:hAnsi="Calibri" w:cs="Arial"/>
            <w:color w:val="000000"/>
            <w:lang w:val="en-US" w:eastAsia="en-US"/>
          </w:rPr>
          <w:delText>One place where statistics and computation seem to converge beautifully is when the model is expressed as a simulation:</w:delText>
        </w:r>
      </w:del>
      <w:del w:id="520" w:author="Danilo Bzdok" w:date="2018-04-29T14:31:00Z">
        <w:r w:rsidRPr="00FD352A" w:rsidDel="007B2E00">
          <w:rPr>
            <w:rFonts w:ascii="Calibri" w:hAnsi="Calibri" w:cs="Arial"/>
            <w:color w:val="000000"/>
            <w:lang w:val="en-US" w:eastAsia="en-US"/>
          </w:rPr>
          <w:delText> </w:delText>
        </w:r>
        <w:r w:rsidRPr="00FD352A" w:rsidDel="007B2E00">
          <w:rPr>
            <w:rFonts w:ascii="Calibri" w:hAnsi="Calibri" w:cs="Arial"/>
            <w:color w:val="66CCFF"/>
            <w:lang w:val="en-US" w:eastAsia="en-US"/>
          </w:rPr>
          <w:delText>All variables have clear semantic interpretations</w:delText>
        </w:r>
        <w:r w:rsidR="00DA17F4" w:rsidDel="007B2E00">
          <w:rPr>
            <w:rFonts w:ascii="Calibri" w:hAnsi="Calibri" w:cs="Arial"/>
            <w:color w:val="66CCFF"/>
            <w:lang w:val="en-US" w:eastAsia="en-US"/>
          </w:rPr>
          <w:delText xml:space="preserve">; </w:delText>
        </w:r>
      </w:del>
    </w:p>
    <w:p w14:paraId="289896B4" w14:textId="77777777" w:rsidR="00013491" w:rsidRPr="007A669A" w:rsidRDefault="00013491" w:rsidP="00013491">
      <w:pPr>
        <w:contextualSpacing/>
        <w:jc w:val="both"/>
        <w:rPr>
          <w:ins w:id="521" w:author="Danilo Bzdok" w:date="2018-04-29T13:55:00Z"/>
          <w:rFonts w:ascii="Calibri" w:hAnsi="Calibri"/>
          <w:b/>
          <w:color w:val="000000" w:themeColor="text1"/>
          <w:lang w:val="en-US"/>
          <w:rPrChange w:id="522" w:author="Danilo Bzdok" w:date="2018-04-29T14:39:00Z">
            <w:rPr>
              <w:ins w:id="523" w:author="Danilo Bzdok" w:date="2018-04-29T13:55:00Z"/>
              <w:rFonts w:ascii="Calibri" w:hAnsi="Calibri"/>
              <w:color w:val="000000" w:themeColor="text1"/>
              <w:lang w:val="en-US"/>
            </w:rPr>
          </w:rPrChange>
        </w:rPr>
      </w:pPr>
      <w:ins w:id="524" w:author="Danilo Bzdok" w:date="2018-04-29T13:55:00Z">
        <w:r w:rsidRPr="007A669A">
          <w:rPr>
            <w:rFonts w:ascii="Calibri" w:hAnsi="Calibri" w:cs="Helvetica"/>
            <w:b/>
            <w:color w:val="000000" w:themeColor="text1"/>
            <w:lang w:val="en-US"/>
            <w:rPrChange w:id="525" w:author="Danilo Bzdok" w:date="2018-04-29T14:39:00Z">
              <w:rPr>
                <w:rFonts w:ascii="Calibri" w:hAnsi="Calibri" w:cs="Helvetica"/>
                <w:i/>
                <w:color w:val="000000" w:themeColor="text1"/>
                <w:lang w:val="en-US"/>
              </w:rPr>
            </w:rPrChange>
          </w:rPr>
          <w:t>Scientific computing implementation</w:t>
        </w:r>
      </w:ins>
    </w:p>
    <w:p w14:paraId="00DA40E6" w14:textId="3AEF1A65"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ins w:id="526" w:author="Danilo Bzdok" w:date="2018-04-29T13:55:00Z"/>
          <w:rFonts w:ascii="Calibri" w:hAnsi="Calibri" w:cs="Helvetica"/>
          <w:color w:val="000000" w:themeColor="text1"/>
          <w:lang w:val="en-US"/>
        </w:rPr>
      </w:pPr>
      <w:ins w:id="527" w:author="Danilo Bzdok" w:date="2018-04-29T13:55:00Z">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ins>
      <w:ins w:id="528" w:author="Danilo Bzdok" w:date="2018-04-29T13:59:00Z">
        <w:r w:rsidR="007B330E">
          <w:rPr>
            <w:rFonts w:ascii="Calibri" w:hAnsi="Calibri" w:cs="Helvetica"/>
            <w:color w:val="000000" w:themeColor="text1"/>
            <w:lang w:val="en-US"/>
          </w:rPr>
          <w:t xml:space="preserve">The </w:t>
        </w:r>
        <w:proofErr w:type="spellStart"/>
        <w:r w:rsidR="007B330E">
          <w:rPr>
            <w:rFonts w:ascii="Calibri" w:hAnsi="Calibri" w:cs="Helvetica"/>
            <w:i/>
            <w:color w:val="000000" w:themeColor="text1"/>
            <w:lang w:val="en-US"/>
          </w:rPr>
          <w:t>statsmodels</w:t>
        </w:r>
        <w:proofErr w:type="spellEnd"/>
        <w:r w:rsidR="007B330E">
          <w:rPr>
            <w:rFonts w:ascii="Calibri" w:hAnsi="Calibri" w:cs="Helvetica"/>
            <w:i/>
            <w:color w:val="000000" w:themeColor="text1"/>
            <w:lang w:val="en-US"/>
          </w:rPr>
          <w:t xml:space="preserve"> </w:t>
        </w:r>
        <w:r w:rsidR="007B330E">
          <w:rPr>
            <w:rFonts w:ascii="Calibri" w:hAnsi="Calibri" w:cs="Helvetica"/>
            <w:color w:val="000000" w:themeColor="text1"/>
            <w:lang w:val="en-US"/>
          </w:rPr>
          <w:t>package was used to estimate ordinary least squares reg</w:t>
        </w:r>
      </w:ins>
      <w:ins w:id="529" w:author="Danilo Bzdok" w:date="2018-04-29T14:00:00Z">
        <w:r w:rsidR="007B330E">
          <w:rPr>
            <w:rFonts w:ascii="Calibri" w:hAnsi="Calibri" w:cs="Helvetica"/>
            <w:color w:val="000000" w:themeColor="text1"/>
            <w:lang w:val="en-US"/>
          </w:rPr>
          <w:t xml:space="preserve">ression and </w:t>
        </w:r>
      </w:ins>
      <w:ins w:id="530" w:author="Danilo Bzdok" w:date="2018-04-29T14:02:00Z">
        <w:r w:rsidR="003B7731">
          <w:rPr>
            <w:rFonts w:ascii="Calibri" w:hAnsi="Calibri" w:cs="Helvetica"/>
            <w:color w:val="000000" w:themeColor="text1"/>
            <w:lang w:val="en-US"/>
          </w:rPr>
          <w:t>obtain</w:t>
        </w:r>
      </w:ins>
      <w:ins w:id="531" w:author="Danilo Bzdok" w:date="2018-04-29T14:00:00Z">
        <w:r w:rsidR="007B330E">
          <w:rPr>
            <w:rFonts w:ascii="Calibri" w:hAnsi="Calibri" w:cs="Helvetica"/>
            <w:color w:val="000000" w:themeColor="text1"/>
            <w:lang w:val="en-US"/>
          </w:rPr>
          <w:t xml:space="preserve"> p-values (http://</w:t>
        </w:r>
      </w:ins>
      <w:ins w:id="532" w:author="Danilo Bzdok" w:date="2018-04-29T14:01:00Z">
        <w:r w:rsidR="007B330E">
          <w:rPr>
            <w:rFonts w:ascii="Calibri" w:hAnsi="Calibri" w:cs="Helvetica"/>
            <w:color w:val="000000" w:themeColor="text1"/>
            <w:lang w:val="en-US"/>
          </w:rPr>
          <w:t>statsmodels.github.io</w:t>
        </w:r>
      </w:ins>
      <w:ins w:id="533" w:author="Danilo Bzdok" w:date="2018-04-29T14:00:00Z">
        <w:r w:rsidR="007B330E">
          <w:rPr>
            <w:rFonts w:ascii="Calibri" w:hAnsi="Calibri" w:cs="Helvetica"/>
            <w:color w:val="000000" w:themeColor="text1"/>
            <w:lang w:val="en-US"/>
          </w:rPr>
          <w:t>).</w:t>
        </w:r>
      </w:ins>
      <w:ins w:id="534" w:author="Danilo Bzdok" w:date="2018-04-29T13:59:00Z">
        <w:r w:rsidR="007B330E">
          <w:rPr>
            <w:rFonts w:ascii="Calibri" w:hAnsi="Calibri" w:cs="Helvetica"/>
            <w:color w:val="000000" w:themeColor="text1"/>
            <w:lang w:val="en-US"/>
          </w:rPr>
          <w:t xml:space="preserve"> </w:t>
        </w:r>
      </w:ins>
      <w:ins w:id="535" w:author="Danilo Bzdok" w:date="2018-04-29T13:55:00Z">
        <w:r w:rsidRPr="00A505FA">
          <w:rPr>
            <w:rFonts w:ascii="Calibri" w:hAnsi="Calibri" w:cs="Helvetica"/>
            <w:color w:val="000000" w:themeColor="text1"/>
            <w:lang w:val="en-US"/>
          </w:rPr>
          <w:t xml:space="preserve">The </w:t>
        </w:r>
        <w:proofErr w:type="spellStart"/>
        <w:r w:rsidRPr="00A505FA">
          <w:rPr>
            <w:rFonts w:ascii="Calibri" w:hAnsi="Calibri" w:cs="Helvetica"/>
            <w:i/>
            <w:color w:val="000000" w:themeColor="text1"/>
            <w:lang w:val="en-US"/>
          </w:rPr>
          <w:t>scikit</w:t>
        </w:r>
        <w:proofErr w:type="spellEnd"/>
        <w:r w:rsidRPr="00A505FA">
          <w:rPr>
            <w:rFonts w:ascii="Calibri" w:hAnsi="Calibri" w:cs="Helvetica"/>
            <w:i/>
            <w:color w:val="000000" w:themeColor="text1"/>
            <w:lang w:val="en-US"/>
          </w:rPr>
          <w:t>-learn</w:t>
        </w:r>
        <w:r w:rsidRPr="00A505FA">
          <w:rPr>
            <w:rFonts w:ascii="Calibri" w:hAnsi="Calibri" w:cs="Helvetica"/>
            <w:color w:val="000000" w:themeColor="text1"/>
            <w:lang w:val="en-US"/>
          </w:rPr>
          <w:t xml:space="preserve"> package </w:t>
        </w:r>
        <w:r w:rsidRPr="00A505FA">
          <w:rPr>
            <w:rFonts w:ascii="Calibri" w:hAnsi="Calibri" w:cs="Helvetica"/>
            <w:color w:val="000000" w:themeColor="text1"/>
          </w:rPr>
          <w:fldChar w:fldCharType="begin"/>
        </w:r>
      </w:ins>
      <w:r w:rsidR="00F974E9" w:rsidRPr="00F974E9">
        <w:rPr>
          <w:rFonts w:ascii="Calibri" w:hAnsi="Calibri" w:cs="Helvetica"/>
          <w:color w:val="000000" w:themeColor="text1"/>
          <w:lang w:val="en-US"/>
          <w:rPrChange w:id="536" w:author="Danilo Bzdok" w:date="2018-04-29T14:53:00Z">
            <w:rPr>
              <w:rFonts w:ascii="Calibri" w:hAnsi="Calibri" w:cs="Helvetica"/>
              <w:color w:val="000000" w:themeColor="text1"/>
            </w:rPr>
          </w:rPrChange>
        </w:rPr>
        <w:instrText xml:space="preserve"> ADDIN EN.CITE &lt;EndNote&gt;&lt;Cite&gt;&lt;Author&gt;Pedregosa&lt;/Author&gt;&lt;Year&gt;2011&lt;/Year&gt;&lt;RecNum&gt;4211&lt;/RecNum&gt;&lt;DisplayText&gt;(35)&lt;/DisplayText&gt;&lt;record&gt;&lt;rec-number&gt;4211&lt;/rec-number&gt;&lt;foreign-keys&gt;&lt;key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ins w:id="537" w:author="Danilo Bzdok" w:date="2018-04-29T13:55:00Z">
        <w:r w:rsidRPr="00A505FA">
          <w:rPr>
            <w:rFonts w:ascii="Calibri" w:hAnsi="Calibri" w:cs="Helvetica"/>
            <w:color w:val="000000" w:themeColor="text1"/>
          </w:rPr>
          <w:fldChar w:fldCharType="separate"/>
        </w:r>
      </w:ins>
      <w:r w:rsidR="00F974E9" w:rsidRPr="00F974E9">
        <w:rPr>
          <w:rFonts w:ascii="Calibri" w:hAnsi="Calibri" w:cs="Helvetica"/>
          <w:noProof/>
          <w:color w:val="000000" w:themeColor="text1"/>
          <w:lang w:val="en-US"/>
        </w:rPr>
        <w:t>(</w:t>
      </w:r>
      <w:hyperlink w:anchor="_ENREF_35" w:tooltip="Pedregosa, 2011 #4211" w:history="1">
        <w:r w:rsidR="002140FE" w:rsidRPr="00F974E9">
          <w:rPr>
            <w:rFonts w:ascii="Calibri" w:hAnsi="Calibri" w:cs="Helvetica"/>
            <w:noProof/>
            <w:color w:val="000000" w:themeColor="text1"/>
            <w:lang w:val="en-US"/>
          </w:rPr>
          <w:t>35</w:t>
        </w:r>
      </w:hyperlink>
      <w:r w:rsidR="00F974E9" w:rsidRPr="00F974E9">
        <w:rPr>
          <w:rFonts w:ascii="Calibri" w:hAnsi="Calibri" w:cs="Helvetica"/>
          <w:noProof/>
          <w:color w:val="000000" w:themeColor="text1"/>
          <w:lang w:val="en-US"/>
        </w:rPr>
        <w:t>)</w:t>
      </w:r>
      <w:ins w:id="538" w:author="Danilo Bzdok" w:date="2018-04-29T13:55:00Z">
        <w:r w:rsidRPr="00A505FA">
          <w:rPr>
            <w:rFonts w:ascii="Calibri" w:hAnsi="Calibri" w:cs="Helvetica"/>
            <w:color w:val="000000" w:themeColor="text1"/>
          </w:rPr>
          <w:fldChar w:fldCharType="end"/>
        </w:r>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ins>
      <w:ins w:id="539" w:author="Danilo Bzdok" w:date="2018-04-29T13:59:00Z">
        <w:r w:rsidR="007B330E">
          <w:rPr>
            <w:rFonts w:ascii="Calibri" w:hAnsi="Calibri" w:cs="Helvetica"/>
            <w:color w:val="000000" w:themeColor="text1"/>
            <w:lang w:val="en-US"/>
          </w:rPr>
          <w:t>or handling</w:t>
        </w:r>
      </w:ins>
      <w:ins w:id="540" w:author="Danilo Bzdok" w:date="2018-04-29T13:55:00Z">
        <w:r w:rsidRPr="00A505FA">
          <w:rPr>
            <w:rFonts w:ascii="Calibri" w:hAnsi="Calibri" w:cs="Helvetica"/>
            <w:color w:val="000000" w:themeColor="text1"/>
            <w:lang w:val="en-US"/>
          </w:rPr>
          <w:t xml:space="preserve"> state-of-the-art machine learning algorithms (</w:t>
        </w:r>
        <w:r>
          <w:fldChar w:fldCharType="begin"/>
        </w:r>
        <w:r w:rsidRPr="00013491">
          <w:rPr>
            <w:lang w:val="en-US"/>
            <w:rPrChange w:id="541" w:author="Danilo Bzdok" w:date="2018-04-29T13:55:00Z">
              <w:rPr/>
            </w:rPrChange>
          </w:rPr>
          <w:instrText xml:space="preserve"> HYPERLINK "http://scikit-learn.org/" </w:instrText>
        </w:r>
      </w:ins>
      <w:ins w:id="542" w:author="Danilo Bzdok" w:date="2018-04-29T13:55:00Z">
        <w:r>
          <w:fldChar w:fldCharType="separate"/>
        </w:r>
        <w:r w:rsidRPr="00A505FA">
          <w:rPr>
            <w:rStyle w:val="Link"/>
            <w:rFonts w:ascii="Calibri" w:hAnsi="Calibri" w:cs="Helvetica"/>
            <w:color w:val="000000" w:themeColor="text1"/>
            <w:lang w:val="en-US"/>
          </w:rPr>
          <w:t>http://scikit-learn.org</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 All analysis scripts that reproduce the results of the present study are readily accessible to and open for reuse by the reader (</w:t>
        </w:r>
        <w:r>
          <w:fldChar w:fldCharType="begin"/>
        </w:r>
        <w:r w:rsidRPr="00013491">
          <w:rPr>
            <w:lang w:val="en-US"/>
            <w:rPrChange w:id="543" w:author="Danilo Bzdok" w:date="2018-04-29T13:55:00Z">
              <w:rPr/>
            </w:rPrChange>
          </w:rPr>
          <w:instrText xml:space="preserve"> HYPERLINK "http://github.com/banilo/to_be_added_later)" </w:instrText>
        </w:r>
      </w:ins>
      <w:ins w:id="544" w:author="Danilo Bzdok" w:date="2018-04-29T13:55:00Z">
        <w:r>
          <w:fldChar w:fldCharType="separate"/>
        </w:r>
        <w:r w:rsidRPr="00A505FA">
          <w:rPr>
            <w:rStyle w:val="Link"/>
            <w:rFonts w:ascii="Calibri" w:hAnsi="Calibri" w:cs="Helvetica"/>
            <w:color w:val="000000" w:themeColor="text1"/>
            <w:lang w:val="en-US"/>
          </w:rPr>
          <w:t>http://github.com/banilo/to_be_added_later)</w:t>
        </w:r>
        <w:r>
          <w:rPr>
            <w:rStyle w:val="Link"/>
            <w:rFonts w:ascii="Calibri" w:hAnsi="Calibri" w:cs="Helvetica"/>
            <w:color w:val="000000" w:themeColor="text1"/>
            <w:lang w:val="en-US"/>
          </w:rPr>
          <w:fldChar w:fldCharType="end"/>
        </w:r>
        <w:r w:rsidRPr="00A505FA">
          <w:rPr>
            <w:rFonts w:ascii="Calibri" w:hAnsi="Calibri" w:cs="Helvetica"/>
            <w:color w:val="000000" w:themeColor="text1"/>
            <w:lang w:val="en-US"/>
          </w:rPr>
          <w:t>.</w:t>
        </w:r>
      </w:ins>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2871BF33"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BD2A82" w:rsidRPr="0003734E">
        <w:rPr>
          <w:rFonts w:ascii="Calibri" w:eastAsia="Times New Roman" w:hAnsi="Calibri" w:cs="Calibri"/>
          <w:color w:val="222222"/>
          <w:lang w:val="en-US"/>
        </w:rPr>
        <w:t>randomly synthesized</w:t>
      </w:r>
      <w:r w:rsidRPr="0003734E">
        <w:rPr>
          <w:rFonts w:ascii="Calibri" w:eastAsia="Times New Roman" w:hAnsi="Calibri" w:cs="Calibri"/>
          <w:color w:val="222222"/>
          <w:lang w:val="en-US"/>
        </w:rPr>
        <w:t xml:space="preserve"> datasets</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a series of observations </w:t>
      </w:r>
      <w:r w:rsidR="0003734E" w:rsidRPr="0003734E">
        <w:rPr>
          <w:rFonts w:ascii="Calibri" w:hAnsi="Calibri"/>
          <w:color w:val="000000" w:themeColor="text1"/>
          <w:lang w:val="en-US"/>
        </w:rPr>
        <w:t xml:space="preserve">about the characteristic differences that emerge in a direct comparison of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assessing model prediction are.</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084D46" w:rsidRPr="0003734E">
        <w:rPr>
          <w:rFonts w:ascii="Calibri" w:hAnsi="Calibri"/>
          <w:color w:val="000000" w:themeColor="text1"/>
          <w:lang w:val="en-US"/>
        </w:rPr>
        <w:t xml:space="preserve"> (Fig. 2B</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incurred worse model fit 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-order polynomial expansion, entailing both worse p-values and 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out-of-sample prediction performance.</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E20117" w:rsidRPr="0003734E">
        <w:rPr>
          <w:rFonts w:ascii="Calibri" w:hAnsi="Calibri"/>
          <w:color w:val="000000" w:themeColor="text1"/>
          <w:lang w:val="en-US"/>
        </w:rPr>
        <w:t xml:space="preserve"> (Fig. 2C)</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More adverse effects in the data to be analyzed were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to </w:t>
      </w:r>
      <w:r w:rsidR="00D342B0" w:rsidRPr="0003734E">
        <w:rPr>
          <w:rFonts w:ascii="Calibri" w:hAnsi="Calibri"/>
          <w:color w:val="000000" w:themeColor="text1"/>
          <w:lang w:val="en-US"/>
        </w:rPr>
        <w:t xml:space="preserve">turn out statistically </w:t>
      </w:r>
      <w:r w:rsidR="00DF6616" w:rsidRPr="0003734E">
        <w:rPr>
          <w:rFonts w:ascii="Calibri" w:hAnsi="Calibri"/>
          <w:color w:val="000000" w:themeColor="text1"/>
          <w:lang w:val="en-US"/>
        </w:rPr>
        <w:t>significant.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To emulate the challenges of multi-collinearity often confronted in practice, we have i</w:t>
      </w:r>
      <w:r w:rsidRPr="0003734E">
        <w:rPr>
          <w:rFonts w:ascii="Calibri" w:hAnsi="Calibri"/>
          <w:color w:val="000000" w:themeColor="text1"/>
          <w:lang w:val="en-US"/>
        </w:rPr>
        <w:t xml:space="preserve">ncreasing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2D).</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(smallest) p-values closer to the typical p = 0.05 threshold and seldom extremely low p-values. Concurrently, many data-analysis scenarios that did not yield a single significant relation between an input variable and the response of interest were generated in this high-noise 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and data accumulation</w:t>
      </w:r>
      <w:r w:rsidR="00E655C2" w:rsidRPr="0003734E">
        <w:rPr>
          <w:rFonts w:ascii="Calibri" w:hAnsi="Calibri"/>
          <w:color w:val="000000" w:themeColor="text1"/>
          <w:lang w:val="en-US"/>
        </w:rPr>
        <w:t xml:space="preserve"> in biomedicine</w:t>
      </w:r>
      <w:r w:rsidR="00E24A96" w:rsidRPr="0003734E">
        <w:rPr>
          <w:rFonts w:ascii="Calibri" w:hAnsi="Calibri"/>
          <w:color w:val="000000" w:themeColor="text1"/>
          <w:lang w:val="en-US"/>
        </w:rPr>
        <w:t>, we increased</w:t>
      </w:r>
      <w:r w:rsidRPr="0003734E">
        <w:rPr>
          <w:rFonts w:ascii="Calibri" w:hAnsi="Calibri"/>
          <w:color w:val="000000" w:themeColor="text1"/>
          <w:lang w:val="en-US"/>
        </w:rPr>
        <w:t xml:space="preserve"> the number of available data points </w:t>
      </w:r>
      <w:r w:rsidR="00E24A96" w:rsidRPr="0003734E">
        <w:rPr>
          <w:rFonts w:ascii="Calibri" w:hAnsi="Calibri"/>
          <w:color w:val="000000" w:themeColor="text1"/>
          <w:lang w:val="en-US"/>
        </w:rPr>
        <w:t xml:space="preserve">per generated dataset (Fig. 2E).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03734E">
        <w:rPr>
          <w:rFonts w:ascii="Calibri" w:hAnsi="Calibri"/>
          <w:color w:val="000000" w:themeColor="text1"/>
          <w:lang w:val="en-US"/>
        </w:rPr>
        <w:t xml:space="preserve">size of </w:t>
      </w:r>
      <w:r w:rsidR="001762FF" w:rsidRPr="0003734E">
        <w:rPr>
          <w:rFonts w:ascii="Calibri" w:hAnsi="Calibri"/>
          <w:color w:val="000000" w:themeColor="text1"/>
          <w:lang w:val="en-US"/>
        </w:rPr>
        <w:t xml:space="preserve">n=10,000, low significance tended to more systematically agree with low predictability and extremely high significance also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almost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w:t>
      </w:r>
      <w:r w:rsidRPr="0003734E">
        <w:rPr>
          <w:rFonts w:ascii="Calibri" w:hAnsi="Calibri"/>
          <w:color w:val="000000" w:themeColor="text1"/>
          <w:lang w:val="en-US"/>
        </w:rPr>
        <w:t xml:space="preserve">eventually </w:t>
      </w:r>
      <w:r w:rsidR="00A77D39" w:rsidRPr="0003734E">
        <w:rPr>
          <w:rFonts w:ascii="Calibri" w:hAnsi="Calibri"/>
          <w:color w:val="000000" w:themeColor="text1"/>
          <w:lang w:val="en-US"/>
        </w:rPr>
        <w:t>observed more consistent co-occurrence</w:t>
      </w:r>
      <w:r w:rsidRPr="0003734E">
        <w:rPr>
          <w:rFonts w:ascii="Calibri" w:hAnsi="Calibri"/>
          <w:color w:val="000000" w:themeColor="text1"/>
          <w:lang w:val="en-US"/>
        </w:rPr>
        <w:t xml:space="preserve"> of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A42F01" w:rsidRPr="0003734E">
        <w:rPr>
          <w:rFonts w:ascii="Calibri" w:hAnsi="Calibri"/>
          <w:color w:val="000000" w:themeColor="text1"/>
          <w:lang w:val="en-US"/>
        </w:rPr>
        <w:t xml:space="preserve">the </w:t>
      </w:r>
      <w:r w:rsidR="007913A0" w:rsidRPr="0003734E">
        <w:rPr>
          <w:rFonts w:ascii="Calibri" w:hAnsi="Calibri"/>
          <w:color w:val="000000" w:themeColor="text1"/>
          <w:lang w:val="en-US"/>
        </w:rPr>
        <w:t>proportion</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 xml:space="preserve">in the ground-truth model (Fig. 2F), </w:t>
      </w:r>
      <w:r w:rsidR="007913A0" w:rsidRPr="0003734E">
        <w:rPr>
          <w:rFonts w:ascii="Calibri" w:hAnsi="Calibri"/>
          <w:color w:val="000000" w:themeColor="text1"/>
          <w:lang w:val="en-US"/>
        </w:rPr>
        <w:t xml:space="preserve">we noted that </w:t>
      </w:r>
      <w:r w:rsidR="003A4DC4" w:rsidRPr="0003734E">
        <w:rPr>
          <w:rFonts w:ascii="Calibri" w:hAnsi="Calibri"/>
          <w:color w:val="000000" w:themeColor="text1"/>
          <w:lang w:val="en-US"/>
        </w:rPr>
        <w:t xml:space="preserve">less </w:t>
      </w:r>
      <w:r w:rsidR="007913A0" w:rsidRPr="0003734E">
        <w:rPr>
          <w:rFonts w:ascii="Calibri" w:hAnsi="Calibri"/>
          <w:color w:val="000000" w:themeColor="text1"/>
          <w:lang w:val="en-US"/>
        </w:rPr>
        <w:t xml:space="preserve">important 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did</w:t>
      </w:r>
      <w:r w:rsidR="00084D46" w:rsidRPr="0003734E">
        <w:rPr>
          <w:rFonts w:ascii="Calibri" w:hAnsi="Calibri"/>
          <w:color w:val="000000" w:themeColor="text1"/>
          <w:lang w:val="en-US"/>
        </w:rPr>
        <w:t xml:space="preserve"> not correspond to the data-generating process of the input and output variables</w:t>
      </w:r>
      <w:r w:rsidR="003A4DC4" w:rsidRPr="0003734E">
        <w:rPr>
          <w:rFonts w:ascii="Calibri" w:hAnsi="Calibri"/>
          <w:color w:val="000000" w:themeColor="text1"/>
          <w:lang w:val="en-US"/>
        </w:rPr>
        <w:t xml:space="preserve"> (Fig. 2A)</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predictions</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6B43433D" w:rsidR="00E62A88" w:rsidRPr="00BC54C2" w:rsidRDefault="00FC1C54" w:rsidP="00BC54C2">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addition to the simulated datasets, the same comparison between explanatory modeling and predictive modeling </w:t>
      </w:r>
      <w:r w:rsidR="00D13F7F" w:rsidRPr="00BC54C2">
        <w:rPr>
          <w:rFonts w:ascii="Calibri" w:hAnsi="Calibri"/>
          <w:color w:val="000000" w:themeColor="text1"/>
          <w:lang w:val="en-US"/>
        </w:rPr>
        <w:t xml:space="preserve">was carried out </w:t>
      </w:r>
      <w:r w:rsidRPr="00BC54C2">
        <w:rPr>
          <w:rFonts w:ascii="Calibri" w:hAnsi="Calibri"/>
          <w:color w:val="000000" w:themeColor="text1"/>
          <w:lang w:val="en-US"/>
        </w:rPr>
        <w:t xml:space="preserve">in </w:t>
      </w:r>
      <w:proofErr w:type="gramStart"/>
      <w:r w:rsidRPr="00BC54C2">
        <w:rPr>
          <w:rFonts w:ascii="Calibri" w:hAnsi="Calibri"/>
          <w:color w:val="000000" w:themeColor="text1"/>
          <w:lang w:val="en-US"/>
        </w:rPr>
        <w:t>a common real-world datasets</w:t>
      </w:r>
      <w:proofErr w:type="gramEnd"/>
      <w:r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&lt;EndNote&gt;&lt;Cite&gt;&lt;Author&gt;Hastie&lt;/Author&gt;&lt;Year&gt;2001&lt;/Year&gt;&lt;RecNum&gt;3957&lt;/RecNum&gt;&lt;Prefix&gt;e.g.`, &lt;/Prefix&gt;&lt;DisplayText&gt;(e.g., 22, 28)&lt;/DisplayText&gt;&lt;record&gt;&lt;rec-number&gt;3957&lt;/rec-number&gt;&lt;foreign-keys&gt;&lt;key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F974E9">
        <w:rPr>
          <w:rFonts w:ascii="Calibri" w:hAnsi="Calibri"/>
          <w:noProof/>
          <w:color w:val="000000" w:themeColor="text1"/>
          <w:lang w:val="en-US"/>
        </w:rPr>
        <w:t xml:space="preserve">(e.g., </w:t>
      </w:r>
      <w:hyperlink w:anchor="_ENREF_22" w:tooltip="Hastie, 2001 #3957" w:history="1">
        <w:r w:rsidR="002140FE">
          <w:rPr>
            <w:rFonts w:ascii="Calibri" w:hAnsi="Calibri"/>
            <w:noProof/>
            <w:color w:val="000000" w:themeColor="text1"/>
            <w:lang w:val="en-US"/>
          </w:rPr>
          <w:t>22</w:t>
        </w:r>
      </w:hyperlink>
      <w:r w:rsidR="00F974E9">
        <w:rPr>
          <w:rFonts w:ascii="Calibri" w:hAnsi="Calibri"/>
          <w:noProof/>
          <w:color w:val="000000" w:themeColor="text1"/>
          <w:lang w:val="en-US"/>
        </w:rPr>
        <w:t xml:space="preserve">, </w:t>
      </w:r>
      <w:hyperlink w:anchor="_ENREF_28" w:tooltip="Hastie, 2015 #5915" w:history="1">
        <w:r w:rsidR="002140FE">
          <w:rPr>
            <w:rFonts w:ascii="Calibri" w:hAnsi="Calibri"/>
            <w:noProof/>
            <w:color w:val="000000" w:themeColor="text1"/>
            <w:lang w:val="en-US"/>
          </w:rPr>
          <w:t>28</w:t>
        </w:r>
      </w:hyperlink>
      <w:r w:rsidR="00F974E9">
        <w:rPr>
          <w:rFonts w:ascii="Calibri" w:hAnsi="Calibri"/>
          <w:noProof/>
          <w:color w:val="000000" w:themeColor="text1"/>
          <w:lang w:val="en-US"/>
        </w:rPr>
        <w:t>)</w:t>
      </w:r>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DE3C12D"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ordinary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 xml:space="preserve">newborn babies. </w:t>
      </w:r>
      <w:r w:rsidR="00E30C3E" w:rsidRPr="00BC54C2">
        <w:rPr>
          <w:rFonts w:ascii="Calibri" w:eastAsia="Times New Roman" w:hAnsi="Calibri"/>
          <w:shd w:val="clear" w:color="auto" w:fill="FFFFFF"/>
          <w:lang w:val="en-US"/>
        </w:rPr>
        <w:t>[</w:t>
      </w:r>
      <w:r w:rsidR="00E30C3E" w:rsidRPr="00BC54C2">
        <w:rPr>
          <w:rFonts w:ascii="Calibri" w:eastAsia="Times New Roman" w:hAnsi="Calibri"/>
          <w:color w:val="FF0000"/>
          <w:shd w:val="clear" w:color="auto" w:fill="FFFFFF"/>
          <w:lang w:val="en-US"/>
        </w:rPr>
        <w:t>add multi-collinearity?</w:t>
      </w:r>
      <w:r w:rsidR="00E30C3E" w:rsidRPr="00BC54C2">
        <w:rPr>
          <w:rFonts w:ascii="Calibri" w:eastAsia="Times New Roman" w:hAnsi="Calibri"/>
          <w:shd w:val="clear" w:color="auto" w:fill="FFFFFF"/>
          <w:lang w:val="en-US"/>
        </w:rPr>
        <w:t xml:space="preserve">] </w:t>
      </w:r>
      <w:r w:rsidR="004B153C" w:rsidRPr="00BC54C2">
        <w:rPr>
          <w:rFonts w:ascii="Calibri" w:eastAsia="Times New Roman" w:hAnsi="Calibri"/>
          <w:shd w:val="clear" w:color="auto" w:fill="FFFFFF"/>
          <w:lang w:val="en-US"/>
        </w:rPr>
        <w:t xml:space="preserve">The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lwt</w:t>
      </w:r>
      <w:proofErr w:type="spellEnd"/>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ht</w:t>
      </w:r>
      <w:proofErr w:type="spellEnd"/>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xml:space="preserve">, </w:t>
      </w:r>
      <w:proofErr w:type="spellStart"/>
      <w:r w:rsidR="00934DA3" w:rsidRPr="00BC54C2">
        <w:rPr>
          <w:rFonts w:ascii="Calibri" w:hAnsi="Calibri"/>
          <w:color w:val="000000" w:themeColor="text1"/>
          <w:lang w:val="en-US"/>
        </w:rPr>
        <w:t>ui</w:t>
      </w:r>
      <w:proofErr w:type="spellEnd"/>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5308A7" w:rsidRPr="00BC54C2">
        <w:rPr>
          <w:rFonts w:ascii="Calibri" w:hAnsi="Calibri"/>
          <w:color w:val="000000" w:themeColor="text1"/>
          <w:lang w:val="en-US"/>
        </w:rPr>
        <w:t>on the same data</w:t>
      </w:r>
      <w:r w:rsidR="007F4D3E" w:rsidRPr="00BC54C2">
        <w:rPr>
          <w:rFonts w:ascii="Calibri" w:hAnsi="Calibri"/>
          <w:color w:val="000000" w:themeColor="text1"/>
          <w:lang w:val="en-US"/>
        </w:rPr>
        <w:t xml:space="preserve">. The best estimate of the explained variance expected in other babies from </w:t>
      </w:r>
      <w:r w:rsidR="007F4D3E" w:rsidRPr="00BC54C2">
        <w:rPr>
          <w:rFonts w:ascii="Calibri" w:hAnsi="Calibri"/>
          <w:color w:val="000000" w:themeColor="text1"/>
          <w:lang w:val="en-US"/>
        </w:rPr>
        <w:lastRenderedPageBreak/>
        <w:t>the same population 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accuracy)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automatically silencing the influence of the age of the mother and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proofErr w:type="spellStart"/>
      <w:r w:rsidR="00AF26B5" w:rsidRPr="00BC54C2">
        <w:rPr>
          <w:rFonts w:ascii="Calibri" w:hAnsi="Calibri"/>
          <w:color w:val="000000" w:themeColor="text1"/>
          <w:lang w:val="en-US"/>
        </w:rPr>
        <w:t>ftv</w:t>
      </w:r>
      <w:proofErr w:type="spellEnd"/>
      <w:r w:rsidR="00AF26B5" w:rsidRPr="00BC54C2">
        <w:rPr>
          <w:rFonts w:ascii="Calibri" w:hAnsi="Calibri"/>
          <w:color w:val="000000" w:themeColor="text1"/>
          <w:lang w:val="en-US"/>
        </w:rPr>
        <w:t xml:space="preserve">),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456D75" w:rsidRPr="00BC54C2">
        <w:rPr>
          <w:rFonts w:ascii="Calibri" w:hAnsi="Calibri"/>
          <w:color w:val="000000" w:themeColor="text1"/>
          <w:lang w:val="en-US"/>
        </w:rPr>
        <w:t xml:space="preserve">deteriorated 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w:t>
      </w:r>
      <w:r w:rsidR="00BF2C63" w:rsidRPr="00BC54C2">
        <w:rPr>
          <w:rFonts w:ascii="Calibri" w:hAnsi="Calibri"/>
          <w:color w:val="000000" w:themeColor="text1"/>
          <w:lang w:val="en-US"/>
        </w:rPr>
        <w:t xml:space="preserve">identification of </w:t>
      </w:r>
      <w:r w:rsidR="008F32ED" w:rsidRPr="00BC54C2">
        <w:rPr>
          <w:rFonts w:ascii="Calibri" w:hAnsi="Calibri"/>
          <w:color w:val="000000" w:themeColor="text1"/>
          <w:lang w:val="en-US"/>
        </w:rPr>
        <w:t xml:space="preserve">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by classical inference and prediction on </w:t>
      </w:r>
      <w:r w:rsidR="002D08DA" w:rsidRPr="00BC54C2">
        <w:rPr>
          <w:rFonts w:ascii="Calibri" w:hAnsi="Calibri"/>
          <w:color w:val="000000" w:themeColor="text1"/>
          <w:lang w:val="en-US"/>
        </w:rPr>
        <w:t xml:space="preserve">the birthweight data, a few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F0716A">
        <w:rPr>
          <w:rFonts w:ascii="Calibri" w:hAnsi="Calibri"/>
          <w:color w:val="000000" w:themeColor="text1"/>
          <w:lang w:val="en-US"/>
        </w:rPr>
        <w:t xml:space="preserve">based 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05734217" w:rsidR="004D6EDE" w:rsidRPr="00980766"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measures</w:t>
      </w:r>
      <w:r w:rsidR="009D3961" w:rsidRPr="00BC54C2">
        <w:rPr>
          <w:rFonts w:ascii="Calibri" w:hAnsi="Calibri"/>
          <w:color w:val="000000" w:themeColor="text1"/>
          <w:lang w:val="en-US"/>
        </w:rPr>
        <w:t xml:space="preserve"> </w:t>
      </w:r>
      <w:r w:rsidR="00A77C36">
        <w:rPr>
          <w:rFonts w:ascii="Calibri" w:hAnsi="Calibri"/>
          <w:color w:val="000000" w:themeColor="text1"/>
          <w:lang w:val="en-US"/>
        </w:rPr>
        <w:t>turned out</w:t>
      </w:r>
      <w:r w:rsidR="00DF7546" w:rsidRPr="00BC54C2">
        <w:rPr>
          <w:rFonts w:ascii="Calibri" w:hAnsi="Calibri"/>
          <w:color w:val="000000" w:themeColor="text1"/>
          <w:lang w:val="en-US"/>
        </w:rPr>
        <w:t xml:space="preserve"> to be</w:t>
      </w:r>
      <w:r w:rsidR="009D3961" w:rsidRPr="00BC54C2">
        <w:rPr>
          <w:rFonts w:ascii="Calibri" w:hAnsi="Calibri"/>
          <w:color w:val="000000" w:themeColor="text1"/>
          <w:lang w:val="en-US"/>
        </w:rPr>
        <w:t xml:space="preserve"> statistically significantly associated with </w:t>
      </w:r>
      <w:r w:rsidR="00DF7546" w:rsidRPr="00BC54C2">
        <w:rPr>
          <w:rFonts w:ascii="Calibri" w:hAnsi="Calibri"/>
          <w:color w:val="000000" w:themeColor="text1"/>
          <w:lang w:val="en-US"/>
        </w:rPr>
        <w:t>prostate-specific antigen (</w:t>
      </w:r>
      <w:r w:rsidR="009D3961" w:rsidRPr="00BC54C2">
        <w:rPr>
          <w:rFonts w:ascii="Calibri" w:hAnsi="Calibri"/>
          <w:color w:val="000000" w:themeColor="text1"/>
          <w:lang w:val="en-US"/>
        </w:rPr>
        <w:t>PSA</w:t>
      </w:r>
      <w:r w:rsidR="00DF7546" w:rsidRPr="00BC54C2">
        <w:rPr>
          <w:rFonts w:ascii="Calibri" w:hAnsi="Calibri"/>
          <w:color w:val="000000" w:themeColor="text1"/>
          <w:lang w:val="en-US"/>
        </w:rPr>
        <w:t>)</w:t>
      </w:r>
      <w:r w:rsidR="00C31DA3">
        <w:rPr>
          <w:rFonts w:ascii="Calibri" w:hAnsi="Calibri"/>
          <w:color w:val="000000" w:themeColor="text1"/>
          <w:lang w:val="en-US"/>
        </w:rPr>
        <w:t xml:space="preserve"> </w:t>
      </w:r>
      <w:r w:rsidR="00C31DA3">
        <w:rPr>
          <w:rFonts w:ascii="Calibri" w:hAnsi="Calibri"/>
          <w:color w:val="000000" w:themeColor="text1"/>
          <w:sz w:val="22"/>
          <w:szCs w:val="22"/>
          <w:lang w:val="en-US"/>
        </w:rPr>
        <w:t>in 87 men</w:t>
      </w:r>
      <w:r w:rsidR="00DF7546" w:rsidRPr="00BC54C2">
        <w:rPr>
          <w:rFonts w:ascii="Calibri" w:hAnsi="Calibri"/>
          <w:color w:val="000000" w:themeColor="text1"/>
          <w:lang w:val="en-US"/>
        </w:rPr>
        <w:t>.</w:t>
      </w:r>
      <w:r w:rsidR="00DC605F" w:rsidRPr="00BC54C2">
        <w:rPr>
          <w:rFonts w:ascii="Calibri" w:hAnsi="Calibri"/>
          <w:color w:val="000000" w:themeColor="text1"/>
          <w:lang w:val="en-US"/>
        </w:rPr>
        <w:t xml:space="preserve"> </w:t>
      </w:r>
      <w:r w:rsidR="00FC0291" w:rsidRPr="00BC54C2">
        <w:rPr>
          <w:rFonts w:ascii="Calibri" w:hAnsi="Calibri"/>
          <w:color w:val="000000" w:themeColor="text1"/>
          <w:lang w:val="en-US"/>
        </w:rPr>
        <w:t xml:space="preserve">This molecule is </w:t>
      </w:r>
      <w:r w:rsidR="00440EB2" w:rsidRPr="00BC54C2">
        <w:rPr>
          <w:rFonts w:ascii="Calibri" w:hAnsi="Calibri"/>
          <w:color w:val="000000" w:themeColor="text1"/>
          <w:lang w:val="en-US"/>
        </w:rPr>
        <w:t>widely</w:t>
      </w:r>
      <w:r w:rsidR="00FC0291" w:rsidRPr="00BC54C2">
        <w:rPr>
          <w:rFonts w:ascii="Calibri" w:hAnsi="Calibri"/>
          <w:color w:val="000000" w:themeColor="text1"/>
          <w:lang w:val="en-US"/>
        </w:rPr>
        <w:t xml:space="preserve"> used </w:t>
      </w:r>
      <w:r w:rsidR="00440EB2" w:rsidRPr="00BC54C2">
        <w:rPr>
          <w:rFonts w:ascii="Calibri" w:hAnsi="Calibri"/>
          <w:color w:val="000000" w:themeColor="text1"/>
          <w:lang w:val="en-US"/>
        </w:rPr>
        <w:t xml:space="preserve">by medical doctors </w:t>
      </w:r>
      <w:r w:rsidR="00FC0291" w:rsidRPr="00BC54C2">
        <w:rPr>
          <w:rFonts w:ascii="Calibri" w:hAnsi="Calibri"/>
          <w:color w:val="000000" w:themeColor="text1"/>
          <w:lang w:val="en-US"/>
        </w:rPr>
        <w:t xml:space="preserve">for screening and monitoring of </w:t>
      </w:r>
      <w:r w:rsidR="00594EA3" w:rsidRPr="00BC54C2">
        <w:rPr>
          <w:rFonts w:ascii="Calibri" w:hAnsi="Calibri"/>
          <w:color w:val="000000" w:themeColor="text1"/>
          <w:lang w:val="en-US"/>
        </w:rPr>
        <w:t xml:space="preserve">cancer to guide </w:t>
      </w:r>
      <w:proofErr w:type="gramStart"/>
      <w:r w:rsidR="00594EA3" w:rsidRPr="00BC54C2">
        <w:rPr>
          <w:rFonts w:ascii="Calibri" w:hAnsi="Calibri"/>
          <w:color w:val="000000" w:themeColor="text1"/>
          <w:lang w:val="en-US"/>
        </w:rPr>
        <w:t>whether or not</w:t>
      </w:r>
      <w:proofErr w:type="gramEnd"/>
      <w:r w:rsidR="00594EA3" w:rsidRPr="00BC54C2">
        <w:rPr>
          <w:rFonts w:ascii="Calibri" w:hAnsi="Calibri"/>
          <w:color w:val="000000" w:themeColor="text1"/>
          <w:lang w:val="en-US"/>
        </w:rPr>
        <w:t xml:space="preserve">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Cancer volume (</w:t>
      </w:r>
      <w:proofErr w:type="spellStart"/>
      <w:r w:rsidR="00F06E8F" w:rsidRPr="00BC54C2">
        <w:rPr>
          <w:rFonts w:ascii="Calibri" w:hAnsi="Calibri"/>
          <w:color w:val="000000" w:themeColor="text1"/>
          <w:lang w:val="en-US"/>
        </w:rPr>
        <w:t>lcavol</w:t>
      </w:r>
      <w:proofErr w:type="spellEnd"/>
      <w:r w:rsidR="00F06E8F" w:rsidRPr="00BC54C2">
        <w:rPr>
          <w:rFonts w:ascii="Calibri" w:hAnsi="Calibri"/>
          <w:color w:val="000000" w:themeColor="text1"/>
          <w:lang w:val="en-US"/>
        </w:rPr>
        <w:t xml:space="preserve">)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the PSA concentration </w:t>
      </w:r>
      <w:proofErr w:type="gramStart"/>
      <w:r w:rsidR="009A08F7" w:rsidRPr="00BC54C2">
        <w:rPr>
          <w:rFonts w:ascii="Calibri" w:hAnsi="Calibri"/>
          <w:color w:val="000000" w:themeColor="text1"/>
          <w:lang w:val="en-US"/>
        </w:rPr>
        <w:t>in a given</w:t>
      </w:r>
      <w:proofErr w:type="gramEnd"/>
      <w:r w:rsidR="009A08F7" w:rsidRPr="00BC54C2">
        <w:rPr>
          <w:rFonts w:ascii="Calibri" w:hAnsi="Calibri"/>
          <w:color w:val="000000" w:themeColor="text1"/>
          <w:lang w:val="en-US"/>
        </w:rPr>
        <w:t xml:space="preserve"> man was the cancer volume with an explained population variance of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=0.25 with 1/8 coefficients</w:t>
      </w:r>
      <w:r w:rsidR="000E6B51" w:rsidRPr="00BC54C2">
        <w:rPr>
          <w:rFonts w:ascii="Calibri" w:hAnsi="Calibri"/>
          <w:color w:val="000000" w:themeColor="text1"/>
          <w:lang w:val="en-US"/>
        </w:rPr>
        <w:t xml:space="preserve"> (</w:t>
      </w:r>
      <w:proofErr w:type="spellStart"/>
      <w:r w:rsidR="000E6B51" w:rsidRPr="00BC54C2">
        <w:rPr>
          <w:rFonts w:ascii="Calibri" w:hAnsi="Calibri"/>
          <w:color w:val="000000" w:themeColor="text1"/>
          <w:lang w:val="en-US"/>
        </w:rPr>
        <w:t>lcavol</w:t>
      </w:r>
      <w:proofErr w:type="spellEnd"/>
      <w:r w:rsidR="000E6B51" w:rsidRPr="00BC54C2">
        <w:rPr>
          <w:rFonts w:ascii="Calibri" w:hAnsi="Calibri"/>
          <w:color w:val="000000" w:themeColor="text1"/>
          <w:lang w:val="en-US"/>
        </w:rPr>
        <w:t>)</w:t>
      </w:r>
      <w:r w:rsidR="009A08F7" w:rsidRPr="00BC54C2">
        <w:rPr>
          <w:rFonts w:ascii="Calibri" w:hAnsi="Calibri"/>
          <w:color w:val="000000" w:themeColor="text1"/>
          <w:lang w:val="en-US"/>
        </w:rPr>
        <w:t xml:space="preserve">. That is, despite lacking statistical significance, </w:t>
      </w:r>
      <w:r w:rsidR="00043C4B" w:rsidRPr="00BC54C2">
        <w:rPr>
          <w:rFonts w:ascii="Calibri" w:hAnsi="Calibri"/>
          <w:color w:val="000000" w:themeColor="text1"/>
          <w:lang w:val="en-US"/>
        </w:rPr>
        <w:t xml:space="preserve">there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coherent </w:t>
      </w:r>
      <w:r w:rsidR="009A08F7" w:rsidRPr="00BC54C2">
        <w:rPr>
          <w:rFonts w:ascii="Calibri" w:hAnsi="Calibri"/>
          <w:color w:val="000000" w:themeColor="text1"/>
          <w:lang w:val="en-US"/>
        </w:rPr>
        <w:t xml:space="preserve">predictive </w:t>
      </w:r>
      <w:r w:rsidR="00043C4B" w:rsidRPr="00BC54C2">
        <w:rPr>
          <w:rFonts w:ascii="Calibri" w:hAnsi="Calibri"/>
          <w:color w:val="000000" w:themeColor="text1"/>
          <w:lang w:val="en-US"/>
        </w:rPr>
        <w:t xml:space="preserve">patterns in the data that </w:t>
      </w:r>
      <w:r w:rsidR="009A08F7" w:rsidRPr="00BC54C2">
        <w:rPr>
          <w:rFonts w:ascii="Calibri" w:hAnsi="Calibri"/>
          <w:color w:val="000000" w:themeColor="text1"/>
          <w:lang w:val="en-US"/>
        </w:rPr>
        <w:t>were</w:t>
      </w:r>
      <w:r w:rsidR="00043C4B" w:rsidRPr="00BC54C2">
        <w:rPr>
          <w:rFonts w:ascii="Calibri" w:hAnsi="Calibri"/>
          <w:color w:val="000000" w:themeColor="text1"/>
          <w:lang w:val="en-US"/>
        </w:rPr>
        <w:t xml:space="preserve"> reliably extracted</w:t>
      </w:r>
      <w:r w:rsidR="009A08F7" w:rsidRPr="00BC54C2">
        <w:rPr>
          <w:rFonts w:ascii="Calibri" w:hAnsi="Calibri"/>
          <w:color w:val="000000" w:themeColor="text1"/>
          <w:lang w:val="en-US"/>
        </w:rPr>
        <w:t xml:space="preserve"> across several input variables.</w:t>
      </w:r>
      <w:r w:rsidR="00043C4B"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E05C7C" w:rsidRPr="00BC54C2">
        <w:rPr>
          <w:rFonts w:ascii="Calibri" w:hAnsi="Calibri"/>
          <w:color w:val="000000" w:themeColor="text1"/>
          <w:lang w:val="en-US"/>
        </w:rPr>
        <w:t xml:space="preserve">he </w:t>
      </w:r>
      <w:r w:rsidR="00C31453">
        <w:rPr>
          <w:rFonts w:ascii="Calibri" w:hAnsi="Calibri"/>
          <w:color w:val="000000" w:themeColor="text1"/>
          <w:lang w:val="en-US"/>
        </w:rPr>
        <w:t>combined</w:t>
      </w:r>
      <w:r w:rsidR="00E05C7C" w:rsidRPr="00BC54C2">
        <w:rPr>
          <w:rFonts w:ascii="Calibri" w:hAnsi="Calibri"/>
          <w:color w:val="000000" w:themeColor="text1"/>
          <w:lang w:val="en-US"/>
        </w:rPr>
        <w:t xml:space="preserve"> input from several variables was required to achieve the </w:t>
      </w:r>
      <w:r w:rsidR="009A08F7" w:rsidRPr="00BC54C2">
        <w:rPr>
          <w:rFonts w:ascii="Calibri" w:hAnsi="Calibri"/>
          <w:color w:val="000000" w:themeColor="text1"/>
          <w:lang w:val="en-US"/>
        </w:rPr>
        <w:t>highest prediction performances.</w:t>
      </w:r>
      <w:r w:rsidR="00E05C7C" w:rsidRPr="00BC54C2">
        <w:rPr>
          <w:rFonts w:ascii="Calibri" w:hAnsi="Calibri"/>
          <w:color w:val="000000" w:themeColor="text1"/>
          <w:lang w:val="en-US"/>
        </w:rPr>
        <w:t xml:space="preserve"> </w:t>
      </w:r>
      <w:r w:rsidR="009A08F7" w:rsidRPr="00BC54C2">
        <w:rPr>
          <w:rFonts w:ascii="Calibri" w:hAnsi="Calibri"/>
          <w:color w:val="000000" w:themeColor="text1"/>
          <w:lang w:val="en-US"/>
        </w:rPr>
        <w:t>T</w:t>
      </w:r>
      <w:r w:rsidR="00D90216" w:rsidRPr="00BC54C2">
        <w:rPr>
          <w:rFonts w:ascii="Calibri" w:hAnsi="Calibri"/>
          <w:color w:val="000000" w:themeColor="text1"/>
          <w:lang w:val="en-US"/>
        </w:rPr>
        <w:t xml:space="preserve">he prediction approach also detailed that </w:t>
      </w:r>
      <w:proofErr w:type="spellStart"/>
      <w:r w:rsidR="00D90216" w:rsidRPr="00BC54C2">
        <w:rPr>
          <w:rFonts w:ascii="Calibri" w:hAnsi="Calibri"/>
          <w:color w:val="000000" w:themeColor="text1"/>
          <w:lang w:val="en-US"/>
        </w:rPr>
        <w:t>lcavol</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svi</w:t>
      </w:r>
      <w:proofErr w:type="spellEnd"/>
      <w:r w:rsidR="00D90216" w:rsidRPr="00BC54C2">
        <w:rPr>
          <w:rFonts w:ascii="Calibri" w:hAnsi="Calibri"/>
          <w:color w:val="000000" w:themeColor="text1"/>
          <w:lang w:val="en-US"/>
        </w:rPr>
        <w:t xml:space="preserve"> &gt; </w:t>
      </w:r>
      <w:proofErr w:type="spellStart"/>
      <w:r w:rsidR="00D90216" w:rsidRPr="00BC54C2">
        <w:rPr>
          <w:rFonts w:ascii="Calibri" w:hAnsi="Calibri"/>
          <w:color w:val="000000" w:themeColor="text1"/>
          <w:lang w:val="en-US"/>
        </w:rPr>
        <w:t>lweight</w:t>
      </w:r>
      <w:proofErr w:type="spellEnd"/>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carry the most relevant information to forecast a man’s PSA level.</w:t>
      </w:r>
      <w:r w:rsidR="00E05C7C" w:rsidRPr="00BC54C2">
        <w:rPr>
          <w:rFonts w:ascii="Calibri" w:hAnsi="Calibri"/>
          <w:color w:val="000000" w:themeColor="text1"/>
          <w:lang w:val="en-US"/>
        </w:rPr>
        <w:t xml:space="preserve"> </w:t>
      </w:r>
      <w:r w:rsidR="006C5AD2" w:rsidRPr="00BC54C2">
        <w:rPr>
          <w:rFonts w:ascii="Calibri" w:hAnsi="Calibri"/>
          <w:color w:val="000000" w:themeColor="text1"/>
          <w:lang w:val="en-US"/>
        </w:rPr>
        <w:t xml:space="preserve">The ordered ranking </w:t>
      </w:r>
      <w:r w:rsidR="009A72D1">
        <w:rPr>
          <w:rFonts w:ascii="Calibri" w:hAnsi="Calibri"/>
          <w:color w:val="000000" w:themeColor="text1"/>
          <w:lang w:val="en-US"/>
        </w:rPr>
        <w:t>coincided with</w:t>
      </w:r>
      <w:r w:rsidR="008C68DC" w:rsidRPr="00BC54C2">
        <w:rPr>
          <w:rFonts w:ascii="Calibri" w:hAnsi="Calibri"/>
          <w:color w:val="000000" w:themeColor="text1"/>
          <w:lang w:val="en-US"/>
        </w:rPr>
        <w:t xml:space="preserve"> the absolute beta coefficients </w:t>
      </w:r>
      <w:r w:rsidR="00C44C1D">
        <w:rPr>
          <w:rFonts w:ascii="Calibri" w:hAnsi="Calibri"/>
          <w:color w:val="000000" w:themeColor="text1"/>
          <w:lang w:val="en-US"/>
        </w:rPr>
        <w:t>obtained using</w:t>
      </w:r>
      <w:r w:rsidR="008C68DC" w:rsidRPr="00BC54C2">
        <w:rPr>
          <w:rFonts w:ascii="Calibri" w:hAnsi="Calibri"/>
          <w:color w:val="000000" w:themeColor="text1"/>
          <w:lang w:val="en-US"/>
        </w:rPr>
        <w:t xml:space="preserve"> </w:t>
      </w:r>
      <w:r w:rsidR="00C570F2" w:rsidRPr="00BC54C2">
        <w:rPr>
          <w:rFonts w:ascii="Calibri" w:hAnsi="Calibri"/>
          <w:color w:val="000000" w:themeColor="text1"/>
          <w:lang w:val="en-US"/>
        </w:rPr>
        <w:t>linear regression. I</w:t>
      </w:r>
      <w:r w:rsidR="000B6DCB" w:rsidRPr="00BC54C2">
        <w:rPr>
          <w:rFonts w:ascii="Calibri" w:hAnsi="Calibri"/>
          <w:color w:val="000000" w:themeColor="text1"/>
          <w:lang w:val="en-US"/>
        </w:rPr>
        <w:t xml:space="preserve">n </w:t>
      </w:r>
      <w:r w:rsidR="00C570F2" w:rsidRPr="00BC54C2">
        <w:rPr>
          <w:rFonts w:ascii="Calibri" w:hAnsi="Calibri"/>
          <w:color w:val="000000" w:themeColor="text1"/>
          <w:lang w:val="en-US"/>
        </w:rPr>
        <w:t xml:space="preserve">the prostate cancer </w:t>
      </w:r>
      <w:r w:rsidR="000B6DCB" w:rsidRPr="00BC54C2">
        <w:rPr>
          <w:rFonts w:ascii="Calibri" w:hAnsi="Calibri"/>
          <w:color w:val="000000" w:themeColor="text1"/>
          <w:lang w:val="en-US"/>
        </w:rPr>
        <w:t>dataset, in-samp</w:t>
      </w:r>
      <w:r w:rsidR="00BC54C2" w:rsidRPr="00BC54C2">
        <w:rPr>
          <w:rFonts w:ascii="Calibri" w:hAnsi="Calibri"/>
          <w:color w:val="000000" w:themeColor="text1"/>
          <w:lang w:val="en-US"/>
        </w:rPr>
        <w:t>le model estimation reverberated</w:t>
      </w:r>
      <w:r w:rsidR="000B6DCB" w:rsidRPr="00BC54C2">
        <w:rPr>
          <w:rFonts w:ascii="Calibri" w:hAnsi="Calibri"/>
          <w:color w:val="000000" w:themeColor="text1"/>
          <w:lang w:val="en-US"/>
        </w:rPr>
        <w:t xml:space="preserve"> with </w:t>
      </w:r>
      <w:r w:rsidR="00400BE8" w:rsidRPr="00BC54C2">
        <w:rPr>
          <w:rFonts w:ascii="Calibri" w:hAnsi="Calibri"/>
          <w:color w:val="000000" w:themeColor="text1"/>
          <w:lang w:val="en-US"/>
        </w:rPr>
        <w:t xml:space="preserve">(all three positive) </w:t>
      </w:r>
      <w:r w:rsidR="000B6DCB" w:rsidRPr="00980766">
        <w:rPr>
          <w:rFonts w:ascii="Calibri" w:hAnsi="Calibri"/>
          <w:color w:val="000000" w:themeColor="text1"/>
          <w:lang w:val="en-US"/>
        </w:rPr>
        <w:t>variable importance in out-of-samp</w:t>
      </w:r>
      <w:r w:rsidR="00BC54C2" w:rsidRPr="00980766">
        <w:rPr>
          <w:rFonts w:ascii="Calibri" w:hAnsi="Calibri"/>
          <w:color w:val="000000" w:themeColor="text1"/>
          <w:lang w:val="en-US"/>
        </w:rPr>
        <w:t>le prediction performance, but wa</w:t>
      </w:r>
      <w:r w:rsidR="000B6DCB" w:rsidRPr="00980766">
        <w:rPr>
          <w:rFonts w:ascii="Calibri" w:hAnsi="Calibri"/>
          <w:color w:val="000000" w:themeColor="text1"/>
          <w:lang w:val="en-US"/>
        </w:rPr>
        <w:t>s at odds with</w:t>
      </w:r>
      <w:r w:rsidR="00C31DA3" w:rsidRPr="00980766">
        <w:rPr>
          <w:rFonts w:ascii="Calibri" w:hAnsi="Calibri"/>
          <w:color w:val="000000" w:themeColor="text1"/>
          <w:lang w:val="en-US"/>
        </w:rPr>
        <w:t xml:space="preserve"> the obtained</w:t>
      </w:r>
      <w:r w:rsidR="000B6DCB" w:rsidRPr="00980766">
        <w:rPr>
          <w:rFonts w:ascii="Calibri" w:hAnsi="Calibri"/>
          <w:color w:val="000000" w:themeColor="text1"/>
          <w:lang w:val="en-US"/>
        </w:rPr>
        <w:t xml:space="preserve"> </w:t>
      </w:r>
      <w:r w:rsidR="00BC54C2" w:rsidRPr="00980766">
        <w:rPr>
          <w:rFonts w:ascii="Calibri" w:hAnsi="Calibri"/>
          <w:color w:val="000000" w:themeColor="text1"/>
          <w:lang w:val="en-US"/>
        </w:rPr>
        <w:t xml:space="preserve">insignificant </w:t>
      </w:r>
      <w:r w:rsidR="000B6DCB" w:rsidRPr="00980766">
        <w:rPr>
          <w:rFonts w:ascii="Calibri" w:hAnsi="Calibri"/>
          <w:color w:val="000000" w:themeColor="text1"/>
          <w:lang w:val="en-US"/>
        </w:rPr>
        <w:t>p-value</w:t>
      </w:r>
      <w:r w:rsidR="00BC54C2" w:rsidRPr="00980766">
        <w:rPr>
          <w:rFonts w:ascii="Calibri" w:hAnsi="Calibri"/>
          <w:color w:val="000000" w:themeColor="text1"/>
          <w:lang w:val="en-US"/>
        </w:rPr>
        <w:t>s.</w:t>
      </w:r>
    </w:p>
    <w:p w14:paraId="3BD40553" w14:textId="1A8CAE48" w:rsidR="004D6EDE" w:rsidRPr="00980766" w:rsidRDefault="009B58D4" w:rsidP="00C074F8">
      <w:pPr>
        <w:pStyle w:val="HTMLVorformatiert"/>
        <w:shd w:val="clear" w:color="auto" w:fill="FFFFFF"/>
        <w:jc w:val="both"/>
        <w:textAlignment w:val="baseline"/>
        <w:rPr>
          <w:rFonts w:ascii="Calibri" w:hAnsi="Calibri"/>
          <w:color w:val="000000"/>
          <w:sz w:val="24"/>
          <w:szCs w:val="24"/>
          <w:lang w:val="en-US"/>
        </w:rPr>
      </w:pPr>
      <w:r w:rsidRPr="00980766">
        <w:rPr>
          <w:rFonts w:ascii="Calibri" w:hAnsi="Calibri"/>
          <w:color w:val="000000" w:themeColor="text1"/>
          <w:sz w:val="24"/>
          <w:szCs w:val="24"/>
          <w:lang w:val="en-US"/>
        </w:rPr>
        <w:tab/>
      </w:r>
      <w:r w:rsidR="00C44C1D" w:rsidRPr="00980766">
        <w:rPr>
          <w:rFonts w:ascii="Calibri" w:hAnsi="Calibri"/>
          <w:color w:val="000000" w:themeColor="text1"/>
          <w:sz w:val="24"/>
          <w:szCs w:val="24"/>
          <w:lang w:val="en-US"/>
        </w:rPr>
        <w:t>In the</w:t>
      </w:r>
      <w:r w:rsidR="00C44C1D" w:rsidRPr="00980766">
        <w:rPr>
          <w:rFonts w:ascii="Calibri" w:hAnsi="Calibri"/>
          <w:color w:val="000000" w:themeColor="text1"/>
          <w:sz w:val="24"/>
          <w:szCs w:val="24"/>
          <w:u w:val="single"/>
          <w:lang w:val="en-US"/>
        </w:rPr>
        <w:t xml:space="preserve"> </w:t>
      </w:r>
      <w:r w:rsidR="00C44C1D" w:rsidRPr="00C074F8">
        <w:rPr>
          <w:rFonts w:ascii="Calibri" w:hAnsi="Calibri"/>
          <w:color w:val="000000" w:themeColor="text1"/>
          <w:sz w:val="24"/>
          <w:szCs w:val="24"/>
          <w:u w:val="single"/>
          <w:lang w:val="en-US"/>
        </w:rPr>
        <w:t>d</w:t>
      </w:r>
      <w:r w:rsidR="004D6EDE" w:rsidRPr="00C074F8">
        <w:rPr>
          <w:rFonts w:ascii="Calibri" w:hAnsi="Calibri"/>
          <w:color w:val="000000" w:themeColor="text1"/>
          <w:sz w:val="24"/>
          <w:szCs w:val="24"/>
          <w:u w:val="single"/>
          <w:lang w:val="en-US"/>
        </w:rPr>
        <w:t>iabetes</w:t>
      </w:r>
      <w:r w:rsidR="00C44C1D" w:rsidRPr="00C074F8">
        <w:rPr>
          <w:rFonts w:ascii="Calibri" w:hAnsi="Calibri"/>
          <w:color w:val="000000" w:themeColor="text1"/>
          <w:sz w:val="24"/>
          <w:szCs w:val="24"/>
          <w:u w:val="single"/>
          <w:lang w:val="en-US"/>
        </w:rPr>
        <w:t xml:space="preserve"> dataset</w:t>
      </w:r>
      <w:r w:rsidR="00C44C1D" w:rsidRPr="00980766">
        <w:rPr>
          <w:rFonts w:ascii="Calibri" w:hAnsi="Calibri"/>
          <w:color w:val="000000" w:themeColor="text1"/>
          <w:sz w:val="24"/>
          <w:szCs w:val="24"/>
          <w:lang w:val="en-US"/>
        </w:rPr>
        <w:t>,</w:t>
      </w:r>
      <w:r w:rsidR="004336D3" w:rsidRPr="00980766">
        <w:rPr>
          <w:rFonts w:ascii="Calibri" w:hAnsi="Calibri"/>
          <w:color w:val="000000" w:themeColor="text1"/>
          <w:sz w:val="24"/>
          <w:szCs w:val="24"/>
          <w:lang w:val="en-US"/>
        </w:rPr>
        <w:t xml:space="preserve"> disease progression after one year</w:t>
      </w:r>
      <w:r w:rsidR="004336D3" w:rsidRPr="00980766">
        <w:rPr>
          <w:rFonts w:ascii="Calibri" w:hAnsi="Calibri"/>
          <w:b/>
          <w:color w:val="000000" w:themeColor="text1"/>
          <w:sz w:val="24"/>
          <w:szCs w:val="24"/>
          <w:lang w:val="en-US"/>
        </w:rPr>
        <w:t xml:space="preserve"> </w:t>
      </w:r>
      <w:r w:rsidR="00980766" w:rsidRPr="00980766">
        <w:rPr>
          <w:rFonts w:ascii="Calibri" w:hAnsi="Calibri"/>
          <w:color w:val="000000" w:themeColor="text1"/>
          <w:sz w:val="24"/>
          <w:szCs w:val="24"/>
          <w:lang w:val="en-US"/>
        </w:rPr>
        <w:t>was</w:t>
      </w:r>
      <w:r w:rsid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to be derived from 10 measures in</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442</w:t>
      </w:r>
      <w:r w:rsidR="004336D3" w:rsidRPr="00980766">
        <w:rPr>
          <w:rFonts w:ascii="Calibri" w:hAnsi="Calibri"/>
          <w:b/>
          <w:color w:val="000000" w:themeColor="text1"/>
          <w:sz w:val="24"/>
          <w:szCs w:val="24"/>
          <w:lang w:val="en-US"/>
        </w:rPr>
        <w:t xml:space="preserve"> </w:t>
      </w:r>
      <w:r w:rsidR="004336D3" w:rsidRPr="00980766">
        <w:rPr>
          <w:rFonts w:ascii="Calibri" w:hAnsi="Calibri"/>
          <w:color w:val="000000" w:themeColor="text1"/>
          <w:sz w:val="24"/>
          <w:szCs w:val="24"/>
          <w:lang w:val="en-US"/>
        </w:rPr>
        <w:t>patients.</w:t>
      </w:r>
      <w:r w:rsidR="008F38A6" w:rsidRPr="00980766">
        <w:rPr>
          <w:rFonts w:ascii="Calibri" w:hAnsi="Calibri"/>
          <w:color w:val="000000" w:themeColor="text1"/>
          <w:sz w:val="24"/>
          <w:szCs w:val="24"/>
          <w:lang w:val="en-US"/>
        </w:rPr>
        <w:t xml:space="preserve"> In modeling for inference, </w:t>
      </w:r>
      <w:r w:rsidR="005C444B" w:rsidRPr="00980766">
        <w:rPr>
          <w:rFonts w:ascii="Calibri" w:hAnsi="Calibri"/>
          <w:color w:val="000000" w:themeColor="text1"/>
          <w:sz w:val="24"/>
          <w:szCs w:val="24"/>
          <w:lang w:val="en-US"/>
        </w:rPr>
        <w:t xml:space="preserve">only the </w:t>
      </w:r>
      <w:r w:rsidR="00980766" w:rsidRPr="00980766">
        <w:rPr>
          <w:rFonts w:ascii="Calibri" w:hAnsi="Calibri"/>
          <w:color w:val="000000" w:themeColor="text1"/>
          <w:sz w:val="24"/>
          <w:szCs w:val="24"/>
          <w:lang w:val="en-US"/>
        </w:rPr>
        <w:t>b</w:t>
      </w:r>
      <w:r w:rsidR="005C444B" w:rsidRPr="00980766">
        <w:rPr>
          <w:rFonts w:ascii="Calibri" w:hAnsi="Calibri"/>
          <w:color w:val="000000" w:themeColor="text1"/>
          <w:sz w:val="24"/>
          <w:szCs w:val="24"/>
          <w:lang w:val="en-US"/>
        </w:rPr>
        <w:t>ody mass index (</w:t>
      </w:r>
      <w:proofErr w:type="spellStart"/>
      <w:r w:rsidR="005C444B" w:rsidRPr="00980766">
        <w:rPr>
          <w:rFonts w:ascii="Calibri" w:hAnsi="Calibri"/>
          <w:color w:val="000000" w:themeColor="text1"/>
          <w:sz w:val="24"/>
          <w:szCs w:val="24"/>
          <w:lang w:val="en-US"/>
        </w:rPr>
        <w:t>bmi</w:t>
      </w:r>
      <w:proofErr w:type="spellEnd"/>
      <w:r w:rsidR="005C444B" w:rsidRPr="00980766">
        <w:rPr>
          <w:rFonts w:ascii="Calibri" w:hAnsi="Calibri"/>
          <w:color w:val="000000" w:themeColor="text1"/>
          <w:sz w:val="24"/>
          <w:szCs w:val="24"/>
          <w:lang w:val="en-US"/>
        </w:rPr>
        <w:t>) was deemed significant at p=0.01 among all input variables.</w:t>
      </w:r>
      <w:r w:rsidR="00A52067" w:rsidRPr="00980766">
        <w:rPr>
          <w:rFonts w:ascii="Calibri" w:hAnsi="Calibri"/>
          <w:color w:val="000000" w:themeColor="text1"/>
          <w:sz w:val="24"/>
          <w:szCs w:val="24"/>
          <w:lang w:val="en-US"/>
        </w:rPr>
        <w:t xml:space="preserve"> This single measure, however, only accounted for 3% of explained disease progression in the population in modeling for prediction. Adding the second most predictive variable</w:t>
      </w:r>
      <w:r w:rsidR="00443F50" w:rsidRPr="00980766">
        <w:rPr>
          <w:rFonts w:ascii="Calibri" w:hAnsi="Calibri"/>
          <w:color w:val="000000" w:themeColor="text1"/>
          <w:sz w:val="24"/>
          <w:szCs w:val="24"/>
          <w:lang w:val="en-US"/>
        </w:rPr>
        <w:t xml:space="preserve"> - s5 - to the linear model with </w:t>
      </w:r>
      <w:proofErr w:type="spellStart"/>
      <w:r w:rsidR="00443F50" w:rsidRPr="00980766">
        <w:rPr>
          <w:rFonts w:ascii="Calibri" w:hAnsi="Calibri"/>
          <w:color w:val="000000" w:themeColor="text1"/>
          <w:sz w:val="24"/>
          <w:szCs w:val="24"/>
          <w:lang w:val="en-US"/>
        </w:rPr>
        <w:t>bmi</w:t>
      </w:r>
      <w:proofErr w:type="spellEnd"/>
      <w:r w:rsidR="00443F50" w:rsidRPr="00980766">
        <w:rPr>
          <w:rFonts w:ascii="Calibri" w:hAnsi="Calibri"/>
          <w:color w:val="000000" w:themeColor="text1"/>
          <w:sz w:val="24"/>
          <w:szCs w:val="24"/>
          <w:lang w:val="en-US"/>
        </w:rPr>
        <w:t xml:space="preserve">, </w:t>
      </w:r>
      <w:r w:rsidR="003D452C" w:rsidRPr="00980766">
        <w:rPr>
          <w:rFonts w:ascii="Calibri" w:hAnsi="Calibri"/>
          <w:color w:val="000000" w:themeColor="text1"/>
          <w:sz w:val="24"/>
          <w:szCs w:val="24"/>
          <w:lang w:val="en-US"/>
        </w:rPr>
        <w:t xml:space="preserve">boosted the prediction accuracy to </w:t>
      </w:r>
      <w:r w:rsidR="003D452C" w:rsidRPr="00980766">
        <w:rPr>
          <w:rFonts w:ascii="Calibri" w:hAnsi="Calibri"/>
          <w:color w:val="000000"/>
          <w:sz w:val="24"/>
          <w:szCs w:val="24"/>
          <w:lang w:val="en-US"/>
        </w:rPr>
        <w:t>R</w:t>
      </w:r>
      <w:r w:rsidR="003D452C" w:rsidRPr="00980766">
        <w:rPr>
          <w:rFonts w:ascii="Calibri" w:hAnsi="Calibri"/>
          <w:color w:val="000000"/>
          <w:sz w:val="24"/>
          <w:szCs w:val="24"/>
          <w:vertAlign w:val="superscript"/>
          <w:lang w:val="en-US"/>
        </w:rPr>
        <w:t>2</w:t>
      </w:r>
      <w:r w:rsidR="003D452C" w:rsidRPr="00980766">
        <w:rPr>
          <w:rFonts w:ascii="Calibri" w:hAnsi="Calibri"/>
          <w:color w:val="000000"/>
          <w:sz w:val="24"/>
          <w:szCs w:val="24"/>
          <w:lang w:val="en-US"/>
        </w:rPr>
        <w:t>=0.42.</w:t>
      </w:r>
      <w:r w:rsidR="006B43CE" w:rsidRPr="00980766">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980766">
        <w:rPr>
          <w:rFonts w:ascii="Calibri" w:hAnsi="Calibri"/>
          <w:color w:val="000000" w:themeColor="text1"/>
          <w:sz w:val="24"/>
          <w:szCs w:val="24"/>
          <w:vertAlign w:val="superscript"/>
          <w:lang w:val="en-US"/>
        </w:rPr>
        <w:t>2</w:t>
      </w:r>
      <w:r w:rsidR="006B43CE" w:rsidRPr="00980766">
        <w:rPr>
          <w:rFonts w:ascii="Calibri" w:hAnsi="Calibri"/>
          <w:color w:val="000000" w:themeColor="text1"/>
          <w:sz w:val="24"/>
          <w:szCs w:val="24"/>
          <w:lang w:val="en-US"/>
        </w:rPr>
        <w:t>=</w:t>
      </w:r>
      <w:r w:rsidR="006B43CE" w:rsidRPr="00980766">
        <w:rPr>
          <w:rFonts w:ascii="Calibri" w:hAnsi="Calibri"/>
          <w:color w:val="000000"/>
          <w:sz w:val="24"/>
          <w:szCs w:val="24"/>
          <w:lang w:val="en-US"/>
        </w:rPr>
        <w:t>0.46)</w:t>
      </w:r>
      <w:r w:rsidR="004E7F3C" w:rsidRPr="00980766">
        <w:rPr>
          <w:rFonts w:ascii="Calibri" w:hAnsi="Calibri"/>
          <w:color w:val="000000"/>
          <w:sz w:val="24"/>
          <w:szCs w:val="24"/>
          <w:lang w:val="en-US"/>
        </w:rPr>
        <w:t xml:space="preserve">. In fact, s5 showed the highest positive beta coefficient (at the beginning of the regularization path, where small sparsity was imposed) but </w:t>
      </w:r>
      <w:r w:rsidR="00CE5FE7" w:rsidRPr="00980766">
        <w:rPr>
          <w:rFonts w:ascii="Calibri" w:hAnsi="Calibri"/>
          <w:color w:val="000000"/>
          <w:sz w:val="24"/>
          <w:szCs w:val="24"/>
          <w:lang w:val="en-US"/>
        </w:rPr>
        <w:t>did</w:t>
      </w:r>
      <w:r w:rsidR="004E7F3C" w:rsidRPr="00980766">
        <w:rPr>
          <w:rFonts w:ascii="Calibri" w:hAnsi="Calibri"/>
          <w:color w:val="000000"/>
          <w:sz w:val="24"/>
          <w:szCs w:val="24"/>
          <w:lang w:val="en-US"/>
        </w:rPr>
        <w:t xml:space="preserve"> not turn out as the final variable remaining in the model.</w:t>
      </w:r>
      <w:r w:rsidR="00006323" w:rsidRPr="00980766">
        <w:rPr>
          <w:rFonts w:ascii="Calibri" w:hAnsi="Calibri"/>
          <w:color w:val="000000"/>
          <w:sz w:val="24"/>
          <w:szCs w:val="24"/>
          <w:lang w:val="en-US"/>
        </w:rPr>
        <w:t xml:space="preserve"> </w:t>
      </w:r>
      <w:r w:rsidR="00C074F8">
        <w:rPr>
          <w:rFonts w:ascii="Calibri" w:hAnsi="Calibri"/>
          <w:color w:val="000000"/>
          <w:sz w:val="24"/>
          <w:szCs w:val="24"/>
          <w:lang w:val="en-US"/>
        </w:rPr>
        <w:t>In fact, the</w:t>
      </w:r>
      <w:r w:rsidR="00C074F8" w:rsidRPr="00BC54C2">
        <w:rPr>
          <w:rFonts w:ascii="Calibri" w:hAnsi="Calibri"/>
          <w:color w:val="000000"/>
          <w:sz w:val="24"/>
          <w:szCs w:val="24"/>
          <w:lang w:val="en-US"/>
        </w:rPr>
        <w:t xml:space="preserve"> </w:t>
      </w:r>
      <w:r w:rsidR="00C074F8">
        <w:rPr>
          <w:rFonts w:ascii="Calibri" w:hAnsi="Calibri"/>
          <w:color w:val="000000"/>
          <w:sz w:val="24"/>
          <w:szCs w:val="24"/>
          <w:lang w:val="en-US"/>
        </w:rPr>
        <w:t xml:space="preserve">coefficient for the </w:t>
      </w:r>
      <w:r w:rsidR="00C074F8" w:rsidRPr="00BC54C2">
        <w:rPr>
          <w:rFonts w:ascii="Calibri" w:hAnsi="Calibri"/>
          <w:color w:val="000000"/>
          <w:sz w:val="24"/>
          <w:szCs w:val="24"/>
          <w:lang w:val="en-US"/>
        </w:rPr>
        <w:t xml:space="preserve">s1 </w:t>
      </w:r>
      <w:r w:rsidR="00C074F8">
        <w:rPr>
          <w:rFonts w:ascii="Calibri" w:hAnsi="Calibri"/>
          <w:color w:val="000000"/>
          <w:sz w:val="24"/>
          <w:szCs w:val="24"/>
          <w:lang w:val="en-US"/>
        </w:rPr>
        <w:t>measure showed</w:t>
      </w:r>
      <w:r w:rsidR="00C074F8" w:rsidRPr="00BC54C2">
        <w:rPr>
          <w:rFonts w:ascii="Calibri" w:hAnsi="Calibri"/>
          <w:color w:val="000000"/>
          <w:sz w:val="24"/>
          <w:szCs w:val="24"/>
          <w:lang w:val="en-US"/>
        </w:rPr>
        <w:t xml:space="preserve"> a high absolute weight in the beginning of the path, but is automatically silenced in the middle of it</w:t>
      </w:r>
      <w:r w:rsidR="00C074F8">
        <w:rPr>
          <w:rFonts w:ascii="Calibri" w:hAnsi="Calibri"/>
          <w:color w:val="000000"/>
          <w:sz w:val="24"/>
          <w:szCs w:val="24"/>
          <w:lang w:val="en-US"/>
        </w:rPr>
        <w:t xml:space="preserve">. </w:t>
      </w:r>
      <w:r w:rsidR="00006323" w:rsidRPr="00980766">
        <w:rPr>
          <w:rFonts w:ascii="Calibri" w:hAnsi="Calibri"/>
          <w:color w:val="000000"/>
          <w:sz w:val="24"/>
          <w:szCs w:val="24"/>
          <w:lang w:val="en-US"/>
        </w:rPr>
        <w:t xml:space="preserve">Summing up the results on the diabetes data, </w:t>
      </w:r>
      <w:r w:rsidRPr="00980766">
        <w:rPr>
          <w:rFonts w:ascii="Calibri" w:hAnsi="Calibri"/>
          <w:color w:val="000000" w:themeColor="text1"/>
          <w:sz w:val="24"/>
          <w:szCs w:val="24"/>
          <w:lang w:val="en-US"/>
        </w:rPr>
        <w:t>the single significant variable carries neg</w:t>
      </w:r>
      <w:r w:rsidR="00980766">
        <w:rPr>
          <w:rFonts w:ascii="Calibri" w:hAnsi="Calibri"/>
          <w:color w:val="000000" w:themeColor="text1"/>
          <w:sz w:val="24"/>
          <w:szCs w:val="24"/>
          <w:lang w:val="en-US"/>
        </w:rPr>
        <w:t>l</w:t>
      </w:r>
      <w:r w:rsidRPr="00980766">
        <w:rPr>
          <w:rFonts w:ascii="Calibri" w:hAnsi="Calibri"/>
          <w:color w:val="000000" w:themeColor="text1"/>
          <w:sz w:val="24"/>
          <w:szCs w:val="24"/>
          <w:lang w:val="en-US"/>
        </w:rPr>
        <w:t>igible information to achieve reliable prediction in new data; only when s5 is incorporated in the predictive model, when suddenly achieve very good predictions</w:t>
      </w:r>
      <w:r w:rsidRPr="00980766">
        <w:rPr>
          <w:rFonts w:ascii="Calibri" w:hAnsi="Calibri"/>
          <w:color w:val="000000"/>
          <w:sz w:val="24"/>
          <w:szCs w:val="24"/>
          <w:lang w:val="en-US"/>
        </w:rPr>
        <w:t xml:space="preserve"> in new patients not seen the model.</w:t>
      </w:r>
    </w:p>
    <w:p w14:paraId="4F171EC2" w14:textId="526C3CCA" w:rsidR="00E62A88" w:rsidRPr="00E62A88" w:rsidRDefault="00C074F8" w:rsidP="00400FEF">
      <w:pPr>
        <w:contextualSpacing/>
        <w:jc w:val="both"/>
        <w:rPr>
          <w:rFonts w:ascii="Calibri" w:hAnsi="Calibri"/>
          <w:color w:val="000000" w:themeColor="text1"/>
          <w:lang w:val="en-US"/>
        </w:rPr>
      </w:pPr>
      <w:r>
        <w:rPr>
          <w:rFonts w:ascii="Calibri" w:hAnsi="Calibri"/>
          <w:color w:val="000000" w:themeColor="text1"/>
          <w:lang w:val="en-US"/>
        </w:rPr>
        <w:tab/>
        <w:t xml:space="preserve">Finally, in the </w:t>
      </w:r>
      <w:r w:rsidR="00A513F7" w:rsidRPr="00BC54C2">
        <w:rPr>
          <w:rFonts w:ascii="Calibri" w:hAnsi="Calibri"/>
          <w:color w:val="000000" w:themeColor="text1"/>
          <w:u w:val="single"/>
          <w:lang w:val="en-US"/>
        </w:rPr>
        <w:t>FEV</w:t>
      </w:r>
      <w:r>
        <w:rPr>
          <w:rFonts w:ascii="Calibri" w:hAnsi="Calibri"/>
          <w:color w:val="000000" w:themeColor="text1"/>
          <w:u w:val="single"/>
          <w:lang w:val="en-US"/>
        </w:rPr>
        <w:t xml:space="preserve"> dataset</w:t>
      </w:r>
      <w:r w:rsidRPr="00C074F8">
        <w:rPr>
          <w:rFonts w:ascii="Calibri" w:hAnsi="Calibri"/>
          <w:color w:val="000000" w:themeColor="text1"/>
          <w:lang w:val="en-US"/>
        </w:rPr>
        <w:t xml:space="preserve">, the </w:t>
      </w:r>
      <w:r>
        <w:rPr>
          <w:rFonts w:ascii="Calibri" w:hAnsi="Calibri"/>
          <w:color w:val="000000" w:themeColor="text1"/>
          <w:sz w:val="22"/>
          <w:szCs w:val="22"/>
          <w:lang w:val="en-US"/>
        </w:rPr>
        <w:t xml:space="preserve">lung capacity captured as </w:t>
      </w:r>
      <w:r w:rsidR="009905F4">
        <w:rPr>
          <w:rFonts w:ascii="Calibri" w:hAnsi="Calibri"/>
          <w:color w:val="000000" w:themeColor="text1"/>
          <w:sz w:val="22"/>
          <w:szCs w:val="22"/>
          <w:lang w:val="en-US"/>
        </w:rPr>
        <w:t>forced expiratory volume (FEV) wa</w:t>
      </w:r>
      <w:r>
        <w:rPr>
          <w:rFonts w:ascii="Calibri" w:hAnsi="Calibri"/>
          <w:color w:val="000000" w:themeColor="text1"/>
          <w:sz w:val="22"/>
          <w:szCs w:val="22"/>
          <w:lang w:val="en-US"/>
        </w:rPr>
        <w:t>s to be derived from 4 measures</w:t>
      </w:r>
      <w:r>
        <w:rPr>
          <w:rFonts w:ascii="Calibri" w:hAnsi="Calibri"/>
          <w:b/>
          <w:color w:val="000000" w:themeColor="text1"/>
          <w:sz w:val="22"/>
          <w:szCs w:val="22"/>
          <w:lang w:val="en-US"/>
        </w:rPr>
        <w:t xml:space="preserve"> </w:t>
      </w:r>
      <w:r>
        <w:rPr>
          <w:rFonts w:ascii="Calibri" w:hAnsi="Calibri"/>
          <w:color w:val="000000" w:themeColor="text1"/>
          <w:sz w:val="22"/>
          <w:szCs w:val="22"/>
          <w:lang w:val="en-US"/>
        </w:rPr>
        <w:t xml:space="preserve">in 654 healthy individuals. All </w:t>
      </w:r>
      <w:r w:rsidR="009905F4">
        <w:rPr>
          <w:rFonts w:ascii="Calibri" w:hAnsi="Calibri"/>
          <w:color w:val="000000" w:themeColor="text1"/>
          <w:sz w:val="22"/>
          <w:szCs w:val="22"/>
          <w:lang w:val="en-US"/>
        </w:rPr>
        <w:t xml:space="preserve">input variables </w:t>
      </w:r>
      <w:r>
        <w:rPr>
          <w:rFonts w:ascii="Calibri" w:hAnsi="Calibri"/>
          <w:color w:val="000000" w:themeColor="text1"/>
          <w:sz w:val="22"/>
          <w:szCs w:val="22"/>
          <w:lang w:val="en-US"/>
        </w:rPr>
        <w:t xml:space="preserve">easily </w:t>
      </w:r>
      <w:r w:rsidR="009905F4">
        <w:rPr>
          <w:rFonts w:ascii="Calibri" w:hAnsi="Calibri"/>
          <w:color w:val="000000" w:themeColor="text1"/>
          <w:sz w:val="22"/>
          <w:szCs w:val="22"/>
          <w:lang w:val="en-US"/>
        </w:rPr>
        <w:t xml:space="preserve">successfully </w:t>
      </w:r>
      <w:r>
        <w:rPr>
          <w:rFonts w:ascii="Calibri" w:hAnsi="Calibri"/>
          <w:color w:val="000000" w:themeColor="text1"/>
          <w:sz w:val="22"/>
          <w:szCs w:val="22"/>
          <w:lang w:val="en-US"/>
        </w:rPr>
        <w:t>exceed</w:t>
      </w:r>
      <w:r w:rsidR="009905F4">
        <w:rPr>
          <w:rFonts w:ascii="Calibri" w:hAnsi="Calibri"/>
          <w:color w:val="000000" w:themeColor="text1"/>
          <w:sz w:val="22"/>
          <w:szCs w:val="22"/>
          <w:lang w:val="en-US"/>
        </w:rPr>
        <w:t>ed</w:t>
      </w:r>
      <w:r>
        <w:rPr>
          <w:rFonts w:ascii="Calibri" w:hAnsi="Calibri"/>
          <w:color w:val="000000" w:themeColor="text1"/>
          <w:sz w:val="22"/>
          <w:szCs w:val="22"/>
          <w:lang w:val="en-US"/>
        </w:rPr>
        <w:t xml:space="preserve"> the statistical significance threshold. </w:t>
      </w:r>
      <w:r w:rsidR="009905F4">
        <w:rPr>
          <w:rFonts w:ascii="Calibri" w:hAnsi="Calibri"/>
          <w:color w:val="000000" w:themeColor="text1"/>
          <w:sz w:val="22"/>
          <w:szCs w:val="22"/>
          <w:lang w:val="en-US"/>
        </w:rPr>
        <w:t>Yet</w:t>
      </w:r>
      <w:r>
        <w:rPr>
          <w:rFonts w:ascii="Calibri" w:hAnsi="Calibri"/>
          <w:color w:val="000000" w:themeColor="text1"/>
          <w:sz w:val="22"/>
          <w:szCs w:val="22"/>
          <w:lang w:val="en-US"/>
        </w:rPr>
        <w:t xml:space="preserve">, a predictive model </w:t>
      </w:r>
      <w:r w:rsidR="009905F4">
        <w:rPr>
          <w:rFonts w:ascii="Calibri" w:hAnsi="Calibri"/>
          <w:color w:val="000000" w:themeColor="text1"/>
          <w:sz w:val="22"/>
          <w:szCs w:val="22"/>
          <w:lang w:val="en-US"/>
        </w:rPr>
        <w:t xml:space="preserve">built on the same data revealed that considering </w:t>
      </w:r>
      <w:r>
        <w:rPr>
          <w:rFonts w:ascii="Calibri" w:hAnsi="Calibri"/>
          <w:color w:val="000000" w:themeColor="text1"/>
          <w:sz w:val="22"/>
          <w:szCs w:val="22"/>
          <w:lang w:val="en-US"/>
        </w:rPr>
        <w:t>body height alone perfo</w:t>
      </w:r>
      <w:r w:rsidR="009905F4">
        <w:rPr>
          <w:rFonts w:ascii="Calibri" w:hAnsi="Calibri"/>
          <w:color w:val="000000" w:themeColor="text1"/>
          <w:sz w:val="22"/>
          <w:szCs w:val="22"/>
          <w:lang w:val="en-US"/>
        </w:rPr>
        <w:t>rmed</w:t>
      </w:r>
      <w:r>
        <w:rPr>
          <w:rFonts w:ascii="Calibri" w:hAnsi="Calibri"/>
          <w:color w:val="000000" w:themeColor="text1"/>
          <w:sz w:val="22"/>
          <w:szCs w:val="22"/>
          <w:lang w:val="en-US"/>
        </w:rPr>
        <w:t xml:space="preserve"> virtually on par with predictions based on all 4 coefficients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=0.74 versus R</w:t>
      </w:r>
      <w:r>
        <w:rPr>
          <w:rFonts w:ascii="Calibri" w:hAnsi="Calibri"/>
          <w:color w:val="000000" w:themeColor="text1"/>
          <w:sz w:val="22"/>
          <w:szCs w:val="22"/>
          <w:vertAlign w:val="superscript"/>
          <w:lang w:val="en-US"/>
        </w:rPr>
        <w:t>2</w:t>
      </w:r>
      <w:r>
        <w:rPr>
          <w:rFonts w:ascii="Calibri" w:hAnsi="Calibri"/>
          <w:color w:val="000000" w:themeColor="text1"/>
          <w:sz w:val="22"/>
          <w:szCs w:val="22"/>
          <w:lang w:val="en-US"/>
        </w:rPr>
        <w:t>=0.76).</w:t>
      </w:r>
      <w:r w:rsidR="009905F4">
        <w:rPr>
          <w:rFonts w:ascii="Calibri" w:hAnsi="Calibri"/>
          <w:color w:val="000000" w:themeColor="text1"/>
          <w:sz w:val="22"/>
          <w:szCs w:val="22"/>
          <w:lang w:val="en-US"/>
        </w:rPr>
        <w:t xml:space="preserve"> That is, </w:t>
      </w:r>
      <w:r w:rsidR="002B77D9" w:rsidRPr="00BC54C2">
        <w:rPr>
          <w:rFonts w:ascii="Calibri" w:hAnsi="Calibri"/>
          <w:color w:val="000000" w:themeColor="text1"/>
          <w:lang w:val="en-US"/>
        </w:rPr>
        <w:t xml:space="preserve">age, gender and </w:t>
      </w:r>
      <w:r w:rsidR="009905F4">
        <w:rPr>
          <w:rFonts w:ascii="Calibri" w:hAnsi="Calibri"/>
          <w:color w:val="000000" w:themeColor="text1"/>
          <w:lang w:val="en-US"/>
        </w:rPr>
        <w:t>smoking habits</w:t>
      </w:r>
      <w:r w:rsidR="002B77D9" w:rsidRPr="00BC54C2">
        <w:rPr>
          <w:rFonts w:ascii="Calibri" w:hAnsi="Calibri"/>
          <w:color w:val="000000" w:themeColor="text1"/>
          <w:lang w:val="en-US"/>
        </w:rPr>
        <w:t xml:space="preserve"> all easily </w:t>
      </w:r>
      <w:r w:rsidR="009905F4">
        <w:rPr>
          <w:rFonts w:ascii="Calibri" w:hAnsi="Calibri"/>
          <w:color w:val="000000" w:themeColor="text1"/>
          <w:lang w:val="en-US"/>
        </w:rPr>
        <w:t>reached statistical</w:t>
      </w:r>
      <w:r w:rsidR="002B77D9" w:rsidRPr="00BC54C2">
        <w:rPr>
          <w:rFonts w:ascii="Calibri" w:hAnsi="Calibri"/>
          <w:color w:val="000000" w:themeColor="text1"/>
          <w:lang w:val="en-US"/>
        </w:rPr>
        <w:t xml:space="preserve"> significan</w:t>
      </w:r>
      <w:r w:rsidR="009905F4">
        <w:rPr>
          <w:rFonts w:ascii="Calibri" w:hAnsi="Calibri"/>
          <w:color w:val="000000" w:themeColor="text1"/>
          <w:lang w:val="en-US"/>
        </w:rPr>
        <w:t xml:space="preserve">ce, but offered little value </w:t>
      </w:r>
      <w:proofErr w:type="gramStart"/>
      <w:r w:rsidR="009905F4">
        <w:rPr>
          <w:rFonts w:ascii="Calibri" w:hAnsi="Calibri"/>
          <w:color w:val="000000" w:themeColor="text1"/>
          <w:lang w:val="en-US"/>
        </w:rPr>
        <w:t>for the purpose of</w:t>
      </w:r>
      <w:proofErr w:type="gramEnd"/>
      <w:r w:rsidR="009905F4">
        <w:rPr>
          <w:rFonts w:ascii="Calibri" w:hAnsi="Calibri"/>
          <w:color w:val="000000" w:themeColor="text1"/>
          <w:lang w:val="en-US"/>
        </w:rPr>
        <w:t xml:space="preserve"> prediction.</w:t>
      </w:r>
      <w:r w:rsidR="003963E8">
        <w:rPr>
          <w:rFonts w:ascii="Calibri" w:hAnsi="Calibri"/>
          <w:color w:val="000000" w:themeColor="text1"/>
          <w:lang w:val="en-US"/>
        </w:rPr>
        <w:t xml:space="preserve"> </w:t>
      </w:r>
      <w:r w:rsidR="003963E8">
        <w:rPr>
          <w:rFonts w:ascii="Calibri" w:hAnsi="Calibri"/>
          <w:color w:val="000000"/>
          <w:lang w:val="en-US"/>
        </w:rPr>
        <w:t>In the</w:t>
      </w:r>
      <w:r w:rsidR="009129D9" w:rsidRPr="00BC54C2">
        <w:rPr>
          <w:rFonts w:ascii="Calibri" w:hAnsi="Calibri"/>
          <w:color w:val="000000"/>
          <w:lang w:val="en-US"/>
        </w:rPr>
        <w:t xml:space="preserve"> case</w:t>
      </w:r>
      <w:r w:rsidR="003963E8">
        <w:rPr>
          <w:rFonts w:ascii="Calibri" w:hAnsi="Calibri"/>
          <w:color w:val="000000"/>
          <w:lang w:val="en-US"/>
        </w:rPr>
        <w:t xml:space="preserve"> of lung capacity prediction</w:t>
      </w:r>
      <w:r w:rsidR="009129D9" w:rsidRPr="00BC54C2">
        <w:rPr>
          <w:rFonts w:ascii="Calibri" w:hAnsi="Calibri"/>
          <w:color w:val="000000"/>
          <w:lang w:val="en-US"/>
        </w:rPr>
        <w:t>, the predictive variable se</w:t>
      </w:r>
      <w:r w:rsidR="003963E8">
        <w:rPr>
          <w:rFonts w:ascii="Calibri" w:hAnsi="Calibri"/>
          <w:color w:val="000000"/>
          <w:lang w:val="en-US"/>
        </w:rPr>
        <w:t>lection concurred with highest</w:t>
      </w:r>
      <w:r w:rsidR="009129D9" w:rsidRPr="00BC54C2">
        <w:rPr>
          <w:rFonts w:ascii="Calibri" w:hAnsi="Calibri"/>
          <w:color w:val="000000"/>
          <w:lang w:val="en-US"/>
        </w:rPr>
        <w:t xml:space="preserve"> absolute coefficient in both approaches to determined importance</w:t>
      </w:r>
      <w:r w:rsidR="003963E8">
        <w:rPr>
          <w:rFonts w:ascii="Calibri" w:hAnsi="Calibri"/>
          <w:color w:val="000000"/>
          <w:lang w:val="en-US"/>
        </w:rPr>
        <w:t>.</w:t>
      </w:r>
      <w:r w:rsidR="00D076FA" w:rsidRPr="00BC54C2">
        <w:rPr>
          <w:rFonts w:ascii="Calibri" w:hAnsi="Calibri"/>
          <w:color w:val="000000"/>
          <w:lang w:val="en-US"/>
        </w:rPr>
        <w:t xml:space="preserve"> </w:t>
      </w:r>
      <w:r w:rsidR="003963E8">
        <w:rPr>
          <w:rFonts w:ascii="Calibri" w:eastAsia="Times New Roman" w:hAnsi="Calibri"/>
          <w:color w:val="000000"/>
          <w:lang w:val="en-US"/>
        </w:rPr>
        <w:t>T</w:t>
      </w:r>
      <w:r w:rsidR="00D076FA" w:rsidRPr="00BC54C2">
        <w:rPr>
          <w:rFonts w:ascii="Calibri" w:eastAsia="Times New Roman" w:hAnsi="Calibri"/>
          <w:color w:val="000000"/>
          <w:lang w:val="en-US"/>
        </w:rPr>
        <w:t xml:space="preserve">he prediction regime may </w:t>
      </w:r>
      <w:r w:rsidR="003963E8">
        <w:rPr>
          <w:rFonts w:ascii="Calibri" w:eastAsia="Times New Roman" w:hAnsi="Calibri"/>
          <w:color w:val="000000"/>
          <w:lang w:val="en-US"/>
        </w:rPr>
        <w:t xml:space="preserve">here </w:t>
      </w:r>
      <w:r w:rsidR="00D076FA" w:rsidRPr="00BC54C2">
        <w:rPr>
          <w:rFonts w:ascii="Calibri" w:eastAsia="Times New Roman" w:hAnsi="Calibri"/>
          <w:color w:val="000000"/>
          <w:lang w:val="en-US"/>
        </w:rPr>
        <w:lastRenderedPageBreak/>
        <w:t xml:space="preserve">miss the </w:t>
      </w:r>
      <w:r w:rsidR="003963E8">
        <w:rPr>
          <w:rFonts w:ascii="Calibri" w:eastAsia="Times New Roman" w:hAnsi="Calibri"/>
          <w:color w:val="000000"/>
          <w:lang w:val="en-US"/>
        </w:rPr>
        <w:t xml:space="preserve">potentially </w:t>
      </w:r>
      <w:r w:rsidR="00D076FA" w:rsidRPr="00BC54C2">
        <w:rPr>
          <w:rFonts w:ascii="Calibri" w:eastAsia="Times New Roman" w:hAnsi="Calibri"/>
          <w:color w:val="000000"/>
          <w:lang w:val="en-US"/>
        </w:rPr>
        <w:t>mechanistic</w:t>
      </w:r>
      <w:r w:rsidR="003963E8">
        <w:rPr>
          <w:rFonts w:ascii="Calibri" w:eastAsia="Times New Roman" w:hAnsi="Calibri"/>
          <w:color w:val="000000"/>
          <w:lang w:val="en-US"/>
        </w:rPr>
        <w:t>ally relevant</w:t>
      </w:r>
      <w:r w:rsidR="00D076FA" w:rsidRPr="00BC54C2">
        <w:rPr>
          <w:rFonts w:ascii="Calibri" w:eastAsia="Times New Roman" w:hAnsi="Calibri"/>
          <w:color w:val="000000"/>
          <w:lang w:val="en-US"/>
        </w:rPr>
        <w:t xml:space="preserve"> of </w:t>
      </w:r>
      <w:r w:rsidR="003963E8">
        <w:rPr>
          <w:rFonts w:ascii="Calibri" w:eastAsia="Times New Roman" w:hAnsi="Calibri"/>
          <w:color w:val="000000"/>
          <w:lang w:val="en-US"/>
        </w:rPr>
        <w:t xml:space="preserve">influence of </w:t>
      </w:r>
      <w:r w:rsidR="00D076FA" w:rsidRPr="00BC54C2">
        <w:rPr>
          <w:rFonts w:ascii="Calibri" w:eastAsia="Times New Roman" w:hAnsi="Calibri"/>
          <w:color w:val="000000"/>
          <w:lang w:val="en-US"/>
        </w:rPr>
        <w:t xml:space="preserve">smoking </w:t>
      </w:r>
      <w:r w:rsidR="003963E8">
        <w:rPr>
          <w:rFonts w:ascii="Calibri" w:eastAsia="Times New Roman" w:hAnsi="Calibri"/>
          <w:color w:val="000000"/>
          <w:lang w:val="en-US"/>
        </w:rPr>
        <w:t>by being much more</w:t>
      </w:r>
      <w:r w:rsidR="00D076FA" w:rsidRPr="00BC54C2">
        <w:rPr>
          <w:rFonts w:ascii="Calibri" w:eastAsia="Times New Roman" w:hAnsi="Calibri"/>
          <w:color w:val="000000"/>
          <w:lang w:val="en-US"/>
        </w:rPr>
        <w:t xml:space="preserve"> pragmatic</w:t>
      </w:r>
      <w:r w:rsidR="003963E8">
        <w:rPr>
          <w:rFonts w:ascii="Calibri" w:eastAsia="Times New Roman" w:hAnsi="Calibri"/>
          <w:color w:val="000000"/>
          <w:lang w:val="en-US"/>
        </w:rPr>
        <w:t>.</w:t>
      </w:r>
      <w:r w:rsidR="00AC217A">
        <w:rPr>
          <w:rFonts w:ascii="Calibri" w:eastAsia="Times New Roman" w:hAnsi="Calibri"/>
          <w:color w:val="000000"/>
          <w:lang w:val="en-US"/>
        </w:rPr>
        <w:t xml:space="preserve"> The </w:t>
      </w:r>
      <w:r w:rsidR="00D076FA" w:rsidRPr="00BC54C2">
        <w:rPr>
          <w:rFonts w:ascii="Calibri" w:eastAsia="Times New Roman" w:hAnsi="Calibri"/>
          <w:color w:val="000000"/>
          <w:lang w:val="en-US"/>
        </w:rPr>
        <w:t>high signif</w:t>
      </w:r>
      <w:r w:rsidR="00AC217A">
        <w:rPr>
          <w:rFonts w:ascii="Calibri" w:eastAsia="Times New Roman" w:hAnsi="Calibri"/>
          <w:color w:val="000000"/>
          <w:lang w:val="en-US"/>
        </w:rPr>
        <w:t>icance of all input variables may</w:t>
      </w:r>
      <w:r w:rsidR="00D076FA" w:rsidRPr="00BC54C2">
        <w:rPr>
          <w:rFonts w:ascii="Calibri" w:eastAsia="Times New Roman" w:hAnsi="Calibri"/>
          <w:color w:val="000000"/>
          <w:lang w:val="en-US"/>
        </w:rPr>
        <w:t xml:space="preserve"> </w:t>
      </w:r>
      <w:r w:rsidR="00AC217A">
        <w:rPr>
          <w:rFonts w:ascii="Calibri" w:eastAsia="Times New Roman" w:hAnsi="Calibri"/>
          <w:color w:val="000000"/>
          <w:lang w:val="en-US"/>
        </w:rPr>
        <w:t>have been facilitated by the</w:t>
      </w:r>
      <w:r w:rsidR="00D076FA" w:rsidRPr="00BC54C2">
        <w:rPr>
          <w:rFonts w:ascii="Calibri" w:eastAsia="Times New Roman" w:hAnsi="Calibri"/>
          <w:color w:val="000000"/>
          <w:lang w:val="en-US"/>
        </w:rPr>
        <w:t xml:space="preserve"> comparably high sample sizes</w:t>
      </w:r>
      <w:r w:rsidR="00AC217A">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0333930B" w14:textId="6BA853D2" w:rsidR="000F478A" w:rsidRPr="00C76687" w:rsidRDefault="0042006E"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Analyzing </w:t>
      </w:r>
      <w:r w:rsidR="0020405A">
        <w:rPr>
          <w:rFonts w:ascii="Calibri" w:hAnsi="Calibri"/>
          <w:color w:val="000000" w:themeColor="text1"/>
          <w:lang w:val="en-US"/>
        </w:rPr>
        <w:t>&gt;</w:t>
      </w:r>
      <w:r w:rsidR="000F478A" w:rsidRPr="00C76687">
        <w:rPr>
          <w:rFonts w:ascii="Calibri" w:hAnsi="Calibri"/>
          <w:color w:val="000000" w:themeColor="text1"/>
          <w:lang w:val="en-US"/>
        </w:rPr>
        <w:t xml:space="preserve">100,000 </w:t>
      </w:r>
      <w:r w:rsidR="0020405A">
        <w:rPr>
          <w:rFonts w:ascii="Calibri" w:hAnsi="Calibri"/>
          <w:color w:val="000000" w:themeColor="text1"/>
          <w:lang w:val="en-US"/>
        </w:rPr>
        <w:t>empirical simulations</w:t>
      </w:r>
      <w:r>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Pr>
          <w:rFonts w:ascii="Calibri" w:hAnsi="Calibri"/>
          <w:color w:val="000000" w:themeColor="text1"/>
          <w:lang w:val="en-US"/>
        </w:rPr>
        <w:t>provided</w:t>
      </w:r>
      <w:r w:rsidR="000F478A" w:rsidRPr="00C76687">
        <w:rPr>
          <w:rFonts w:ascii="Calibri" w:hAnsi="Calibri"/>
          <w:color w:val="000000" w:themeColor="text1"/>
          <w:lang w:val="en-US"/>
        </w:rPr>
        <w:t xml:space="preserve"> some quantitative insight into how achieving accurate predictions in new individuals can depart from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 xml:space="preserve">statistically significant effects across individuals. </w:t>
      </w:r>
      <w:r w:rsidR="00EA0AD4" w:rsidRPr="00C76687">
        <w:rPr>
          <w:rFonts w:ascii="Calibri" w:hAnsi="Calibri"/>
          <w:color w:val="000000" w:themeColor="text1"/>
          <w:lang w:val="en-US"/>
        </w:rPr>
        <w:t>As o</w:t>
      </w:r>
      <w:r w:rsidR="0004126D" w:rsidRPr="00C76687">
        <w:rPr>
          <w:rFonts w:ascii="Calibri" w:hAnsi="Calibri"/>
          <w:color w:val="000000" w:themeColor="text1"/>
          <w:lang w:val="en-US"/>
        </w:rPr>
        <w:t xml:space="preserve">ur main </w:t>
      </w:r>
      <w:r w:rsidR="00EA0AD4" w:rsidRPr="00C76687">
        <w:rPr>
          <w:rFonts w:ascii="Calibri" w:hAnsi="Calibri"/>
          <w:color w:val="000000" w:themeColor="text1"/>
          <w:lang w:val="en-US"/>
        </w:rPr>
        <w:t xml:space="preserve">conclusion, we discovered </w:t>
      </w:r>
      <w:r w:rsidR="0004126D" w:rsidRPr="00C76687">
        <w:rPr>
          <w:rFonts w:ascii="Calibri" w:hAnsi="Calibri"/>
          <w:color w:val="000000" w:themeColor="text1"/>
          <w:lang w:val="en-US"/>
        </w:rPr>
        <w:t xml:space="preserve">an asymmetry in how relevant </w:t>
      </w:r>
      <w:r w:rsidR="003D033D">
        <w:rPr>
          <w:rFonts w:ascii="Calibri" w:hAnsi="Calibri"/>
          <w:color w:val="000000" w:themeColor="text1"/>
          <w:lang w:val="en-US"/>
        </w:rPr>
        <w:t>effects are established in modeling prediction and mode</w:t>
      </w:r>
      <w:r w:rsidR="0004126D" w:rsidRPr="00C76687">
        <w:rPr>
          <w:rFonts w:ascii="Calibri" w:hAnsi="Calibri"/>
          <w:color w:val="000000" w:themeColor="text1"/>
          <w:lang w:val="en-US"/>
        </w:rPr>
        <w:t xml:space="preserve">ling for inference. </w:t>
      </w:r>
      <w:r w:rsidR="008F04C6" w:rsidRPr="00C76687">
        <w:rPr>
          <w:rFonts w:ascii="Calibri" w:hAnsi="Calibri"/>
          <w:color w:val="000000" w:themeColor="text1"/>
          <w:lang w:val="en-US"/>
        </w:rPr>
        <w:t>Throughout a diver</w:t>
      </w:r>
      <w:r w:rsidR="002649F5" w:rsidRPr="00C76687">
        <w:rPr>
          <w:rFonts w:ascii="Calibri" w:hAnsi="Calibri"/>
          <w:color w:val="000000" w:themeColor="text1"/>
          <w:lang w:val="en-US"/>
        </w:rPr>
        <w:t>sity 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2649F5" w:rsidRPr="00C76687">
        <w:rPr>
          <w:rFonts w:ascii="Calibri" w:hAnsi="Calibri"/>
          <w:color w:val="000000" w:themeColor="text1"/>
          <w:lang w:val="en-US"/>
        </w:rPr>
        <w:t xml:space="preserve">guaranteed to </w:t>
      </w:r>
      <w:r w:rsidR="006C54CF">
        <w:rPr>
          <w:rFonts w:ascii="Calibri" w:hAnsi="Calibri"/>
          <w:color w:val="000000" w:themeColor="text1"/>
          <w:lang w:val="en-US"/>
        </w:rPr>
        <w:t xml:space="preserve">also </w:t>
      </w:r>
      <w:r w:rsidR="000C72F4" w:rsidRPr="00C76687">
        <w:rPr>
          <w:rFonts w:ascii="Calibri" w:hAnsi="Calibri"/>
          <w:color w:val="000000" w:themeColor="text1"/>
          <w:lang w:val="en-US"/>
        </w:rPr>
        <w:t>enable successful predictions</w:t>
      </w:r>
      <w:r w:rsidR="0071488F" w:rsidRPr="00C76687">
        <w:rPr>
          <w:rFonts w:ascii="Calibri" w:hAnsi="Calibri"/>
          <w:color w:val="000000" w:themeColor="text1"/>
          <w:lang w:val="en-US"/>
        </w:rPr>
        <w:t xml:space="preserve"> when applying the model to other individuals. 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common 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 In short,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almost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132A1">
        <w:rPr>
          <w:rFonts w:ascii="Calibri" w:hAnsi="Calibri"/>
          <w:color w:val="000000" w:themeColor="text1"/>
          <w:lang w:val="en-US"/>
        </w:rPr>
        <w:t xml:space="preserve">findings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its value for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13A58556" w:rsidR="00332360" w:rsidRPr="00F207D7" w:rsidRDefault="000A2CE7" w:rsidP="001A1127">
      <w:pPr>
        <w:ind w:firstLine="708"/>
        <w:contextualSpacing/>
        <w:jc w:val="both"/>
        <w:rPr>
          <w:rFonts w:ascii="Calibri" w:hAnsi="Calibri"/>
          <w:color w:val="000000" w:themeColor="text1"/>
          <w:lang w:val="en-US"/>
        </w:rPr>
      </w:pPr>
      <w:r>
        <w:rPr>
          <w:rFonts w:ascii="Calibri" w:hAnsi="Calibri"/>
          <w:color w:val="000000" w:themeColor="text1"/>
          <w:lang w:val="en-US"/>
        </w:rPr>
        <w:t>Most researchers in biology and medicine face questions of data analysis. What does it mean that a v</w:t>
      </w:r>
      <w:r w:rsidR="008C36B9">
        <w:rPr>
          <w:rFonts w:ascii="Calibri" w:hAnsi="Calibri"/>
          <w:color w:val="000000" w:themeColor="text1"/>
          <w:lang w:val="en-US"/>
        </w:rPr>
        <w:t>ariable</w:t>
      </w:r>
      <w:r>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42596B">
        <w:rPr>
          <w:rFonts w:ascii="Calibri" w:hAnsi="Calibri"/>
          <w:color w:val="000000" w:themeColor="text1"/>
          <w:lang w:val="en-US"/>
        </w:rPr>
        <w:t>was determined 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proofErr w:type="gramStart"/>
      <w:r w:rsidR="0060599A">
        <w:rPr>
          <w:rFonts w:ascii="Calibri" w:hAnsi="Calibri"/>
          <w:color w:val="000000" w:themeColor="text1"/>
          <w:lang w:val="en-US"/>
        </w:rPr>
        <w:t xml:space="preserve">actually </w:t>
      </w:r>
      <w:r w:rsidR="0042596B">
        <w:rPr>
          <w:rFonts w:ascii="Calibri" w:hAnsi="Calibri"/>
          <w:color w:val="000000" w:themeColor="text1"/>
          <w:lang w:val="en-US"/>
        </w:rPr>
        <w:t>obtained</w:t>
      </w:r>
      <w:proofErr w:type="gramEnd"/>
      <w:r w:rsidR="0042596B">
        <w:rPr>
          <w:rFonts w:ascii="Calibri" w:hAnsi="Calibri"/>
          <w:color w:val="000000" w:themeColor="text1"/>
          <w:lang w:val="en-US"/>
        </w:rPr>
        <w:t xml:space="preserve"> value </w:t>
      </w:r>
      <w:r w:rsidR="001172A2">
        <w:rPr>
          <w:rFonts w:ascii="Calibri" w:hAnsi="Calibri"/>
          <w:color w:val="000000" w:themeColor="text1"/>
          <w:lang w:val="en-US"/>
        </w:rPr>
        <w:t xml:space="preserve">at least </w:t>
      </w:r>
      <w:r w:rsidR="0042596B">
        <w:rPr>
          <w:rFonts w:ascii="Calibri" w:hAnsi="Calibri"/>
          <w:color w:val="000000" w:themeColor="text1"/>
          <w:lang w:val="en-US"/>
        </w:rPr>
        <w:t>19 out of 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emphasized that “</w:t>
      </w:r>
      <w:r w:rsidR="008478D1" w:rsidRPr="008478D1">
        <w:rPr>
          <w:rFonts w:ascii="Calibri" w:hAnsi="Calibri"/>
          <w:color w:val="000000" w:themeColor="text1"/>
          <w:lang w:val="en-US"/>
        </w:rPr>
        <w:t>Statistical significance is not equivalent to scientific, human, or economic significance</w:t>
      </w:r>
      <w:r w:rsidR="008478D1">
        <w:rPr>
          <w:rFonts w:ascii="Calibri" w:hAnsi="Calibri"/>
          <w:color w:val="000000" w:themeColor="text1"/>
          <w:lang w:val="en-US"/>
        </w:rPr>
        <w:t xml:space="preserve">” </w:t>
      </w:r>
      <w:r w:rsidR="00834D68">
        <w:rPr>
          <w:rFonts w:ascii="Calibri" w:hAnsi="Calibri"/>
          <w:color w:val="000000" w:themeColor="text1"/>
          <w:lang w:val="en-US"/>
        </w:rPr>
        <w:fldChar w:fldCharType="begin"/>
      </w:r>
      <w:r w:rsid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Pr>
          <w:rFonts w:ascii="Calibri" w:hAnsi="Calibri"/>
          <w:color w:val="000000" w:themeColor="text1"/>
          <w:lang w:val="en-US"/>
        </w:rPr>
        <w:fldChar w:fldCharType="separate"/>
      </w:r>
      <w:r w:rsidR="005D1864">
        <w:rPr>
          <w:rFonts w:ascii="Calibri" w:hAnsi="Calibri"/>
          <w:noProof/>
          <w:color w:val="000000" w:themeColor="text1"/>
          <w:lang w:val="en-US"/>
        </w:rPr>
        <w:t>(</w:t>
      </w:r>
      <w:hyperlink w:anchor="_ENREF_10" w:tooltip="Wasserstein, 2016 #6823" w:history="1">
        <w:r w:rsidR="002140FE">
          <w:rPr>
            <w:rFonts w:ascii="Calibri" w:hAnsi="Calibri"/>
            <w:noProof/>
            <w:color w:val="000000" w:themeColor="text1"/>
            <w:lang w:val="en-US"/>
          </w:rPr>
          <w:t>10</w:t>
        </w:r>
      </w:hyperlink>
      <w:r w:rsidR="005D1864">
        <w:rPr>
          <w:rFonts w:ascii="Calibri" w:hAnsi="Calibri"/>
          <w:noProof/>
          <w:color w:val="000000" w:themeColor="text1"/>
          <w:lang w:val="en-US"/>
        </w:rPr>
        <w:t>)</w:t>
      </w:r>
      <w:r w:rsidR="00834D68">
        <w:rPr>
          <w:rFonts w:ascii="Calibri" w:hAnsi="Calibri"/>
          <w:color w:val="000000" w:themeColor="text1"/>
          <w:lang w:val="en-US"/>
        </w:rPr>
        <w:fldChar w:fldCharType="end"/>
      </w:r>
      <w:r w:rsidR="008478D1">
        <w:rPr>
          <w:rFonts w:ascii="Calibri" w:hAnsi="Calibri"/>
          <w:color w:val="000000" w:themeColor="text1"/>
          <w:lang w:val="en-US"/>
        </w:rPr>
        <w:t>.</w:t>
      </w:r>
      <w:r w:rsidR="00146E41">
        <w:rPr>
          <w:rFonts w:ascii="Calibri" w:hAnsi="Calibri"/>
          <w:color w:val="000000" w:themeColor="text1"/>
          <w:lang w:val="en-US"/>
        </w:rPr>
        <w:t xml:space="preserve"> </w:t>
      </w:r>
      <w:r w:rsidR="008F4632" w:rsidRPr="008F4632">
        <w:rPr>
          <w:rFonts w:ascii="Calibri" w:hAnsi="Calibri"/>
          <w:color w:val="000000" w:themeColor="text1"/>
          <w:lang w:val="en-US"/>
        </w:rPr>
        <w:t>An association between a candidate gene and diabetes grounded in a statistically significant p-value may not necessarily imply that the same gene will be the best choice to successfully predict whether a given individual will be affected by that disease.</w:t>
      </w:r>
      <w:r w:rsidR="00D50052">
        <w:rPr>
          <w:rFonts w:ascii="Calibri" w:hAnsi="Calibri"/>
          <w:color w:val="000000" w:themeColor="text1"/>
          <w:lang w:val="en-US"/>
        </w:rPr>
        <w:t xml:space="preserve"> </w:t>
      </w:r>
      <w:r w:rsidR="00DE7261">
        <w:rPr>
          <w:rFonts w:ascii="Calibri" w:eastAsia="Times New Roman" w:hAnsi="Calibri" w:cs="Arial"/>
          <w:bCs/>
          <w:color w:val="000000" w:themeColor="text1"/>
          <w:shd w:val="clear" w:color="auto" w:fill="FFFFFF"/>
          <w:lang w:val="en-US"/>
        </w:rPr>
        <w:t xml:space="preserve">In </w:t>
      </w:r>
      <w:r w:rsidR="00A67824">
        <w:rPr>
          <w:rFonts w:ascii="Calibri" w:eastAsia="Times New Roman" w:hAnsi="Calibri" w:cs="Arial"/>
          <w:bCs/>
          <w:color w:val="000000" w:themeColor="text1"/>
          <w:shd w:val="clear" w:color="auto" w:fill="FFFFFF"/>
          <w:lang w:val="en-US"/>
        </w:rPr>
        <w:t>a similar</w:t>
      </w:r>
      <w:r w:rsidR="00DE7261">
        <w:rPr>
          <w:rFonts w:ascii="Calibri" w:eastAsia="Times New Roman" w:hAnsi="Calibri" w:cs="Arial"/>
          <w:bCs/>
          <w:color w:val="000000" w:themeColor="text1"/>
          <w:shd w:val="clear" w:color="auto" w:fill="FFFFFF"/>
          <w:lang w:val="en-US"/>
        </w:rPr>
        <w:t xml:space="preserve"> vein</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r w:rsidR="00E82714">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 </w:instrText>
      </w:r>
      <w:r w:rsidR="00F974E9">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WWVhcj48UmVjTnVtPjcwMzI8L1JlY051bT48RGlzcGxheVRleHQ+KDM2LTM5KTwvRGlzcGxheVRl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</w:fldData>
        </w:fldChar>
      </w:r>
      <w:r w:rsidR="00F974E9">
        <w:rPr>
          <w:rFonts w:ascii="Calibri" w:eastAsia="Times New Roman" w:hAnsi="Calibri" w:cs="Arial"/>
          <w:bCs/>
          <w:color w:val="000000" w:themeColor="text1"/>
          <w:shd w:val="clear" w:color="auto" w:fill="FFFFFF"/>
          <w:lang w:val="en-US"/>
        </w:rPr>
        <w:instrText xml:space="preserve"> ADDIN EN.CITE.DATA </w:instrText>
      </w:r>
      <w:r w:rsidR="00F974E9">
        <w:rPr>
          <w:rFonts w:ascii="Calibri" w:eastAsia="Times New Roman" w:hAnsi="Calibri" w:cs="Arial"/>
          <w:bCs/>
          <w:color w:val="000000" w:themeColor="text1"/>
          <w:shd w:val="clear" w:color="auto" w:fill="FFFFFF"/>
          <w:lang w:val="en-US"/>
        </w:rPr>
      </w:r>
      <w:r w:rsidR="00F974E9">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36" w:tooltip="Collaboration, 2015 #7032" w:history="1">
        <w:r w:rsidR="002140FE">
          <w:rPr>
            <w:rFonts w:ascii="Calibri" w:eastAsia="Times New Roman" w:hAnsi="Calibri" w:cs="Arial"/>
            <w:bCs/>
            <w:noProof/>
            <w:color w:val="000000" w:themeColor="text1"/>
            <w:shd w:val="clear" w:color="auto" w:fill="FFFFFF"/>
            <w:lang w:val="en-US"/>
          </w:rPr>
          <w:t>36-39</w:t>
        </w:r>
      </w:hyperlink>
      <w:r w:rsidR="00F974E9">
        <w:rPr>
          <w:rFonts w:ascii="Calibri" w:eastAsia="Times New Roman" w:hAnsi="Calibri" w:cs="Arial"/>
          <w:bCs/>
          <w:noProof/>
          <w:color w:val="000000" w:themeColor="text1"/>
          <w:shd w:val="clear" w:color="auto" w:fill="FFFFFF"/>
          <w:lang w:val="en-US"/>
        </w:rPr>
        <w:t>)</w:t>
      </w:r>
      <w:r w:rsidR="00E82714">
        <w:rPr>
          <w:rFonts w:ascii="Calibri" w:eastAsia="Times New Roman" w:hAnsi="Calibri" w:cs="Arial"/>
          <w:bCs/>
          <w:color w:val="000000" w:themeColor="text1"/>
          <w:shd w:val="clear" w:color="auto" w:fill="FFFFFF"/>
          <w:lang w:val="en-US"/>
        </w:rPr>
        <w:fldChar w:fldCharType="end"/>
      </w:r>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D50052" w:rsidRPr="00146E41">
        <w:rPr>
          <w:rFonts w:ascii="Calibri" w:eastAsia="Times New Roman" w:hAnsi="Calibri" w:cs="Arial"/>
          <w:bCs/>
          <w:color w:val="000000" w:themeColor="text1"/>
          <w:shd w:val="clear" w:color="auto" w:fill="FFFFFF"/>
          <w:lang w:val="en-US"/>
        </w:rPr>
        <w:t xml:space="preserve"> evidence from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 xml:space="preserve">replication crisis that </w:t>
      </w:r>
      <w:r w:rsidR="00DE7261">
        <w:rPr>
          <w:rFonts w:ascii="Calibri" w:eastAsia="Times New Roman" w:hAnsi="Calibri" w:cs="Arial"/>
          <w:bCs/>
          <w:color w:val="000000" w:themeColor="text1"/>
          <w:shd w:val="clear" w:color="auto" w:fill="FFFFFF"/>
          <w:lang w:val="en-US"/>
        </w:rPr>
        <w:t>significant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B2072F">
        <w:rPr>
          <w:rFonts w:ascii="Calibri" w:eastAsia="Times New Roman" w:hAnsi="Calibri" w:cs="Arial"/>
          <w:bCs/>
          <w:color w:val="000000" w:themeColor="text1"/>
          <w:shd w:val="clear" w:color="auto" w:fill="FFFFFF"/>
          <w:lang w:val="en-US"/>
        </w:rPr>
        <w:t xml:space="preserve">The used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when leaving it out hurt the ensuing </w:t>
      </w:r>
      <w:r w:rsidR="008478D1">
        <w:rPr>
          <w:rFonts w:ascii="Calibri" w:eastAsia="Times New Roman" w:hAnsi="Calibri" w:cs="Arial"/>
          <w:bCs/>
          <w:color w:val="000000" w:themeColor="text1"/>
          <w:shd w:val="clear" w:color="auto" w:fill="FFFFFF"/>
          <w:lang w:val="en-US"/>
        </w:rPr>
        <w:t xml:space="preserve">prediction accuracy </w:t>
      </w:r>
      <w:r w:rsidR="00834D68">
        <w:rPr>
          <w:rFonts w:ascii="Calibri" w:eastAsia="Times New Roman" w:hAnsi="Calibri" w:cs="Arial"/>
          <w:bCs/>
          <w:color w:val="000000" w:themeColor="text1"/>
          <w:shd w:val="clear" w:color="auto" w:fill="FFFFFF"/>
          <w:lang w:val="en-US"/>
        </w:rPr>
        <w:fldChar w:fldCharType="begin"/>
      </w:r>
      <w:r w:rsidR="00834D68">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834D68">
        <w:rPr>
          <w:rFonts w:ascii="Calibri" w:eastAsia="Times New Roman" w:hAnsi="Calibri" w:cs="Arial"/>
          <w:bCs/>
          <w:color w:val="000000" w:themeColor="text1"/>
          <w:shd w:val="clear" w:color="auto" w:fill="FFFFFF"/>
          <w:lang w:val="en-US"/>
        </w:rPr>
        <w:fldChar w:fldCharType="separate"/>
      </w:r>
      <w:r w:rsidR="00834D68">
        <w:rPr>
          <w:rFonts w:ascii="Calibri" w:eastAsia="Times New Roman" w:hAnsi="Calibri" w:cs="Arial"/>
          <w:bCs/>
          <w:noProof/>
          <w:color w:val="000000" w:themeColor="text1"/>
          <w:shd w:val="clear" w:color="auto" w:fill="FFFFFF"/>
          <w:lang w:val="en-US"/>
        </w:rPr>
        <w:t>(</w:t>
      </w:r>
      <w:hyperlink w:anchor="_ENREF_2" w:tooltip="Breiman, 2001 #4148" w:history="1">
        <w:r w:rsidR="002140FE">
          <w:rPr>
            <w:rFonts w:ascii="Calibri" w:eastAsia="Times New Roman" w:hAnsi="Calibri" w:cs="Arial"/>
            <w:bCs/>
            <w:noProof/>
            <w:color w:val="000000" w:themeColor="text1"/>
            <w:shd w:val="clear" w:color="auto" w:fill="FFFFFF"/>
            <w:lang w:val="en-US"/>
          </w:rPr>
          <w:t>2</w:t>
        </w:r>
      </w:hyperlink>
      <w:r w:rsidR="00834D68">
        <w:rPr>
          <w:rFonts w:ascii="Calibri" w:eastAsia="Times New Roman" w:hAnsi="Calibri" w:cs="Arial"/>
          <w:bCs/>
          <w:noProof/>
          <w:color w:val="000000" w:themeColor="text1"/>
          <w:shd w:val="clear" w:color="auto" w:fill="FFFFFF"/>
          <w:lang w:val="en-US"/>
        </w:rPr>
        <w:t>)</w:t>
      </w:r>
      <w:r w:rsidR="00834D68">
        <w:rPr>
          <w:rFonts w:ascii="Calibri" w:eastAsia="Times New Roman" w:hAnsi="Calibri" w:cs="Arial"/>
          <w:bCs/>
          <w:color w:val="000000" w:themeColor="text1"/>
          <w:shd w:val="clear" w:color="auto" w:fill="FFFFFF"/>
          <w:lang w:val="en-US"/>
        </w:rPr>
        <w:fldChar w:fldCharType="end"/>
      </w:r>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validations to establish importance may increase in the future due to expanding adoption of code and data sharing</w:t>
      </w:r>
      <w:r w:rsidR="00FD61B3">
        <w:rPr>
          <w:rFonts w:ascii="Calibri" w:eastAsia="Times New Roman" w:hAnsi="Calibri" w:cs="Arial"/>
          <w:bCs/>
          <w:color w:val="000000" w:themeColor="text1"/>
          <w:shd w:val="clear" w:color="auto" w:fill="FFFFFF"/>
          <w:lang w:val="en-US"/>
        </w:rPr>
        <w:t>, as they facilitate across-study and across-method confirmation</w:t>
      </w:r>
      <w:r w:rsidR="00332360">
        <w:rPr>
          <w:rFonts w:ascii="Calibri" w:eastAsia="Times New Roman" w:hAnsi="Calibri" w:cs="Arial"/>
          <w:bCs/>
          <w:color w:val="000000" w:themeColor="text1"/>
          <w:shd w:val="clear" w:color="auto" w:fill="FFFFFF"/>
          <w:lang w:val="en-US"/>
        </w:rPr>
        <w:t xml:space="preserve"> </w:t>
      </w:r>
      <w:r w:rsidR="00485A97">
        <w:rPr>
          <w:rFonts w:ascii="Calibri" w:eastAsia="Times New Roman" w:hAnsi="Calibri" w:cs="Arial"/>
          <w:bCs/>
          <w:color w:val="000000" w:themeColor="text1"/>
          <w:shd w:val="clear" w:color="auto" w:fill="FFFFFF"/>
          <w:lang w:val="en-US"/>
        </w:rPr>
        <w:fldChar w:fldCharType="begin"/>
      </w:r>
      <w:r w:rsidR="00F974E9">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&lt;EndNote&gt;&lt;Cite&gt;&lt;Author&gt;Donoho&lt;/Author&gt;&lt;Year&gt;2017&lt;/Year&gt;&lt;RecNum&gt;7030&lt;/RecNum&gt;&lt;DisplayText&gt;(40)&lt;/DisplayText&gt;&lt;record&gt;&lt;rec-number&gt;7030&lt;/rec-number&gt;&lt;foreign-keys&gt;&lt;key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485A97">
        <w:rPr>
          <w:rFonts w:ascii="Calibri" w:eastAsia="Times New Roman" w:hAnsi="Calibri" w:cs="Arial"/>
          <w:bCs/>
          <w:color w:val="000000" w:themeColor="text1"/>
          <w:shd w:val="clear" w:color="auto" w:fill="FFFFFF"/>
          <w:lang w:val="en-US"/>
        </w:rPr>
        <w:fldChar w:fldCharType="separate"/>
      </w:r>
      <w:r w:rsidR="00F974E9">
        <w:rPr>
          <w:rFonts w:ascii="Calibri" w:eastAsia="Times New Roman" w:hAnsi="Calibri" w:cs="Arial"/>
          <w:bCs/>
          <w:noProof/>
          <w:color w:val="000000" w:themeColor="text1"/>
          <w:shd w:val="clear" w:color="auto" w:fill="FFFFFF"/>
          <w:lang w:val="en-US"/>
        </w:rPr>
        <w:t>(</w:t>
      </w:r>
      <w:hyperlink w:anchor="_ENREF_40" w:tooltip="Donoho, 2017 #7030" w:history="1">
        <w:r w:rsidR="002140FE">
          <w:rPr>
            <w:rFonts w:ascii="Calibri" w:eastAsia="Times New Roman" w:hAnsi="Calibri" w:cs="Arial"/>
            <w:bCs/>
            <w:noProof/>
            <w:color w:val="000000" w:themeColor="text1"/>
            <w:shd w:val="clear" w:color="auto" w:fill="FFFFFF"/>
            <w:lang w:val="en-US"/>
          </w:rPr>
          <w:t>40</w:t>
        </w:r>
      </w:hyperlink>
      <w:r w:rsidR="00F974E9">
        <w:rPr>
          <w:rFonts w:ascii="Calibri" w:eastAsia="Times New Roman" w:hAnsi="Calibri" w:cs="Arial"/>
          <w:bCs/>
          <w:noProof/>
          <w:color w:val="000000" w:themeColor="text1"/>
          <w:shd w:val="clear" w:color="auto" w:fill="FFFFFF"/>
          <w:lang w:val="en-US"/>
        </w:rPr>
        <w:t>)</w:t>
      </w:r>
      <w:r w:rsidR="00485A97">
        <w:rPr>
          <w:rFonts w:ascii="Calibri" w:eastAsia="Times New Roman" w:hAnsi="Calibri" w:cs="Arial"/>
          <w:bCs/>
          <w:color w:val="000000" w:themeColor="text1"/>
          <w:shd w:val="clear" w:color="auto" w:fill="FFFFFF"/>
          <w:lang w:val="en-US"/>
        </w:rPr>
        <w:fldChar w:fldCharType="end"/>
      </w:r>
      <w:r w:rsidR="00332360">
        <w:rPr>
          <w:rFonts w:ascii="Calibri" w:eastAsia="Times New Roman" w:hAnsi="Calibri" w:cs="Arial"/>
          <w:bCs/>
          <w:color w:val="000000" w:themeColor="text1"/>
          <w:shd w:val="clear" w:color="auto" w:fill="FFFFFF"/>
          <w:lang w:val="en-US"/>
        </w:rPr>
        <w:t>.</w:t>
      </w:r>
    </w:p>
    <w:p w14:paraId="49BB7CC5" w14:textId="2613ED06" w:rsidR="00103EF4" w:rsidRPr="00F207D7" w:rsidRDefault="00F207D7" w:rsidP="00F207D7">
      <w:pPr>
        <w:ind w:firstLine="708"/>
        <w:contextualSpacing/>
        <w:jc w:val="both"/>
        <w:rPr>
          <w:rFonts w:ascii="Calibri" w:hAnsi="Calibri"/>
          <w:color w:val="000000" w:themeColor="text1"/>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has probably no uniform theoretical basis </w:t>
      </w:r>
      <w:r w:rsidRPr="00F207D7">
        <w:rPr>
          <w:rFonts w:ascii="Calibri" w:hAnsi="Calibri"/>
          <w:color w:val="000000" w:themeColor="text1"/>
          <w:lang w:val="en-US"/>
        </w:rPr>
        <w:fldChar w:fldCharType="begin"/>
      </w:r>
      <w:r w:rsidRPr="00F207D7">
        <w:rPr>
          <w:rFonts w:ascii="Calibri" w:hAnsi="Calibri"/>
          <w:color w:val="000000" w:themeColor="text1"/>
          <w:lang w:val="en-US"/>
        </w:rPr>
        <w:instrText xml:space="preserve"> ADDIN EN.CITE &lt;EndNote&gt;&lt;Cite&gt;&lt;Author&gt;Breiman&lt;/Author&gt;&lt;Year&gt;2001&lt;/Year&gt;&lt;RecNum&gt;4148&lt;/RecNum&gt;&lt;DisplayText&gt;(2)&lt;/DisplayText&gt;&lt;record&gt;&lt;rec-number&gt;4148&lt;/rec-number&gt;&lt;foreign-keys&gt;&lt;key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Pr="00F207D7">
        <w:rPr>
          <w:rFonts w:ascii="Calibri" w:hAnsi="Calibri"/>
          <w:color w:val="000000" w:themeColor="text1"/>
          <w:lang w:val="en-US"/>
        </w:rPr>
        <w:fldChar w:fldCharType="separate"/>
      </w:r>
      <w:r w:rsidRPr="00F207D7">
        <w:rPr>
          <w:rFonts w:ascii="Calibri" w:hAnsi="Calibri"/>
          <w:noProof/>
          <w:color w:val="000000" w:themeColor="text1"/>
          <w:lang w:val="en-US"/>
        </w:rPr>
        <w:t>(</w:t>
      </w:r>
      <w:hyperlink w:anchor="_ENREF_2" w:tooltip="Breiman, 2001 #4148" w:history="1">
        <w:r w:rsidR="002140FE" w:rsidRPr="00F207D7">
          <w:rPr>
            <w:rFonts w:ascii="Calibri" w:hAnsi="Calibri"/>
            <w:noProof/>
            <w:color w:val="000000" w:themeColor="text1"/>
            <w:lang w:val="en-US"/>
          </w:rPr>
          <w:t>2</w:t>
        </w:r>
      </w:hyperlink>
      <w:r w:rsidRPr="00F207D7">
        <w:rPr>
          <w:rFonts w:ascii="Calibri" w:hAnsi="Calibri"/>
          <w:noProof/>
          <w:color w:val="000000" w:themeColor="text1"/>
          <w:lang w:val="en-US"/>
        </w:rPr>
        <w:t>)</w:t>
      </w:r>
      <w:r w:rsidRPr="00F207D7">
        <w:rPr>
          <w:rFonts w:ascii="Calibri" w:hAnsi="Calibri"/>
          <w:color w:val="000000" w:themeColor="text1"/>
          <w:lang w:val="en-US"/>
        </w:rPr>
        <w:fldChar w:fldCharType="end"/>
      </w:r>
      <w:r w:rsidRPr="00F207D7">
        <w:rPr>
          <w:rFonts w:ascii="Calibri" w:hAnsi="Calibri"/>
          <w:color w:val="000000" w:themeColor="text1"/>
          <w:lang w:val="en-US"/>
        </w:rPr>
        <w:t xml:space="preserve"> and can take different flavors even in the canonical linear model. </w:t>
      </w:r>
      <w:r w:rsidR="00254E8F">
        <w:rPr>
          <w:rFonts w:ascii="Calibri" w:hAnsi="Calibri"/>
          <w:color w:val="000000" w:themeColor="text1"/>
          <w:lang w:val="en-US"/>
        </w:rPr>
        <w:t xml:space="preserve">Just because an approach </w:t>
      </w:r>
      <w:r w:rsidR="00254E8F" w:rsidRPr="00254E8F">
        <w:rPr>
          <w:rFonts w:ascii="Calibri" w:hAnsi="Calibri"/>
          <w:color w:val="000000" w:themeColor="text1"/>
          <w:lang w:val="en-US"/>
        </w:rPr>
        <w:t xml:space="preserve">gives </w:t>
      </w:r>
      <w:r w:rsidR="00254E8F">
        <w:rPr>
          <w:rFonts w:ascii="Calibri" w:hAnsi="Calibri"/>
          <w:color w:val="000000" w:themeColor="text1"/>
          <w:lang w:val="en-US"/>
        </w:rPr>
        <w:t>quantitative an</w:t>
      </w:r>
      <w:r w:rsidR="00254E8F" w:rsidRPr="00254E8F">
        <w:rPr>
          <w:rFonts w:ascii="Calibri" w:hAnsi="Calibri"/>
          <w:color w:val="000000" w:themeColor="text1"/>
          <w:lang w:val="en-US"/>
        </w:rPr>
        <w:t>s</w:t>
      </w:r>
      <w:r w:rsidR="00254E8F">
        <w:rPr>
          <w:rFonts w:ascii="Calibri" w:hAnsi="Calibri"/>
          <w:color w:val="000000" w:themeColor="text1"/>
          <w:lang w:val="en-US"/>
        </w:rPr>
        <w:t>w</w:t>
      </w:r>
      <w:r w:rsidR="00254E8F" w:rsidRPr="00254E8F">
        <w:rPr>
          <w:rFonts w:ascii="Calibri" w:hAnsi="Calibri"/>
          <w:color w:val="000000" w:themeColor="text1"/>
          <w:lang w:val="en-US"/>
        </w:rPr>
        <w:t xml:space="preserve">ers, does not mean that the </w:t>
      </w:r>
      <w:r w:rsidR="00254E8F">
        <w:rPr>
          <w:rFonts w:ascii="Calibri" w:hAnsi="Calibri"/>
          <w:color w:val="000000" w:themeColor="text1"/>
          <w:lang w:val="en-US"/>
        </w:rPr>
        <w:t xml:space="preserve">approach </w:t>
      </w:r>
      <w:r w:rsidR="00254E8F" w:rsidRPr="00254E8F">
        <w:rPr>
          <w:rFonts w:ascii="Calibri" w:hAnsi="Calibri"/>
          <w:color w:val="000000" w:themeColor="text1"/>
          <w:lang w:val="en-US"/>
        </w:rPr>
        <w:t>has been the optimal choice for the question</w:t>
      </w:r>
      <w:r w:rsidR="0025537F">
        <w:rPr>
          <w:rFonts w:ascii="Calibri" w:hAnsi="Calibri"/>
          <w:color w:val="000000" w:themeColor="text1"/>
          <w:lang w:val="en-US"/>
        </w:rPr>
        <w:t xml:space="preserve"> </w:t>
      </w:r>
      <w:r w:rsidR="00F03B98">
        <w:rPr>
          <w:rFonts w:ascii="Calibri" w:hAnsi="Calibri"/>
          <w:color w:val="000000" w:themeColor="text1"/>
          <w:lang w:val="en-US"/>
        </w:rPr>
        <w:t xml:space="preserve">asked </w:t>
      </w:r>
      <w:r w:rsidR="0025537F">
        <w:rPr>
          <w:rFonts w:ascii="Calibri" w:hAnsi="Calibri"/>
          <w:color w:val="000000" w:themeColor="text1"/>
          <w:lang w:val="en-US"/>
        </w:rPr>
        <w:t>by the investigator</w:t>
      </w:r>
      <w:r w:rsidR="00254E8F" w:rsidRPr="00254E8F">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E302D0">
        <w:rPr>
          <w:rFonts w:ascii="Calibri" w:hAnsi="Calibri"/>
          <w:color w:val="000000" w:themeColor="text1"/>
          <w:lang w:val="en-US"/>
        </w:rPr>
        <w:t>incomplete</w:t>
      </w:r>
      <w:r w:rsidR="007A7DA7">
        <w:rPr>
          <w:rFonts w:ascii="Calibri" w:hAnsi="Calibri"/>
          <w:color w:val="000000" w:themeColor="text1"/>
          <w:lang w:val="en-US"/>
        </w:rPr>
        <w:t xml:space="preserve"> in some way </w:t>
      </w:r>
      <w:r w:rsidR="007A7DA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&lt;EndNote&gt;&lt;Cite&gt;&lt;Author&gt;Wu&lt;/Author&gt;&lt;Year&gt;2009&lt;/Year&gt;&lt;RecNum&gt;5997&lt;/RecNum&gt;&lt;DisplayText&gt;(26, 28)&lt;/DisplayText&gt;&lt;record&gt;&lt;rec-number&gt;5997&lt;/rec-number&gt;&lt;foreign-keys&gt;&lt;key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7A7DA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26" w:tooltip="Wu, 2009 #5997" w:history="1">
        <w:r w:rsidR="002140FE">
          <w:rPr>
            <w:rFonts w:ascii="Calibri" w:hAnsi="Calibri"/>
            <w:noProof/>
            <w:color w:val="000000" w:themeColor="text1"/>
            <w:lang w:val="en-US"/>
          </w:rPr>
          <w:t>26</w:t>
        </w:r>
      </w:hyperlink>
      <w:r w:rsidR="00F974E9">
        <w:rPr>
          <w:rFonts w:ascii="Calibri" w:hAnsi="Calibri"/>
          <w:noProof/>
          <w:color w:val="000000" w:themeColor="text1"/>
          <w:lang w:val="en-US"/>
        </w:rPr>
        <w:t xml:space="preserve">, </w:t>
      </w:r>
      <w:hyperlink w:anchor="_ENREF_28" w:tooltip="Hastie, 2015 #5915" w:history="1">
        <w:r w:rsidR="002140FE">
          <w:rPr>
            <w:rFonts w:ascii="Calibri" w:hAnsi="Calibri"/>
            <w:noProof/>
            <w:color w:val="000000" w:themeColor="text1"/>
            <w:lang w:val="en-US"/>
          </w:rPr>
          <w:t>28</w:t>
        </w:r>
      </w:hyperlink>
      <w:r w:rsidR="00F974E9">
        <w:rPr>
          <w:rFonts w:ascii="Calibri" w:hAnsi="Calibri"/>
          <w:noProof/>
          <w:color w:val="000000" w:themeColor="text1"/>
          <w:lang w:val="en-US"/>
        </w:rPr>
        <w:t>)</w:t>
      </w:r>
      <w:r w:rsidR="007A7DA7">
        <w:rPr>
          <w:rFonts w:ascii="Calibri" w:hAnsi="Calibri"/>
          <w:color w:val="000000" w:themeColor="text1"/>
          <w:lang w:val="en-US"/>
        </w:rPr>
        <w:fldChar w:fldCharType="end"/>
      </w:r>
      <w:r w:rsidR="007A7DA7">
        <w:rPr>
          <w:rFonts w:ascii="Calibri" w:hAnsi="Calibri"/>
          <w:color w:val="000000" w:themeColor="text1"/>
          <w:lang w:val="en-US"/>
        </w:rPr>
        <w:t xml:space="preserve">. </w:t>
      </w:r>
      <w:r w:rsidR="00254E8F">
        <w:rPr>
          <w:rFonts w:ascii="Calibri" w:hAnsi="Calibri"/>
          <w:color w:val="000000" w:themeColor="text1"/>
          <w:lang w:val="en-US"/>
        </w:rPr>
        <w:t xml:space="preserve">This source of uncertainty and misunderstanding </w:t>
      </w:r>
      <w:r w:rsidRPr="00F207D7">
        <w:rPr>
          <w:rFonts w:ascii="Calibri" w:hAnsi="Calibri"/>
          <w:color w:val="000000" w:themeColor="text1"/>
          <w:lang w:val="en-US"/>
        </w:rPr>
        <w:t>begs for intensified research effort</w:t>
      </w:r>
      <w:r w:rsidR="004074D8">
        <w:rPr>
          <w:rFonts w:ascii="Calibri" w:hAnsi="Calibri"/>
          <w:color w:val="000000" w:themeColor="text1"/>
          <w:lang w:val="en-US"/>
        </w:rPr>
        <w:t>s</w:t>
      </w:r>
      <w:r w:rsidRPr="00F207D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"No single index should subs</w:t>
      </w:r>
      <w:r>
        <w:rPr>
          <w:rFonts w:ascii="Calibri" w:hAnsi="Calibri"/>
          <w:color w:val="000000" w:themeColor="text1"/>
          <w:lang w:val="en-US"/>
        </w:rPr>
        <w:t>titute for scientific reasoning</w:t>
      </w:r>
      <w:r w:rsidR="00103EF4" w:rsidRPr="00F207D7">
        <w:rPr>
          <w:rFonts w:ascii="Calibri" w:hAnsi="Calibri"/>
          <w:color w:val="000000" w:themeColor="text1"/>
          <w:lang w:val="en-US"/>
        </w:rPr>
        <w:t xml:space="preserve">" </w:t>
      </w:r>
      <w:r w:rsidR="00834D68" w:rsidRPr="00F207D7">
        <w:rPr>
          <w:rFonts w:ascii="Calibri" w:hAnsi="Calibri"/>
          <w:color w:val="000000" w:themeColor="text1"/>
        </w:rPr>
        <w:fldChar w:fldCharType="begin"/>
      </w:r>
      <w:r w:rsidR="005D1864" w:rsidRPr="005D1864">
        <w:rPr>
          <w:rFonts w:ascii="Calibri" w:hAnsi="Calibri"/>
          <w:color w:val="000000" w:themeColor="text1"/>
          <w:lang w:val="en-US"/>
        </w:rPr>
        <w:instrText xml:space="preserve"> ADDIN EN.CITE &lt;EndNote&gt;&lt;Cite&gt;&lt;Author&gt;Wasserstein&lt;/Author&gt;&lt;Year&gt;2016&lt;/Year&gt;&lt;RecNum&gt;6823&lt;/RecNum&gt;&lt;DisplayText&gt;(10)&lt;/DisplayText&gt;&lt;record&gt;&lt;rec-number&gt;6823&lt;/rec-number&gt;&lt;foreign-keys&gt;&lt;key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834D68" w:rsidRPr="00F207D7">
        <w:rPr>
          <w:rFonts w:ascii="Calibri" w:hAnsi="Calibri"/>
          <w:color w:val="000000" w:themeColor="text1"/>
        </w:rPr>
        <w:fldChar w:fldCharType="separate"/>
      </w:r>
      <w:r w:rsidR="005D1864" w:rsidRPr="005D1864">
        <w:rPr>
          <w:rFonts w:ascii="Calibri" w:hAnsi="Calibri"/>
          <w:noProof/>
          <w:color w:val="000000" w:themeColor="text1"/>
          <w:lang w:val="en-US"/>
        </w:rPr>
        <w:t>(</w:t>
      </w:r>
      <w:hyperlink w:anchor="_ENREF_10" w:tooltip="Wasserstein, 2016 #6823" w:history="1">
        <w:r w:rsidR="002140FE" w:rsidRPr="005D1864">
          <w:rPr>
            <w:rFonts w:ascii="Calibri" w:hAnsi="Calibri"/>
            <w:noProof/>
            <w:color w:val="000000" w:themeColor="text1"/>
            <w:lang w:val="en-US"/>
          </w:rPr>
          <w:t>10</w:t>
        </w:r>
      </w:hyperlink>
      <w:r w:rsidR="005D1864" w:rsidRPr="005D1864">
        <w:rPr>
          <w:rFonts w:ascii="Calibri" w:hAnsi="Calibri"/>
          <w:noProof/>
          <w:color w:val="000000" w:themeColor="text1"/>
          <w:lang w:val="en-US"/>
        </w:rPr>
        <w:t>)</w:t>
      </w:r>
      <w:r w:rsidR="00834D68" w:rsidRPr="00F207D7">
        <w:rPr>
          <w:rFonts w:ascii="Calibri" w:hAnsi="Calibri"/>
          <w:color w:val="000000" w:themeColor="text1"/>
        </w:rPr>
        <w:fldChar w:fldCharType="end"/>
      </w:r>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F974E9" w:rsidRPr="00F974E9">
        <w:rPr>
          <w:rFonts w:ascii="Calibri" w:hAnsi="Calibri"/>
          <w:color w:val="000000" w:themeColor="text1"/>
          <w:lang w:val="en-US"/>
          <w:rPrChange w:id="545" w:author="Danilo Bzdok" w:date="2018-04-29T14:53:00Z">
            <w:rPr>
              <w:rFonts w:ascii="Calibri" w:hAnsi="Calibri"/>
              <w:color w:val="000000" w:themeColor="text1"/>
            </w:rPr>
          </w:rPrChange>
        </w:rPr>
        <w:instrText xml:space="preserve"> ADDIN EN.CITE &lt;EndNote&gt;&lt;Cite&gt;&lt;Author&gt;Cohen&lt;/Author&gt;&lt;Year&gt;1990&lt;/Year&gt;&lt;RecNum&gt;5949&lt;/RecNum&gt;&lt;DisplayText&gt;(41, 42)&lt;/DisplayText&gt;&lt;record&gt;&lt;rec-number&gt;5949&lt;/rec-number&gt;&lt;foreign-keys&gt;&lt;key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1" w:tooltip="Cohen, 1990 #5949" w:history="1">
        <w:r w:rsidR="002140FE" w:rsidRPr="00F974E9">
          <w:rPr>
            <w:rFonts w:ascii="Calibri" w:hAnsi="Calibri"/>
            <w:noProof/>
            <w:color w:val="000000" w:themeColor="text1"/>
            <w:lang w:val="en-US"/>
          </w:rPr>
          <w:t>41</w:t>
        </w:r>
      </w:hyperlink>
      <w:r w:rsidR="00F974E9" w:rsidRPr="00F974E9">
        <w:rPr>
          <w:rFonts w:ascii="Calibri" w:hAnsi="Calibri"/>
          <w:noProof/>
          <w:color w:val="000000" w:themeColor="text1"/>
          <w:lang w:val="en-US"/>
        </w:rPr>
        <w:t xml:space="preserve">, </w:t>
      </w:r>
      <w:hyperlink w:anchor="_ENREF_42" w:tooltip="Gigerenzer, 1987 #6345" w:history="1">
        <w:r w:rsidR="002140FE" w:rsidRPr="00F974E9">
          <w:rPr>
            <w:rFonts w:ascii="Calibri" w:hAnsi="Calibri"/>
            <w:noProof/>
            <w:color w:val="000000" w:themeColor="text1"/>
            <w:lang w:val="en-US"/>
          </w:rPr>
          <w:t>42</w:t>
        </w:r>
      </w:hyperlink>
      <w:r w:rsidR="00F974E9" w:rsidRPr="00F974E9">
        <w:rPr>
          <w:rFonts w:ascii="Calibri" w:hAnsi="Calibri"/>
          <w:noProof/>
          <w:color w:val="000000" w:themeColor="text1"/>
          <w:lang w:val="en-US"/>
        </w:rPr>
        <w:t>)</w:t>
      </w:r>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proofErr w:type="spellStart"/>
      <w:r w:rsidR="00834D68" w:rsidRPr="004074D8">
        <w:rPr>
          <w:rFonts w:ascii="Calibri" w:hAnsi="Calibri"/>
          <w:color w:val="000000" w:themeColor="text1"/>
          <w:lang w:val="en-US"/>
        </w:rPr>
        <w:t>monocultural</w:t>
      </w:r>
      <w:proofErr w:type="spellEnd"/>
      <w:r w:rsidR="00834D68" w:rsidRPr="004074D8">
        <w:rPr>
          <w:rFonts w:ascii="Calibri" w:hAnsi="Calibri"/>
          <w:color w:val="000000" w:themeColor="text1"/>
          <w:lang w:val="en-US"/>
        </w:rPr>
        <w:t xml:space="preserve">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some of the frequent misuses of p-values </w:t>
      </w:r>
      <w:r w:rsidR="00834D68" w:rsidRPr="00F207D7">
        <w:rPr>
          <w:rFonts w:ascii="Calibri" w:hAnsi="Calibri"/>
          <w:color w:val="000000" w:themeColor="text1"/>
        </w:rPr>
        <w:fldChar w:fldCharType="begin"/>
      </w:r>
      <w:r w:rsidR="00F974E9" w:rsidRPr="00F974E9">
        <w:rPr>
          <w:rFonts w:ascii="Calibri" w:hAnsi="Calibri"/>
          <w:color w:val="000000" w:themeColor="text1"/>
          <w:lang w:val="en-US"/>
          <w:rPrChange w:id="546" w:author="Danilo Bzdok" w:date="2018-04-29T14:53:00Z">
            <w:rPr>
              <w:rFonts w:ascii="Calibri" w:hAnsi="Calibri"/>
              <w:color w:val="000000" w:themeColor="text1"/>
            </w:rPr>
          </w:rPrChange>
        </w:rPr>
        <w:instrText xml:space="preserve"> ADDIN EN.CITE &lt;EndNote&gt;&lt;Cite&gt;&lt;Author&gt;Szucs&lt;/Author&gt;&lt;Year&gt;2017&lt;/Year&gt;&lt;RecNum&gt;7029&lt;/RecNum&gt;&lt;DisplayText&gt;(43)&lt;/DisplayText&gt;&lt;record&gt;&lt;rec-number&gt;7029&lt;/rec-number&gt;&lt;foreign-keys&gt;&lt;key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834D68" w:rsidRPr="00F207D7">
        <w:rPr>
          <w:rFonts w:ascii="Calibri" w:hAnsi="Calibri"/>
          <w:color w:val="000000" w:themeColor="text1"/>
        </w:rPr>
        <w:fldChar w:fldCharType="separate"/>
      </w:r>
      <w:r w:rsidR="00F974E9" w:rsidRPr="00F974E9">
        <w:rPr>
          <w:rFonts w:ascii="Calibri" w:hAnsi="Calibri"/>
          <w:noProof/>
          <w:color w:val="000000" w:themeColor="text1"/>
          <w:lang w:val="en-US"/>
        </w:rPr>
        <w:t>(</w:t>
      </w:r>
      <w:hyperlink w:anchor="_ENREF_43" w:tooltip="Szucs, 2017 #7029" w:history="1">
        <w:r w:rsidR="002140FE" w:rsidRPr="00F974E9">
          <w:rPr>
            <w:rFonts w:ascii="Calibri" w:hAnsi="Calibri"/>
            <w:noProof/>
            <w:color w:val="000000" w:themeColor="text1"/>
            <w:lang w:val="en-US"/>
          </w:rPr>
          <w:t>43</w:t>
        </w:r>
      </w:hyperlink>
      <w:r w:rsidR="00F974E9" w:rsidRPr="00F974E9">
        <w:rPr>
          <w:rFonts w:ascii="Calibri" w:hAnsi="Calibri"/>
          <w:noProof/>
          <w:color w:val="000000" w:themeColor="text1"/>
          <w:lang w:val="en-US"/>
        </w:rPr>
        <w:t>)</w:t>
      </w:r>
      <w:r w:rsidR="00834D68" w:rsidRPr="00F207D7">
        <w:rPr>
          <w:rFonts w:ascii="Calibri" w:hAnsi="Calibri"/>
          <w:color w:val="000000" w:themeColor="text1"/>
        </w:rPr>
        <w:fldChar w:fldCharType="end"/>
      </w:r>
      <w:r w:rsidR="00834D68" w:rsidRPr="004074D8">
        <w:rPr>
          <w:rFonts w:ascii="Calibri" w:hAnsi="Calibri"/>
          <w:color w:val="000000" w:themeColor="text1"/>
          <w:lang w:val="en-US"/>
        </w:rPr>
        <w:t>.</w:t>
      </w:r>
    </w:p>
    <w:p w14:paraId="2C0EF55C" w14:textId="77777777" w:rsidR="008F4632" w:rsidRDefault="008F4632" w:rsidP="00C76687">
      <w:pPr>
        <w:contextualSpacing/>
        <w:jc w:val="both"/>
        <w:rPr>
          <w:rFonts w:ascii="Calibri" w:hAnsi="Calibri"/>
          <w:color w:val="A6A6A6" w:themeColor="background1" w:themeShade="A6"/>
          <w:lang w:val="en-US"/>
        </w:rPr>
      </w:pPr>
    </w:p>
    <w:p w14:paraId="54E7A756" w14:textId="77777777" w:rsidR="008F4632" w:rsidRDefault="008F4632" w:rsidP="00C76687">
      <w:pPr>
        <w:contextualSpacing/>
        <w:jc w:val="both"/>
        <w:rPr>
          <w:rFonts w:ascii="Calibri" w:hAnsi="Calibri"/>
          <w:color w:val="A6A6A6" w:themeColor="background1" w:themeShade="A6"/>
          <w:lang w:val="en-US"/>
        </w:rPr>
      </w:pPr>
    </w:p>
    <w:p w14:paraId="0612C16F" w14:textId="451C02E9" w:rsidR="00AF2C46" w:rsidRPr="009C7B20" w:rsidRDefault="00F317EE" w:rsidP="00C76687">
      <w:pPr>
        <w:contextualSpacing/>
        <w:jc w:val="both"/>
        <w:rPr>
          <w:rFonts w:ascii="Calibri" w:hAnsi="Calibri"/>
          <w:color w:val="A6A6A6" w:themeColor="background1" w:themeShade="A6"/>
          <w:lang w:val="en-US"/>
        </w:rPr>
      </w:pPr>
      <w:r w:rsidRPr="00F317EE">
        <w:rPr>
          <w:rFonts w:ascii="Calibri" w:hAnsi="Calibri"/>
          <w:color w:val="A6A6A6" w:themeColor="background1" w:themeShade="A6"/>
          <w:lang w:val="en-US"/>
        </w:rPr>
        <w:t>does not always go hand-in-hand with</w:t>
      </w:r>
      <w:r w:rsidR="009C7B20">
        <w:rPr>
          <w:rFonts w:ascii="Calibri" w:hAnsi="Calibri"/>
          <w:color w:val="A6A6A6" w:themeColor="background1" w:themeShade="A6"/>
          <w:lang w:val="en-US"/>
        </w:rPr>
        <w:t>; to back claims</w:t>
      </w:r>
      <w:r w:rsidR="00CA1725">
        <w:rPr>
          <w:rFonts w:ascii="Calibri" w:hAnsi="Calibri"/>
          <w:color w:val="A6A6A6" w:themeColor="background1" w:themeShade="A6"/>
          <w:lang w:val="en-US"/>
        </w:rPr>
        <w:t>; differently nuanced</w:t>
      </w:r>
      <w:r w:rsidR="00ED11CA">
        <w:rPr>
          <w:rFonts w:ascii="Calibri" w:hAnsi="Calibri"/>
          <w:color w:val="A6A6A6" w:themeColor="background1" w:themeShade="A6"/>
          <w:lang w:val="en-US"/>
        </w:rPr>
        <w:t>; embrace</w:t>
      </w:r>
      <w:r w:rsidR="00D31F67">
        <w:rPr>
          <w:rFonts w:ascii="Calibri" w:hAnsi="Calibri"/>
          <w:color w:val="A6A6A6" w:themeColor="background1" w:themeShade="A6"/>
          <w:lang w:val="en-US"/>
        </w:rPr>
        <w:t>; irrespective of</w:t>
      </w:r>
      <w:r w:rsidR="00094081">
        <w:rPr>
          <w:rFonts w:ascii="Calibri" w:hAnsi="Calibri"/>
          <w:color w:val="A6A6A6" w:themeColor="background1" w:themeShade="A6"/>
          <w:lang w:val="en-US"/>
        </w:rPr>
        <w:t>; informed judgment by the investigator</w:t>
      </w:r>
      <w:r w:rsidR="00045515">
        <w:rPr>
          <w:rFonts w:ascii="Calibri" w:hAnsi="Calibri"/>
          <w:color w:val="A6A6A6" w:themeColor="background1" w:themeShade="A6"/>
          <w:lang w:val="en-US"/>
        </w:rPr>
        <w:t>; predictive focus/inference focus</w:t>
      </w:r>
      <w:r w:rsidR="001F00D6">
        <w:rPr>
          <w:rFonts w:ascii="Calibri" w:hAnsi="Calibri"/>
          <w:color w:val="A6A6A6" w:themeColor="background1" w:themeShade="A6"/>
          <w:lang w:val="en-US"/>
        </w:rPr>
        <w:t xml:space="preserve">; </w:t>
      </w:r>
      <w:bookmarkStart w:id="547" w:name="_GoBack"/>
      <w:bookmarkEnd w:id="547"/>
      <w:del w:id="548" w:author="Danilo Bzdok" w:date="2018-04-29T15:27:00Z">
        <w:r w:rsidR="001F00D6" w:rsidDel="00463A1A">
          <w:rPr>
            <w:rFonts w:ascii="Calibri" w:hAnsi="Calibri"/>
            <w:color w:val="A6A6A6" w:themeColor="background1" w:themeShade="A6"/>
            <w:lang w:val="en-US"/>
          </w:rPr>
          <w:delText>sharpen the distinctino between</w:delText>
        </w:r>
        <w:r w:rsidR="00081392" w:rsidDel="00463A1A">
          <w:rPr>
            <w:rFonts w:ascii="Calibri" w:hAnsi="Calibri"/>
            <w:color w:val="A6A6A6" w:themeColor="background1" w:themeShade="A6"/>
            <w:lang w:val="en-US"/>
          </w:rPr>
          <w:delText xml:space="preserve">; </w:delText>
        </w:r>
      </w:del>
      <w:r w:rsidR="00081392">
        <w:rPr>
          <w:rFonts w:ascii="Calibri" w:hAnsi="Calibri"/>
          <w:color w:val="A6A6A6" w:themeColor="background1" w:themeShade="A6"/>
          <w:lang w:val="en-US"/>
        </w:rPr>
        <w:t>explanatory and predictive qualities</w:t>
      </w:r>
      <w:r w:rsidR="00355FFA">
        <w:rPr>
          <w:rFonts w:ascii="Calibri" w:hAnsi="Calibri"/>
          <w:color w:val="A6A6A6" w:themeColor="background1" w:themeShade="A6"/>
          <w:lang w:val="en-US"/>
        </w:rPr>
        <w:t>; set the stage for</w:t>
      </w:r>
      <w:del w:id="549" w:author="Danilo Bzdok" w:date="2018-04-29T14:16:00Z">
        <w:r w:rsidR="00CD5826" w:rsidDel="001B0CD9">
          <w:rPr>
            <w:rFonts w:ascii="Calibri" w:hAnsi="Calibri"/>
            <w:color w:val="A6A6A6" w:themeColor="background1" w:themeShade="A6"/>
            <w:lang w:val="en-US"/>
          </w:rPr>
          <w:delText xml:space="preserve">; predictive modeling/explanatory m.; </w:delText>
        </w:r>
      </w:del>
    </w:p>
    <w:p w14:paraId="5A682E5D" w14:textId="77777777" w:rsidR="004E08BC" w:rsidRPr="00C76687" w:rsidRDefault="004E08BC" w:rsidP="00C76687">
      <w:pPr>
        <w:contextualSpacing/>
        <w:jc w:val="both"/>
        <w:rPr>
          <w:rFonts w:ascii="Calibri" w:hAnsi="Calibri"/>
          <w:b/>
          <w:color w:val="000000" w:themeColor="text1"/>
          <w:lang w:val="en-US"/>
        </w:rPr>
      </w:pP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C76687" w:rsidRDefault="004420AB" w:rsidP="00C76687">
      <w:pPr>
        <w:contextualSpacing/>
        <w:jc w:val="both"/>
        <w:rPr>
          <w:rFonts w:ascii="Calibri" w:hAnsi="Calibri"/>
          <w:b/>
          <w:color w:val="000000" w:themeColor="text1"/>
          <w:lang w:val="en-US"/>
        </w:rPr>
      </w:pPr>
      <w:r w:rsidRPr="00C76687">
        <w:rPr>
          <w:rFonts w:ascii="Calibri" w:hAnsi="Calibri"/>
          <w:b/>
          <w:color w:val="000000" w:themeColor="text1"/>
          <w:lang w:val="en-US"/>
        </w:rPr>
        <w:lastRenderedPageBreak/>
        <w:t>Conclusion</w:t>
      </w:r>
    </w:p>
    <w:p w14:paraId="59F5AD5A" w14:textId="6B4964E8" w:rsidR="00F74CB4" w:rsidRPr="00C76687" w:rsidRDefault="00CE75A2" w:rsidP="00F317EE">
      <w:pPr>
        <w:ind w:firstLine="708"/>
        <w:contextualSpacing/>
        <w:jc w:val="both"/>
        <w:rPr>
          <w:rFonts w:ascii="Calibri" w:hAnsi="Calibri"/>
          <w:color w:val="000000" w:themeColor="text1"/>
          <w:lang w:val="en-US"/>
        </w:rPr>
      </w:pPr>
      <w:r w:rsidRPr="00C76687">
        <w:rPr>
          <w:rFonts w:ascii="Calibri" w:eastAsia="Times New Roman" w:hAnsi="Calibri" w:cs="Arial"/>
          <w:color w:val="222222"/>
          <w:shd w:val="clear" w:color="auto" w:fill="FFFFFF"/>
          <w:lang w:val="en-US"/>
        </w:rPr>
        <w:t xml:space="preserve">The present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Pr="00C76687">
        <w:rPr>
          <w:rFonts w:ascii="Calibri" w:eastAsia="Times New Roman" w:hAnsi="Calibri" w:cs="Arial"/>
          <w:color w:val="222222"/>
          <w:shd w:val="clear" w:color="auto" w:fill="FFFFFF"/>
          <w:lang w:val="en-US"/>
        </w:rPr>
        <w:t>investigation</w:t>
      </w:r>
      <w:r w:rsidR="00394EF3">
        <w:rPr>
          <w:rFonts w:ascii="Calibri" w:eastAsia="Times New Roman" w:hAnsi="Calibri" w:cs="Arial"/>
          <w:color w:val="222222"/>
          <w:shd w:val="clear" w:color="auto" w:fill="FFFFFF"/>
          <w:lang w:val="en-US"/>
        </w:rPr>
        <w:t>s</w:t>
      </w:r>
      <w:r w:rsidRPr="00C76687">
        <w:rPr>
          <w:rFonts w:ascii="Calibri" w:eastAsia="Times New Roman" w:hAnsi="Calibri" w:cs="Arial"/>
          <w:color w:val="222222"/>
          <w:shd w:val="clear" w:color="auto" w:fill="FFFFFF"/>
          <w:lang w:val="en-US"/>
        </w:rPr>
        <w:t xml:space="preserve"> </w:t>
      </w:r>
      <w:r w:rsidR="00224846" w:rsidRPr="00C76687">
        <w:rPr>
          <w:rFonts w:ascii="Calibri" w:eastAsia="Times New Roman" w:hAnsi="Calibri" w:cs="Arial"/>
          <w:color w:val="222222"/>
          <w:shd w:val="clear" w:color="auto" w:fill="FFFFFF"/>
          <w:lang w:val="en-US"/>
        </w:rPr>
        <w:t xml:space="preserve">exposed how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394EF3">
        <w:rPr>
          <w:rFonts w:ascii="Calibri" w:eastAsia="Times New Roman" w:hAnsi="Calibri" w:cs="Arial"/>
          <w:color w:val="222222"/>
          <w:shd w:val="clear" w:color="auto" w:fill="FFFFFF"/>
          <w:lang w:val="en-US"/>
        </w:rPr>
        <w:t xml:space="preserve">for </w:t>
      </w:r>
      <w:r w:rsidR="00224846" w:rsidRPr="00C76687">
        <w:rPr>
          <w:rFonts w:ascii="Calibri" w:eastAsia="Times New Roman" w:hAnsi="Calibri" w:cs="Arial"/>
          <w:color w:val="222222"/>
          <w:shd w:val="clear" w:color="auto" w:fill="FFFFFF"/>
          <w:lang w:val="en-US"/>
        </w:rPr>
        <w:t>lin</w:t>
      </w:r>
      <w:r w:rsidR="00500D73" w:rsidRPr="00C76687">
        <w:rPr>
          <w:rFonts w:ascii="Calibri" w:eastAsia="Times New Roman" w:hAnsi="Calibri" w:cs="Arial"/>
          <w:color w:val="222222"/>
          <w:shd w:val="clear" w:color="auto" w:fill="FFFFFF"/>
          <w:lang w:val="en-US"/>
        </w:rPr>
        <w:t>ear</w:t>
      </w:r>
      <w:r w:rsidR="00394EF3">
        <w:rPr>
          <w:rFonts w:ascii="Calibri" w:eastAsia="Times New Roman" w:hAnsi="Calibri" w:cs="Arial"/>
          <w:color w:val="222222"/>
          <w:shd w:val="clear" w:color="auto" w:fill="FFFFFF"/>
          <w:lang w:val="en-US"/>
        </w:rPr>
        <w:t xml:space="preserve"> </w:t>
      </w:r>
      <w:r w:rsidR="00445FE6">
        <w:rPr>
          <w:rFonts w:ascii="Calibri" w:eastAsia="Times New Roman" w:hAnsi="Calibri" w:cs="Arial"/>
          <w:color w:val="222222"/>
          <w:shd w:val="clear" w:color="auto" w:fill="FFFFFF"/>
          <w:lang w:val="en-US"/>
        </w:rPr>
        <w:t>regression</w:t>
      </w:r>
      <w:r w:rsidR="00500D73" w:rsidRPr="00C76687">
        <w:rPr>
          <w:rFonts w:ascii="Calibri" w:eastAsia="Times New Roman" w:hAnsi="Calibri" w:cs="Arial"/>
          <w:color w:val="222222"/>
          <w:shd w:val="clear" w:color="auto" w:fill="FFFFFF"/>
          <w:lang w:val="en-US"/>
        </w:rPr>
        <w:t xml:space="preserve"> - a workhorse in many areas of</w:t>
      </w:r>
      <w:r w:rsidR="00224846" w:rsidRPr="00C76687">
        <w:rPr>
          <w:rFonts w:ascii="Calibri" w:eastAsia="Times New Roman" w:hAnsi="Calibri" w:cs="Arial"/>
          <w:color w:val="222222"/>
          <w:shd w:val="clear" w:color="auto" w:fill="FFFFFF"/>
          <w:lang w:val="en-US"/>
        </w:rPr>
        <w:t xml:space="preserve"> empirical 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used for more than one</w:t>
      </w:r>
      <w:r w:rsidR="00A83BAC" w:rsidRPr="00C76687">
        <w:rPr>
          <w:rFonts w:ascii="Calibri" w:eastAsia="Times New Roman" w:hAnsi="Calibri" w:cs="Arial"/>
          <w:color w:val="222222"/>
          <w:shd w:val="clear" w:color="auto" w:fill="FFFFFF"/>
          <w:lang w:val="en-US"/>
        </w:rPr>
        <w:t xml:space="preserve"> </w:t>
      </w:r>
      <w:r w:rsidR="00E62AD2">
        <w:rPr>
          <w:rFonts w:ascii="Calibri" w:eastAsia="Times New Roman" w:hAnsi="Calibri" w:cs="Arial"/>
          <w:color w:val="222222"/>
          <w:shd w:val="clear" w:color="auto" w:fill="FFFFFF"/>
          <w:lang w:val="en-US"/>
        </w:rPr>
        <w:t>motivation</w:t>
      </w:r>
      <w:r w:rsidR="00BF57CD">
        <w:rPr>
          <w:rFonts w:ascii="Calibri" w:eastAsia="Times New Roman" w:hAnsi="Calibri" w:cs="Arial"/>
          <w:color w:val="222222"/>
          <w:shd w:val="clear" w:color="auto" w:fill="FFFFFF"/>
          <w:lang w:val="en-US"/>
        </w:rPr>
        <w:t xml:space="preserve">, </w:t>
      </w:r>
      <w:r w:rsidR="00BF57CD">
        <w:rPr>
          <w:rFonts w:ascii="Calibri" w:hAnsi="Calibri"/>
          <w:lang w:val="en-US"/>
        </w:rPr>
        <w:t>d</w:t>
      </w:r>
      <w:r w:rsidR="00BF57CD" w:rsidRPr="00C76687">
        <w:rPr>
          <w:rFonts w:ascii="Calibri" w:hAnsi="Calibri"/>
          <w:lang w:val="en-US"/>
        </w:rPr>
        <w:t>epending on the ultimate clinical or research question</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FA285F" w:rsidRPr="00C76687">
        <w:rPr>
          <w:rFonts w:ascii="Calibri" w:eastAsia="Times New Roman" w:hAnsi="Calibri" w:cs="Arial"/>
          <w:color w:val="222222"/>
          <w:shd w:val="clear" w:color="auto" w:fill="FFFFFF"/>
          <w:lang w:val="en-US"/>
        </w:rPr>
        <w:t xml:space="preserve">The </w:t>
      </w:r>
      <w:r w:rsidR="00371258" w:rsidRPr="00C76687">
        <w:rPr>
          <w:rFonts w:ascii="Calibri" w:eastAsia="Times New Roman" w:hAnsi="Calibri" w:cs="Arial"/>
          <w:color w:val="222222"/>
          <w:shd w:val="clear" w:color="auto" w:fill="FFFFFF"/>
          <w:lang w:val="en-US"/>
        </w:rPr>
        <w:t xml:space="preserve">more common use of </w:t>
      </w:r>
      <w:r w:rsidR="000421D4" w:rsidRPr="00C76687">
        <w:rPr>
          <w:rFonts w:ascii="Calibri" w:eastAsia="Times New Roman" w:hAnsi="Calibri" w:cs="Arial"/>
          <w:color w:val="222222"/>
          <w:shd w:val="clear" w:color="auto" w:fill="FFFFFF"/>
          <w:lang w:val="en-US"/>
        </w:rPr>
        <w:t>these</w:t>
      </w:r>
      <w:r w:rsidR="00371258" w:rsidRPr="00C76687">
        <w:rPr>
          <w:rFonts w:ascii="Calibri" w:eastAsia="Times New Roman" w:hAnsi="Calibri" w:cs="Arial"/>
          <w:color w:val="222222"/>
          <w:shd w:val="clear" w:color="auto" w:fill="FFFFFF"/>
          <w:lang w:val="en-US"/>
        </w:rPr>
        <w:t xml:space="preserve"> tools</w:t>
      </w:r>
      <w:r w:rsidR="000A2FFB" w:rsidRPr="00C76687">
        <w:rPr>
          <w:rFonts w:ascii="Calibri" w:eastAsia="Times New Roman" w:hAnsi="Calibri" w:cs="Arial"/>
          <w:color w:val="222222"/>
          <w:shd w:val="clear" w:color="auto" w:fill="FFFFFF"/>
          <w:lang w:val="en-US"/>
        </w:rPr>
        <w:t xml:space="preserve"> and their extensions</w:t>
      </w:r>
      <w:r w:rsidR="00A54AE1" w:rsidRPr="00C76687">
        <w:rPr>
          <w:rFonts w:ascii="Calibri" w:eastAsia="Times New Roman" w:hAnsi="Calibri" w:cs="Arial"/>
          <w:color w:val="222222"/>
          <w:shd w:val="clear" w:color="auto" w:fill="FFFFFF"/>
          <w:lang w:val="en-US"/>
        </w:rPr>
        <w:t xml:space="preserve"> to uncover </w:t>
      </w:r>
      <w:r w:rsidR="003B34EF" w:rsidRPr="00C76687">
        <w:rPr>
          <w:rFonts w:ascii="Calibri" w:eastAsia="Times New Roman" w:hAnsi="Calibri" w:cs="Arial"/>
          <w:color w:val="222222"/>
          <w:shd w:val="clear" w:color="auto" w:fill="FFFFFF"/>
          <w:lang w:val="en-US"/>
        </w:rPr>
        <w:t>properties 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 may give some way to</w:t>
      </w:r>
      <w:r w:rsidR="00AF2C46" w:rsidRPr="00C76687">
        <w:rPr>
          <w:rFonts w:ascii="Calibri" w:eastAsia="Times New Roman" w:hAnsi="Calibri" w:cs="Arial"/>
          <w:color w:val="222222"/>
          <w:shd w:val="clear" w:color="auto" w:fill="FFFFFF"/>
          <w:lang w:val="en-US"/>
        </w:rPr>
        <w:t xml:space="preserve"> the aim f</w:t>
      </w:r>
      <w:r w:rsidR="003B34EF" w:rsidRPr="00C76687">
        <w:rPr>
          <w:rFonts w:ascii="Calibri" w:eastAsia="Times New Roman" w:hAnsi="Calibri" w:cs="Arial"/>
          <w:color w:val="222222"/>
          <w:shd w:val="clear" w:color="auto" w:fill="FFFFFF"/>
          <w:lang w:val="en-US"/>
        </w:rPr>
        <w:t>o</w:t>
      </w:r>
      <w:r w:rsidR="00AF2C46" w:rsidRPr="00C76687">
        <w:rPr>
          <w:rFonts w:ascii="Calibri" w:eastAsia="Times New Roman" w:hAnsi="Calibri" w:cs="Arial"/>
          <w:color w:val="222222"/>
          <w:shd w:val="clear" w:color="auto" w:fill="FFFFFF"/>
          <w:lang w:val="en-US"/>
        </w:rPr>
        <w:t>r</w:t>
      </w:r>
      <w:r w:rsidR="003B34EF"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pragmatic forecasting of clinical endpoints.</w:t>
      </w:r>
      <w:r w:rsidR="008468FC" w:rsidRPr="00C76687">
        <w:rPr>
          <w:rFonts w:ascii="Calibri" w:eastAsia="Times New Roman" w:hAnsi="Calibri" w:cs="Arial"/>
          <w:color w:val="222222"/>
          <w:shd w:val="clear" w:color="auto" w:fill="FFFFFF"/>
          <w:lang w:val="en-US"/>
        </w:rPr>
        <w:t xml:space="preserve"> </w:t>
      </w:r>
      <w:r w:rsidR="001F16C0">
        <w:rPr>
          <w:rFonts w:ascii="Calibri" w:eastAsia="Times New Roman" w:hAnsi="Calibri" w:cs="Arial"/>
          <w:color w:val="222222"/>
          <w:shd w:val="clear" w:color="auto" w:fill="FFFFFF"/>
          <w:lang w:val="en-US"/>
        </w:rPr>
        <w:t xml:space="preserve">Therefore, </w:t>
      </w:r>
      <w:r w:rsidR="001F16C0">
        <w:rPr>
          <w:rFonts w:ascii="Calibri" w:hAnsi="Calibri" w:cs="Arial"/>
          <w:color w:val="000000" w:themeColor="text1"/>
          <w:lang w:val="en-US"/>
        </w:rPr>
        <w:t>c</w:t>
      </w:r>
      <w:r w:rsidR="00A76291" w:rsidRPr="00C76687">
        <w:rPr>
          <w:rFonts w:ascii="Calibri" w:hAnsi="Calibri" w:cs="Arial"/>
          <w:color w:val="000000" w:themeColor="text1"/>
          <w:lang w:val="en-US"/>
        </w:rPr>
        <w:t>are needs to be taken in practical data analysis</w:t>
      </w:r>
      <w:r w:rsidR="00A76291">
        <w:rPr>
          <w:rFonts w:ascii="Calibri" w:hAnsi="Calibri" w:cs="Arial"/>
          <w:color w:val="000000" w:themeColor="text1"/>
          <w:lang w:val="en-US"/>
        </w:rPr>
        <w:t>.</w:t>
      </w:r>
      <w:r w:rsidR="00A76291">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have proposed that modeling tools should be defined by the problems they can be </w:t>
      </w:r>
      <w:r w:rsidR="00F521C1" w:rsidRPr="00C76687">
        <w:rPr>
          <w:rFonts w:ascii="Calibri" w:eastAsia="Times New Roman" w:hAnsi="Calibri" w:cs="Arial"/>
          <w:color w:val="222222"/>
          <w:shd w:val="clear" w:color="auto" w:fill="FFFFFF"/>
          <w:lang w:val="en-US"/>
        </w:rPr>
        <w:t>applied</w:t>
      </w:r>
      <w:r w:rsidR="00AF2C46" w:rsidRPr="00C76687">
        <w:rPr>
          <w:rFonts w:ascii="Calibri" w:eastAsia="Times New Roman" w:hAnsi="Calibri" w:cs="Arial"/>
          <w:color w:val="222222"/>
          <w:shd w:val="clear" w:color="auto" w:fill="FFFFFF"/>
          <w:lang w:val="en-US"/>
        </w:rPr>
        <w:t xml:space="preserve"> to solve, rather than cataloguing methods under particular umbrella terms </w:t>
      </w:r>
      <w:r w:rsidR="00C76687" w:rsidRPr="00C76687">
        <w:rPr>
          <w:rFonts w:ascii="Calibri" w:eastAsia="Times New Roman" w:hAnsi="Calibri" w:cs="Arial"/>
          <w:color w:val="222222"/>
          <w:shd w:val="clear" w:color="auto" w:fill="FFFFFF"/>
          <w:lang w:val="en-US"/>
        </w:rPr>
        <w:fldChar w:fldCharType="begin"/>
      </w:r>
      <w:r w:rsidR="00F974E9">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&lt;EndNote&gt;&lt;Cite&gt;&lt;Author&gt;Friedman&lt;/Author&gt;&lt;Year&gt;2001&lt;/Year&gt;&lt;RecNum&gt;5937&lt;/RecNum&gt;&lt;DisplayText&gt;(44)&lt;/DisplayText&gt;&lt;record&gt;&lt;rec-number&gt;5937&lt;/rec-number&gt;&lt;foreign-keys&gt;&lt;key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r w:rsidR="00F974E9">
        <w:rPr>
          <w:rFonts w:ascii="Calibri" w:eastAsia="Times New Roman" w:hAnsi="Calibri" w:cs="Arial"/>
          <w:noProof/>
          <w:color w:val="222222"/>
          <w:shd w:val="clear" w:color="auto" w:fill="FFFFFF"/>
          <w:lang w:val="en-US"/>
        </w:rPr>
        <w:t>(</w:t>
      </w:r>
      <w:hyperlink w:anchor="_ENREF_44" w:tooltip="Friedman, 2001 #5937" w:history="1">
        <w:r w:rsidR="002140FE">
          <w:rPr>
            <w:rFonts w:ascii="Calibri" w:eastAsia="Times New Roman" w:hAnsi="Calibri" w:cs="Arial"/>
            <w:noProof/>
            <w:color w:val="222222"/>
            <w:shd w:val="clear" w:color="auto" w:fill="FFFFFF"/>
            <w:lang w:val="en-US"/>
          </w:rPr>
          <w:t>44</w:t>
        </w:r>
      </w:hyperlink>
      <w:r w:rsidR="00F974E9">
        <w:rPr>
          <w:rFonts w:ascii="Calibri" w:eastAsia="Times New Roman" w:hAnsi="Calibri" w:cs="Arial"/>
          <w:noProof/>
          <w:color w:val="222222"/>
          <w:shd w:val="clear" w:color="auto" w:fill="FFFFFF"/>
          <w:lang w:val="en-US"/>
        </w:rPr>
        <w:t>)</w:t>
      </w:r>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important for investigators and </w:t>
      </w:r>
      <w:r w:rsidR="00F317EE">
        <w:rPr>
          <w:rFonts w:ascii="Calibri" w:hAnsi="Calibri"/>
          <w:lang w:val="en-US"/>
        </w:rPr>
        <w:t>clinicians</w:t>
      </w:r>
      <w:r w:rsidR="00F317EE" w:rsidRPr="00C76687">
        <w:rPr>
          <w:rFonts w:ascii="Calibri" w:hAnsi="Calibri"/>
          <w:lang w:val="en-US"/>
        </w:rPr>
        <w:t xml:space="preserve"> to acknowledge the partly diverging modeling goals and scopes of interpretation of </w:t>
      </w:r>
      <w:r w:rsidR="00F317EE">
        <w:rPr>
          <w:rFonts w:ascii="Calibri" w:hAnsi="Calibri"/>
          <w:lang w:val="en-US"/>
        </w:rPr>
        <w:t xml:space="preserve">different modelling agendas </w:t>
      </w:r>
      <w:r w:rsidR="00F317EE" w:rsidRPr="00C76687">
        <w:rPr>
          <w:rFonts w:ascii="Calibri" w:hAnsi="Calibri"/>
          <w:lang w:val="en-US"/>
        </w:rPr>
        <w:fldChar w:fldCharType="begin"/>
      </w:r>
      <w:r w:rsidR="00F974E9">
        <w:rPr>
          <w:rFonts w:ascii="Calibri" w:hAnsi="Calibri"/>
          <w:lang w:val="en-US"/>
        </w:rPr>
        <w:instrText xml:space="preserve"> ADDIN EN.CITE &lt;EndNote&gt;&lt;Cite&gt;&lt;Author&gt;Bzdok&lt;/Author&gt;&lt;Year&gt;2017&lt;/Year&gt;&lt;RecNum&gt;6436&lt;/RecNum&gt;&lt;DisplayText&gt;(2, 45)&lt;/DisplayText&gt;&lt;record&gt;&lt;rec-number&gt;6436&lt;/rec-number&gt;&lt;foreign-keys&gt;&lt;key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r w:rsidR="00F974E9">
        <w:rPr>
          <w:rFonts w:ascii="Calibri" w:hAnsi="Calibri"/>
          <w:noProof/>
          <w:lang w:val="en-US"/>
        </w:rPr>
        <w:t>(</w:t>
      </w:r>
      <w:hyperlink w:anchor="_ENREF_2" w:tooltip="Breiman, 2001 #4148" w:history="1">
        <w:r w:rsidR="002140FE">
          <w:rPr>
            <w:rFonts w:ascii="Calibri" w:hAnsi="Calibri"/>
            <w:noProof/>
            <w:lang w:val="en-US"/>
          </w:rPr>
          <w:t>2</w:t>
        </w:r>
      </w:hyperlink>
      <w:r w:rsidR="00F974E9">
        <w:rPr>
          <w:rFonts w:ascii="Calibri" w:hAnsi="Calibri"/>
          <w:noProof/>
          <w:lang w:val="en-US"/>
        </w:rPr>
        <w:t xml:space="preserve">, </w:t>
      </w:r>
      <w:hyperlink w:anchor="_ENREF_45" w:tooltip="Bzdok, 2017 #6436" w:history="1">
        <w:r w:rsidR="002140FE">
          <w:rPr>
            <w:rFonts w:ascii="Calibri" w:hAnsi="Calibri"/>
            <w:noProof/>
            <w:lang w:val="en-US"/>
          </w:rPr>
          <w:t>45</w:t>
        </w:r>
      </w:hyperlink>
      <w:r w:rsidR="00F974E9">
        <w:rPr>
          <w:rFonts w:ascii="Calibri" w:hAnsi="Calibri"/>
          <w:noProof/>
          <w:lang w:val="en-US"/>
        </w:rPr>
        <w:t>)</w:t>
      </w:r>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important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way t</w:t>
      </w:r>
      <w:r w:rsidR="00AF2C46" w:rsidRPr="00C76687">
        <w:rPr>
          <w:rFonts w:ascii="Calibri" w:hAnsi="Calibri"/>
          <w:color w:val="000000" w:themeColor="text1"/>
          <w:lang w:val="en-US"/>
        </w:rPr>
        <w:t>o personalizing medical care</w:t>
      </w:r>
      <w:r w:rsidR="00F317EE">
        <w:rPr>
          <w:rFonts w:ascii="Calibri" w:hAnsi="Calibri"/>
          <w:color w:val="000000" w:themeColor="text1"/>
          <w:lang w:val="en-US"/>
        </w:rPr>
        <w:t xml:space="preserve">, </w:t>
      </w:r>
      <w:r w:rsidR="00F317EE" w:rsidRPr="00C76687">
        <w:rPr>
          <w:rFonts w:ascii="Calibri" w:hAnsi="Calibri"/>
          <w:color w:val="000000" w:themeColor="text1"/>
          <w:lang w:val="en-US"/>
        </w:rPr>
        <w:t>which will ultimately benefit the well-being of suffering patients</w:t>
      </w:r>
      <w:r w:rsidR="00AF2C46" w:rsidRPr="00C76687">
        <w:rPr>
          <w:rFonts w:ascii="Calibri" w:hAnsi="Calibri"/>
          <w:color w:val="000000" w:themeColor="text1"/>
          <w:lang w:val="en-US"/>
        </w:rPr>
        <w:t>.</w:t>
      </w:r>
    </w:p>
    <w:p w14:paraId="678A91A0" w14:textId="53539E66" w:rsidR="00651251" w:rsidRDefault="001C033F" w:rsidP="00F317EE">
      <w:pPr>
        <w:ind w:firstLine="708"/>
        <w:contextualSpacing/>
        <w:jc w:val="both"/>
        <w:rPr>
          <w:rFonts w:ascii="Calibri" w:eastAsia="Times New Roman" w:hAnsi="Calibri" w:cs="Arial"/>
          <w:color w:val="000000" w:themeColor="text1"/>
          <w:shd w:val="clear" w:color="auto" w:fill="FFFFFF"/>
          <w:lang w:val="en-US"/>
        </w:rPr>
      </w:pPr>
      <w:r w:rsidRPr="00C76687">
        <w:rPr>
          <w:rFonts w:ascii="Calibri" w:hAnsi="Calibri"/>
          <w:color w:val="000000" w:themeColor="text1"/>
          <w:lang w:val="en-US"/>
        </w:rPr>
        <w:t xml:space="preserve">The prediction-inference distinction may </w:t>
      </w:r>
      <w:r w:rsidR="00C76687" w:rsidRPr="00C76687">
        <w:rPr>
          <w:rFonts w:ascii="Calibri" w:hAnsi="Calibri"/>
          <w:color w:val="000000" w:themeColor="text1"/>
          <w:lang w:val="en-US"/>
        </w:rPr>
        <w:t xml:space="preserve">also </w:t>
      </w:r>
      <w:r w:rsidRPr="00C76687">
        <w:rPr>
          <w:rFonts w:ascii="Calibri" w:hAnsi="Calibri"/>
          <w:color w:val="000000" w:themeColor="text1"/>
          <w:lang w:val="en-US"/>
        </w:rPr>
        <w:t xml:space="preserve">remind us of some of Claude Bernard’s </w:t>
      </w:r>
      <w:r w:rsidR="00C76687" w:rsidRPr="00C76687">
        <w:rPr>
          <w:rFonts w:ascii="Calibri" w:hAnsi="Calibri"/>
          <w:color w:val="000000" w:themeColor="text1"/>
          <w:lang w:val="en-US"/>
        </w:rPr>
        <w:t>ideas</w:t>
      </w:r>
      <w:r w:rsidRPr="00C76687">
        <w:rPr>
          <w:rFonts w:ascii="Calibri" w:hAnsi="Calibri"/>
          <w:color w:val="000000" w:themeColor="text1"/>
          <w:lang w:val="en-US"/>
        </w:rPr>
        <w:t xml:space="preserve"> </w:t>
      </w:r>
      <w:r w:rsidRPr="00C76687">
        <w:rPr>
          <w:rFonts w:ascii="Calibri" w:hAnsi="Calibri"/>
          <w:color w:val="000000" w:themeColor="text1"/>
          <w:lang w:val="en-US"/>
        </w:rPr>
        <w:fldChar w:fldCharType="begin"/>
      </w:r>
      <w:r w:rsidR="00F974E9">
        <w:rPr>
          <w:rFonts w:ascii="Calibri" w:hAnsi="Calibri"/>
          <w:color w:val="000000" w:themeColor="text1"/>
          <w:lang w:val="en-US"/>
        </w:rPr>
        <w:instrText xml:space="preserve"> ADDIN EN.CITE &lt;EndNote&gt;&lt;Cite&gt;&lt;Author&gt;Bernard&lt;/Author&gt;&lt;Year&gt;1957&lt;/Year&gt;&lt;RecNum&gt;7028&lt;/RecNum&gt;&lt;DisplayText&gt;(46)&lt;/DisplayText&gt;&lt;record&gt;&lt;rec-number&gt;7028&lt;/rec-number&gt;&lt;foreign-keys&gt;&lt;key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Pr="00C76687">
        <w:rPr>
          <w:rFonts w:ascii="Calibri" w:hAnsi="Calibri"/>
          <w:color w:val="000000" w:themeColor="text1"/>
          <w:lang w:val="en-US"/>
        </w:rPr>
        <w:fldChar w:fldCharType="separate"/>
      </w:r>
      <w:r w:rsidR="00F974E9">
        <w:rPr>
          <w:rFonts w:ascii="Calibri" w:hAnsi="Calibri"/>
          <w:noProof/>
          <w:color w:val="000000" w:themeColor="text1"/>
          <w:lang w:val="en-US"/>
        </w:rPr>
        <w:t>(</w:t>
      </w:r>
      <w:hyperlink w:anchor="_ENREF_46" w:tooltip="Bernard, 1957 #7028" w:history="1">
        <w:r w:rsidR="002140FE">
          <w:rPr>
            <w:rFonts w:ascii="Calibri" w:hAnsi="Calibri"/>
            <w:noProof/>
            <w:color w:val="000000" w:themeColor="text1"/>
            <w:lang w:val="en-US"/>
          </w:rPr>
          <w:t>46</w:t>
        </w:r>
      </w:hyperlink>
      <w:r w:rsidR="00F974E9">
        <w:rPr>
          <w:rFonts w:ascii="Calibri" w:hAnsi="Calibri"/>
          <w:noProof/>
          <w:color w:val="000000" w:themeColor="text1"/>
          <w:lang w:val="en-US"/>
        </w:rPr>
        <w:t>)</w:t>
      </w:r>
      <w:r w:rsidRPr="00C76687">
        <w:rPr>
          <w:rFonts w:ascii="Calibri" w:hAnsi="Calibri"/>
          <w:color w:val="000000" w:themeColor="text1"/>
          <w:lang w:val="en-US"/>
        </w:rPr>
        <w:fldChar w:fldCharType="end"/>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of them</w:t>
      </w:r>
      <w:r w:rsidRPr="00C76687">
        <w:rPr>
          <w:rFonts w:ascii="Calibri" w:eastAsia="Times New Roman" w:hAnsi="Calibri" w:cs="Arial"/>
          <w:color w:val="000000" w:themeColor="text1"/>
          <w:shd w:val="clear" w:color="auto" w:fill="FFFFFF"/>
          <w:lang w:val="en-US"/>
        </w:rPr>
        <w:t>.</w:t>
      </w:r>
    </w:p>
    <w:p w14:paraId="08AD7BA7" w14:textId="665540C3"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It may increasingly become apparent that</w:t>
      </w:r>
      <w:r w:rsidR="002C4D5B" w:rsidRPr="00C76687">
        <w:rPr>
          <w:rFonts w:ascii="Calibri" w:eastAsia="Times New Roman" w:hAnsi="Calibri" w:cs="Arial"/>
          <w:color w:val="222222"/>
          <w:shd w:val="clear" w:color="auto" w:fill="FFFFFF"/>
          <w:lang w:val="en-US"/>
        </w:rPr>
        <w:t xml:space="preserve"> the modeling go</w:t>
      </w:r>
      <w:r>
        <w:rPr>
          <w:rFonts w:ascii="Calibri" w:eastAsia="Times New Roman" w:hAnsi="Calibri" w:cs="Arial"/>
          <w:color w:val="222222"/>
          <w:shd w:val="clear" w:color="auto" w:fill="FFFFFF"/>
          <w:lang w:val="en-US"/>
        </w:rPr>
        <w:t>als of inference and prediction</w:t>
      </w:r>
      <w:r w:rsidR="00346270">
        <w:rPr>
          <w:rFonts w:ascii="Calibri" w:eastAsia="Times New Roman" w:hAnsi="Calibri" w:cs="Arial"/>
          <w:color w:val="222222"/>
          <w:shd w:val="clear" w:color="auto" w:fill="FFFFFF"/>
          <w:lang w:val="en-US"/>
        </w:rPr>
        <w:t>, even when using a linear model and using the same data,</w:t>
      </w:r>
      <w:r w:rsidR="002C4D5B" w:rsidRPr="00C76687">
        <w:rPr>
          <w:rFonts w:ascii="Calibri" w:eastAsia="Times New Roman" w:hAnsi="Calibri" w:cs="Arial"/>
          <w:color w:val="222222"/>
          <w:shd w:val="clear" w:color="auto" w:fill="FFFFFF"/>
          <w:lang w:val="en-US"/>
        </w:rPr>
        <w:t xml:space="preserve"> </w:t>
      </w:r>
      <w:r>
        <w:rPr>
          <w:rFonts w:ascii="Calibri" w:eastAsia="Times New Roman" w:hAnsi="Calibri" w:cs="Arial"/>
          <w:color w:val="222222"/>
          <w:shd w:val="clear" w:color="auto" w:fill="FFFFFF"/>
          <w:lang w:val="en-US"/>
        </w:rPr>
        <w:t>should</w:t>
      </w:r>
      <w:r w:rsidR="002C4D5B" w:rsidRPr="00C76687">
        <w:rPr>
          <w:rFonts w:ascii="Calibri" w:eastAsia="Times New Roman" w:hAnsi="Calibri" w:cs="Arial"/>
          <w:color w:val="222222"/>
          <w:shd w:val="clear" w:color="auto" w:fill="FFFFFF"/>
          <w:lang w:val="en-US"/>
        </w:rPr>
        <w:t xml:space="preserve"> be viewed as related </w:t>
      </w:r>
      <w:del w:id="550" w:author="Danilo Bzdok" w:date="2018-04-29T15:27:00Z">
        <w:r w:rsidR="002C4D5B" w:rsidRPr="00C76687" w:rsidDel="00463A1A">
          <w:rPr>
            <w:rFonts w:ascii="Calibri" w:eastAsia="Times New Roman" w:hAnsi="Calibri" w:cs="Arial"/>
            <w:color w:val="222222"/>
            <w:shd w:val="clear" w:color="auto" w:fill="FFFFFF"/>
            <w:lang w:val="en-US"/>
          </w:rPr>
          <w:delText xml:space="preserve">cousins </w:delText>
        </w:r>
      </w:del>
      <w:r w:rsidR="002C4D5B" w:rsidRPr="00C76687">
        <w:rPr>
          <w:rFonts w:ascii="Calibri" w:eastAsia="Times New Roman" w:hAnsi="Calibri" w:cs="Arial"/>
          <w:color w:val="222222"/>
          <w:shd w:val="clear" w:color="auto" w:fill="FFFFFF"/>
          <w:lang w:val="en-US"/>
        </w:rPr>
        <w:t xml:space="preserve">but </w:t>
      </w:r>
      <w:del w:id="551" w:author="Danilo Bzdok" w:date="2018-04-29T15:27:00Z">
        <w:r w:rsidR="002C4D5B" w:rsidRPr="00C76687" w:rsidDel="00463A1A">
          <w:rPr>
            <w:rFonts w:ascii="Calibri" w:eastAsia="Times New Roman" w:hAnsi="Calibri" w:cs="Arial"/>
            <w:color w:val="222222"/>
            <w:shd w:val="clear" w:color="auto" w:fill="FFFFFF"/>
            <w:lang w:val="en-US"/>
          </w:rPr>
          <w:delText>not twins</w:delText>
        </w:r>
      </w:del>
      <w:ins w:id="552" w:author="Danilo Bzdok" w:date="2018-04-29T15:27:00Z">
        <w:r w:rsidR="00463A1A">
          <w:rPr>
            <w:rFonts w:ascii="Calibri" w:eastAsia="Times New Roman" w:hAnsi="Calibri" w:cs="Arial"/>
            <w:color w:val="222222"/>
            <w:shd w:val="clear" w:color="auto" w:fill="FFFFFF"/>
            <w:lang w:val="en-US"/>
          </w:rPr>
          <w:t>different</w:t>
        </w:r>
      </w:ins>
      <w:r w:rsidR="002C4D5B" w:rsidRPr="00C76687">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lang w:val="en-US"/>
        </w:rPr>
        <w:fldChar w:fldCharType="begin"/>
      </w:r>
      <w:r w:rsidR="00451457">
        <w:rPr>
          <w:rFonts w:ascii="Calibri" w:eastAsia="Times New Roman" w:hAnsi="Calibri"/>
          <w:lang w:val="en-US"/>
        </w:rPr>
        <w:instrText xml:space="preserve"> ADDIN EN.CITE &lt;EndNote&gt;&lt;Cite&gt;&lt;Author&gt;Efron&lt;/Author&gt;&lt;Year&gt;2016&lt;/Year&gt;&lt;RecNum&gt;6362&lt;/RecNum&gt;&lt;DisplayText&gt;(8)&lt;/DisplayText&gt;&lt;record&gt;&lt;rec-number&gt;6362&lt;/rec-number&gt;&lt;foreign-keys&gt;&lt;key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C4D5B" w:rsidRPr="00C76687">
        <w:rPr>
          <w:rFonts w:ascii="Calibri" w:eastAsia="Times New Roman" w:hAnsi="Calibri"/>
          <w:lang w:val="en-US"/>
        </w:rPr>
        <w:fldChar w:fldCharType="separate"/>
      </w:r>
      <w:r w:rsidR="00451457">
        <w:rPr>
          <w:rFonts w:ascii="Calibri" w:eastAsia="Times New Roman" w:hAnsi="Calibri"/>
          <w:noProof/>
          <w:lang w:val="en-US"/>
        </w:rPr>
        <w:t>(</w:t>
      </w:r>
      <w:hyperlink w:anchor="_ENREF_8" w:tooltip="Efron, 2016 #6362" w:history="1">
        <w:r w:rsidR="002140FE">
          <w:rPr>
            <w:rFonts w:ascii="Calibri" w:eastAsia="Times New Roman" w:hAnsi="Calibri"/>
            <w:noProof/>
            <w:lang w:val="en-US"/>
          </w:rPr>
          <w:t>8</w:t>
        </w:r>
      </w:hyperlink>
      <w:r w:rsidR="00451457">
        <w:rPr>
          <w:rFonts w:ascii="Calibri" w:eastAsia="Times New Roman" w:hAnsi="Calibri"/>
          <w:noProof/>
          <w:lang w:val="en-US"/>
        </w:rPr>
        <w:t>)</w:t>
      </w:r>
      <w:r w:rsidR="002C4D5B" w:rsidRPr="00C76687">
        <w:rPr>
          <w:rFonts w:ascii="Calibri" w:eastAsia="Times New Roman" w:hAnsi="Calibri"/>
          <w:lang w:val="en-US"/>
        </w:rPr>
        <w:fldChar w:fldCharType="end"/>
      </w:r>
      <w:r w:rsidR="002C4D5B" w:rsidRPr="00C76687">
        <w:rPr>
          <w:rFonts w:ascii="Calibri" w:eastAsia="Times New Roman" w:hAnsi="Calibri"/>
          <w:lang w:val="en-US"/>
        </w:rPr>
        <w:t xml:space="preserve">. </w:t>
      </w:r>
      <w:r w:rsidR="0057113B">
        <w:rPr>
          <w:rFonts w:ascii="Calibri" w:hAnsi="Calibri" w:cs="Arial"/>
          <w:color w:val="000000" w:themeColor="text1"/>
          <w:lang w:val="en-US"/>
        </w:rPr>
        <w:t xml:space="preserve">Awareness of the strength and weakness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important to </w:t>
      </w:r>
      <w:r w:rsidR="002C4D5B" w:rsidRPr="00C76687">
        <w:rPr>
          <w:rFonts w:ascii="Calibri" w:eastAsia="Times New Roman" w:hAnsi="Calibri"/>
          <w:lang w:val="en-US"/>
        </w:rPr>
        <w:t xml:space="preserve">avoid missing </w:t>
      </w:r>
      <w:r>
        <w:rPr>
          <w:rFonts w:ascii="Calibri" w:eastAsia="Times New Roman" w:hAnsi="Calibri"/>
          <w:lang w:val="en-US"/>
        </w:rPr>
        <w:t>critical</w:t>
      </w:r>
      <w:r w:rsidR="002C4D5B" w:rsidRPr="00C76687">
        <w:rPr>
          <w:rFonts w:ascii="Calibri" w:eastAsia="Times New Roman" w:hAnsi="Calibri"/>
          <w:lang w:val="en-US"/>
        </w:rPr>
        <w:t xml:space="preserve"> information and to </w:t>
      </w:r>
      <w:r w:rsidR="00F63F1A" w:rsidRPr="00C76687">
        <w:rPr>
          <w:rFonts w:ascii="Calibri" w:hAnsi="Calibri" w:cs="Arial"/>
          <w:color w:val="000000" w:themeColor="text1"/>
          <w:lang w:val="en-US"/>
        </w:rPr>
        <w:t xml:space="preserve">keep pace with the </w:t>
      </w:r>
      <w:r w:rsidR="003848A9">
        <w:rPr>
          <w:rFonts w:ascii="Calibri" w:hAnsi="Calibri" w:cs="Arial"/>
          <w:color w:val="000000" w:themeColor="text1"/>
          <w:lang w:val="en-US"/>
        </w:rPr>
        <w:t>accelerating</w:t>
      </w:r>
      <w:r w:rsidR="00F63F1A" w:rsidRPr="00C76687">
        <w:rPr>
          <w:rFonts w:ascii="Calibri" w:hAnsi="Calibri" w:cs="Arial"/>
          <w:color w:val="000000" w:themeColor="text1"/>
          <w:lang w:val="en-US"/>
        </w:rPr>
        <w:t xml:space="preserve"> </w:t>
      </w:r>
      <w:r w:rsidR="002C4D5B" w:rsidRPr="00C76687">
        <w:rPr>
          <w:rFonts w:ascii="Calibri" w:hAnsi="Calibri" w:cs="Arial"/>
          <w:color w:val="000000" w:themeColor="text1"/>
          <w:lang w:val="en-US"/>
        </w:rPr>
        <w:t>data deluge in biomedicine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4A862063" w14:textId="37C98001" w:rsidR="00461161" w:rsidRPr="00F40E7B" w:rsidRDefault="00503EB4" w:rsidP="00F40E7B">
      <w:pPr>
        <w:widowControl w:val="0"/>
        <w:autoSpaceDE w:val="0"/>
        <w:autoSpaceDN w:val="0"/>
        <w:adjustRightInd w:val="0"/>
        <w:spacing w:after="240" w:line="200" w:lineRule="atLeast"/>
        <w:jc w:val="both"/>
        <w:rPr>
          <w:rFonts w:ascii="Calibri" w:hAnsi="Calibri" w:cs="Times"/>
          <w:color w:val="000000" w:themeColor="text1"/>
          <w:lang w:val="en-US"/>
        </w:rPr>
      </w:pPr>
      <w:r w:rsidRPr="00051DC0">
        <w:rPr>
          <w:rFonts w:ascii="Calibri" w:hAnsi="Calibri" w:cs="Times"/>
          <w:color w:val="000000" w:themeColor="text1"/>
          <w:lang w:val="en-US"/>
        </w:rPr>
        <w:t xml:space="preserve">DB </w:t>
      </w:r>
      <w:r w:rsidR="00500CCC" w:rsidRPr="00051DC0">
        <w:rPr>
          <w:rFonts w:ascii="Calibri" w:hAnsi="Calibri" w:cs="Times"/>
          <w:color w:val="000000" w:themeColor="text1"/>
          <w:lang w:val="en-US"/>
        </w:rPr>
        <w:t>wa</w:t>
      </w:r>
      <w:r w:rsidRPr="00051DC0">
        <w:rPr>
          <w:rFonts w:ascii="Calibri" w:hAnsi="Calibri" w:cs="Times"/>
          <w:color w:val="000000" w:themeColor="text1"/>
          <w:lang w:val="en-US"/>
        </w:rPr>
        <w:t xml:space="preserve">s funded by the Deutsche </w:t>
      </w:r>
      <w:proofErr w:type="spellStart"/>
      <w:r w:rsidRPr="00051DC0">
        <w:rPr>
          <w:rFonts w:ascii="Calibri" w:hAnsi="Calibri" w:cs="Times"/>
          <w:color w:val="000000" w:themeColor="text1"/>
          <w:lang w:val="en-US"/>
        </w:rPr>
        <w:t>Forschungsgemeinschaft</w:t>
      </w:r>
      <w:proofErr w:type="spellEnd"/>
      <w:r w:rsidRPr="00051DC0">
        <w:rPr>
          <w:rFonts w:ascii="Calibri" w:hAnsi="Calibri" w:cs="Times"/>
          <w:color w:val="000000" w:themeColor="text1"/>
          <w:lang w:val="en-US"/>
        </w:rPr>
        <w:t xml:space="preserve"> (DFG, BZ2/2-1, BZ2/3-1, and BZ2/4-1; International Research Training Group IRTG2150), Amazon AWS Research Grant (2016 and 2017), the German National </w:t>
      </w:r>
      <w:r w:rsidR="005662DD" w:rsidRPr="00051DC0">
        <w:rPr>
          <w:rFonts w:ascii="Calibri" w:hAnsi="Calibri" w:cs="Times"/>
          <w:color w:val="000000" w:themeColor="text1"/>
          <w:lang w:val="en-US"/>
        </w:rPr>
        <w:t>Merit</w:t>
      </w:r>
      <w:r w:rsidRPr="00051DC0">
        <w:rPr>
          <w:rFonts w:ascii="Calibri" w:hAnsi="Calibri" w:cs="Times"/>
          <w:color w:val="000000" w:themeColor="text1"/>
          <w:lang w:val="en-US"/>
        </w:rPr>
        <w:t xml:space="preserve"> Foundation, as well as the START-Program of the Faculty of Medicine </w:t>
      </w:r>
      <w:r w:rsidR="00500CCC" w:rsidRPr="00051DC0">
        <w:rPr>
          <w:rFonts w:ascii="Calibri" w:hAnsi="Calibri" w:cs="Times"/>
          <w:color w:val="000000" w:themeColor="text1"/>
          <w:lang w:val="en-US"/>
        </w:rPr>
        <w:t xml:space="preserve">(126/16) </w:t>
      </w:r>
      <w:r w:rsidRPr="00051DC0">
        <w:rPr>
          <w:rFonts w:ascii="Calibri" w:hAnsi="Calibri" w:cs="Times"/>
          <w:color w:val="000000" w:themeColor="text1"/>
          <w:lang w:val="en-US"/>
        </w:rPr>
        <w:t>and Exploratory Research Space</w:t>
      </w:r>
      <w:r w:rsidR="005662DD" w:rsidRPr="00051DC0">
        <w:rPr>
          <w:rFonts w:ascii="Calibri" w:hAnsi="Calibri" w:cs="Times"/>
          <w:color w:val="000000" w:themeColor="text1"/>
          <w:lang w:val="en-US"/>
        </w:rPr>
        <w:t xml:space="preserve"> (</w:t>
      </w:r>
      <w:r w:rsidR="005662DD" w:rsidRPr="00051DC0">
        <w:rPr>
          <w:rFonts w:ascii="Calibri" w:eastAsia="Times New Roman" w:hAnsi="Calibri" w:cs="Arial"/>
          <w:color w:val="000000" w:themeColor="text1"/>
          <w:shd w:val="clear" w:color="auto" w:fill="FFFFFF"/>
          <w:lang w:val="en-US"/>
        </w:rPr>
        <w:t>OPSF449</w:t>
      </w:r>
      <w:r w:rsidR="005662DD" w:rsidRPr="00051DC0">
        <w:rPr>
          <w:rFonts w:ascii="Calibri" w:hAnsi="Calibri" w:cs="Times"/>
          <w:color w:val="000000" w:themeColor="text1"/>
          <w:lang w:val="en-US"/>
        </w:rPr>
        <w:t>)</w:t>
      </w:r>
      <w:r w:rsidRPr="00051DC0">
        <w:rPr>
          <w:rFonts w:ascii="Calibri" w:hAnsi="Calibri" w:cs="Times"/>
          <w:color w:val="000000" w:themeColor="text1"/>
          <w:lang w:val="en-US"/>
        </w:rPr>
        <w:t>, RWTH Aachen.</w:t>
      </w:r>
      <w:r w:rsidR="00F40E7B">
        <w:rPr>
          <w:rFonts w:ascii="Calibri" w:hAnsi="Calibri" w:cs="Times"/>
          <w:color w:val="000000" w:themeColor="text1"/>
          <w:lang w:val="en-US"/>
        </w:rPr>
        <w:t xml:space="preserve"> </w:t>
      </w:r>
      <w:r w:rsidR="00461161">
        <w:rPr>
          <w:rFonts w:ascii="Calibri" w:eastAsia="Times New Roman" w:hAnsi="Calibri" w:cs="Arial"/>
          <w:color w:val="000000" w:themeColor="text1"/>
          <w:shd w:val="clear" w:color="auto" w:fill="FFFFFF"/>
          <w:lang w:val="en-US"/>
        </w:rPr>
        <w:t>The authors declare no competing interests.</w:t>
      </w: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65AD400" w:rsidR="008858EA" w:rsidRDefault="008858EA"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64E28B2A" wp14:editId="1D648D93">
            <wp:extent cx="6011219" cy="2701835"/>
            <wp:effectExtent l="0" t="0" r="8890" b="0"/>
            <wp:docPr id="4" name="Bild 4"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imulations_overview_fig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2363" cy="2720328"/>
                    </a:xfrm>
                    <a:prstGeom prst="rect">
                      <a:avLst/>
                    </a:prstGeom>
                    <a:noFill/>
                    <a:ln>
                      <a:noFill/>
                    </a:ln>
                  </pic:spPr>
                </pic:pic>
              </a:graphicData>
            </a:graphic>
          </wp:inline>
        </w:drawing>
      </w:r>
    </w:p>
    <w:p w14:paraId="4110C71C" w14:textId="5EB01703" w:rsidR="0049741A" w:rsidRPr="00463A1A" w:rsidRDefault="008858EA" w:rsidP="00646C0A">
      <w:pPr>
        <w:jc w:val="both"/>
        <w:rPr>
          <w:rFonts w:ascii="Calibri" w:eastAsia="Times New Roman" w:hAnsi="Calibri"/>
          <w:sz w:val="22"/>
          <w:szCs w:val="22"/>
          <w:lang w:val="en-US"/>
          <w:rPrChange w:id="553" w:author="Danilo Bzdok" w:date="2018-04-29T15:25:00Z">
            <w:rPr>
              <w:rFonts w:eastAsia="Times New Roman"/>
              <w:lang w:val="en-US"/>
            </w:rPr>
          </w:rPrChange>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Change w:id="554" w:author="Danilo Bzdok" w:date="2018-04-29T15:25:00Z">
            <w:rPr>
              <w:rFonts w:ascii="Calibri" w:hAnsi="Calibri"/>
              <w:b/>
              <w:color w:val="000000" w:themeColor="text1"/>
              <w:sz w:val="22"/>
              <w:szCs w:val="22"/>
              <w:lang w:val="en-US"/>
            </w:rPr>
          </w:rPrChange>
        </w:rPr>
        <w:t>sus significance in simulated</w:t>
      </w:r>
      <w:r w:rsidRPr="00463A1A">
        <w:rPr>
          <w:rFonts w:ascii="Calibri" w:hAnsi="Calibri"/>
          <w:b/>
          <w:color w:val="000000" w:themeColor="text1"/>
          <w:sz w:val="22"/>
          <w:szCs w:val="22"/>
          <w:lang w:val="en-US"/>
          <w:rPrChange w:id="555" w:author="Danilo Bzdok" w:date="2018-04-29T15:25:00Z">
            <w:rPr>
              <w:rFonts w:ascii="Calibri" w:hAnsi="Calibri"/>
              <w:b/>
              <w:color w:val="000000" w:themeColor="text1"/>
              <w:sz w:val="22"/>
              <w:szCs w:val="22"/>
              <w:lang w:val="en-US"/>
            </w:rPr>
          </w:rPrChange>
        </w:rPr>
        <w:t xml:space="preserve"> datasets. </w:t>
      </w:r>
      <w:ins w:id="556" w:author="Danilo Bzdok" w:date="2018-04-29T15:24:00Z">
        <w:r w:rsidR="00463A1A" w:rsidRPr="00463A1A">
          <w:rPr>
            <w:rFonts w:ascii="Calibri" w:hAnsi="Calibri"/>
            <w:color w:val="000000" w:themeColor="text1"/>
            <w:sz w:val="22"/>
            <w:szCs w:val="22"/>
            <w:lang w:val="en-US"/>
            <w:rPrChange w:id="557" w:author="Danilo Bzdok" w:date="2018-04-29T15:25:00Z">
              <w:rPr>
                <w:rFonts w:ascii="Calibri" w:hAnsi="Calibri"/>
                <w:color w:val="000000" w:themeColor="text1"/>
                <w:sz w:val="22"/>
                <w:szCs w:val="22"/>
                <w:lang w:val="en-US"/>
              </w:rPr>
            </w:rPrChange>
          </w:rPr>
          <w:t>Based on</w:t>
        </w:r>
      </w:ins>
      <w:ins w:id="558" w:author="Danilo Bzdok" w:date="2018-04-29T15:21:00Z">
        <w:r w:rsidR="001701AA" w:rsidRPr="00463A1A">
          <w:rPr>
            <w:rFonts w:ascii="Calibri" w:hAnsi="Calibri"/>
            <w:color w:val="000000" w:themeColor="text1"/>
            <w:sz w:val="22"/>
            <w:szCs w:val="22"/>
            <w:lang w:val="en-US"/>
            <w:rPrChange w:id="559" w:author="Danilo Bzdok" w:date="2018-04-29T15:25:00Z">
              <w:rPr>
                <w:rFonts w:ascii="Calibri" w:hAnsi="Calibri"/>
                <w:color w:val="000000" w:themeColor="text1"/>
                <w:sz w:val="22"/>
                <w:szCs w:val="22"/>
                <w:lang w:val="en-US"/>
              </w:rPr>
            </w:rPrChange>
          </w:rPr>
          <w:t xml:space="preserve"> </w:t>
        </w:r>
        <w:r w:rsidR="001701AA" w:rsidRPr="00463A1A">
          <w:rPr>
            <w:rFonts w:ascii="Calibri" w:eastAsia="Times New Roman" w:hAnsi="Calibri"/>
            <w:color w:val="263238"/>
            <w:sz w:val="22"/>
            <w:szCs w:val="22"/>
            <w:lang w:val="en-US"/>
            <w:rPrChange w:id="560" w:author="Danilo Bzdok" w:date="2018-04-29T15:25:00Z">
              <w:rPr>
                <w:rFonts w:ascii="Helvetica" w:eastAsia="Times New Roman" w:hAnsi="Helvetica"/>
                <w:color w:val="263238"/>
                <w:sz w:val="20"/>
                <w:szCs w:val="20"/>
                <w:lang w:val="en-US"/>
              </w:rPr>
            </w:rPrChange>
          </w:rPr>
          <w:t>113,400 different simulations</w:t>
        </w:r>
        <w:r w:rsidR="001701AA" w:rsidRPr="00463A1A">
          <w:rPr>
            <w:rFonts w:ascii="Calibri" w:eastAsia="Times New Roman" w:hAnsi="Calibri"/>
            <w:color w:val="263238"/>
            <w:sz w:val="22"/>
            <w:szCs w:val="22"/>
            <w:lang w:val="en-US"/>
            <w:rPrChange w:id="561" w:author="Danilo Bzdok" w:date="2018-04-29T15:25:00Z">
              <w:rPr>
                <w:rFonts w:ascii="Helvetica" w:eastAsia="Times New Roman" w:hAnsi="Helvetica"/>
                <w:color w:val="263238"/>
                <w:sz w:val="20"/>
                <w:szCs w:val="20"/>
                <w:lang w:val="en-US"/>
              </w:rPr>
            </w:rPrChange>
          </w:rPr>
          <w:t>,</w:t>
        </w:r>
      </w:ins>
      <w:del w:id="562" w:author="Danilo Bzdok" w:date="2018-04-29T15:21:00Z">
        <w:r w:rsidR="0049741A" w:rsidRPr="00463A1A" w:rsidDel="001701AA">
          <w:rPr>
            <w:rFonts w:ascii="Calibri" w:hAnsi="Calibri"/>
            <w:color w:val="000000" w:themeColor="text1"/>
            <w:sz w:val="22"/>
            <w:szCs w:val="22"/>
            <w:lang w:val="en-US"/>
          </w:rPr>
          <w:delText>A</w:delText>
        </w:r>
        <w:r w:rsidR="0049741A" w:rsidRPr="00463A1A" w:rsidDel="001701AA">
          <w:rPr>
            <w:rFonts w:ascii="Calibri" w:hAnsi="Calibri"/>
            <w:color w:val="000000" w:themeColor="text1"/>
            <w:sz w:val="22"/>
            <w:szCs w:val="22"/>
            <w:lang w:val="en-US"/>
            <w:rPrChange w:id="563" w:author="Danilo Bzdok" w:date="2018-04-29T15:25:00Z">
              <w:rPr>
                <w:rFonts w:ascii="Calibri" w:hAnsi="Calibri"/>
                <w:color w:val="000000" w:themeColor="text1"/>
                <w:sz w:val="22"/>
                <w:szCs w:val="22"/>
                <w:lang w:val="en-US"/>
              </w:rPr>
            </w:rPrChange>
          </w:rPr>
          <w:delText xml:space="preserve"> </w:delText>
        </w:r>
        <w:r w:rsidR="00A15BF0" w:rsidRPr="00463A1A" w:rsidDel="001701AA">
          <w:rPr>
            <w:rFonts w:ascii="Calibri" w:hAnsi="Calibri"/>
            <w:color w:val="000000" w:themeColor="text1"/>
            <w:sz w:val="22"/>
            <w:szCs w:val="22"/>
            <w:lang w:val="en-US"/>
            <w:rPrChange w:id="564" w:author="Danilo Bzdok" w:date="2018-04-29T15:25:00Z">
              <w:rPr>
                <w:rFonts w:ascii="Calibri" w:hAnsi="Calibri"/>
                <w:color w:val="000000" w:themeColor="text1"/>
                <w:sz w:val="22"/>
                <w:szCs w:val="22"/>
                <w:lang w:val="en-US"/>
              </w:rPr>
            </w:rPrChange>
          </w:rPr>
          <w:delText>wide</w:delText>
        </w:r>
        <w:r w:rsidR="0049741A" w:rsidRPr="00463A1A" w:rsidDel="001701AA">
          <w:rPr>
            <w:rFonts w:ascii="Calibri" w:hAnsi="Calibri"/>
            <w:color w:val="000000" w:themeColor="text1"/>
            <w:sz w:val="22"/>
            <w:szCs w:val="22"/>
            <w:lang w:val="en-US"/>
            <w:rPrChange w:id="565" w:author="Danilo Bzdok" w:date="2018-04-29T15:25:00Z">
              <w:rPr>
                <w:rFonts w:ascii="Calibri" w:hAnsi="Calibri"/>
                <w:color w:val="000000" w:themeColor="text1"/>
                <w:sz w:val="22"/>
                <w:szCs w:val="22"/>
                <w:lang w:val="en-US"/>
              </w:rPr>
            </w:rPrChange>
          </w:rPr>
          <w:delText xml:space="preserve"> range of </w:delText>
        </w:r>
        <w:r w:rsidR="00B357BE" w:rsidRPr="00463A1A" w:rsidDel="001701AA">
          <w:rPr>
            <w:rFonts w:ascii="Calibri" w:hAnsi="Calibri"/>
            <w:color w:val="000000" w:themeColor="text1"/>
            <w:sz w:val="22"/>
            <w:szCs w:val="22"/>
            <w:lang w:val="en-US"/>
            <w:rPrChange w:id="566" w:author="Danilo Bzdok" w:date="2018-04-29T15:25:00Z">
              <w:rPr>
                <w:rFonts w:ascii="Calibri" w:hAnsi="Calibri"/>
                <w:color w:val="000000" w:themeColor="text1"/>
                <w:sz w:val="22"/>
                <w:szCs w:val="22"/>
                <w:lang w:val="en-US"/>
              </w:rPr>
            </w:rPrChange>
          </w:rPr>
          <w:delText>possible</w:delText>
        </w:r>
        <w:r w:rsidR="0049741A" w:rsidRPr="00463A1A" w:rsidDel="001701AA">
          <w:rPr>
            <w:rFonts w:ascii="Calibri" w:hAnsi="Calibri"/>
            <w:color w:val="000000" w:themeColor="text1"/>
            <w:sz w:val="22"/>
            <w:szCs w:val="22"/>
            <w:lang w:val="en-US"/>
            <w:rPrChange w:id="567" w:author="Danilo Bzdok" w:date="2018-04-29T15:25:00Z">
              <w:rPr>
                <w:rFonts w:ascii="Calibri" w:hAnsi="Calibri"/>
                <w:color w:val="000000" w:themeColor="text1"/>
                <w:sz w:val="22"/>
                <w:szCs w:val="22"/>
                <w:lang w:val="en-US"/>
              </w:rPr>
            </w:rPrChange>
          </w:rPr>
          <w:delText xml:space="preserve"> data-analysis settings </w:delText>
        </w:r>
      </w:del>
      <w:del w:id="568" w:author="Danilo Bzdok" w:date="2018-04-29T15:20:00Z">
        <w:r w:rsidR="0049741A" w:rsidRPr="00463A1A" w:rsidDel="001701AA">
          <w:rPr>
            <w:rFonts w:ascii="Calibri" w:hAnsi="Calibri"/>
            <w:color w:val="000000" w:themeColor="text1"/>
            <w:sz w:val="22"/>
            <w:szCs w:val="22"/>
            <w:lang w:val="en-US"/>
            <w:rPrChange w:id="569" w:author="Danilo Bzdok" w:date="2018-04-29T15:25:00Z">
              <w:rPr>
                <w:rFonts w:ascii="Calibri" w:hAnsi="Calibri"/>
                <w:color w:val="000000" w:themeColor="text1"/>
                <w:sz w:val="22"/>
                <w:szCs w:val="22"/>
                <w:lang w:val="en-US"/>
              </w:rPr>
            </w:rPrChange>
          </w:rPr>
          <w:delText xml:space="preserve">was </w:delText>
        </w:r>
        <w:r w:rsidR="0036062F" w:rsidRPr="00463A1A" w:rsidDel="001701AA">
          <w:rPr>
            <w:rFonts w:ascii="Calibri" w:hAnsi="Calibri"/>
            <w:color w:val="000000" w:themeColor="text1"/>
            <w:sz w:val="22"/>
            <w:szCs w:val="22"/>
            <w:lang w:val="en-US"/>
            <w:rPrChange w:id="570" w:author="Danilo Bzdok" w:date="2018-04-29T15:25:00Z">
              <w:rPr>
                <w:rFonts w:ascii="Calibri" w:hAnsi="Calibri"/>
                <w:color w:val="000000" w:themeColor="text1"/>
                <w:sz w:val="22"/>
                <w:szCs w:val="22"/>
                <w:lang w:val="en-US"/>
              </w:rPr>
            </w:rPrChange>
          </w:rPr>
          <w:delText>realized</w:delText>
        </w:r>
      </w:del>
      <w:ins w:id="571" w:author="Danilo Bzdok" w:date="2018-04-29T15:20:00Z">
        <w:r w:rsidR="001701AA" w:rsidRPr="00463A1A">
          <w:rPr>
            <w:rFonts w:ascii="Calibri" w:hAnsi="Calibri"/>
            <w:color w:val="000000" w:themeColor="text1"/>
            <w:sz w:val="22"/>
            <w:szCs w:val="22"/>
            <w:lang w:val="en-US"/>
            <w:rPrChange w:id="572" w:author="Danilo Bzdok" w:date="2018-04-29T15:25:00Z">
              <w:rPr>
                <w:rFonts w:ascii="Calibri" w:hAnsi="Calibri"/>
                <w:color w:val="000000" w:themeColor="text1"/>
                <w:sz w:val="22"/>
                <w:szCs w:val="22"/>
                <w:lang w:val="en-US"/>
              </w:rPr>
            </w:rPrChange>
          </w:rPr>
          <w:t xml:space="preserve"> the discrepancy between explanatory and predictive modeling</w:t>
        </w:r>
      </w:ins>
      <w:ins w:id="573" w:author="Danilo Bzdok" w:date="2018-04-29T15:22:00Z">
        <w:r w:rsidR="001701AA" w:rsidRPr="00463A1A">
          <w:rPr>
            <w:rFonts w:ascii="Calibri" w:hAnsi="Calibri"/>
            <w:color w:val="000000" w:themeColor="text1"/>
            <w:sz w:val="22"/>
            <w:szCs w:val="22"/>
            <w:lang w:val="en-US"/>
            <w:rPrChange w:id="574" w:author="Danilo Bzdok" w:date="2018-04-29T15:25:00Z">
              <w:rPr>
                <w:rFonts w:ascii="Calibri" w:hAnsi="Calibri"/>
                <w:color w:val="000000" w:themeColor="text1"/>
                <w:sz w:val="22"/>
                <w:szCs w:val="22"/>
                <w:lang w:val="en-US"/>
              </w:rPr>
            </w:rPrChange>
          </w:rPr>
          <w:t xml:space="preserve"> was quantified </w:t>
        </w:r>
      </w:ins>
      <w:ins w:id="575" w:author="Danilo Bzdok" w:date="2018-04-29T15:23:00Z">
        <w:r w:rsidR="001701AA" w:rsidRPr="00463A1A">
          <w:rPr>
            <w:rFonts w:ascii="Calibri" w:hAnsi="Calibri"/>
            <w:color w:val="000000" w:themeColor="text1"/>
            <w:sz w:val="22"/>
            <w:szCs w:val="22"/>
            <w:lang w:val="en-US"/>
            <w:rPrChange w:id="576" w:author="Danilo Bzdok" w:date="2018-04-29T15:25:00Z">
              <w:rPr>
                <w:rFonts w:ascii="Calibri" w:hAnsi="Calibri"/>
                <w:color w:val="000000" w:themeColor="text1"/>
                <w:sz w:val="22"/>
                <w:szCs w:val="22"/>
                <w:lang w:val="en-US"/>
              </w:rPr>
            </w:rPrChange>
          </w:rPr>
          <w:t>in</w:t>
        </w:r>
      </w:ins>
      <w:ins w:id="577" w:author="Danilo Bzdok" w:date="2018-04-29T15:22:00Z">
        <w:r w:rsidR="001701AA" w:rsidRPr="00463A1A">
          <w:rPr>
            <w:rFonts w:ascii="Calibri" w:hAnsi="Calibri"/>
            <w:color w:val="000000" w:themeColor="text1"/>
            <w:sz w:val="22"/>
            <w:szCs w:val="22"/>
            <w:lang w:val="en-US"/>
            <w:rPrChange w:id="578" w:author="Danilo Bzdok" w:date="2018-04-29T15:25:00Z">
              <w:rPr>
                <w:rFonts w:ascii="Calibri" w:hAnsi="Calibri"/>
                <w:color w:val="000000" w:themeColor="text1"/>
                <w:sz w:val="22"/>
                <w:szCs w:val="22"/>
                <w:lang w:val="en-US"/>
              </w:rPr>
            </w:rPrChange>
          </w:rPr>
          <w:t xml:space="preserve"> a</w:t>
        </w:r>
        <w:r w:rsidR="001701AA" w:rsidRPr="00463A1A">
          <w:rPr>
            <w:rFonts w:ascii="Calibri" w:hAnsi="Calibri"/>
            <w:color w:val="000000" w:themeColor="text1"/>
            <w:sz w:val="22"/>
            <w:szCs w:val="22"/>
            <w:lang w:val="en-US"/>
            <w:rPrChange w:id="579" w:author="Danilo Bzdok" w:date="2018-04-29T15:25:00Z">
              <w:rPr>
                <w:rFonts w:ascii="Calibri" w:hAnsi="Calibri"/>
                <w:color w:val="000000" w:themeColor="text1"/>
                <w:sz w:val="22"/>
                <w:szCs w:val="22"/>
                <w:lang w:val="en-US"/>
              </w:rPr>
            </w:rPrChange>
          </w:rPr>
          <w:t xml:space="preserve"> wide range of possible data-analysis settings</w:t>
        </w:r>
      </w:ins>
      <w:del w:id="580" w:author="Danilo Bzdok" w:date="2018-04-29T15:21:00Z">
        <w:r w:rsidR="0049741A" w:rsidRPr="00463A1A" w:rsidDel="001701AA">
          <w:rPr>
            <w:rFonts w:ascii="Calibri" w:hAnsi="Calibri"/>
            <w:color w:val="000000" w:themeColor="text1"/>
            <w:sz w:val="22"/>
            <w:szCs w:val="22"/>
            <w:lang w:val="en-US"/>
            <w:rPrChange w:id="581" w:author="Danilo Bzdok" w:date="2018-04-29T15:25:00Z">
              <w:rPr>
                <w:rFonts w:ascii="Calibri" w:hAnsi="Calibri"/>
                <w:color w:val="000000" w:themeColor="text1"/>
                <w:sz w:val="22"/>
                <w:szCs w:val="22"/>
                <w:lang w:val="en-US"/>
              </w:rPr>
            </w:rPrChange>
          </w:rPr>
          <w:delText xml:space="preserve"> in </w:delText>
        </w:r>
        <w:r w:rsidR="0049741A" w:rsidRPr="00463A1A" w:rsidDel="001701AA">
          <w:rPr>
            <w:rFonts w:ascii="Calibri" w:eastAsia="Times New Roman" w:hAnsi="Calibri"/>
            <w:color w:val="263238"/>
            <w:sz w:val="22"/>
            <w:szCs w:val="22"/>
            <w:lang w:val="en-US"/>
            <w:rPrChange w:id="582" w:author="Danilo Bzdok" w:date="2018-04-29T15:25:00Z">
              <w:rPr>
                <w:rFonts w:ascii="Helvetica" w:eastAsia="Times New Roman" w:hAnsi="Helvetica"/>
                <w:color w:val="263238"/>
                <w:sz w:val="20"/>
                <w:szCs w:val="20"/>
                <w:lang w:val="en-US"/>
              </w:rPr>
            </w:rPrChange>
          </w:rPr>
          <w:delText xml:space="preserve">113,400 </w:delText>
        </w:r>
        <w:r w:rsidR="000E40CD" w:rsidRPr="00463A1A" w:rsidDel="001701AA">
          <w:rPr>
            <w:rFonts w:ascii="Calibri" w:eastAsia="Times New Roman" w:hAnsi="Calibri"/>
            <w:color w:val="263238"/>
            <w:sz w:val="22"/>
            <w:szCs w:val="22"/>
            <w:lang w:val="en-US"/>
            <w:rPrChange w:id="583" w:author="Danilo Bzdok" w:date="2018-04-29T15:25:00Z">
              <w:rPr>
                <w:rFonts w:ascii="Helvetica" w:eastAsia="Times New Roman" w:hAnsi="Helvetica"/>
                <w:color w:val="263238"/>
                <w:sz w:val="20"/>
                <w:szCs w:val="20"/>
                <w:lang w:val="en-US"/>
              </w:rPr>
            </w:rPrChange>
          </w:rPr>
          <w:delText xml:space="preserve">different </w:delText>
        </w:r>
        <w:r w:rsidR="00646C0A" w:rsidRPr="00463A1A" w:rsidDel="001701AA">
          <w:rPr>
            <w:rFonts w:ascii="Calibri" w:eastAsia="Times New Roman" w:hAnsi="Calibri"/>
            <w:color w:val="263238"/>
            <w:sz w:val="22"/>
            <w:szCs w:val="22"/>
            <w:lang w:val="en-US"/>
            <w:rPrChange w:id="584" w:author="Danilo Bzdok" w:date="2018-04-29T15:25:00Z">
              <w:rPr>
                <w:rFonts w:ascii="Helvetica" w:eastAsia="Times New Roman" w:hAnsi="Helvetica"/>
                <w:color w:val="263238"/>
                <w:sz w:val="20"/>
                <w:szCs w:val="20"/>
                <w:lang w:val="en-US"/>
              </w:rPr>
            </w:rPrChange>
          </w:rPr>
          <w:delText>simulations</w:delText>
        </w:r>
      </w:del>
      <w:r w:rsidR="0049741A" w:rsidRPr="00463A1A">
        <w:rPr>
          <w:rFonts w:ascii="Calibri" w:eastAsia="Times New Roman" w:hAnsi="Calibri"/>
          <w:color w:val="263238"/>
          <w:sz w:val="22"/>
          <w:szCs w:val="22"/>
          <w:lang w:val="en-US"/>
          <w:rPrChange w:id="585" w:author="Danilo Bzdok" w:date="2018-04-29T15:25:00Z">
            <w:rPr>
              <w:rFonts w:ascii="Helvetica" w:eastAsia="Times New Roman" w:hAnsi="Helvetica"/>
              <w:color w:val="263238"/>
              <w:sz w:val="20"/>
              <w:szCs w:val="20"/>
              <w:lang w:val="en-US"/>
            </w:rPr>
          </w:rPrChange>
        </w:rPr>
        <w:t>.</w:t>
      </w:r>
      <w:r w:rsidR="00646C0A" w:rsidRPr="00463A1A">
        <w:rPr>
          <w:rFonts w:ascii="Calibri" w:eastAsia="Times New Roman" w:hAnsi="Calibri"/>
          <w:color w:val="263238"/>
          <w:sz w:val="22"/>
          <w:szCs w:val="22"/>
          <w:lang w:val="en-US"/>
          <w:rPrChange w:id="586" w:author="Danilo Bzdok" w:date="2018-04-29T15:25:00Z">
            <w:rPr>
              <w:rFonts w:ascii="Helvetica" w:eastAsia="Times New Roman" w:hAnsi="Helvetica"/>
              <w:color w:val="263238"/>
              <w:sz w:val="20"/>
              <w:szCs w:val="20"/>
              <w:lang w:val="en-US"/>
            </w:rPr>
          </w:rPrChange>
        </w:rPr>
        <w:t xml:space="preserve"> The generated </w:t>
      </w:r>
      <w:r w:rsidR="00C72A8A" w:rsidRPr="00463A1A">
        <w:rPr>
          <w:rFonts w:ascii="Calibri" w:eastAsia="Times New Roman" w:hAnsi="Calibri"/>
          <w:color w:val="263238"/>
          <w:sz w:val="22"/>
          <w:szCs w:val="22"/>
          <w:lang w:val="en-US"/>
          <w:rPrChange w:id="587" w:author="Danilo Bzdok" w:date="2018-04-29T15:25:00Z">
            <w:rPr>
              <w:rFonts w:ascii="Helvetica" w:eastAsia="Times New Roman" w:hAnsi="Helvetica"/>
              <w:color w:val="263238"/>
              <w:sz w:val="20"/>
              <w:szCs w:val="20"/>
              <w:lang w:val="en-US"/>
            </w:rPr>
          </w:rPrChange>
        </w:rPr>
        <w:t>variables and outcome</w:t>
      </w:r>
      <w:r w:rsidR="003A487D" w:rsidRPr="00463A1A">
        <w:rPr>
          <w:rFonts w:ascii="Calibri" w:eastAsia="Times New Roman" w:hAnsi="Calibri"/>
          <w:color w:val="263238"/>
          <w:sz w:val="22"/>
          <w:szCs w:val="22"/>
          <w:lang w:val="en-US"/>
          <w:rPrChange w:id="588" w:author="Danilo Bzdok" w:date="2018-04-29T15:25:00Z">
            <w:rPr>
              <w:rFonts w:ascii="Helvetica" w:eastAsia="Times New Roman" w:hAnsi="Helvetica"/>
              <w:color w:val="263238"/>
              <w:sz w:val="20"/>
              <w:szCs w:val="20"/>
              <w:lang w:val="en-US"/>
            </w:rPr>
          </w:rPrChange>
        </w:rPr>
        <w:t xml:space="preserve"> were fed into linear models </w:t>
      </w:r>
      <w:r w:rsidR="00A15BF0" w:rsidRPr="00463A1A">
        <w:rPr>
          <w:rFonts w:ascii="Calibri" w:eastAsia="Times New Roman" w:hAnsi="Calibri"/>
          <w:color w:val="263238"/>
          <w:sz w:val="22"/>
          <w:szCs w:val="22"/>
          <w:lang w:val="en-US"/>
          <w:rPrChange w:id="589" w:author="Danilo Bzdok" w:date="2018-04-29T15:25:00Z">
            <w:rPr>
              <w:rFonts w:ascii="Helvetica" w:eastAsia="Times New Roman" w:hAnsi="Helvetica"/>
              <w:color w:val="263238"/>
              <w:sz w:val="20"/>
              <w:szCs w:val="20"/>
              <w:lang w:val="en-US"/>
            </w:rPr>
          </w:rPrChange>
        </w:rPr>
        <w:t xml:space="preserve">with the goal </w:t>
      </w:r>
      <w:r w:rsidR="003A487D" w:rsidRPr="00463A1A">
        <w:rPr>
          <w:rFonts w:ascii="Calibri" w:eastAsia="Times New Roman" w:hAnsi="Calibri"/>
          <w:color w:val="263238"/>
          <w:sz w:val="22"/>
          <w:szCs w:val="22"/>
          <w:lang w:val="en-US"/>
          <w:rPrChange w:id="590" w:author="Danilo Bzdok" w:date="2018-04-29T15:25:00Z">
            <w:rPr>
              <w:rFonts w:ascii="Helvetica" w:eastAsia="Times New Roman" w:hAnsi="Helvetica"/>
              <w:color w:val="263238"/>
              <w:sz w:val="20"/>
              <w:szCs w:val="20"/>
              <w:lang w:val="en-US"/>
            </w:rPr>
          </w:rPrChange>
        </w:rPr>
        <w:t xml:space="preserve">to draw classical </w:t>
      </w:r>
      <w:r w:rsidR="007715ED" w:rsidRPr="00463A1A">
        <w:rPr>
          <w:rFonts w:ascii="Calibri" w:eastAsia="Times New Roman" w:hAnsi="Calibri"/>
          <w:color w:val="263238"/>
          <w:sz w:val="22"/>
          <w:szCs w:val="22"/>
          <w:lang w:val="en-US"/>
          <w:rPrChange w:id="591" w:author="Danilo Bzdok" w:date="2018-04-29T15:25:00Z">
            <w:rPr>
              <w:rFonts w:ascii="Helvetica" w:eastAsia="Times New Roman" w:hAnsi="Helvetica"/>
              <w:color w:val="263238"/>
              <w:sz w:val="20"/>
              <w:szCs w:val="20"/>
              <w:lang w:val="en-US"/>
            </w:rPr>
          </w:rPrChange>
        </w:rPr>
        <w:t>inference (</w:t>
      </w:r>
      <w:r w:rsidR="004C6511" w:rsidRPr="00463A1A">
        <w:rPr>
          <w:rFonts w:ascii="Calibri" w:eastAsia="Times New Roman" w:hAnsi="Calibri"/>
          <w:color w:val="263238"/>
          <w:sz w:val="22"/>
          <w:szCs w:val="22"/>
          <w:lang w:val="en-US"/>
          <w:rPrChange w:id="592" w:author="Danilo Bzdok" w:date="2018-04-29T15:25:00Z">
            <w:rPr>
              <w:rFonts w:ascii="Helvetica" w:eastAsia="Times New Roman" w:hAnsi="Helvetica"/>
              <w:color w:val="263238"/>
              <w:sz w:val="20"/>
              <w:szCs w:val="20"/>
              <w:lang w:val="en-US"/>
            </w:rPr>
          </w:rPrChange>
        </w:rPr>
        <w:t>smallest p-value among all model coefficients</w:t>
      </w:r>
      <w:r w:rsidR="007715ED" w:rsidRPr="00463A1A">
        <w:rPr>
          <w:rFonts w:ascii="Calibri" w:eastAsia="Times New Roman" w:hAnsi="Calibri"/>
          <w:color w:val="263238"/>
          <w:sz w:val="22"/>
          <w:szCs w:val="22"/>
          <w:lang w:val="en-US"/>
          <w:rPrChange w:id="593" w:author="Danilo Bzdok" w:date="2018-04-29T15:25:00Z">
            <w:rPr>
              <w:rFonts w:ascii="Helvetica" w:eastAsia="Times New Roman" w:hAnsi="Helvetica"/>
              <w:color w:val="263238"/>
              <w:sz w:val="20"/>
              <w:szCs w:val="20"/>
              <w:lang w:val="en-US"/>
            </w:rPr>
          </w:rPrChange>
        </w:rPr>
        <w:t xml:space="preserve">, </w:t>
      </w:r>
      <w:r w:rsidR="000E40CD" w:rsidRPr="00463A1A">
        <w:rPr>
          <w:rFonts w:ascii="Calibri" w:eastAsia="Times New Roman" w:hAnsi="Calibri"/>
          <w:color w:val="263238"/>
          <w:sz w:val="22"/>
          <w:szCs w:val="22"/>
          <w:lang w:val="en-US"/>
          <w:rPrChange w:id="594" w:author="Danilo Bzdok" w:date="2018-04-29T15:25:00Z">
            <w:rPr>
              <w:rFonts w:ascii="Helvetica" w:eastAsia="Times New Roman" w:hAnsi="Helvetica"/>
              <w:color w:val="263238"/>
              <w:sz w:val="20"/>
              <w:szCs w:val="20"/>
              <w:lang w:val="en-US"/>
            </w:rPr>
          </w:rPrChange>
        </w:rPr>
        <w:t xml:space="preserve">x </w:t>
      </w:r>
      <w:r w:rsidR="003A487D" w:rsidRPr="00463A1A">
        <w:rPr>
          <w:rFonts w:ascii="Calibri" w:eastAsia="Times New Roman" w:hAnsi="Calibri"/>
          <w:color w:val="263238"/>
          <w:sz w:val="22"/>
          <w:szCs w:val="22"/>
          <w:lang w:val="en-US"/>
          <w:rPrChange w:id="595" w:author="Danilo Bzdok" w:date="2018-04-29T15:25:00Z">
            <w:rPr>
              <w:rFonts w:ascii="Helvetica" w:eastAsia="Times New Roman" w:hAnsi="Helvetica"/>
              <w:color w:val="263238"/>
              <w:sz w:val="20"/>
              <w:szCs w:val="20"/>
              <w:lang w:val="en-US"/>
            </w:rPr>
          </w:rPrChange>
        </w:rPr>
        <w:t>axis) and to evaluate</w:t>
      </w:r>
      <w:r w:rsidR="007715ED" w:rsidRPr="00463A1A">
        <w:rPr>
          <w:rFonts w:ascii="Calibri" w:eastAsia="Times New Roman" w:hAnsi="Calibri"/>
          <w:color w:val="263238"/>
          <w:sz w:val="22"/>
          <w:szCs w:val="22"/>
          <w:lang w:val="en-US"/>
          <w:rPrChange w:id="596" w:author="Danilo Bzdok" w:date="2018-04-29T15:25:00Z">
            <w:rPr>
              <w:rFonts w:ascii="Helvetica" w:eastAsia="Times New Roman" w:hAnsi="Helvetica"/>
              <w:color w:val="263238"/>
              <w:sz w:val="20"/>
              <w:szCs w:val="20"/>
              <w:lang w:val="en-US"/>
            </w:rPr>
          </w:rPrChange>
        </w:rPr>
        <w:t xml:space="preserve"> model </w:t>
      </w:r>
      <w:r w:rsidR="009E7052" w:rsidRPr="00463A1A">
        <w:rPr>
          <w:rFonts w:ascii="Calibri" w:eastAsia="Times New Roman" w:hAnsi="Calibri"/>
          <w:color w:val="263238"/>
          <w:sz w:val="22"/>
          <w:szCs w:val="22"/>
          <w:lang w:val="en-US"/>
          <w:rPrChange w:id="597" w:author="Danilo Bzdok" w:date="2018-04-29T15:25:00Z">
            <w:rPr>
              <w:rFonts w:ascii="Helvetica" w:eastAsia="Times New Roman" w:hAnsi="Helvetica"/>
              <w:color w:val="263238"/>
              <w:sz w:val="20"/>
              <w:szCs w:val="20"/>
              <w:lang w:val="en-US"/>
            </w:rPr>
          </w:rPrChange>
        </w:rPr>
        <w:t xml:space="preserve">forecasting </w:t>
      </w:r>
      <w:r w:rsidR="007715ED" w:rsidRPr="00463A1A">
        <w:rPr>
          <w:rFonts w:ascii="Calibri" w:eastAsia="Times New Roman" w:hAnsi="Calibri"/>
          <w:color w:val="263238"/>
          <w:sz w:val="22"/>
          <w:szCs w:val="22"/>
          <w:lang w:val="en-US"/>
          <w:rPrChange w:id="598" w:author="Danilo Bzdok" w:date="2018-04-29T15:25:00Z">
            <w:rPr>
              <w:rFonts w:ascii="Helvetica" w:eastAsia="Times New Roman" w:hAnsi="Helvetica"/>
              <w:color w:val="263238"/>
              <w:sz w:val="20"/>
              <w:szCs w:val="20"/>
              <w:lang w:val="en-US"/>
            </w:rPr>
          </w:rPrChange>
        </w:rPr>
        <w:t>performance on never seen data (out-of-sample R</w:t>
      </w:r>
      <w:r w:rsidR="007715ED" w:rsidRPr="00463A1A">
        <w:rPr>
          <w:rFonts w:ascii="Calibri" w:eastAsia="Times New Roman" w:hAnsi="Calibri"/>
          <w:color w:val="263238"/>
          <w:sz w:val="22"/>
          <w:szCs w:val="22"/>
          <w:vertAlign w:val="superscript"/>
          <w:lang w:val="en-US"/>
          <w:rPrChange w:id="599" w:author="Danilo Bzdok" w:date="2018-04-29T15:25:00Z">
            <w:rPr>
              <w:rFonts w:ascii="Helvetica" w:eastAsia="Times New Roman" w:hAnsi="Helvetica"/>
              <w:color w:val="263238"/>
              <w:sz w:val="20"/>
              <w:szCs w:val="20"/>
              <w:vertAlign w:val="superscript"/>
              <w:lang w:val="en-US"/>
            </w:rPr>
          </w:rPrChange>
        </w:rPr>
        <w:t>2</w:t>
      </w:r>
      <w:r w:rsidR="007715ED" w:rsidRPr="00463A1A">
        <w:rPr>
          <w:rFonts w:ascii="Calibri" w:eastAsia="Times New Roman" w:hAnsi="Calibri"/>
          <w:color w:val="263238"/>
          <w:sz w:val="22"/>
          <w:szCs w:val="22"/>
          <w:lang w:val="en-US"/>
          <w:rPrChange w:id="600" w:author="Danilo Bzdok" w:date="2018-04-29T15:25:00Z">
            <w:rPr>
              <w:rFonts w:ascii="Helvetica" w:eastAsia="Times New Roman" w:hAnsi="Helvetica"/>
              <w:color w:val="263238"/>
              <w:sz w:val="20"/>
              <w:szCs w:val="20"/>
              <w:lang w:val="en-US"/>
            </w:rPr>
          </w:rPrChange>
        </w:rPr>
        <w:t xml:space="preserve"> score</w:t>
      </w:r>
      <w:r w:rsidR="004C6511" w:rsidRPr="00463A1A">
        <w:rPr>
          <w:rFonts w:ascii="Calibri" w:eastAsia="Times New Roman" w:hAnsi="Calibri"/>
          <w:color w:val="263238"/>
          <w:sz w:val="22"/>
          <w:szCs w:val="22"/>
          <w:lang w:val="en-US"/>
          <w:rPrChange w:id="601" w:author="Danilo Bzdok" w:date="2018-04-29T15:25:00Z">
            <w:rPr>
              <w:rFonts w:ascii="Helvetica" w:eastAsia="Times New Roman" w:hAnsi="Helvetica"/>
              <w:color w:val="263238"/>
              <w:sz w:val="20"/>
              <w:szCs w:val="20"/>
              <w:lang w:val="en-US"/>
            </w:rPr>
          </w:rPrChange>
        </w:rPr>
        <w:t xml:space="preserve"> of </w:t>
      </w:r>
      <w:r w:rsidR="00CF140F" w:rsidRPr="00463A1A">
        <w:rPr>
          <w:rFonts w:ascii="Calibri" w:eastAsia="Times New Roman" w:hAnsi="Calibri"/>
          <w:color w:val="263238"/>
          <w:sz w:val="22"/>
          <w:szCs w:val="22"/>
          <w:lang w:val="en-US"/>
          <w:rPrChange w:id="602" w:author="Danilo Bzdok" w:date="2018-04-29T15:25:00Z">
            <w:rPr>
              <w:rFonts w:ascii="Helvetica" w:eastAsia="Times New Roman" w:hAnsi="Helvetica"/>
              <w:color w:val="263238"/>
              <w:sz w:val="20"/>
              <w:szCs w:val="20"/>
              <w:lang w:val="en-US"/>
            </w:rPr>
          </w:rPrChange>
        </w:rPr>
        <w:t xml:space="preserve">the </w:t>
      </w:r>
      <w:r w:rsidR="004C6511" w:rsidRPr="00463A1A">
        <w:rPr>
          <w:rFonts w:ascii="Calibri" w:eastAsia="Times New Roman" w:hAnsi="Calibri"/>
          <w:color w:val="263238"/>
          <w:sz w:val="22"/>
          <w:szCs w:val="22"/>
          <w:lang w:val="en-US"/>
          <w:rPrChange w:id="603" w:author="Danilo Bzdok" w:date="2018-04-29T15:25:00Z">
            <w:rPr>
              <w:rFonts w:ascii="Helvetica" w:eastAsia="Times New Roman" w:hAnsi="Helvetica"/>
              <w:color w:val="263238"/>
              <w:sz w:val="20"/>
              <w:szCs w:val="20"/>
              <w:lang w:val="en-US"/>
            </w:rPr>
          </w:rPrChange>
        </w:rPr>
        <w:t>model</w:t>
      </w:r>
      <w:r w:rsidR="007715ED" w:rsidRPr="00463A1A">
        <w:rPr>
          <w:rFonts w:ascii="Calibri" w:eastAsia="Times New Roman" w:hAnsi="Calibri"/>
          <w:color w:val="263238"/>
          <w:sz w:val="22"/>
          <w:szCs w:val="22"/>
          <w:lang w:val="en-US"/>
          <w:rPrChange w:id="604" w:author="Danilo Bzdok" w:date="2018-04-29T15:25:00Z">
            <w:rPr>
              <w:rFonts w:ascii="Helvetica" w:eastAsia="Times New Roman" w:hAnsi="Helvetica"/>
              <w:color w:val="263238"/>
              <w:sz w:val="20"/>
              <w:szCs w:val="20"/>
              <w:lang w:val="en-US"/>
            </w:rPr>
          </w:rPrChange>
        </w:rPr>
        <w:t>, y axis).</w:t>
      </w:r>
      <w:r w:rsidR="00A15BF0" w:rsidRPr="00463A1A">
        <w:rPr>
          <w:rFonts w:ascii="Calibri" w:eastAsia="Times New Roman" w:hAnsi="Calibri"/>
          <w:color w:val="263238"/>
          <w:sz w:val="22"/>
          <w:szCs w:val="22"/>
          <w:lang w:val="en-US"/>
          <w:rPrChange w:id="605"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606" w:author="Danilo Bzdok" w:date="2018-04-29T15:25:00Z">
            <w:rPr>
              <w:rFonts w:ascii="Helvetica" w:eastAsia="Times New Roman" w:hAnsi="Helvetica"/>
              <w:b/>
              <w:color w:val="263238"/>
              <w:sz w:val="20"/>
              <w:szCs w:val="20"/>
              <w:lang w:val="en-US"/>
            </w:rPr>
          </w:rPrChange>
        </w:rPr>
        <w:t>A)</w:t>
      </w:r>
      <w:r w:rsidR="00A15BF0" w:rsidRPr="00463A1A">
        <w:rPr>
          <w:rFonts w:ascii="Calibri" w:eastAsia="Times New Roman" w:hAnsi="Calibri"/>
          <w:i/>
          <w:color w:val="263238"/>
          <w:sz w:val="22"/>
          <w:szCs w:val="22"/>
          <w:lang w:val="en-US"/>
          <w:rPrChange w:id="607" w:author="Danilo Bzdok" w:date="2018-04-29T15:25:00Z">
            <w:rPr>
              <w:rFonts w:ascii="Helvetica" w:eastAsia="Times New Roman" w:hAnsi="Helvetica"/>
              <w:i/>
              <w:color w:val="263238"/>
              <w:sz w:val="20"/>
              <w:szCs w:val="20"/>
              <w:lang w:val="en-US"/>
            </w:rPr>
          </w:rPrChange>
        </w:rPr>
        <w:t xml:space="preserve"> </w:t>
      </w:r>
      <w:r w:rsidR="00121F78" w:rsidRPr="00463A1A">
        <w:rPr>
          <w:rFonts w:ascii="Calibri" w:eastAsia="Times New Roman" w:hAnsi="Calibri"/>
          <w:color w:val="263238"/>
          <w:sz w:val="22"/>
          <w:szCs w:val="22"/>
          <w:lang w:val="en-US"/>
          <w:rPrChange w:id="608" w:author="Danilo Bzdok" w:date="2018-04-29T15:25:00Z">
            <w:rPr>
              <w:rFonts w:ascii="Helvetica" w:eastAsia="Times New Roman" w:hAnsi="Helvetica"/>
              <w:color w:val="263238"/>
              <w:sz w:val="20"/>
              <w:szCs w:val="20"/>
              <w:lang w:val="en-US"/>
            </w:rPr>
          </w:rPrChange>
        </w:rPr>
        <w:t xml:space="preserve">Hexagonal binning </w:t>
      </w:r>
      <w:r w:rsidR="00D643C8" w:rsidRPr="00463A1A">
        <w:rPr>
          <w:rFonts w:ascii="Calibri" w:eastAsia="Times New Roman" w:hAnsi="Calibri"/>
          <w:color w:val="263238"/>
          <w:sz w:val="22"/>
          <w:szCs w:val="22"/>
          <w:lang w:val="en-US"/>
          <w:rPrChange w:id="609" w:author="Danilo Bzdok" w:date="2018-04-29T15:25:00Z">
            <w:rPr>
              <w:rFonts w:ascii="Helvetica" w:eastAsia="Times New Roman" w:hAnsi="Helvetica"/>
              <w:color w:val="263238"/>
              <w:sz w:val="20"/>
              <w:szCs w:val="20"/>
              <w:lang w:val="en-US"/>
            </w:rPr>
          </w:rPrChange>
        </w:rPr>
        <w:t>summarizes</w:t>
      </w:r>
      <w:r w:rsidR="00526A83" w:rsidRPr="00463A1A">
        <w:rPr>
          <w:rFonts w:ascii="Calibri" w:eastAsia="Times New Roman" w:hAnsi="Calibri"/>
          <w:color w:val="263238"/>
          <w:sz w:val="22"/>
          <w:szCs w:val="22"/>
          <w:lang w:val="en-US"/>
          <w:rPrChange w:id="610" w:author="Danilo Bzdok" w:date="2018-04-29T15:25:00Z">
            <w:rPr>
              <w:rFonts w:ascii="Helvetica" w:eastAsia="Times New Roman" w:hAnsi="Helvetica"/>
              <w:color w:val="263238"/>
              <w:sz w:val="20"/>
              <w:szCs w:val="20"/>
              <w:lang w:val="en-US"/>
            </w:rPr>
          </w:rPrChange>
        </w:rPr>
        <w:t xml:space="preserve"> how many simulations led to a </w:t>
      </w:r>
      <w:proofErr w:type="gramStart"/>
      <w:r w:rsidR="00E55D0B" w:rsidRPr="00463A1A">
        <w:rPr>
          <w:rFonts w:ascii="Calibri" w:eastAsia="Times New Roman" w:hAnsi="Calibri"/>
          <w:color w:val="263238"/>
          <w:sz w:val="22"/>
          <w:szCs w:val="22"/>
          <w:lang w:val="en-US"/>
          <w:rPrChange w:id="611" w:author="Danilo Bzdok" w:date="2018-04-29T15:25:00Z">
            <w:rPr>
              <w:rFonts w:ascii="Helvetica" w:eastAsia="Times New Roman" w:hAnsi="Helvetica"/>
              <w:color w:val="263238"/>
              <w:sz w:val="20"/>
              <w:szCs w:val="20"/>
              <w:lang w:val="en-US"/>
            </w:rPr>
          </w:rPrChange>
        </w:rPr>
        <w:t xml:space="preserve">particular </w:t>
      </w:r>
      <w:r w:rsidR="00526A83" w:rsidRPr="00463A1A">
        <w:rPr>
          <w:rFonts w:ascii="Calibri" w:eastAsia="Times New Roman" w:hAnsi="Calibri"/>
          <w:color w:val="263238"/>
          <w:sz w:val="22"/>
          <w:szCs w:val="22"/>
          <w:lang w:val="en-US"/>
          <w:rPrChange w:id="612" w:author="Danilo Bzdok" w:date="2018-04-29T15:25:00Z">
            <w:rPr>
              <w:rFonts w:ascii="Helvetica" w:eastAsia="Times New Roman" w:hAnsi="Helvetica"/>
              <w:color w:val="263238"/>
              <w:sz w:val="20"/>
              <w:szCs w:val="20"/>
              <w:lang w:val="en-US"/>
            </w:rPr>
          </w:rPrChange>
        </w:rPr>
        <w:t>prediction-inference</w:t>
      </w:r>
      <w:proofErr w:type="gramEnd"/>
      <w:r w:rsidR="00526A83" w:rsidRPr="00463A1A">
        <w:rPr>
          <w:rFonts w:ascii="Calibri" w:eastAsia="Times New Roman" w:hAnsi="Calibri"/>
          <w:color w:val="263238"/>
          <w:sz w:val="22"/>
          <w:szCs w:val="22"/>
          <w:lang w:val="en-US"/>
          <w:rPrChange w:id="613" w:author="Danilo Bzdok" w:date="2018-04-29T15:25:00Z">
            <w:rPr>
              <w:rFonts w:ascii="Helvetica" w:eastAsia="Times New Roman" w:hAnsi="Helvetica"/>
              <w:color w:val="263238"/>
              <w:sz w:val="20"/>
              <w:szCs w:val="20"/>
              <w:lang w:val="en-US"/>
            </w:rPr>
          </w:rPrChange>
        </w:rPr>
        <w:t xml:space="preserve"> relation </w:t>
      </w:r>
      <w:r w:rsidR="00F0163D" w:rsidRPr="00463A1A">
        <w:rPr>
          <w:rFonts w:ascii="Calibri" w:eastAsia="Times New Roman" w:hAnsi="Calibri"/>
          <w:color w:val="263238"/>
          <w:sz w:val="22"/>
          <w:szCs w:val="22"/>
          <w:lang w:val="en-US"/>
          <w:rPrChange w:id="614" w:author="Danilo Bzdok" w:date="2018-04-29T15:25:00Z">
            <w:rPr>
              <w:rFonts w:ascii="Helvetica" w:eastAsia="Times New Roman" w:hAnsi="Helvetica"/>
              <w:color w:val="263238"/>
              <w:sz w:val="20"/>
              <w:szCs w:val="20"/>
              <w:lang w:val="en-US"/>
            </w:rPr>
          </w:rPrChange>
        </w:rPr>
        <w:t>area-by-</w:t>
      </w:r>
      <w:r w:rsidR="00526A83" w:rsidRPr="00463A1A">
        <w:rPr>
          <w:rFonts w:ascii="Calibri" w:eastAsia="Times New Roman" w:hAnsi="Calibri"/>
          <w:color w:val="263238"/>
          <w:sz w:val="22"/>
          <w:szCs w:val="22"/>
          <w:lang w:val="en-US"/>
          <w:rPrChange w:id="615" w:author="Danilo Bzdok" w:date="2018-04-29T15:25:00Z">
            <w:rPr>
              <w:rFonts w:ascii="Helvetica" w:eastAsia="Times New Roman" w:hAnsi="Helvetica"/>
              <w:color w:val="263238"/>
              <w:sz w:val="20"/>
              <w:szCs w:val="20"/>
              <w:lang w:val="en-US"/>
            </w:rPr>
          </w:rPrChange>
        </w:rPr>
        <w:t>area.</w:t>
      </w:r>
      <w:r w:rsidR="00E55D0B" w:rsidRPr="00463A1A">
        <w:rPr>
          <w:rFonts w:ascii="Calibri" w:eastAsia="Times New Roman" w:hAnsi="Calibri"/>
          <w:color w:val="263238"/>
          <w:sz w:val="22"/>
          <w:szCs w:val="22"/>
          <w:lang w:val="en-US"/>
          <w:rPrChange w:id="616" w:author="Danilo Bzdok" w:date="2018-04-29T15:25:00Z">
            <w:rPr>
              <w:rFonts w:ascii="Helvetica" w:eastAsia="Times New Roman" w:hAnsi="Helvetica"/>
              <w:color w:val="263238"/>
              <w:sz w:val="20"/>
              <w:szCs w:val="20"/>
              <w:lang w:val="en-US"/>
            </w:rPr>
          </w:rPrChange>
        </w:rPr>
        <w:t xml:space="preserve"> This visualization technique was proposed for </w:t>
      </w:r>
      <w:r w:rsidR="008A4A7F" w:rsidRPr="00463A1A">
        <w:rPr>
          <w:rFonts w:ascii="Calibri" w:eastAsia="Times New Roman" w:hAnsi="Calibri"/>
          <w:color w:val="263238"/>
          <w:sz w:val="22"/>
          <w:szCs w:val="22"/>
          <w:lang w:val="en-US"/>
          <w:rPrChange w:id="617" w:author="Danilo Bzdok" w:date="2018-04-29T15:25:00Z">
            <w:rPr>
              <w:rFonts w:ascii="Helvetica" w:eastAsia="Times New Roman" w:hAnsi="Helvetica"/>
              <w:color w:val="263238"/>
              <w:sz w:val="20"/>
              <w:szCs w:val="20"/>
              <w:lang w:val="en-US"/>
            </w:rPr>
          </w:rPrChange>
        </w:rPr>
        <w:t xml:space="preserve">aggregating </w:t>
      </w:r>
      <w:r w:rsidR="00E55D0B" w:rsidRPr="00463A1A">
        <w:rPr>
          <w:rFonts w:ascii="Calibri" w:eastAsia="Times New Roman" w:hAnsi="Calibri"/>
          <w:color w:val="263238"/>
          <w:sz w:val="22"/>
          <w:szCs w:val="22"/>
          <w:lang w:val="en-US"/>
          <w:rPrChange w:id="618" w:author="Danilo Bzdok" w:date="2018-04-29T15:25:00Z">
            <w:rPr>
              <w:rFonts w:ascii="Helvetica" w:eastAsia="Times New Roman" w:hAnsi="Helvetica"/>
              <w:color w:val="263238"/>
              <w:sz w:val="20"/>
              <w:szCs w:val="20"/>
              <w:lang w:val="en-US"/>
            </w:rPr>
          </w:rPrChange>
        </w:rPr>
        <w:t xml:space="preserve">data with </w:t>
      </w:r>
      <w:r w:rsidR="00D16667" w:rsidRPr="00463A1A">
        <w:rPr>
          <w:rFonts w:ascii="Calibri" w:eastAsia="Times New Roman" w:hAnsi="Calibri"/>
          <w:color w:val="263238"/>
          <w:sz w:val="22"/>
          <w:szCs w:val="22"/>
          <w:lang w:val="en-US"/>
          <w:rPrChange w:id="619" w:author="Danilo Bzdok" w:date="2018-04-29T15:25:00Z">
            <w:rPr>
              <w:rFonts w:ascii="Helvetica" w:eastAsia="Times New Roman" w:hAnsi="Helvetica"/>
              <w:color w:val="263238"/>
              <w:sz w:val="20"/>
              <w:szCs w:val="20"/>
              <w:lang w:val="en-US"/>
            </w:rPr>
          </w:rPrChange>
        </w:rPr>
        <w:t>a high number of</w:t>
      </w:r>
      <w:r w:rsidR="00E55D0B" w:rsidRPr="00463A1A">
        <w:rPr>
          <w:rFonts w:ascii="Calibri" w:eastAsia="Times New Roman" w:hAnsi="Calibri"/>
          <w:color w:val="263238"/>
          <w:sz w:val="22"/>
          <w:szCs w:val="22"/>
          <w:lang w:val="en-US"/>
          <w:rPrChange w:id="620" w:author="Danilo Bzdok" w:date="2018-04-29T15:25:00Z">
            <w:rPr>
              <w:rFonts w:ascii="Helvetica" w:eastAsia="Times New Roman" w:hAnsi="Helvetica"/>
              <w:color w:val="263238"/>
              <w:sz w:val="20"/>
              <w:szCs w:val="20"/>
              <w:lang w:val="en-US"/>
            </w:rPr>
          </w:rPrChange>
        </w:rPr>
        <w:t xml:space="preserve"> observations </w:t>
      </w:r>
      <w:r w:rsidR="005F5AF1" w:rsidRPr="00463A1A">
        <w:rPr>
          <w:rFonts w:ascii="Calibri" w:eastAsia="Times New Roman" w:hAnsi="Calibri"/>
          <w:color w:val="263238"/>
          <w:sz w:val="22"/>
          <w:szCs w:val="22"/>
          <w:lang w:val="en-US"/>
          <w:rPrChange w:id="621" w:author="Danilo Bzdok" w:date="2018-04-29T15:25:00Z">
            <w:rPr>
              <w:rFonts w:ascii="Helvetica" w:eastAsia="Times New Roman" w:hAnsi="Helvetica"/>
              <w:color w:val="263238"/>
              <w:sz w:val="20"/>
              <w:szCs w:val="20"/>
              <w:lang w:val="en-US"/>
            </w:rPr>
          </w:rPrChange>
        </w:rPr>
        <w:fldChar w:fldCharType="begin"/>
      </w:r>
      <w:r w:rsidR="00F974E9" w:rsidRPr="00463A1A">
        <w:rPr>
          <w:rFonts w:ascii="Calibri" w:eastAsia="Times New Roman" w:hAnsi="Calibri"/>
          <w:color w:val="263238"/>
          <w:sz w:val="22"/>
          <w:szCs w:val="22"/>
          <w:lang w:val="en-US"/>
          <w:rPrChange w:id="622" w:author="Danilo Bzdok" w:date="2018-04-29T15:25:00Z">
            <w:rPr>
              <w:rFonts w:ascii="Helvetica" w:eastAsia="Times New Roman" w:hAnsi="Helvetica"/>
              <w:color w:val="263238"/>
              <w:sz w:val="20"/>
              <w:szCs w:val="20"/>
              <w:lang w:val="en-US"/>
            </w:rPr>
          </w:rPrChange>
        </w:rPr>
        <w:instrText xml:space="preserve"> ADDIN EN.CITE &lt;EndNote&gt;&lt;Cite&gt;&lt;Author&gt;Carr&lt;/Author&gt;&lt;Year&gt;1987&lt;/Year&gt;&lt;RecNum&gt;7038&lt;/RecNum&gt;&lt;DisplayText&gt;(47)&lt;/DisplayText&gt;&lt;record&gt;&lt;rec-number&gt;7038&lt;/rec-number&gt;&lt;foreign-keys&gt;&lt;key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5F5AF1" w:rsidRPr="00463A1A">
        <w:rPr>
          <w:rFonts w:ascii="Calibri" w:eastAsia="Times New Roman" w:hAnsi="Calibri"/>
          <w:color w:val="263238"/>
          <w:sz w:val="22"/>
          <w:szCs w:val="22"/>
          <w:lang w:val="en-US"/>
          <w:rPrChange w:id="623" w:author="Danilo Bzdok" w:date="2018-04-29T15:25:00Z">
            <w:rPr>
              <w:rFonts w:ascii="Helvetica" w:eastAsia="Times New Roman" w:hAnsi="Helvetica"/>
              <w:color w:val="263238"/>
              <w:sz w:val="20"/>
              <w:szCs w:val="20"/>
              <w:lang w:val="en-US"/>
            </w:rPr>
          </w:rPrChange>
        </w:rPr>
        <w:fldChar w:fldCharType="separate"/>
      </w:r>
      <w:r w:rsidR="00F974E9" w:rsidRPr="00463A1A">
        <w:rPr>
          <w:rFonts w:ascii="Calibri" w:eastAsia="Times New Roman" w:hAnsi="Calibri"/>
          <w:noProof/>
          <w:color w:val="263238"/>
          <w:sz w:val="22"/>
          <w:szCs w:val="22"/>
          <w:lang w:val="en-US"/>
          <w:rPrChange w:id="624" w:author="Danilo Bzdok" w:date="2018-04-29T15:25:00Z">
            <w:rPr>
              <w:rFonts w:ascii="Helvetica" w:eastAsia="Times New Roman" w:hAnsi="Helvetica"/>
              <w:noProof/>
              <w:color w:val="263238"/>
              <w:sz w:val="20"/>
              <w:szCs w:val="20"/>
              <w:lang w:val="en-US"/>
            </w:rPr>
          </w:rPrChange>
        </w:rPr>
        <w:t>(</w:t>
      </w:r>
      <w:r w:rsidR="002140FE" w:rsidRPr="00463A1A">
        <w:rPr>
          <w:rFonts w:ascii="Calibri" w:eastAsia="Times New Roman" w:hAnsi="Calibri"/>
          <w:noProof/>
          <w:color w:val="263238"/>
          <w:sz w:val="22"/>
          <w:szCs w:val="22"/>
          <w:lang w:val="en-US"/>
          <w:rPrChange w:id="625" w:author="Danilo Bzdok" w:date="2018-04-29T15:25:00Z">
            <w:rPr>
              <w:rFonts w:ascii="Helvetica" w:eastAsia="Times New Roman" w:hAnsi="Helvetica"/>
              <w:noProof/>
              <w:color w:val="263238"/>
              <w:sz w:val="20"/>
              <w:szCs w:val="20"/>
              <w:lang w:val="en-US"/>
            </w:rPr>
          </w:rPrChange>
        </w:rPr>
        <w:fldChar w:fldCharType="begin"/>
      </w:r>
      <w:r w:rsidR="002140FE" w:rsidRPr="00463A1A">
        <w:rPr>
          <w:rFonts w:ascii="Calibri" w:eastAsia="Times New Roman" w:hAnsi="Calibri"/>
          <w:noProof/>
          <w:color w:val="263238"/>
          <w:sz w:val="22"/>
          <w:szCs w:val="22"/>
          <w:lang w:val="en-US"/>
          <w:rPrChange w:id="626" w:author="Danilo Bzdok" w:date="2018-04-29T15:25:00Z">
            <w:rPr>
              <w:rFonts w:ascii="Helvetica" w:eastAsia="Times New Roman" w:hAnsi="Helvetica"/>
              <w:noProof/>
              <w:color w:val="263238"/>
              <w:sz w:val="20"/>
              <w:szCs w:val="20"/>
              <w:lang w:val="en-US"/>
            </w:rPr>
          </w:rPrChange>
        </w:rPr>
        <w:instrText xml:space="preserve"> HYPERLINK \l "_ENREF_47" \o "Carr, 1987 #7038" </w:instrText>
      </w:r>
      <w:r w:rsidR="002140FE" w:rsidRPr="00463A1A">
        <w:rPr>
          <w:rFonts w:ascii="Calibri" w:eastAsia="Times New Roman" w:hAnsi="Calibri"/>
          <w:noProof/>
          <w:color w:val="263238"/>
          <w:sz w:val="22"/>
          <w:szCs w:val="22"/>
          <w:lang w:val="en-US"/>
          <w:rPrChange w:id="627" w:author="Danilo Bzdok" w:date="2018-04-29T15:25:00Z">
            <w:rPr>
              <w:rFonts w:ascii="Helvetica" w:eastAsia="Times New Roman" w:hAnsi="Helvetica"/>
              <w:noProof/>
              <w:color w:val="263238"/>
              <w:sz w:val="20"/>
              <w:szCs w:val="20"/>
              <w:lang w:val="en-US"/>
            </w:rPr>
          </w:rPrChange>
        </w:rPr>
      </w:r>
      <w:r w:rsidR="002140FE" w:rsidRPr="00463A1A">
        <w:rPr>
          <w:rFonts w:ascii="Calibri" w:eastAsia="Times New Roman" w:hAnsi="Calibri"/>
          <w:noProof/>
          <w:color w:val="263238"/>
          <w:sz w:val="22"/>
          <w:szCs w:val="22"/>
          <w:lang w:val="en-US"/>
          <w:rPrChange w:id="628" w:author="Danilo Bzdok" w:date="2018-04-29T15:25:00Z">
            <w:rPr>
              <w:rFonts w:ascii="Helvetica" w:eastAsia="Times New Roman" w:hAnsi="Helvetica"/>
              <w:noProof/>
              <w:color w:val="263238"/>
              <w:sz w:val="20"/>
              <w:szCs w:val="20"/>
              <w:lang w:val="en-US"/>
            </w:rPr>
          </w:rPrChange>
        </w:rPr>
        <w:fldChar w:fldCharType="separate"/>
      </w:r>
      <w:r w:rsidR="002140FE" w:rsidRPr="00463A1A">
        <w:rPr>
          <w:rFonts w:ascii="Calibri" w:eastAsia="Times New Roman" w:hAnsi="Calibri"/>
          <w:noProof/>
          <w:color w:val="263238"/>
          <w:sz w:val="22"/>
          <w:szCs w:val="22"/>
          <w:lang w:val="en-US"/>
          <w:rPrChange w:id="629" w:author="Danilo Bzdok" w:date="2018-04-29T15:25:00Z">
            <w:rPr>
              <w:rFonts w:ascii="Helvetica" w:eastAsia="Times New Roman" w:hAnsi="Helvetica"/>
              <w:noProof/>
              <w:color w:val="263238"/>
              <w:sz w:val="20"/>
              <w:szCs w:val="20"/>
              <w:lang w:val="en-US"/>
            </w:rPr>
          </w:rPrChange>
        </w:rPr>
        <w:t>47</w:t>
      </w:r>
      <w:r w:rsidR="002140FE" w:rsidRPr="00463A1A">
        <w:rPr>
          <w:rFonts w:ascii="Calibri" w:eastAsia="Times New Roman" w:hAnsi="Calibri"/>
          <w:noProof/>
          <w:color w:val="263238"/>
          <w:sz w:val="22"/>
          <w:szCs w:val="22"/>
          <w:lang w:val="en-US"/>
          <w:rPrChange w:id="630" w:author="Danilo Bzdok" w:date="2018-04-29T15:25:00Z">
            <w:rPr>
              <w:rFonts w:ascii="Helvetica" w:eastAsia="Times New Roman" w:hAnsi="Helvetica"/>
              <w:noProof/>
              <w:color w:val="263238"/>
              <w:sz w:val="20"/>
              <w:szCs w:val="20"/>
              <w:lang w:val="en-US"/>
            </w:rPr>
          </w:rPrChange>
        </w:rPr>
        <w:fldChar w:fldCharType="end"/>
      </w:r>
      <w:r w:rsidR="00F974E9" w:rsidRPr="00463A1A">
        <w:rPr>
          <w:rFonts w:ascii="Calibri" w:eastAsia="Times New Roman" w:hAnsi="Calibri"/>
          <w:noProof/>
          <w:color w:val="263238"/>
          <w:sz w:val="22"/>
          <w:szCs w:val="22"/>
          <w:lang w:val="en-US"/>
          <w:rPrChange w:id="631" w:author="Danilo Bzdok" w:date="2018-04-29T15:25:00Z">
            <w:rPr>
              <w:rFonts w:ascii="Helvetica" w:eastAsia="Times New Roman" w:hAnsi="Helvetica"/>
              <w:noProof/>
              <w:color w:val="263238"/>
              <w:sz w:val="20"/>
              <w:szCs w:val="20"/>
              <w:lang w:val="en-US"/>
            </w:rPr>
          </w:rPrChange>
        </w:rPr>
        <w:t>)</w:t>
      </w:r>
      <w:r w:rsidR="005F5AF1" w:rsidRPr="00463A1A">
        <w:rPr>
          <w:rFonts w:ascii="Calibri" w:eastAsia="Times New Roman" w:hAnsi="Calibri"/>
          <w:color w:val="263238"/>
          <w:sz w:val="22"/>
          <w:szCs w:val="22"/>
          <w:lang w:val="en-US"/>
          <w:rPrChange w:id="632" w:author="Danilo Bzdok" w:date="2018-04-29T15:25:00Z">
            <w:rPr>
              <w:rFonts w:ascii="Helvetica" w:eastAsia="Times New Roman" w:hAnsi="Helvetica"/>
              <w:color w:val="263238"/>
              <w:sz w:val="20"/>
              <w:szCs w:val="20"/>
              <w:lang w:val="en-US"/>
            </w:rPr>
          </w:rPrChange>
        </w:rPr>
        <w:fldChar w:fldCharType="end"/>
      </w:r>
      <w:r w:rsidR="00E55D0B" w:rsidRPr="00463A1A">
        <w:rPr>
          <w:rFonts w:ascii="Calibri" w:eastAsia="Times New Roman" w:hAnsi="Calibri"/>
          <w:color w:val="263238"/>
          <w:sz w:val="22"/>
          <w:szCs w:val="22"/>
          <w:lang w:val="en-US"/>
          <w:rPrChange w:id="633" w:author="Danilo Bzdok" w:date="2018-04-29T15:25:00Z">
            <w:rPr>
              <w:rFonts w:ascii="Helvetica" w:eastAsia="Times New Roman" w:hAnsi="Helvetica"/>
              <w:color w:val="263238"/>
              <w:sz w:val="20"/>
              <w:szCs w:val="20"/>
              <w:lang w:val="en-US"/>
            </w:rPr>
          </w:rPrChange>
        </w:rPr>
        <w:t>.</w:t>
      </w:r>
      <w:r w:rsidR="00ED0308" w:rsidRPr="00463A1A">
        <w:rPr>
          <w:rFonts w:ascii="Calibri" w:eastAsia="Times New Roman" w:hAnsi="Calibri"/>
          <w:color w:val="263238"/>
          <w:sz w:val="22"/>
          <w:szCs w:val="22"/>
          <w:lang w:val="en-US"/>
          <w:rPrChange w:id="634" w:author="Danilo Bzdok" w:date="2018-04-29T15:25:00Z">
            <w:rPr>
              <w:rFonts w:ascii="Helvetica" w:eastAsia="Times New Roman" w:hAnsi="Helvetica"/>
              <w:color w:val="263238"/>
              <w:sz w:val="20"/>
              <w:szCs w:val="20"/>
              <w:lang w:val="en-US"/>
            </w:rPr>
          </w:rPrChange>
        </w:rPr>
        <w:t xml:space="preserve"> </w:t>
      </w:r>
      <w:r w:rsidR="00DE3CDE" w:rsidRPr="00463A1A">
        <w:rPr>
          <w:rFonts w:ascii="Calibri" w:eastAsia="Times New Roman" w:hAnsi="Calibri"/>
          <w:b/>
          <w:color w:val="263238"/>
          <w:sz w:val="22"/>
          <w:szCs w:val="22"/>
          <w:lang w:val="en-US"/>
          <w:rPrChange w:id="635" w:author="Danilo Bzdok" w:date="2018-04-29T15:25:00Z">
            <w:rPr>
              <w:rFonts w:ascii="Helvetica" w:eastAsia="Times New Roman" w:hAnsi="Helvetica"/>
              <w:b/>
              <w:color w:val="263238"/>
              <w:sz w:val="20"/>
              <w:szCs w:val="20"/>
              <w:lang w:val="en-US"/>
            </w:rPr>
          </w:rPrChange>
        </w:rPr>
        <w:t>B)</w:t>
      </w:r>
      <w:r w:rsidR="00ED0308" w:rsidRPr="00463A1A">
        <w:rPr>
          <w:rFonts w:ascii="Calibri" w:eastAsia="Times New Roman" w:hAnsi="Calibri"/>
          <w:i/>
          <w:color w:val="263238"/>
          <w:sz w:val="22"/>
          <w:szCs w:val="22"/>
          <w:lang w:val="en-US"/>
          <w:rPrChange w:id="636" w:author="Danilo Bzdok" w:date="2018-04-29T15:25:00Z">
            <w:rPr>
              <w:rFonts w:ascii="Helvetica" w:eastAsia="Times New Roman" w:hAnsi="Helvetica"/>
              <w:i/>
              <w:color w:val="263238"/>
              <w:sz w:val="20"/>
              <w:szCs w:val="20"/>
              <w:lang w:val="en-US"/>
            </w:rPr>
          </w:rPrChange>
        </w:rPr>
        <w:t xml:space="preserve"> </w:t>
      </w:r>
      <w:r w:rsidR="005B52AC" w:rsidRPr="00463A1A">
        <w:rPr>
          <w:rFonts w:ascii="Calibri" w:eastAsia="Times New Roman" w:hAnsi="Calibri"/>
          <w:color w:val="263238"/>
          <w:sz w:val="22"/>
          <w:szCs w:val="22"/>
          <w:lang w:val="en-US"/>
          <w:rPrChange w:id="637" w:author="Danilo Bzdok" w:date="2018-04-29T15:25:00Z">
            <w:rPr>
              <w:rFonts w:ascii="Helvetica" w:eastAsia="Times New Roman" w:hAnsi="Helvetica"/>
              <w:color w:val="263238"/>
              <w:sz w:val="20"/>
              <w:szCs w:val="20"/>
              <w:lang w:val="en-US"/>
            </w:rPr>
          </w:rPrChange>
        </w:rPr>
        <w:t>S</w:t>
      </w:r>
      <w:r w:rsidR="000E40CD" w:rsidRPr="00463A1A">
        <w:rPr>
          <w:rFonts w:ascii="Calibri" w:eastAsia="Times New Roman" w:hAnsi="Calibri"/>
          <w:color w:val="263238"/>
          <w:sz w:val="22"/>
          <w:szCs w:val="22"/>
          <w:lang w:val="en-US"/>
          <w:rPrChange w:id="638" w:author="Danilo Bzdok" w:date="2018-04-29T15:25:00Z">
            <w:rPr>
              <w:rFonts w:ascii="Helvetica" w:eastAsia="Times New Roman" w:hAnsi="Helvetica"/>
              <w:color w:val="263238"/>
              <w:sz w:val="20"/>
              <w:szCs w:val="20"/>
              <w:lang w:val="en-US"/>
            </w:rPr>
          </w:rPrChange>
        </w:rPr>
        <w:t xml:space="preserve">tatistical significance </w:t>
      </w:r>
      <w:r w:rsidR="005B52AC" w:rsidRPr="00463A1A">
        <w:rPr>
          <w:rFonts w:ascii="Calibri" w:eastAsia="Times New Roman" w:hAnsi="Calibri"/>
          <w:color w:val="263238"/>
          <w:sz w:val="22"/>
          <w:szCs w:val="22"/>
          <w:lang w:val="en-US"/>
          <w:rPrChange w:id="639" w:author="Danilo Bzdok" w:date="2018-04-29T15:25:00Z">
            <w:rPr>
              <w:rFonts w:ascii="Helvetica" w:eastAsia="Times New Roman" w:hAnsi="Helvetica"/>
              <w:color w:val="263238"/>
              <w:sz w:val="20"/>
              <w:szCs w:val="20"/>
              <w:lang w:val="en-US"/>
            </w:rPr>
          </w:rPrChange>
        </w:rPr>
        <w:t xml:space="preserve">and prediction accuracy </w:t>
      </w:r>
      <w:r w:rsidR="00F0163D" w:rsidRPr="00463A1A">
        <w:rPr>
          <w:rFonts w:ascii="Calibri" w:eastAsia="Times New Roman" w:hAnsi="Calibri"/>
          <w:color w:val="263238"/>
          <w:sz w:val="22"/>
          <w:szCs w:val="22"/>
          <w:lang w:val="en-US"/>
          <w:rPrChange w:id="640" w:author="Danilo Bzdok" w:date="2018-04-29T15:25:00Z">
            <w:rPr>
              <w:rFonts w:ascii="Helvetica" w:eastAsia="Times New Roman" w:hAnsi="Helvetica"/>
              <w:color w:val="263238"/>
              <w:sz w:val="20"/>
              <w:szCs w:val="20"/>
              <w:lang w:val="en-US"/>
            </w:rPr>
          </w:rPrChange>
        </w:rPr>
        <w:t xml:space="preserve">are </w:t>
      </w:r>
      <w:r w:rsidR="005B52AC" w:rsidRPr="00463A1A">
        <w:rPr>
          <w:rFonts w:ascii="Calibri" w:eastAsia="Times New Roman" w:hAnsi="Calibri"/>
          <w:color w:val="263238"/>
          <w:sz w:val="22"/>
          <w:szCs w:val="22"/>
          <w:lang w:val="en-US"/>
          <w:rPrChange w:id="641" w:author="Danilo Bzdok" w:date="2018-04-29T15:25:00Z">
            <w:rPr>
              <w:rFonts w:ascii="Helvetica" w:eastAsia="Times New Roman" w:hAnsi="Helvetica"/>
              <w:color w:val="263238"/>
              <w:sz w:val="20"/>
              <w:szCs w:val="20"/>
              <w:lang w:val="en-US"/>
            </w:rPr>
          </w:rPrChange>
        </w:rPr>
        <w:t>juxtaposed, exposing</w:t>
      </w:r>
      <w:r w:rsidR="000E40CD" w:rsidRPr="00463A1A">
        <w:rPr>
          <w:rFonts w:ascii="Calibri" w:eastAsia="Times New Roman" w:hAnsi="Calibri"/>
          <w:color w:val="263238"/>
          <w:sz w:val="22"/>
          <w:szCs w:val="22"/>
          <w:lang w:val="en-US"/>
          <w:rPrChange w:id="642" w:author="Danilo Bzdok" w:date="2018-04-29T15:25:00Z">
            <w:rPr>
              <w:rFonts w:ascii="Helvetica" w:eastAsia="Times New Roman" w:hAnsi="Helvetica"/>
              <w:color w:val="263238"/>
              <w:sz w:val="20"/>
              <w:szCs w:val="20"/>
              <w:lang w:val="en-US"/>
            </w:rPr>
          </w:rPrChange>
        </w:rPr>
        <w:t xml:space="preserve"> relation to the common</w:t>
      </w:r>
      <w:r w:rsidR="00F0163D" w:rsidRPr="00463A1A">
        <w:rPr>
          <w:rFonts w:ascii="Calibri" w:eastAsia="Times New Roman" w:hAnsi="Calibri"/>
          <w:color w:val="263238"/>
          <w:sz w:val="22"/>
          <w:szCs w:val="22"/>
          <w:lang w:val="en-US"/>
          <w:rPrChange w:id="643" w:author="Danilo Bzdok" w:date="2018-04-29T15:25:00Z">
            <w:rPr>
              <w:rFonts w:ascii="Helvetica" w:eastAsia="Times New Roman" w:hAnsi="Helvetica"/>
              <w:color w:val="263238"/>
              <w:sz w:val="20"/>
              <w:szCs w:val="20"/>
              <w:lang w:val="en-US"/>
            </w:rPr>
          </w:rPrChange>
        </w:rPr>
        <w:t>ly applied</w:t>
      </w:r>
      <w:r w:rsidR="000E40CD" w:rsidRPr="00463A1A">
        <w:rPr>
          <w:rFonts w:ascii="Calibri" w:eastAsia="Times New Roman" w:hAnsi="Calibri"/>
          <w:color w:val="263238"/>
          <w:sz w:val="22"/>
          <w:szCs w:val="22"/>
          <w:lang w:val="en-US"/>
          <w:rPrChange w:id="644" w:author="Danilo Bzdok" w:date="2018-04-29T15:25:00Z">
            <w:rPr>
              <w:rFonts w:ascii="Helvetica" w:eastAsia="Times New Roman" w:hAnsi="Helvetica"/>
              <w:color w:val="263238"/>
              <w:sz w:val="20"/>
              <w:szCs w:val="20"/>
              <w:lang w:val="en-US"/>
            </w:rPr>
          </w:rPrChange>
        </w:rPr>
        <w:t xml:space="preserve"> p &lt; 0.05, p &lt; 0.01, and p &lt; 0.001 thresholds (bigger grey circle means bigger sample size).</w:t>
      </w:r>
      <w:r w:rsidR="0042640C" w:rsidRPr="00463A1A">
        <w:rPr>
          <w:rFonts w:ascii="Calibri" w:eastAsia="Times New Roman" w:hAnsi="Calibri"/>
          <w:color w:val="263238"/>
          <w:sz w:val="22"/>
          <w:szCs w:val="22"/>
          <w:lang w:val="en-US"/>
          <w:rPrChange w:id="645" w:author="Danilo Bzdok" w:date="2018-04-29T15:25:00Z">
            <w:rPr>
              <w:rFonts w:ascii="Helvetica" w:eastAsia="Times New Roman" w:hAnsi="Helvetica"/>
              <w:color w:val="263238"/>
              <w:sz w:val="20"/>
              <w:szCs w:val="20"/>
              <w:lang w:val="en-US"/>
            </w:rPr>
          </w:rPrChange>
        </w:rPr>
        <w:t xml:space="preserve"> In the large majority of conducted data analyses, at least one input variable was significantly related to the response variable at p &lt; 0.05 (red dashed vertical line). However, based </w:t>
      </w:r>
      <w:r w:rsidR="000E40CD" w:rsidRPr="00463A1A">
        <w:rPr>
          <w:rFonts w:ascii="Calibri" w:eastAsia="Times New Roman" w:hAnsi="Calibri"/>
          <w:color w:val="263238"/>
          <w:sz w:val="22"/>
          <w:szCs w:val="22"/>
          <w:lang w:val="en-US"/>
          <w:rPrChange w:id="646" w:author="Danilo Bzdok" w:date="2018-04-29T15:25:00Z">
            <w:rPr>
              <w:rFonts w:ascii="Helvetica" w:eastAsia="Times New Roman" w:hAnsi="Helvetica"/>
              <w:color w:val="263238"/>
              <w:sz w:val="20"/>
              <w:szCs w:val="20"/>
              <w:lang w:val="en-US"/>
            </w:rPr>
          </w:rPrChange>
        </w:rPr>
        <w:t xml:space="preserve">on the same data, </w:t>
      </w:r>
      <w:r w:rsidR="00CD1EB2" w:rsidRPr="00463A1A">
        <w:rPr>
          <w:rFonts w:ascii="Calibri" w:eastAsia="Times New Roman" w:hAnsi="Calibri"/>
          <w:color w:val="263238"/>
          <w:sz w:val="22"/>
          <w:szCs w:val="22"/>
          <w:lang w:val="en-US"/>
          <w:rPrChange w:id="647" w:author="Danilo Bzdok" w:date="2018-04-29T15:25:00Z">
            <w:rPr>
              <w:rFonts w:ascii="Helvetica" w:eastAsia="Times New Roman" w:hAnsi="Helvetica"/>
              <w:color w:val="263238"/>
              <w:sz w:val="20"/>
              <w:szCs w:val="20"/>
              <w:lang w:val="en-US"/>
            </w:rPr>
          </w:rPrChange>
        </w:rPr>
        <w:t>we observed</w:t>
      </w:r>
      <w:r w:rsidR="000E40CD" w:rsidRPr="00463A1A">
        <w:rPr>
          <w:rFonts w:ascii="Calibri" w:eastAsia="Times New Roman" w:hAnsi="Calibri"/>
          <w:color w:val="263238"/>
          <w:sz w:val="22"/>
          <w:szCs w:val="22"/>
          <w:lang w:val="en-US"/>
          <w:rPrChange w:id="648" w:author="Danilo Bzdok" w:date="2018-04-29T15:25:00Z">
            <w:rPr>
              <w:rFonts w:ascii="Helvetica" w:eastAsia="Times New Roman" w:hAnsi="Helvetica"/>
              <w:color w:val="263238"/>
              <w:sz w:val="20"/>
              <w:szCs w:val="20"/>
              <w:lang w:val="en-US"/>
            </w:rPr>
          </w:rPrChange>
        </w:rPr>
        <w:t xml:space="preserve"> considerable dispersion in how well significant models </w:t>
      </w:r>
      <w:proofErr w:type="gramStart"/>
      <w:r w:rsidR="000E40CD" w:rsidRPr="00463A1A">
        <w:rPr>
          <w:rFonts w:ascii="Calibri" w:eastAsia="Times New Roman" w:hAnsi="Calibri"/>
          <w:color w:val="263238"/>
          <w:sz w:val="22"/>
          <w:szCs w:val="22"/>
          <w:lang w:val="en-US"/>
          <w:rPrChange w:id="649" w:author="Danilo Bzdok" w:date="2018-04-29T15:25:00Z">
            <w:rPr>
              <w:rFonts w:ascii="Helvetica" w:eastAsia="Times New Roman" w:hAnsi="Helvetica"/>
              <w:color w:val="263238"/>
              <w:sz w:val="20"/>
              <w:szCs w:val="20"/>
              <w:lang w:val="en-US"/>
            </w:rPr>
          </w:rPrChange>
        </w:rPr>
        <w:t>were able to</w:t>
      </w:r>
      <w:proofErr w:type="gramEnd"/>
      <w:r w:rsidR="000E40CD" w:rsidRPr="00463A1A">
        <w:rPr>
          <w:rFonts w:ascii="Calibri" w:eastAsia="Times New Roman" w:hAnsi="Calibri"/>
          <w:color w:val="263238"/>
          <w:sz w:val="22"/>
          <w:szCs w:val="22"/>
          <w:lang w:val="en-US"/>
          <w:rPrChange w:id="650" w:author="Danilo Bzdok" w:date="2018-04-29T15:25:00Z">
            <w:rPr>
              <w:rFonts w:ascii="Helvetica" w:eastAsia="Times New Roman" w:hAnsi="Helvetica"/>
              <w:color w:val="263238"/>
              <w:sz w:val="20"/>
              <w:szCs w:val="20"/>
              <w:lang w:val="en-US"/>
            </w:rPr>
          </w:rPrChange>
        </w:rPr>
        <w:t xml:space="preserve"> make useful predictions on </w:t>
      </w:r>
      <w:r w:rsidR="000C60AE" w:rsidRPr="00463A1A">
        <w:rPr>
          <w:rFonts w:ascii="Calibri" w:eastAsia="Times New Roman" w:hAnsi="Calibri"/>
          <w:color w:val="263238"/>
          <w:sz w:val="22"/>
          <w:szCs w:val="22"/>
          <w:lang w:val="en-US"/>
          <w:rPrChange w:id="651" w:author="Danilo Bzdok" w:date="2018-04-29T15:25:00Z">
            <w:rPr>
              <w:rFonts w:ascii="Helvetica" w:eastAsia="Times New Roman" w:hAnsi="Helvetica"/>
              <w:color w:val="263238"/>
              <w:sz w:val="20"/>
              <w:szCs w:val="20"/>
              <w:lang w:val="en-US"/>
            </w:rPr>
          </w:rPrChange>
        </w:rPr>
        <w:t>fresh</w:t>
      </w:r>
      <w:r w:rsidR="000E40CD" w:rsidRPr="00463A1A">
        <w:rPr>
          <w:rFonts w:ascii="Calibri" w:eastAsia="Times New Roman" w:hAnsi="Calibri"/>
          <w:color w:val="263238"/>
          <w:sz w:val="22"/>
          <w:szCs w:val="22"/>
          <w:lang w:val="en-US"/>
          <w:rPrChange w:id="652" w:author="Danilo Bzdok" w:date="2018-04-29T15:25:00Z">
            <w:rPr>
              <w:rFonts w:ascii="Helvetica" w:eastAsia="Times New Roman" w:hAnsi="Helvetica"/>
              <w:color w:val="263238"/>
              <w:sz w:val="20"/>
              <w:szCs w:val="20"/>
              <w:lang w:val="en-US"/>
            </w:rPr>
          </w:rPrChange>
        </w:rPr>
        <w:t xml:space="preserve"> data points.</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71C09C56" w:rsidR="008858EA" w:rsidRDefault="00B24D93"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72178FE" wp14:editId="09338EE2">
            <wp:extent cx="6085451" cy="3410055"/>
            <wp:effectExtent l="0" t="0" r="10795" b="0"/>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by_aspec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7817" cy="3411381"/>
                    </a:xfrm>
                    <a:prstGeom prst="rect">
                      <a:avLst/>
                    </a:prstGeom>
                    <a:noFill/>
                    <a:ln>
                      <a:noFill/>
                    </a:ln>
                  </pic:spPr>
                </pic:pic>
              </a:graphicData>
            </a:graphic>
          </wp:inline>
        </w:drawing>
      </w:r>
    </w:p>
    <w:p w14:paraId="6288548C" w14:textId="0EBBB4C7"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3C69E1">
        <w:rPr>
          <w:rFonts w:ascii="Calibri" w:hAnsi="Calibri"/>
          <w:color w:val="000000" w:themeColor="text1"/>
          <w:sz w:val="22"/>
          <w:szCs w:val="22"/>
          <w:lang w:val="en-US"/>
        </w:rPr>
        <w:t>Disentangles</w:t>
      </w:r>
      <w:r w:rsidR="002D6A3D">
        <w:rPr>
          <w:rFonts w:ascii="Calibri" w:hAnsi="Calibri"/>
          <w:color w:val="000000" w:themeColor="text1"/>
          <w:sz w:val="22"/>
          <w:szCs w:val="22"/>
          <w:lang w:val="en-US"/>
        </w:rPr>
        <w:t xml:space="preserve"> how and when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our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A</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Pathological </w:t>
      </w:r>
      <w:r w:rsidR="00577E6E">
        <w:rPr>
          <w:rFonts w:ascii="Calibri" w:hAnsi="Calibri"/>
          <w:color w:val="000000" w:themeColor="text1"/>
          <w:sz w:val="22"/>
          <w:szCs w:val="22"/>
          <w:lang w:val="en-US"/>
        </w:rPr>
        <w:t>settings</w:t>
      </w:r>
      <w:r w:rsidR="00900F40">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 xml:space="preserve">where the chosen model does </w:t>
      </w:r>
      <w:r w:rsidR="00900F40">
        <w:rPr>
          <w:rFonts w:ascii="Calibri" w:hAnsi="Calibri"/>
          <w:color w:val="000000" w:themeColor="text1"/>
          <w:sz w:val="22"/>
          <w:szCs w:val="22"/>
          <w:lang w:val="en-US"/>
        </w:rPr>
        <w:t xml:space="preserve">not correspond to </w:t>
      </w:r>
      <w:r w:rsidR="00B40CF3">
        <w:rPr>
          <w:rFonts w:ascii="Calibri" w:hAnsi="Calibri"/>
          <w:color w:val="000000" w:themeColor="text1"/>
          <w:sz w:val="22"/>
          <w:szCs w:val="22"/>
          <w:lang w:val="en-US"/>
        </w:rPr>
        <w:t xml:space="preserve">the data-generating process of the </w:t>
      </w:r>
      <w:r w:rsidR="00900F40">
        <w:rPr>
          <w:rFonts w:ascii="Calibri" w:hAnsi="Calibri"/>
          <w:color w:val="000000" w:themeColor="text1"/>
          <w:sz w:val="22"/>
          <w:szCs w:val="22"/>
          <w:lang w:val="en-US"/>
        </w:rPr>
        <w:t>input and output variables</w:t>
      </w:r>
      <w:r w:rsidR="00900F40" w:rsidRPr="00D665F4">
        <w:rPr>
          <w:rFonts w:ascii="Calibri" w:hAnsi="Calibri"/>
          <w:color w:val="000000" w:themeColor="text1"/>
          <w:sz w:val="22"/>
          <w:szCs w:val="22"/>
          <w:lang w:val="en-US"/>
        </w:rPr>
        <w:t xml:space="preserve">, </w:t>
      </w:r>
      <w:r w:rsidR="00E623C3" w:rsidRPr="00D665F4">
        <w:rPr>
          <w:rFonts w:ascii="Calibri" w:hAnsi="Calibri"/>
          <w:color w:val="000000" w:themeColor="text1"/>
          <w:sz w:val="22"/>
          <w:szCs w:val="22"/>
          <w:lang w:val="en-US"/>
        </w:rPr>
        <w:t xml:space="preserve">tended to yield </w:t>
      </w:r>
      <w:r w:rsidR="004558CC" w:rsidRPr="00D665F4">
        <w:rPr>
          <w:rFonts w:ascii="Calibri" w:hAnsi="Calibri"/>
          <w:color w:val="000000" w:themeColor="text1"/>
          <w:sz w:val="22"/>
          <w:szCs w:val="22"/>
          <w:lang w:val="en-US"/>
        </w:rPr>
        <w:t xml:space="preserve">better </w:t>
      </w:r>
      <w:r w:rsidR="00E72C5D" w:rsidRPr="00D665F4">
        <w:rPr>
          <w:rFonts w:ascii="Calibri" w:hAnsi="Calibri"/>
          <w:color w:val="000000" w:themeColor="text1"/>
          <w:sz w:val="22"/>
          <w:szCs w:val="22"/>
          <w:lang w:val="en-US"/>
        </w:rPr>
        <w:t>significance</w:t>
      </w:r>
      <w:r w:rsidR="004558CC" w:rsidRPr="00D665F4">
        <w:rPr>
          <w:rFonts w:ascii="Calibri" w:hAnsi="Calibri"/>
          <w:color w:val="000000" w:themeColor="text1"/>
          <w:sz w:val="22"/>
          <w:szCs w:val="22"/>
          <w:lang w:val="en-US"/>
        </w:rPr>
        <w:t xml:space="preserve"> and </w:t>
      </w:r>
      <w:r w:rsidR="00E72C5D" w:rsidRPr="00D665F4">
        <w:rPr>
          <w:rFonts w:ascii="Calibri" w:hAnsi="Calibri"/>
          <w:color w:val="000000" w:themeColor="text1"/>
          <w:sz w:val="22"/>
          <w:szCs w:val="22"/>
          <w:lang w:val="en-US"/>
        </w:rPr>
        <w:t>predictions</w:t>
      </w:r>
      <w:r w:rsidR="00E623C3" w:rsidRPr="00D665F4">
        <w:rPr>
          <w:rFonts w:ascii="Calibri" w:hAnsi="Calibri"/>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900F40" w:rsidRPr="00DE3CDE">
        <w:rPr>
          <w:rFonts w:ascii="Calibri" w:hAnsi="Calibri"/>
          <w:b/>
          <w:color w:val="000000" w:themeColor="text1"/>
          <w:sz w:val="22"/>
          <w:szCs w:val="22"/>
          <w:lang w:val="en-US"/>
        </w:rPr>
        <w:t>B</w:t>
      </w:r>
      <w:r w:rsidR="00DE3CDE">
        <w:rPr>
          <w:rFonts w:ascii="Calibri" w:hAnsi="Calibri"/>
          <w:b/>
          <w:color w:val="000000" w:themeColor="text1"/>
          <w:sz w:val="22"/>
          <w:szCs w:val="22"/>
          <w:lang w:val="en-US"/>
        </w:rPr>
        <w:t>)</w:t>
      </w:r>
      <w:r w:rsidR="00900F40" w:rsidRPr="00D665F4">
        <w:rPr>
          <w:rFonts w:ascii="Calibri" w:hAnsi="Calibri"/>
          <w:color w:val="000000" w:themeColor="text1"/>
          <w:sz w:val="22"/>
          <w:szCs w:val="22"/>
          <w:lang w:val="en-US"/>
        </w:rPr>
        <w:t xml:space="preserve"> </w:t>
      </w:r>
      <w:r w:rsidR="00F06C50" w:rsidRPr="00D665F4">
        <w:rPr>
          <w:rFonts w:ascii="Calibri" w:hAnsi="Calibri"/>
          <w:color w:val="000000" w:themeColor="text1"/>
          <w:sz w:val="22"/>
          <w:szCs w:val="22"/>
          <w:lang w:val="en-US"/>
        </w:rPr>
        <w:t>Fitting a linear model to data w</w:t>
      </w:r>
      <w:r w:rsidR="00E72C5D" w:rsidRPr="00D665F4">
        <w:rPr>
          <w:rFonts w:ascii="Calibri" w:hAnsi="Calibri"/>
          <w:color w:val="000000" w:themeColor="text1"/>
          <w:sz w:val="22"/>
          <w:szCs w:val="22"/>
          <w:lang w:val="en-US"/>
        </w:rPr>
        <w:t>ith i</w:t>
      </w:r>
      <w:r w:rsidR="00E72C5D">
        <w:rPr>
          <w:rFonts w:ascii="Calibri" w:hAnsi="Calibri"/>
          <w:color w:val="000000" w:themeColor="text1"/>
          <w:sz w:val="22"/>
          <w:szCs w:val="22"/>
          <w:lang w:val="en-US"/>
        </w:rPr>
        <w:t xml:space="preserve">ncreasing non-linear effects </w:t>
      </w:r>
      <w:r w:rsidR="00AA245C">
        <w:rPr>
          <w:rFonts w:ascii="Calibri" w:hAnsi="Calibri"/>
          <w:color w:val="000000" w:themeColor="text1"/>
          <w:sz w:val="22"/>
          <w:szCs w:val="22"/>
          <w:lang w:val="en-US"/>
        </w:rPr>
        <w:t>easily reached significance but distinctly varied in predictability of outcomes</w:t>
      </w:r>
      <w:r w:rsidR="00E72C5D">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C</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random variation in the data, which can be viewed as emulating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900F40" w:rsidRPr="00DE3CDE">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360E06">
        <w:rPr>
          <w:rFonts w:ascii="Calibri" w:hAnsi="Calibri"/>
          <w:color w:val="000000" w:themeColor="text1"/>
          <w:sz w:val="22"/>
          <w:szCs w:val="22"/>
          <w:lang w:val="en-US"/>
        </w:rPr>
        <w:t>I</w:t>
      </w:r>
      <w:r w:rsidR="00B07492">
        <w:rPr>
          <w:rFonts w:ascii="Calibri" w:hAnsi="Calibri"/>
          <w:color w:val="000000" w:themeColor="text1"/>
          <w:sz w:val="22"/>
          <w:szCs w:val="22"/>
          <w:lang w:val="en-US"/>
        </w:rPr>
        <w:t xml:space="preserve">ncreasing correlation between the input </w:t>
      </w:r>
      <w:r w:rsidR="00360E06">
        <w:rPr>
          <w:rFonts w:ascii="Calibri" w:hAnsi="Calibri"/>
          <w:color w:val="000000" w:themeColor="text1"/>
          <w:sz w:val="22"/>
          <w:szCs w:val="22"/>
          <w:lang w:val="en-US"/>
        </w:rPr>
        <w:t xml:space="preserve">measures </w:t>
      </w:r>
      <w:r w:rsidR="00355BE0">
        <w:rPr>
          <w:rFonts w:ascii="Calibri" w:hAnsi="Calibri"/>
          <w:color w:val="000000" w:themeColor="text1"/>
          <w:sz w:val="22"/>
          <w:szCs w:val="22"/>
          <w:lang w:val="en-US"/>
        </w:rPr>
        <w:t>appeared to worsen the p-values more than the prediction performance.</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E</w:t>
      </w:r>
      <w:r w:rsidR="007D70CE" w:rsidRPr="007D70CE">
        <w:rPr>
          <w:rFonts w:ascii="Calibri" w:hAnsi="Calibri"/>
          <w:b/>
          <w:color w:val="000000" w:themeColor="text1"/>
          <w:sz w:val="22"/>
          <w:szCs w:val="22"/>
          <w:lang w:val="en-US"/>
        </w:rPr>
        <w:t>)</w:t>
      </w:r>
      <w:r w:rsidR="00355BE0">
        <w:rPr>
          <w:rFonts w:ascii="Calibri" w:hAnsi="Calibri"/>
          <w:color w:val="000000" w:themeColor="text1"/>
          <w:sz w:val="22"/>
          <w:szCs w:val="22"/>
          <w:lang w:val="en-US"/>
        </w:rPr>
        <w:t xml:space="preserve"> </w:t>
      </w:r>
      <w:r w:rsidR="00376210">
        <w:rPr>
          <w:rFonts w:ascii="Calibri" w:hAnsi="Calibri"/>
          <w:color w:val="000000" w:themeColor="text1"/>
          <w:sz w:val="22"/>
          <w:szCs w:val="22"/>
          <w:lang w:val="en-US"/>
        </w:rPr>
        <w:t>Increasing the number of available data points</w:t>
      </w:r>
      <w:r w:rsidR="008E5B50">
        <w:rPr>
          <w:rFonts w:ascii="Calibri" w:hAnsi="Calibri"/>
          <w:color w:val="000000" w:themeColor="text1"/>
          <w:sz w:val="22"/>
          <w:szCs w:val="22"/>
          <w:lang w:val="en-US"/>
        </w:rPr>
        <w:t xml:space="preserve"> eventually yielded occurrences of strong significance and prediction.</w:t>
      </w:r>
      <w:r w:rsidR="00900F40" w:rsidRPr="00900F40">
        <w:rPr>
          <w:rFonts w:ascii="Calibri" w:hAnsi="Calibri"/>
          <w:i/>
          <w:color w:val="000000" w:themeColor="text1"/>
          <w:sz w:val="22"/>
          <w:szCs w:val="22"/>
          <w:lang w:val="en-US"/>
        </w:rPr>
        <w:t xml:space="preserve"> </w:t>
      </w:r>
      <w:r w:rsidR="00900F40" w:rsidRPr="007D70CE">
        <w:rPr>
          <w:rFonts w:ascii="Calibri" w:hAnsi="Calibri"/>
          <w:b/>
          <w:color w:val="000000" w:themeColor="text1"/>
          <w:sz w:val="22"/>
          <w:szCs w:val="22"/>
          <w:lang w:val="en-US"/>
        </w:rPr>
        <w:t>F</w:t>
      </w:r>
      <w:r w:rsidR="007D70CE" w:rsidRPr="007D70CE">
        <w:rPr>
          <w:rFonts w:ascii="Calibri" w:hAnsi="Calibri"/>
          <w:b/>
          <w:color w:val="000000" w:themeColor="text1"/>
          <w:sz w:val="22"/>
          <w:szCs w:val="22"/>
          <w:lang w:val="en-US"/>
        </w:rPr>
        <w:t>)</w:t>
      </w:r>
      <w:r w:rsidR="00900F40">
        <w:rPr>
          <w:rFonts w:ascii="Calibri" w:hAnsi="Calibri"/>
          <w:color w:val="000000" w:themeColor="text1"/>
          <w:sz w:val="22"/>
          <w:szCs w:val="22"/>
          <w:lang w:val="en-US"/>
        </w:rPr>
        <w:t xml:space="preserve"> </w:t>
      </w:r>
      <w:r w:rsidR="008E5B50">
        <w:rPr>
          <w:rFonts w:ascii="Calibri" w:hAnsi="Calibri"/>
          <w:color w:val="000000" w:themeColor="text1"/>
          <w:sz w:val="22"/>
          <w:szCs w:val="22"/>
          <w:lang w:val="en-US"/>
        </w:rPr>
        <w:t xml:space="preserve">Small numbers of relevant predictors allowed for </w:t>
      </w:r>
      <w:r w:rsidR="007D70CE">
        <w:rPr>
          <w:rFonts w:ascii="Calibri" w:hAnsi="Calibri"/>
          <w:color w:val="000000" w:themeColor="text1"/>
          <w:sz w:val="22"/>
          <w:szCs w:val="22"/>
          <w:lang w:val="en-US"/>
        </w:rPr>
        <w:t xml:space="preserve">scenarios with </w:t>
      </w:r>
      <w:r w:rsidR="008E5B50">
        <w:rPr>
          <w:rFonts w:ascii="Calibri" w:hAnsi="Calibri"/>
          <w:color w:val="000000" w:themeColor="text1"/>
          <w:sz w:val="22"/>
          <w:szCs w:val="22"/>
          <w:lang w:val="en-US"/>
        </w:rPr>
        <w:t xml:space="preserve">highly significant p-values in </w:t>
      </w:r>
      <w:r w:rsidR="007D70CE">
        <w:rPr>
          <w:rFonts w:ascii="Calibri" w:hAnsi="Calibri"/>
          <w:color w:val="000000" w:themeColor="text1"/>
          <w:sz w:val="22"/>
          <w:szCs w:val="22"/>
          <w:lang w:val="en-US"/>
        </w:rPr>
        <w:t>combination with</w:t>
      </w:r>
      <w:r w:rsidR="008E5B50">
        <w:rPr>
          <w:rFonts w:ascii="Calibri" w:hAnsi="Calibri"/>
          <w:color w:val="000000" w:themeColor="text1"/>
          <w:sz w:val="22"/>
          <w:szCs w:val="22"/>
          <w:lang w:val="en-US"/>
        </w:rPr>
        <w:t xml:space="preserve"> poor predictive performance.</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7583E2C8" w:rsidR="002E41E2" w:rsidRDefault="008858EA"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149F9CC3" wp14:editId="258EE2CA">
            <wp:extent cx="5753735" cy="2694940"/>
            <wp:effectExtent l="0" t="0" r="12065" b="0"/>
            <wp:docPr id="6" name="Bild 6"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viol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2694940"/>
                    </a:xfrm>
                    <a:prstGeom prst="rect">
                      <a:avLst/>
                    </a:prstGeom>
                    <a:noFill/>
                    <a:ln>
                      <a:noFill/>
                    </a:ln>
                  </pic:spPr>
                </pic:pic>
              </a:graphicData>
            </a:graphic>
          </wp:inline>
        </w:drawing>
      </w:r>
    </w:p>
    <w:p w14:paraId="4747113B" w14:textId="10ADD9CE"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pathologies 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013242">
        <w:rPr>
          <w:rFonts w:ascii="Calibri" w:hAnsi="Calibri"/>
          <w:color w:val="000000" w:themeColor="text1"/>
          <w:sz w:val="22"/>
          <w:szCs w:val="22"/>
          <w:lang w:val="en-US"/>
        </w:rPr>
        <w:t>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that contain non-linear 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D27C6AA" w:rsidR="003274AE" w:rsidRPr="00453A1E" w:rsidRDefault="006D68B1" w:rsidP="00893599">
      <w:pPr>
        <w:spacing w:line="360" w:lineRule="auto"/>
        <w:jc w:val="both"/>
        <w:rPr>
          <w:rFonts w:ascii="Calibri" w:hAnsi="Calibri"/>
          <w:b/>
          <w:color w:val="000000" w:themeColor="text1"/>
          <w:lang w:val="en-US"/>
        </w:rPr>
      </w:pPr>
      <w:r w:rsidRPr="006D68B1">
        <w:rPr>
          <w:rFonts w:ascii="Calibri" w:hAnsi="Calibri"/>
          <w:b/>
          <w:noProof/>
          <w:color w:val="000000" w:themeColor="text1"/>
        </w:rPr>
        <w:drawing>
          <wp:inline distT="0" distB="0" distL="0" distR="0" wp14:anchorId="2A01D65A" wp14:editId="67B2E15A">
            <wp:extent cx="5759450" cy="1456055"/>
            <wp:effectExtent l="0" t="0" r="635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1456055"/>
                    </a:xfrm>
                    <a:prstGeom prst="rect">
                      <a:avLst/>
                    </a:prstGeom>
                  </pic:spPr>
                </pic:pic>
              </a:graphicData>
            </a:graphic>
          </wp:inline>
        </w:drawing>
      </w:r>
    </w:p>
    <w:p w14:paraId="415577CF" w14:textId="0E0C58B3"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ordinary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every-day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7676632E" w14:textId="77777777" w:rsidR="002140FE" w:rsidRPr="002140FE" w:rsidRDefault="004C6FB4" w:rsidP="002140FE">
      <w:pPr>
        <w:pStyle w:val="EndNoteBibliography"/>
        <w:spacing w:after="24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653" w:name="_ENREF_1"/>
      <w:r w:rsidR="002140FE" w:rsidRPr="002140FE">
        <w:rPr>
          <w:noProof/>
        </w:rPr>
        <w:t>1.</w:t>
      </w:r>
      <w:r w:rsidR="002140FE" w:rsidRPr="002140FE">
        <w:rPr>
          <w:noProof/>
        </w:rPr>
        <w:tab/>
        <w:t>Bzdok D, Altman N, Krzywinski M. Statistics versus machine learning. Nature Methods. 2018;15:233–4.</w:t>
      </w:r>
      <w:bookmarkEnd w:id="653"/>
    </w:p>
    <w:p w14:paraId="2C71D000" w14:textId="77777777" w:rsidR="002140FE" w:rsidRPr="002140FE" w:rsidRDefault="002140FE" w:rsidP="002140FE">
      <w:pPr>
        <w:pStyle w:val="EndNoteBibliography"/>
        <w:spacing w:after="240"/>
        <w:rPr>
          <w:noProof/>
        </w:rPr>
      </w:pPr>
      <w:bookmarkStart w:id="654" w:name="_ENREF_2"/>
      <w:r w:rsidRPr="002140FE">
        <w:rPr>
          <w:noProof/>
        </w:rPr>
        <w:t>2.</w:t>
      </w:r>
      <w:r w:rsidRPr="002140FE">
        <w:rPr>
          <w:noProof/>
        </w:rPr>
        <w:tab/>
        <w:t>Breiman L. Statistical Modeling: The Two Cultures. Statistical Science. 2001;16(3):199-231.</w:t>
      </w:r>
      <w:bookmarkEnd w:id="654"/>
    </w:p>
    <w:p w14:paraId="7B64EE88" w14:textId="77777777" w:rsidR="002140FE" w:rsidRPr="002140FE" w:rsidRDefault="002140FE" w:rsidP="002140FE">
      <w:pPr>
        <w:pStyle w:val="EndNoteBibliography"/>
        <w:spacing w:after="240"/>
        <w:rPr>
          <w:noProof/>
        </w:rPr>
      </w:pPr>
      <w:bookmarkStart w:id="655" w:name="_ENREF_3"/>
      <w:r w:rsidRPr="002140FE">
        <w:rPr>
          <w:noProof/>
        </w:rPr>
        <w:t>3.</w:t>
      </w:r>
      <w:r w:rsidRPr="002140FE">
        <w:rPr>
          <w:noProof/>
        </w:rPr>
        <w:tab/>
        <w:t>White AR. Inference. The Philosophical Quarterly (1950-). 1971;21(85):289-302.</w:t>
      </w:r>
      <w:bookmarkEnd w:id="655"/>
    </w:p>
    <w:p w14:paraId="60A5642E" w14:textId="77777777" w:rsidR="002140FE" w:rsidRPr="002140FE" w:rsidRDefault="002140FE" w:rsidP="002140FE">
      <w:pPr>
        <w:pStyle w:val="EndNoteBibliography"/>
        <w:spacing w:after="240"/>
        <w:rPr>
          <w:noProof/>
        </w:rPr>
      </w:pPr>
      <w:bookmarkStart w:id="656" w:name="_ENREF_4"/>
      <w:r w:rsidRPr="002140FE">
        <w:rPr>
          <w:noProof/>
        </w:rPr>
        <w:t>4.</w:t>
      </w:r>
      <w:r w:rsidRPr="002140FE">
        <w:rPr>
          <w:noProof/>
        </w:rPr>
        <w:tab/>
        <w:t>Cowles M, Davis C. On the Origins of the .05 Level of Statistical Significance. American Psychologist. 1982;37(5):553-8.</w:t>
      </w:r>
      <w:bookmarkEnd w:id="656"/>
    </w:p>
    <w:p w14:paraId="78A197D9" w14:textId="77777777" w:rsidR="002140FE" w:rsidRPr="002140FE" w:rsidRDefault="002140FE" w:rsidP="002140FE">
      <w:pPr>
        <w:pStyle w:val="EndNoteBibliography"/>
        <w:spacing w:after="240"/>
        <w:rPr>
          <w:noProof/>
        </w:rPr>
      </w:pPr>
      <w:bookmarkStart w:id="657" w:name="_ENREF_5"/>
      <w:r w:rsidRPr="002140FE">
        <w:rPr>
          <w:noProof/>
        </w:rPr>
        <w:t>5.</w:t>
      </w:r>
      <w:r w:rsidRPr="002140FE">
        <w:rPr>
          <w:noProof/>
        </w:rPr>
        <w:tab/>
        <w:t>Cox DR. Principles of statistical inference: Cambridge university press; 2006.</w:t>
      </w:r>
      <w:bookmarkEnd w:id="657"/>
    </w:p>
    <w:p w14:paraId="664BFE33" w14:textId="77777777" w:rsidR="002140FE" w:rsidRPr="002140FE" w:rsidRDefault="002140FE" w:rsidP="002140FE">
      <w:pPr>
        <w:pStyle w:val="EndNoteBibliography"/>
        <w:spacing w:after="240"/>
        <w:rPr>
          <w:noProof/>
        </w:rPr>
      </w:pPr>
      <w:bookmarkStart w:id="658" w:name="_ENREF_6"/>
      <w:r w:rsidRPr="002140FE">
        <w:rPr>
          <w:noProof/>
        </w:rPr>
        <w:t>6.</w:t>
      </w:r>
      <w:r w:rsidRPr="002140FE">
        <w:rPr>
          <w:noProof/>
        </w:rPr>
        <w:tab/>
        <w:t>Gigerenzer G. The superego, the ego, and the id in statistical reasoning. A handbook for data analysis in the behavioral sciences: Methodological issues. 1993:311-39.</w:t>
      </w:r>
      <w:bookmarkEnd w:id="658"/>
    </w:p>
    <w:p w14:paraId="6E6AAE09" w14:textId="77777777" w:rsidR="002140FE" w:rsidRPr="002140FE" w:rsidRDefault="002140FE" w:rsidP="002140FE">
      <w:pPr>
        <w:pStyle w:val="EndNoteBibliography"/>
        <w:spacing w:after="240"/>
        <w:rPr>
          <w:noProof/>
        </w:rPr>
      </w:pPr>
      <w:bookmarkStart w:id="659" w:name="_ENREF_7"/>
      <w:r w:rsidRPr="002140FE">
        <w:rPr>
          <w:noProof/>
        </w:rPr>
        <w:t>7.</w:t>
      </w:r>
      <w:r w:rsidRPr="002140FE">
        <w:rPr>
          <w:noProof/>
        </w:rPr>
        <w:tab/>
        <w:t>Efron B, Tibshirani RJ. Statistical data analysis in the computer age. Science. 1991;253(5018):390-5.</w:t>
      </w:r>
      <w:bookmarkEnd w:id="659"/>
    </w:p>
    <w:p w14:paraId="16F621F0" w14:textId="77777777" w:rsidR="002140FE" w:rsidRPr="002140FE" w:rsidRDefault="002140FE" w:rsidP="002140FE">
      <w:pPr>
        <w:pStyle w:val="EndNoteBibliography"/>
        <w:spacing w:after="240"/>
        <w:rPr>
          <w:noProof/>
        </w:rPr>
      </w:pPr>
      <w:bookmarkStart w:id="660" w:name="_ENREF_8"/>
      <w:r w:rsidRPr="002140FE">
        <w:rPr>
          <w:noProof/>
        </w:rPr>
        <w:t>8.</w:t>
      </w:r>
      <w:r w:rsidRPr="002140FE">
        <w:rPr>
          <w:noProof/>
        </w:rPr>
        <w:tab/>
        <w:t>Efron B, Hastie T. Computer-Age Statistical Inference: Cambridge University Press; 2016.</w:t>
      </w:r>
      <w:bookmarkEnd w:id="660"/>
    </w:p>
    <w:p w14:paraId="13F19C4F" w14:textId="77777777" w:rsidR="002140FE" w:rsidRPr="002140FE" w:rsidRDefault="002140FE" w:rsidP="002140FE">
      <w:pPr>
        <w:pStyle w:val="EndNoteBibliography"/>
        <w:spacing w:after="240"/>
        <w:rPr>
          <w:noProof/>
        </w:rPr>
      </w:pPr>
      <w:bookmarkStart w:id="661" w:name="_ENREF_9"/>
      <w:r w:rsidRPr="002140FE">
        <w:rPr>
          <w:noProof/>
        </w:rPr>
        <w:t>9.</w:t>
      </w:r>
      <w:r w:rsidRPr="002140FE">
        <w:rPr>
          <w:noProof/>
        </w:rPr>
        <w:tab/>
        <w:t>Efron B. Large-scale inference: empirical Bayes methods for estimation, testing, and prediction: Cambridge University Press; 2012.</w:t>
      </w:r>
      <w:bookmarkEnd w:id="661"/>
    </w:p>
    <w:p w14:paraId="2CFC8707" w14:textId="77777777" w:rsidR="002140FE" w:rsidRPr="002140FE" w:rsidRDefault="002140FE" w:rsidP="002140FE">
      <w:pPr>
        <w:pStyle w:val="EndNoteBibliography"/>
        <w:spacing w:after="240"/>
        <w:rPr>
          <w:noProof/>
        </w:rPr>
      </w:pPr>
      <w:bookmarkStart w:id="662" w:name="_ENREF_10"/>
      <w:r w:rsidRPr="002140FE">
        <w:rPr>
          <w:noProof/>
        </w:rPr>
        <w:t>10.</w:t>
      </w:r>
      <w:r w:rsidRPr="002140FE">
        <w:rPr>
          <w:noProof/>
        </w:rPr>
        <w:tab/>
        <w:t>Wasserstein RL, Lazar NA. The ASA's statement on p-values: context, process, and purpose. Am Stat. 2016;70(2):129-33.</w:t>
      </w:r>
      <w:bookmarkEnd w:id="662"/>
    </w:p>
    <w:p w14:paraId="754F270B" w14:textId="77777777" w:rsidR="002140FE" w:rsidRPr="002140FE" w:rsidRDefault="002140FE" w:rsidP="002140FE">
      <w:pPr>
        <w:pStyle w:val="EndNoteBibliography"/>
        <w:spacing w:after="240"/>
        <w:rPr>
          <w:noProof/>
        </w:rPr>
      </w:pPr>
      <w:bookmarkStart w:id="663" w:name="_ENREF_11"/>
      <w:r w:rsidRPr="002140FE">
        <w:rPr>
          <w:noProof/>
        </w:rPr>
        <w:t>11.</w:t>
      </w:r>
      <w:r w:rsidRPr="002140FE">
        <w:rPr>
          <w:noProof/>
        </w:rPr>
        <w:tab/>
        <w:t>Ioannidis JP. The Proposal to Lower P Value Thresholds to. 005. JAMA : the journal of the American Medical Association. 2018.</w:t>
      </w:r>
      <w:bookmarkEnd w:id="663"/>
    </w:p>
    <w:p w14:paraId="6703C48D" w14:textId="77777777" w:rsidR="002140FE" w:rsidRPr="002140FE" w:rsidRDefault="002140FE" w:rsidP="002140FE">
      <w:pPr>
        <w:pStyle w:val="EndNoteBibliography"/>
        <w:spacing w:after="240"/>
        <w:rPr>
          <w:noProof/>
        </w:rPr>
      </w:pPr>
      <w:bookmarkStart w:id="664" w:name="_ENREF_12"/>
      <w:r w:rsidRPr="002140FE">
        <w:rPr>
          <w:noProof/>
        </w:rPr>
        <w:t>12.</w:t>
      </w:r>
      <w:r w:rsidRPr="002140FE">
        <w:rPr>
          <w:noProof/>
        </w:rPr>
        <w:tab/>
        <w:t>Blei DM, Smyth P. Science and data science. Proceedings of the National Academy of Sciences. 2017;114(33):8689-92.</w:t>
      </w:r>
      <w:bookmarkEnd w:id="664"/>
    </w:p>
    <w:p w14:paraId="6A464878" w14:textId="77777777" w:rsidR="002140FE" w:rsidRPr="002140FE" w:rsidRDefault="002140FE" w:rsidP="002140FE">
      <w:pPr>
        <w:pStyle w:val="EndNoteBibliography"/>
        <w:spacing w:after="240"/>
        <w:rPr>
          <w:noProof/>
        </w:rPr>
      </w:pPr>
      <w:bookmarkStart w:id="665" w:name="_ENREF_13"/>
      <w:r w:rsidRPr="002140FE">
        <w:rPr>
          <w:noProof/>
        </w:rPr>
        <w:t>13.</w:t>
      </w:r>
      <w:r w:rsidRPr="002140FE">
        <w:rPr>
          <w:noProof/>
        </w:rPr>
        <w:tab/>
        <w:t>Leonelli S. Data-centric biology: a philosophical study: University of Chicago Press; 2016.</w:t>
      </w:r>
      <w:bookmarkEnd w:id="665"/>
    </w:p>
    <w:p w14:paraId="06BF6CCF" w14:textId="77777777" w:rsidR="002140FE" w:rsidRPr="002140FE" w:rsidRDefault="002140FE" w:rsidP="002140FE">
      <w:pPr>
        <w:pStyle w:val="EndNoteBibliography"/>
        <w:spacing w:after="240"/>
        <w:rPr>
          <w:noProof/>
        </w:rPr>
      </w:pPr>
      <w:bookmarkStart w:id="666" w:name="_ENREF_14"/>
      <w:r w:rsidRPr="002140FE">
        <w:rPr>
          <w:noProof/>
        </w:rPr>
        <w:t>14.</w:t>
      </w:r>
      <w:r w:rsidRPr="002140FE">
        <w:rPr>
          <w:noProof/>
        </w:rPr>
        <w:tab/>
        <w:t>Manyika J, Chui M, Brown B, Bughin J, Dobbs R, Roxburgh C, et al. Big data: The next frontier for innovation, competition, and productivity. Technical report, McKinsey Global Institute. 2011.</w:t>
      </w:r>
      <w:bookmarkEnd w:id="666"/>
    </w:p>
    <w:p w14:paraId="2C8E096F" w14:textId="77777777" w:rsidR="002140FE" w:rsidRPr="002140FE" w:rsidRDefault="002140FE" w:rsidP="002140FE">
      <w:pPr>
        <w:pStyle w:val="EndNoteBibliography"/>
        <w:spacing w:after="240"/>
        <w:rPr>
          <w:noProof/>
        </w:rPr>
      </w:pPr>
      <w:bookmarkStart w:id="667" w:name="_ENREF_15"/>
      <w:r w:rsidRPr="002140FE">
        <w:rPr>
          <w:noProof/>
        </w:rPr>
        <w:t>15.</w:t>
      </w:r>
      <w:r w:rsidRPr="002140FE">
        <w:rPr>
          <w:noProof/>
        </w:rPr>
        <w:tab/>
        <w:t>Goodfellow IJ, Bengio Y, Courville A. Deep learning. USA: MIT Press; 2016.</w:t>
      </w:r>
      <w:bookmarkEnd w:id="667"/>
    </w:p>
    <w:p w14:paraId="4ADDE085" w14:textId="77777777" w:rsidR="002140FE" w:rsidRPr="002140FE" w:rsidRDefault="002140FE" w:rsidP="002140FE">
      <w:pPr>
        <w:pStyle w:val="EndNoteBibliography"/>
        <w:spacing w:after="240"/>
        <w:rPr>
          <w:noProof/>
        </w:rPr>
      </w:pPr>
      <w:bookmarkStart w:id="668" w:name="_ENREF_16"/>
      <w:r w:rsidRPr="002140FE">
        <w:rPr>
          <w:noProof/>
        </w:rPr>
        <w:t>16.</w:t>
      </w:r>
      <w:r w:rsidRPr="002140FE">
        <w:rPr>
          <w:noProof/>
        </w:rPr>
        <w:tab/>
        <w:t>Shmueli G. To explain or to predict? Statistical science. 2010:289-310.</w:t>
      </w:r>
      <w:bookmarkEnd w:id="668"/>
    </w:p>
    <w:p w14:paraId="0CC71B1C" w14:textId="77777777" w:rsidR="002140FE" w:rsidRPr="002140FE" w:rsidRDefault="002140FE" w:rsidP="002140FE">
      <w:pPr>
        <w:pStyle w:val="EndNoteBibliography"/>
        <w:spacing w:after="240"/>
        <w:rPr>
          <w:noProof/>
        </w:rPr>
      </w:pPr>
      <w:bookmarkStart w:id="669" w:name="_ENREF_17"/>
      <w:r w:rsidRPr="002140FE">
        <w:rPr>
          <w:noProof/>
        </w:rPr>
        <w:t>17.</w:t>
      </w:r>
      <w:r w:rsidRPr="002140FE">
        <w:rPr>
          <w:noProof/>
        </w:rPr>
        <w:tab/>
        <w:t>Hinton GE, Salakhutdinov RR. Reducing the dimensionality of data with neural networks. Science. 2006;313(5786):504-7.</w:t>
      </w:r>
      <w:bookmarkEnd w:id="669"/>
    </w:p>
    <w:p w14:paraId="22E57961" w14:textId="77777777" w:rsidR="002140FE" w:rsidRPr="002140FE" w:rsidRDefault="002140FE" w:rsidP="002140FE">
      <w:pPr>
        <w:pStyle w:val="EndNoteBibliography"/>
        <w:spacing w:after="240"/>
        <w:rPr>
          <w:noProof/>
        </w:rPr>
      </w:pPr>
      <w:bookmarkStart w:id="670" w:name="_ENREF_18"/>
      <w:r w:rsidRPr="002140FE">
        <w:rPr>
          <w:noProof/>
        </w:rPr>
        <w:t>18.</w:t>
      </w:r>
      <w:r w:rsidRPr="002140FE">
        <w:rPr>
          <w:noProof/>
        </w:rPr>
        <w:tab/>
        <w:t>Poplin R, Varadarajan AV, Blumer K, Liu Y, McConnell MV, Corrado GS, et al. Prediction of cardiovascular risk factors from retinal fundus photographs via deep learning. Nature Biomedical Engineering. 2018;2(3):158.</w:t>
      </w:r>
      <w:bookmarkEnd w:id="670"/>
    </w:p>
    <w:p w14:paraId="50B5CC62" w14:textId="77777777" w:rsidR="002140FE" w:rsidRPr="002140FE" w:rsidRDefault="002140FE" w:rsidP="002140FE">
      <w:pPr>
        <w:pStyle w:val="EndNoteBibliography"/>
        <w:spacing w:after="240"/>
        <w:rPr>
          <w:noProof/>
        </w:rPr>
      </w:pPr>
      <w:bookmarkStart w:id="671" w:name="_ENREF_19"/>
      <w:r w:rsidRPr="002140FE">
        <w:rPr>
          <w:noProof/>
        </w:rPr>
        <w:t>19.</w:t>
      </w:r>
      <w:r w:rsidRPr="002140FE">
        <w:rPr>
          <w:noProof/>
        </w:rPr>
        <w:tab/>
        <w:t>Rajpurkar P, Hannun AY, Haghpanahi M, Bourn C, Ng AY. Cardiologist-level arrhythmia detection with convolutional neural networks. arXiv preprint arXiv:170701836. 2017.</w:t>
      </w:r>
      <w:bookmarkEnd w:id="671"/>
    </w:p>
    <w:p w14:paraId="587F672C" w14:textId="77777777" w:rsidR="002140FE" w:rsidRPr="002140FE" w:rsidRDefault="002140FE" w:rsidP="002140FE">
      <w:pPr>
        <w:pStyle w:val="EndNoteBibliography"/>
        <w:spacing w:after="240"/>
        <w:rPr>
          <w:noProof/>
        </w:rPr>
      </w:pPr>
      <w:bookmarkStart w:id="672" w:name="_ENREF_20"/>
      <w:r w:rsidRPr="002140FE">
        <w:rPr>
          <w:noProof/>
        </w:rPr>
        <w:t>20.</w:t>
      </w:r>
      <w:r w:rsidRPr="002140FE">
        <w:rPr>
          <w:noProof/>
        </w:rPr>
        <w:tab/>
        <w:t>Esteva A, Kuprel B, Novoa RA, Ko J, Swetter SM, Blau HM, et al. Dermatologist-level classification of skin cancer with deep neural networks. Nature. 2017;542(7639):115-8.</w:t>
      </w:r>
      <w:bookmarkEnd w:id="672"/>
    </w:p>
    <w:p w14:paraId="3B8E9F5A" w14:textId="77777777" w:rsidR="002140FE" w:rsidRPr="002140FE" w:rsidRDefault="002140FE" w:rsidP="002140FE">
      <w:pPr>
        <w:pStyle w:val="EndNoteBibliography"/>
        <w:spacing w:after="240"/>
        <w:rPr>
          <w:noProof/>
        </w:rPr>
      </w:pPr>
      <w:bookmarkStart w:id="673" w:name="_ENREF_21"/>
      <w:r w:rsidRPr="002140FE">
        <w:rPr>
          <w:noProof/>
        </w:rPr>
        <w:t>21.</w:t>
      </w:r>
      <w:r w:rsidRPr="002140FE">
        <w:rPr>
          <w:noProof/>
        </w:rPr>
        <w:tab/>
        <w:t>Casella G, Berger RL. Statistical inference: Duxbury Pacific Grove, CA; 2002.</w:t>
      </w:r>
      <w:bookmarkEnd w:id="673"/>
    </w:p>
    <w:p w14:paraId="0B6CF31A" w14:textId="77777777" w:rsidR="002140FE" w:rsidRPr="002140FE" w:rsidRDefault="002140FE" w:rsidP="002140FE">
      <w:pPr>
        <w:pStyle w:val="EndNoteBibliography"/>
        <w:spacing w:after="240"/>
        <w:rPr>
          <w:noProof/>
        </w:rPr>
      </w:pPr>
      <w:bookmarkStart w:id="674" w:name="_ENREF_22"/>
      <w:r w:rsidRPr="002140FE">
        <w:rPr>
          <w:noProof/>
        </w:rPr>
        <w:t>22.</w:t>
      </w:r>
      <w:r w:rsidRPr="002140FE">
        <w:rPr>
          <w:noProof/>
        </w:rPr>
        <w:tab/>
        <w:t>Hastie T, Tibshirani R, Friedman J. The Elements of Statistical Learning. Heidelberg, Germany: Springer Series in Statistics; 2001.</w:t>
      </w:r>
      <w:bookmarkEnd w:id="674"/>
    </w:p>
    <w:p w14:paraId="4A74FD43" w14:textId="77777777" w:rsidR="002140FE" w:rsidRPr="002140FE" w:rsidRDefault="002140FE" w:rsidP="002140FE">
      <w:pPr>
        <w:pStyle w:val="EndNoteBibliography"/>
        <w:spacing w:after="240"/>
        <w:rPr>
          <w:noProof/>
        </w:rPr>
      </w:pPr>
      <w:bookmarkStart w:id="675" w:name="_ENREF_23"/>
      <w:r w:rsidRPr="002140FE">
        <w:rPr>
          <w:noProof/>
        </w:rPr>
        <w:lastRenderedPageBreak/>
        <w:t>23.</w:t>
      </w:r>
      <w:r w:rsidRPr="002140FE">
        <w:rPr>
          <w:noProof/>
        </w:rPr>
        <w:tab/>
        <w:t>Jordan MI, Mitchell TM. Machine learning: Trends, perspectives, and prospects. Science. 2015;349(6245):255-60.</w:t>
      </w:r>
      <w:bookmarkEnd w:id="675"/>
    </w:p>
    <w:p w14:paraId="6FBAD110" w14:textId="77777777" w:rsidR="002140FE" w:rsidRPr="002140FE" w:rsidRDefault="002140FE" w:rsidP="002140FE">
      <w:pPr>
        <w:pStyle w:val="EndNoteBibliography"/>
        <w:spacing w:after="240"/>
        <w:rPr>
          <w:noProof/>
        </w:rPr>
      </w:pPr>
      <w:bookmarkStart w:id="676" w:name="_ENREF_24"/>
      <w:r w:rsidRPr="002140FE">
        <w:rPr>
          <w:noProof/>
        </w:rPr>
        <w:t>24.</w:t>
      </w:r>
      <w:r w:rsidRPr="002140FE">
        <w:rPr>
          <w:noProof/>
        </w:rPr>
        <w:tab/>
        <w:t>Bzdok D, Karrer T. Single-Subject Prediction: A Statistical Paradigm for Precision Psychiatry.  Brain Network Dysfunction in Neuropsychiatric Illness: Methods, Applications and Implications. New York: Springer; 2018.</w:t>
      </w:r>
      <w:bookmarkEnd w:id="676"/>
    </w:p>
    <w:p w14:paraId="58826388" w14:textId="77777777" w:rsidR="002140FE" w:rsidRPr="002140FE" w:rsidRDefault="002140FE" w:rsidP="002140FE">
      <w:pPr>
        <w:pStyle w:val="EndNoteBibliography"/>
        <w:spacing w:after="240"/>
        <w:rPr>
          <w:noProof/>
        </w:rPr>
      </w:pPr>
      <w:bookmarkStart w:id="677" w:name="_ENREF_25"/>
      <w:r w:rsidRPr="002140FE">
        <w:rPr>
          <w:noProof/>
        </w:rPr>
        <w:t>25.</w:t>
      </w:r>
      <w:r w:rsidRPr="002140FE">
        <w:rPr>
          <w:noProof/>
        </w:rPr>
        <w:tab/>
        <w:t>Henke N, Bughin J, Chui M, Manyika J, Saleh T, Wiseman B, et al. The age of analytics: Competing in a data-driven world. Technical report, McKinsey Global Institute. 2016.</w:t>
      </w:r>
      <w:bookmarkEnd w:id="677"/>
    </w:p>
    <w:p w14:paraId="49C6BC62" w14:textId="77777777" w:rsidR="002140FE" w:rsidRPr="002140FE" w:rsidRDefault="002140FE" w:rsidP="002140FE">
      <w:pPr>
        <w:pStyle w:val="EndNoteBibliography"/>
        <w:spacing w:after="240"/>
        <w:rPr>
          <w:noProof/>
        </w:rPr>
      </w:pPr>
      <w:bookmarkStart w:id="678" w:name="_ENREF_26"/>
      <w:r w:rsidRPr="002140FE">
        <w:rPr>
          <w:noProof/>
        </w:rPr>
        <w:t>26.</w:t>
      </w:r>
      <w:r w:rsidRPr="002140FE">
        <w:rPr>
          <w:noProof/>
        </w:rPr>
        <w:tab/>
        <w:t>Wu TT, Chen YF, Hastie T, Sobel E, Lange K. Genome-wide association analysis by lasso penalized logistic regression. Bioinformatics. 2009;25(6):714-21.</w:t>
      </w:r>
      <w:bookmarkEnd w:id="678"/>
    </w:p>
    <w:p w14:paraId="72A0CBDD" w14:textId="77777777" w:rsidR="002140FE" w:rsidRPr="002140FE" w:rsidRDefault="002140FE" w:rsidP="002140FE">
      <w:pPr>
        <w:pStyle w:val="EndNoteBibliography"/>
        <w:spacing w:after="240"/>
        <w:rPr>
          <w:noProof/>
        </w:rPr>
      </w:pPr>
      <w:bookmarkStart w:id="679" w:name="_ENREF_27"/>
      <w:r w:rsidRPr="002140FE">
        <w:rPr>
          <w:noProof/>
        </w:rPr>
        <w:t>27.</w:t>
      </w:r>
      <w:r w:rsidRPr="002140FE">
        <w:rPr>
          <w:noProof/>
        </w:rPr>
        <w:tab/>
        <w:t>Freedman DA. A note on screening regression equations. the american statistician. 1983;37(2):152-5.</w:t>
      </w:r>
      <w:bookmarkEnd w:id="679"/>
    </w:p>
    <w:p w14:paraId="7B4FB296" w14:textId="77777777" w:rsidR="002140FE" w:rsidRPr="002140FE" w:rsidRDefault="002140FE" w:rsidP="002140FE">
      <w:pPr>
        <w:pStyle w:val="EndNoteBibliography"/>
        <w:spacing w:after="240"/>
        <w:rPr>
          <w:noProof/>
        </w:rPr>
      </w:pPr>
      <w:bookmarkStart w:id="680" w:name="_ENREF_28"/>
      <w:r w:rsidRPr="002140FE">
        <w:rPr>
          <w:noProof/>
        </w:rPr>
        <w:t>28.</w:t>
      </w:r>
      <w:r w:rsidRPr="002140FE">
        <w:rPr>
          <w:noProof/>
        </w:rPr>
        <w:tab/>
        <w:t>Hastie T, Tibshirani R, Wainwright M. Statistical Learning with Sparsity: The Lasso and Generalizations: CRC Press; 2015.</w:t>
      </w:r>
      <w:bookmarkEnd w:id="680"/>
    </w:p>
    <w:p w14:paraId="30DE9584" w14:textId="77777777" w:rsidR="002140FE" w:rsidRPr="002140FE" w:rsidRDefault="002140FE" w:rsidP="002140FE">
      <w:pPr>
        <w:pStyle w:val="EndNoteBibliography"/>
        <w:spacing w:after="240"/>
        <w:rPr>
          <w:noProof/>
        </w:rPr>
      </w:pPr>
      <w:bookmarkStart w:id="681" w:name="_ENREF_29"/>
      <w:r w:rsidRPr="002140FE">
        <w:rPr>
          <w:noProof/>
        </w:rPr>
        <w:t>29.</w:t>
      </w:r>
      <w:r w:rsidRPr="002140FE">
        <w:rPr>
          <w:noProof/>
        </w:rPr>
        <w:tab/>
        <w:t>Gelman A, Hill J. Data analysis using regression and multi-level hierarchical models: Cambridge University Press New York, NY, USA; 2007.</w:t>
      </w:r>
      <w:bookmarkEnd w:id="681"/>
    </w:p>
    <w:p w14:paraId="7DA1015D" w14:textId="77777777" w:rsidR="002140FE" w:rsidRPr="002140FE" w:rsidRDefault="002140FE" w:rsidP="002140FE">
      <w:pPr>
        <w:pStyle w:val="EndNoteBibliography"/>
        <w:spacing w:after="240"/>
        <w:rPr>
          <w:noProof/>
        </w:rPr>
      </w:pPr>
      <w:bookmarkStart w:id="682" w:name="_ENREF_30"/>
      <w:r w:rsidRPr="002140FE">
        <w:rPr>
          <w:noProof/>
        </w:rPr>
        <w:t>30.</w:t>
      </w:r>
      <w:r w:rsidRPr="002140FE">
        <w:rPr>
          <w:noProof/>
        </w:rPr>
        <w:tab/>
        <w:t>Tibshirani R. Regression shrinkage and selection via the lasso. Journal of the Royal Statistical Society Series B (Methodological). 1996:267-88.</w:t>
      </w:r>
      <w:bookmarkEnd w:id="682"/>
    </w:p>
    <w:p w14:paraId="30607CE7" w14:textId="77777777" w:rsidR="002140FE" w:rsidRPr="002140FE" w:rsidRDefault="002140FE" w:rsidP="002140FE">
      <w:pPr>
        <w:pStyle w:val="EndNoteBibliography"/>
        <w:spacing w:after="240"/>
        <w:rPr>
          <w:noProof/>
        </w:rPr>
      </w:pPr>
      <w:bookmarkStart w:id="683" w:name="_ENREF_31"/>
      <w:r w:rsidRPr="002140FE">
        <w:rPr>
          <w:noProof/>
        </w:rPr>
        <w:t>31.</w:t>
      </w:r>
      <w:r w:rsidRPr="002140FE">
        <w:rPr>
          <w:noProof/>
        </w:rPr>
        <w:tab/>
        <w:t>Shalev-Shwartz S, Ben-David S. Understanding machine learning: From theory to algorithms: Cambridge University Press; 2014.</w:t>
      </w:r>
      <w:bookmarkEnd w:id="683"/>
    </w:p>
    <w:p w14:paraId="1524FA2F" w14:textId="77777777" w:rsidR="002140FE" w:rsidRPr="002140FE" w:rsidRDefault="002140FE" w:rsidP="002140FE">
      <w:pPr>
        <w:pStyle w:val="EndNoteBibliography"/>
        <w:spacing w:after="240"/>
        <w:rPr>
          <w:noProof/>
        </w:rPr>
      </w:pPr>
      <w:bookmarkStart w:id="684" w:name="_ENREF_32"/>
      <w:r w:rsidRPr="002140FE">
        <w:rPr>
          <w:noProof/>
        </w:rPr>
        <w:t>32.</w:t>
      </w:r>
      <w:r w:rsidRPr="002140FE">
        <w:rPr>
          <w:noProof/>
        </w:rPr>
        <w:tab/>
        <w:t>Taylor J, Tibshirani RJ. Statistical learning and selective inference. Proceedings of the National Academy of Sciences of the United States of America. 2015;112(25):7629-34.</w:t>
      </w:r>
      <w:bookmarkEnd w:id="684"/>
    </w:p>
    <w:p w14:paraId="4F2CFF97" w14:textId="77777777" w:rsidR="002140FE" w:rsidRPr="002140FE" w:rsidRDefault="002140FE" w:rsidP="002140FE">
      <w:pPr>
        <w:pStyle w:val="EndNoteBibliography"/>
        <w:spacing w:after="240"/>
        <w:rPr>
          <w:noProof/>
        </w:rPr>
      </w:pPr>
      <w:bookmarkStart w:id="685" w:name="_ENREF_33"/>
      <w:r w:rsidRPr="002140FE">
        <w:rPr>
          <w:noProof/>
        </w:rPr>
        <w:t>33.</w:t>
      </w:r>
      <w:r w:rsidRPr="002140FE">
        <w:rPr>
          <w:noProof/>
        </w:rPr>
        <w:tab/>
        <w:t>Loftus JR. Selective inference after cross-validation. arXiv preprint arXiv:151108866. 2015.</w:t>
      </w:r>
      <w:bookmarkEnd w:id="685"/>
    </w:p>
    <w:p w14:paraId="3596B88C" w14:textId="77777777" w:rsidR="002140FE" w:rsidRPr="002140FE" w:rsidRDefault="002140FE" w:rsidP="002140FE">
      <w:pPr>
        <w:pStyle w:val="EndNoteBibliography"/>
        <w:spacing w:after="240"/>
        <w:rPr>
          <w:noProof/>
        </w:rPr>
      </w:pPr>
      <w:bookmarkStart w:id="686" w:name="_ENREF_34"/>
      <w:r w:rsidRPr="002140FE">
        <w:rPr>
          <w:noProof/>
        </w:rPr>
        <w:t>34.</w:t>
      </w:r>
      <w:r w:rsidRPr="002140FE">
        <w:rPr>
          <w:noProof/>
        </w:rPr>
        <w:tab/>
        <w:t>Berk R, Brown L, Buja A, Zhang K, Zhao L. Valid post-selection inference. The Annals of Statistics. 2013;41(2):802-37.</w:t>
      </w:r>
      <w:bookmarkEnd w:id="686"/>
    </w:p>
    <w:p w14:paraId="7AC4F420" w14:textId="77777777" w:rsidR="002140FE" w:rsidRPr="002140FE" w:rsidRDefault="002140FE" w:rsidP="002140FE">
      <w:pPr>
        <w:pStyle w:val="EndNoteBibliography"/>
        <w:spacing w:after="240"/>
        <w:rPr>
          <w:noProof/>
        </w:rPr>
      </w:pPr>
      <w:bookmarkStart w:id="687" w:name="_ENREF_35"/>
      <w:r w:rsidRPr="002140FE">
        <w:rPr>
          <w:noProof/>
        </w:rPr>
        <w:t>35.</w:t>
      </w:r>
      <w:r w:rsidRPr="002140FE">
        <w:rPr>
          <w:noProof/>
        </w:rPr>
        <w:tab/>
        <w:t>Pedregosa F, Varoquaux G, Gramfort A, Michel V, Thirion B, Grisel O, et al. Scikit-learn: Machine Learning in Python. The Journal of Machine Learning Research. 2011;12:2825-30.</w:t>
      </w:r>
      <w:bookmarkEnd w:id="687"/>
    </w:p>
    <w:p w14:paraId="6E1F833D" w14:textId="77777777" w:rsidR="002140FE" w:rsidRPr="002140FE" w:rsidRDefault="002140FE" w:rsidP="002140FE">
      <w:pPr>
        <w:pStyle w:val="EndNoteBibliography"/>
        <w:spacing w:after="240"/>
        <w:rPr>
          <w:noProof/>
        </w:rPr>
      </w:pPr>
      <w:bookmarkStart w:id="688" w:name="_ENREF_36"/>
      <w:r w:rsidRPr="002140FE">
        <w:rPr>
          <w:noProof/>
        </w:rPr>
        <w:t>36.</w:t>
      </w:r>
      <w:r w:rsidRPr="002140FE">
        <w:rPr>
          <w:noProof/>
        </w:rPr>
        <w:tab/>
        <w:t>Collaboration OS. Estimating the reproducibility of psychological science. Science. 2015;349(6251):aac4716.</w:t>
      </w:r>
      <w:bookmarkEnd w:id="688"/>
    </w:p>
    <w:p w14:paraId="323AB8CF" w14:textId="77777777" w:rsidR="002140FE" w:rsidRPr="002140FE" w:rsidRDefault="002140FE" w:rsidP="002140FE">
      <w:pPr>
        <w:pStyle w:val="EndNoteBibliography"/>
        <w:spacing w:after="240"/>
        <w:rPr>
          <w:noProof/>
        </w:rPr>
      </w:pPr>
      <w:bookmarkStart w:id="689" w:name="_ENREF_37"/>
      <w:r w:rsidRPr="002140FE">
        <w:rPr>
          <w:noProof/>
        </w:rPr>
        <w:t>37.</w:t>
      </w:r>
      <w:r w:rsidRPr="002140FE">
        <w:rPr>
          <w:noProof/>
        </w:rPr>
        <w:tab/>
        <w:t>Feynman RP. The Meaning of It All: Thoughts of a Citizen-Scientist. Reading: Addison-Wesley. 1998.</w:t>
      </w:r>
      <w:bookmarkEnd w:id="689"/>
    </w:p>
    <w:p w14:paraId="14A02937" w14:textId="77777777" w:rsidR="002140FE" w:rsidRPr="002140FE" w:rsidRDefault="002140FE" w:rsidP="002140FE">
      <w:pPr>
        <w:pStyle w:val="EndNoteBibliography"/>
        <w:spacing w:after="240"/>
        <w:rPr>
          <w:noProof/>
        </w:rPr>
      </w:pPr>
      <w:bookmarkStart w:id="690" w:name="_ENREF_38"/>
      <w:r w:rsidRPr="002140FE">
        <w:rPr>
          <w:noProof/>
        </w:rPr>
        <w:t>38.</w:t>
      </w:r>
      <w:r w:rsidRPr="002140FE">
        <w:rPr>
          <w:noProof/>
        </w:rPr>
        <w:tab/>
        <w:t>Halsey LG, Curran-Everett D, Vowler SL, Drummond GB. The fickle P value generates irreproducible results. Nature methods. 2015;12(3):179.</w:t>
      </w:r>
      <w:bookmarkEnd w:id="690"/>
    </w:p>
    <w:p w14:paraId="14121D5A" w14:textId="77777777" w:rsidR="002140FE" w:rsidRPr="002140FE" w:rsidRDefault="002140FE" w:rsidP="002140FE">
      <w:pPr>
        <w:pStyle w:val="EndNoteBibliography"/>
        <w:spacing w:after="240"/>
        <w:rPr>
          <w:noProof/>
        </w:rPr>
      </w:pPr>
      <w:bookmarkStart w:id="691" w:name="_ENREF_39"/>
      <w:r w:rsidRPr="002140FE">
        <w:rPr>
          <w:noProof/>
        </w:rPr>
        <w:t>39.</w:t>
      </w:r>
      <w:r w:rsidRPr="002140FE">
        <w:rPr>
          <w:noProof/>
        </w:rPr>
        <w:tab/>
        <w:t>Ioannidis JP, Khoury MJ. Improving validation practices in “omics” research. Science. 2011;334(6060):1230-2.</w:t>
      </w:r>
      <w:bookmarkEnd w:id="691"/>
    </w:p>
    <w:p w14:paraId="15F3D076" w14:textId="77777777" w:rsidR="002140FE" w:rsidRPr="002140FE" w:rsidRDefault="002140FE" w:rsidP="002140FE">
      <w:pPr>
        <w:pStyle w:val="EndNoteBibliography"/>
        <w:spacing w:after="240"/>
        <w:rPr>
          <w:noProof/>
        </w:rPr>
      </w:pPr>
      <w:bookmarkStart w:id="692" w:name="_ENREF_40"/>
      <w:r w:rsidRPr="002140FE">
        <w:rPr>
          <w:noProof/>
        </w:rPr>
        <w:t>40.</w:t>
      </w:r>
      <w:r w:rsidRPr="002140FE">
        <w:rPr>
          <w:noProof/>
        </w:rPr>
        <w:tab/>
        <w:t>Donoho D. 50 Years of Data Science. Journal of Computational and Graphical Statistics. 2017;26(4):745-66.</w:t>
      </w:r>
      <w:bookmarkEnd w:id="692"/>
    </w:p>
    <w:p w14:paraId="6563037E" w14:textId="77777777" w:rsidR="002140FE" w:rsidRPr="002140FE" w:rsidRDefault="002140FE" w:rsidP="002140FE">
      <w:pPr>
        <w:pStyle w:val="EndNoteBibliography"/>
        <w:spacing w:after="240"/>
        <w:rPr>
          <w:noProof/>
        </w:rPr>
      </w:pPr>
      <w:bookmarkStart w:id="693" w:name="_ENREF_41"/>
      <w:r w:rsidRPr="002140FE">
        <w:rPr>
          <w:noProof/>
        </w:rPr>
        <w:t>41.</w:t>
      </w:r>
      <w:r w:rsidRPr="002140FE">
        <w:rPr>
          <w:noProof/>
        </w:rPr>
        <w:tab/>
        <w:t>Cohen J. Things I have learned (so far). American psychologist. 1990;45(12):1304.</w:t>
      </w:r>
      <w:bookmarkEnd w:id="693"/>
    </w:p>
    <w:p w14:paraId="15C090CB" w14:textId="77777777" w:rsidR="002140FE" w:rsidRPr="002140FE" w:rsidRDefault="002140FE" w:rsidP="002140FE">
      <w:pPr>
        <w:pStyle w:val="EndNoteBibliography"/>
        <w:spacing w:after="240"/>
        <w:rPr>
          <w:noProof/>
        </w:rPr>
      </w:pPr>
      <w:bookmarkStart w:id="694" w:name="_ENREF_42"/>
      <w:r w:rsidRPr="002140FE">
        <w:rPr>
          <w:noProof/>
        </w:rPr>
        <w:t>42.</w:t>
      </w:r>
      <w:r w:rsidRPr="002140FE">
        <w:rPr>
          <w:noProof/>
        </w:rPr>
        <w:tab/>
        <w:t>Gigerenzer G, Murray DJ. Cognition as intuitive statistics. NJ: Erlbaum: Hillsdale; 1987.</w:t>
      </w:r>
      <w:bookmarkEnd w:id="694"/>
    </w:p>
    <w:p w14:paraId="0DB57C93" w14:textId="77777777" w:rsidR="002140FE" w:rsidRPr="002140FE" w:rsidRDefault="002140FE" w:rsidP="002140FE">
      <w:pPr>
        <w:pStyle w:val="EndNoteBibliography"/>
        <w:spacing w:after="240"/>
        <w:rPr>
          <w:noProof/>
        </w:rPr>
      </w:pPr>
      <w:bookmarkStart w:id="695" w:name="_ENREF_43"/>
      <w:r w:rsidRPr="002140FE">
        <w:rPr>
          <w:noProof/>
        </w:rPr>
        <w:t>43.</w:t>
      </w:r>
      <w:r w:rsidRPr="002140FE">
        <w:rPr>
          <w:noProof/>
        </w:rPr>
        <w:tab/>
        <w:t>Szucs D, Ioannidis JPA. When Null Hypothesis Significance Testing Is Unsuitable for Research: A Reassessment. Frontiers in human neuroscience. 2017;11:390.</w:t>
      </w:r>
      <w:bookmarkEnd w:id="695"/>
    </w:p>
    <w:p w14:paraId="4CA83B98" w14:textId="77777777" w:rsidR="002140FE" w:rsidRPr="002140FE" w:rsidRDefault="002140FE" w:rsidP="002140FE">
      <w:pPr>
        <w:pStyle w:val="EndNoteBibliography"/>
        <w:spacing w:after="240"/>
        <w:rPr>
          <w:noProof/>
        </w:rPr>
      </w:pPr>
      <w:bookmarkStart w:id="696" w:name="_ENREF_44"/>
      <w:r w:rsidRPr="002140FE">
        <w:rPr>
          <w:noProof/>
        </w:rPr>
        <w:lastRenderedPageBreak/>
        <w:t>44.</w:t>
      </w:r>
      <w:r w:rsidRPr="002140FE">
        <w:rPr>
          <w:noProof/>
        </w:rPr>
        <w:tab/>
        <w:t>Friedman JH. The role of statistics in the data revolution? International Statistical Review/Revue Internationale de Statistique. 2001:5-10.</w:t>
      </w:r>
      <w:bookmarkEnd w:id="696"/>
    </w:p>
    <w:p w14:paraId="2BFBA50F" w14:textId="77777777" w:rsidR="002140FE" w:rsidRPr="002140FE" w:rsidRDefault="002140FE" w:rsidP="002140FE">
      <w:pPr>
        <w:pStyle w:val="EndNoteBibliography"/>
        <w:spacing w:after="240"/>
        <w:rPr>
          <w:noProof/>
        </w:rPr>
      </w:pPr>
      <w:bookmarkStart w:id="697" w:name="_ENREF_45"/>
      <w:r w:rsidRPr="002140FE">
        <w:rPr>
          <w:noProof/>
        </w:rPr>
        <w:t>45.</w:t>
      </w:r>
      <w:r w:rsidRPr="002140FE">
        <w:rPr>
          <w:noProof/>
        </w:rPr>
        <w:tab/>
        <w:t>Bzdok D. Classical Statistics and Statistical Learning in Imaging Neuroscience. Frontiers in neuroscience. 2017.</w:t>
      </w:r>
      <w:bookmarkEnd w:id="697"/>
    </w:p>
    <w:p w14:paraId="59476D0E" w14:textId="77777777" w:rsidR="002140FE" w:rsidRPr="002140FE" w:rsidRDefault="002140FE" w:rsidP="002140FE">
      <w:pPr>
        <w:pStyle w:val="EndNoteBibliography"/>
        <w:spacing w:after="240"/>
        <w:rPr>
          <w:noProof/>
        </w:rPr>
      </w:pPr>
      <w:bookmarkStart w:id="698" w:name="_ENREF_46"/>
      <w:r w:rsidRPr="002140FE">
        <w:rPr>
          <w:noProof/>
        </w:rPr>
        <w:t>46.</w:t>
      </w:r>
      <w:r w:rsidRPr="002140FE">
        <w:rPr>
          <w:noProof/>
        </w:rPr>
        <w:tab/>
        <w:t>Bernard C. An introduction to the study of experimental medicine: Courier Corporation; 1957.</w:t>
      </w:r>
      <w:bookmarkEnd w:id="698"/>
    </w:p>
    <w:p w14:paraId="51BB5661" w14:textId="77777777" w:rsidR="002140FE" w:rsidRPr="002140FE" w:rsidRDefault="002140FE" w:rsidP="002140FE">
      <w:pPr>
        <w:pStyle w:val="EndNoteBibliography"/>
        <w:rPr>
          <w:noProof/>
        </w:rPr>
      </w:pPr>
      <w:bookmarkStart w:id="699" w:name="_ENREF_47"/>
      <w:r w:rsidRPr="002140FE">
        <w:rPr>
          <w:noProof/>
        </w:rPr>
        <w:t>47.</w:t>
      </w:r>
      <w:r w:rsidRPr="002140FE">
        <w:rPr>
          <w:noProof/>
        </w:rPr>
        <w:tab/>
        <w:t>Carr DB, Littlefield RJ, Nicholson W, Littlefield J. Scatterplot matrix techniques for large N. Journal of the American Statistical Association. 1987;82(398):424-36.</w:t>
      </w:r>
      <w:bookmarkEnd w:id="699"/>
    </w:p>
    <w:p w14:paraId="4FD7C1DC" w14:textId="242F9D89"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6"/>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18E81" w14:textId="77777777" w:rsidR="00111062" w:rsidRDefault="00111062" w:rsidP="00B65FF7">
      <w:r>
        <w:separator/>
      </w:r>
    </w:p>
  </w:endnote>
  <w:endnote w:type="continuationSeparator" w:id="0">
    <w:p w14:paraId="3E033D41" w14:textId="77777777" w:rsidR="00111062" w:rsidRDefault="00111062" w:rsidP="00B65FF7">
      <w:r>
        <w:continuationSeparator/>
      </w:r>
    </w:p>
  </w:endnote>
  <w:endnote w:type="continuationNotice" w:id="1">
    <w:p w14:paraId="615A15F4" w14:textId="77777777" w:rsidR="00111062" w:rsidRDefault="001110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Content>
      <w:p w14:paraId="0B3BC929" w14:textId="2E041D5B" w:rsidR="00F20496" w:rsidRDefault="00F20496"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463A1A">
          <w:rPr>
            <w:noProof/>
          </w:rPr>
          <w:t>1</w:t>
        </w:r>
        <w:r>
          <w:rPr>
            <w:noProof/>
          </w:rPr>
          <w:fldChar w:fldCharType="end"/>
        </w:r>
      </w:p>
    </w:sdtContent>
  </w:sdt>
  <w:p w14:paraId="0FA0E38E" w14:textId="77777777" w:rsidR="00F20496" w:rsidRDefault="00F20496">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EF274C" w14:textId="77777777" w:rsidR="00111062" w:rsidRDefault="00111062" w:rsidP="00B65FF7">
      <w:r>
        <w:separator/>
      </w:r>
    </w:p>
  </w:footnote>
  <w:footnote w:type="continuationSeparator" w:id="0">
    <w:p w14:paraId="783AB016" w14:textId="77777777" w:rsidR="00111062" w:rsidRDefault="00111062" w:rsidP="00B65FF7">
      <w:r>
        <w:continuationSeparator/>
      </w:r>
    </w:p>
  </w:footnote>
  <w:footnote w:type="continuationNotice" w:id="1">
    <w:p w14:paraId="65F89426" w14:textId="77777777" w:rsidR="00111062" w:rsidRDefault="0011106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lo Bzdok">
    <w15:presenceInfo w15:providerId="None" w15:userId="Danilo Bzdo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31A9"/>
    <w:rsid w:val="00013242"/>
    <w:rsid w:val="000133D0"/>
    <w:rsid w:val="00013491"/>
    <w:rsid w:val="000135C8"/>
    <w:rsid w:val="00013991"/>
    <w:rsid w:val="00013AFE"/>
    <w:rsid w:val="00013B26"/>
    <w:rsid w:val="00013E8E"/>
    <w:rsid w:val="00013F15"/>
    <w:rsid w:val="0001441A"/>
    <w:rsid w:val="00014A98"/>
    <w:rsid w:val="00014CD3"/>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BCA"/>
    <w:rsid w:val="00024C1F"/>
    <w:rsid w:val="00024F58"/>
    <w:rsid w:val="00025102"/>
    <w:rsid w:val="0002572C"/>
    <w:rsid w:val="000258D2"/>
    <w:rsid w:val="00025941"/>
    <w:rsid w:val="00026080"/>
    <w:rsid w:val="0002608D"/>
    <w:rsid w:val="000261B8"/>
    <w:rsid w:val="00026377"/>
    <w:rsid w:val="000265B2"/>
    <w:rsid w:val="000267B0"/>
    <w:rsid w:val="00026942"/>
    <w:rsid w:val="00026B75"/>
    <w:rsid w:val="00026D24"/>
    <w:rsid w:val="00026EF2"/>
    <w:rsid w:val="0002734E"/>
    <w:rsid w:val="000274BB"/>
    <w:rsid w:val="00027E22"/>
    <w:rsid w:val="00027F83"/>
    <w:rsid w:val="00030165"/>
    <w:rsid w:val="00030411"/>
    <w:rsid w:val="0003051C"/>
    <w:rsid w:val="000306F6"/>
    <w:rsid w:val="00030754"/>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5073B"/>
    <w:rsid w:val="0005085E"/>
    <w:rsid w:val="00050909"/>
    <w:rsid w:val="00050DC9"/>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50AB"/>
    <w:rsid w:val="0006591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251"/>
    <w:rsid w:val="0007284A"/>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802"/>
    <w:rsid w:val="000758B8"/>
    <w:rsid w:val="00075936"/>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30B1"/>
    <w:rsid w:val="000B3684"/>
    <w:rsid w:val="000B38B3"/>
    <w:rsid w:val="000B3A50"/>
    <w:rsid w:val="000B3C3C"/>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A84"/>
    <w:rsid w:val="000C7C12"/>
    <w:rsid w:val="000D014E"/>
    <w:rsid w:val="000D049F"/>
    <w:rsid w:val="000D04E0"/>
    <w:rsid w:val="000D06F2"/>
    <w:rsid w:val="000D07B4"/>
    <w:rsid w:val="000D08B4"/>
    <w:rsid w:val="000D0ACD"/>
    <w:rsid w:val="000D0AF0"/>
    <w:rsid w:val="000D0C71"/>
    <w:rsid w:val="000D0F89"/>
    <w:rsid w:val="000D119D"/>
    <w:rsid w:val="000D12D1"/>
    <w:rsid w:val="000D13DB"/>
    <w:rsid w:val="000D1C1E"/>
    <w:rsid w:val="000D2255"/>
    <w:rsid w:val="000D231C"/>
    <w:rsid w:val="000D33A3"/>
    <w:rsid w:val="000D33AE"/>
    <w:rsid w:val="000D36A5"/>
    <w:rsid w:val="000D40F4"/>
    <w:rsid w:val="000D49B3"/>
    <w:rsid w:val="000D5262"/>
    <w:rsid w:val="000D537E"/>
    <w:rsid w:val="000D566B"/>
    <w:rsid w:val="000D5688"/>
    <w:rsid w:val="000D5D00"/>
    <w:rsid w:val="000D5E59"/>
    <w:rsid w:val="000D63DB"/>
    <w:rsid w:val="000D653C"/>
    <w:rsid w:val="000D6967"/>
    <w:rsid w:val="000D6C70"/>
    <w:rsid w:val="000D6C7A"/>
    <w:rsid w:val="000D704A"/>
    <w:rsid w:val="000D7E5B"/>
    <w:rsid w:val="000E031A"/>
    <w:rsid w:val="000E0586"/>
    <w:rsid w:val="000E0632"/>
    <w:rsid w:val="000E0A8C"/>
    <w:rsid w:val="000E0DB9"/>
    <w:rsid w:val="000E0E6A"/>
    <w:rsid w:val="000E0E82"/>
    <w:rsid w:val="000E14CB"/>
    <w:rsid w:val="000E1698"/>
    <w:rsid w:val="000E18B0"/>
    <w:rsid w:val="000E1B09"/>
    <w:rsid w:val="000E1C0C"/>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4C"/>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C0C"/>
    <w:rsid w:val="00143CFB"/>
    <w:rsid w:val="00143D32"/>
    <w:rsid w:val="00143E8A"/>
    <w:rsid w:val="0014442C"/>
    <w:rsid w:val="00144567"/>
    <w:rsid w:val="0014456C"/>
    <w:rsid w:val="0014476F"/>
    <w:rsid w:val="00144C10"/>
    <w:rsid w:val="00144D75"/>
    <w:rsid w:val="00144F41"/>
    <w:rsid w:val="001455AC"/>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D27"/>
    <w:rsid w:val="00160DEB"/>
    <w:rsid w:val="00160E1A"/>
    <w:rsid w:val="00161043"/>
    <w:rsid w:val="00161114"/>
    <w:rsid w:val="00162241"/>
    <w:rsid w:val="0016228B"/>
    <w:rsid w:val="00162371"/>
    <w:rsid w:val="0016263A"/>
    <w:rsid w:val="00162680"/>
    <w:rsid w:val="00162D40"/>
    <w:rsid w:val="00163226"/>
    <w:rsid w:val="0016324E"/>
    <w:rsid w:val="00163426"/>
    <w:rsid w:val="001641AB"/>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80300"/>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73B2"/>
    <w:rsid w:val="001A766F"/>
    <w:rsid w:val="001A768B"/>
    <w:rsid w:val="001A7A46"/>
    <w:rsid w:val="001A7BA4"/>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E43"/>
    <w:rsid w:val="001C4859"/>
    <w:rsid w:val="001C49C7"/>
    <w:rsid w:val="001C4FD6"/>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214A"/>
    <w:rsid w:val="001E2375"/>
    <w:rsid w:val="001E268C"/>
    <w:rsid w:val="001E2714"/>
    <w:rsid w:val="001E27A9"/>
    <w:rsid w:val="001E27C1"/>
    <w:rsid w:val="001E3D62"/>
    <w:rsid w:val="001E42BD"/>
    <w:rsid w:val="001E44FD"/>
    <w:rsid w:val="001E45BC"/>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8F4"/>
    <w:rsid w:val="00201C63"/>
    <w:rsid w:val="00201C89"/>
    <w:rsid w:val="00201E58"/>
    <w:rsid w:val="00201F1A"/>
    <w:rsid w:val="00201F72"/>
    <w:rsid w:val="00202052"/>
    <w:rsid w:val="00202ADD"/>
    <w:rsid w:val="00202BDD"/>
    <w:rsid w:val="00202FDB"/>
    <w:rsid w:val="0020310F"/>
    <w:rsid w:val="0020316F"/>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935"/>
    <w:rsid w:val="00220BDA"/>
    <w:rsid w:val="00220F15"/>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735"/>
    <w:rsid w:val="00236E47"/>
    <w:rsid w:val="00236FCE"/>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50397"/>
    <w:rsid w:val="0025062F"/>
    <w:rsid w:val="00250B78"/>
    <w:rsid w:val="00250CFA"/>
    <w:rsid w:val="00250F09"/>
    <w:rsid w:val="002516B6"/>
    <w:rsid w:val="00251C70"/>
    <w:rsid w:val="00252006"/>
    <w:rsid w:val="002522EB"/>
    <w:rsid w:val="0025235B"/>
    <w:rsid w:val="00252363"/>
    <w:rsid w:val="00252638"/>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811"/>
    <w:rsid w:val="00296E1A"/>
    <w:rsid w:val="00296F32"/>
    <w:rsid w:val="00297092"/>
    <w:rsid w:val="002970CD"/>
    <w:rsid w:val="002974C0"/>
    <w:rsid w:val="00297503"/>
    <w:rsid w:val="0029773A"/>
    <w:rsid w:val="00297CDE"/>
    <w:rsid w:val="00297DE7"/>
    <w:rsid w:val="002A0A61"/>
    <w:rsid w:val="002A0CE2"/>
    <w:rsid w:val="002A12B5"/>
    <w:rsid w:val="002A159E"/>
    <w:rsid w:val="002A1781"/>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AE6"/>
    <w:rsid w:val="002C4C77"/>
    <w:rsid w:val="002C4D5B"/>
    <w:rsid w:val="002C4DA0"/>
    <w:rsid w:val="002C4EB8"/>
    <w:rsid w:val="002C512A"/>
    <w:rsid w:val="002C5349"/>
    <w:rsid w:val="002C5D9D"/>
    <w:rsid w:val="002C5EC8"/>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DE9"/>
    <w:rsid w:val="00317473"/>
    <w:rsid w:val="00317D08"/>
    <w:rsid w:val="00320280"/>
    <w:rsid w:val="003206F4"/>
    <w:rsid w:val="003206F8"/>
    <w:rsid w:val="00320975"/>
    <w:rsid w:val="003209D7"/>
    <w:rsid w:val="00320B3E"/>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D6E"/>
    <w:rsid w:val="00326F6E"/>
    <w:rsid w:val="0032716A"/>
    <w:rsid w:val="003274AE"/>
    <w:rsid w:val="00327AE6"/>
    <w:rsid w:val="00327BDE"/>
    <w:rsid w:val="00327C03"/>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706"/>
    <w:rsid w:val="003548C1"/>
    <w:rsid w:val="00354A71"/>
    <w:rsid w:val="00354B07"/>
    <w:rsid w:val="00354EF4"/>
    <w:rsid w:val="00354F36"/>
    <w:rsid w:val="00354F7C"/>
    <w:rsid w:val="00355348"/>
    <w:rsid w:val="00355408"/>
    <w:rsid w:val="003554D7"/>
    <w:rsid w:val="003558BF"/>
    <w:rsid w:val="00355954"/>
    <w:rsid w:val="00355BE0"/>
    <w:rsid w:val="00355DC2"/>
    <w:rsid w:val="00355F3D"/>
    <w:rsid w:val="00355F6B"/>
    <w:rsid w:val="00355FFA"/>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8B"/>
    <w:rsid w:val="003747E8"/>
    <w:rsid w:val="00374C97"/>
    <w:rsid w:val="00374FF5"/>
    <w:rsid w:val="003756E6"/>
    <w:rsid w:val="00375EDE"/>
    <w:rsid w:val="00376210"/>
    <w:rsid w:val="003762D2"/>
    <w:rsid w:val="00376363"/>
    <w:rsid w:val="003767C4"/>
    <w:rsid w:val="003777A8"/>
    <w:rsid w:val="00377BE9"/>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8A9"/>
    <w:rsid w:val="00384AC0"/>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6C3"/>
    <w:rsid w:val="00393E21"/>
    <w:rsid w:val="00394BF5"/>
    <w:rsid w:val="00394DE0"/>
    <w:rsid w:val="00394EF3"/>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E6"/>
    <w:rsid w:val="003A6B48"/>
    <w:rsid w:val="003A7223"/>
    <w:rsid w:val="003A73C2"/>
    <w:rsid w:val="003A75E2"/>
    <w:rsid w:val="003A790C"/>
    <w:rsid w:val="003A7EB7"/>
    <w:rsid w:val="003A7F77"/>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83D"/>
    <w:rsid w:val="003B4A69"/>
    <w:rsid w:val="003B4DC6"/>
    <w:rsid w:val="003B5079"/>
    <w:rsid w:val="003B5186"/>
    <w:rsid w:val="003B5310"/>
    <w:rsid w:val="003B5573"/>
    <w:rsid w:val="003B56FD"/>
    <w:rsid w:val="003B5A1B"/>
    <w:rsid w:val="003B5B37"/>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9C"/>
    <w:rsid w:val="003D2EB5"/>
    <w:rsid w:val="003D3019"/>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E01EE"/>
    <w:rsid w:val="003E0AC0"/>
    <w:rsid w:val="003E0D7D"/>
    <w:rsid w:val="003E0DE5"/>
    <w:rsid w:val="003E1376"/>
    <w:rsid w:val="003E18C4"/>
    <w:rsid w:val="003E1D4E"/>
    <w:rsid w:val="003E1DC4"/>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532"/>
    <w:rsid w:val="00406C88"/>
    <w:rsid w:val="00406F7E"/>
    <w:rsid w:val="00406FE3"/>
    <w:rsid w:val="00407129"/>
    <w:rsid w:val="0040714B"/>
    <w:rsid w:val="00407458"/>
    <w:rsid w:val="004074D8"/>
    <w:rsid w:val="004075BD"/>
    <w:rsid w:val="00407660"/>
    <w:rsid w:val="00407A22"/>
    <w:rsid w:val="00407A84"/>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FB"/>
    <w:rsid w:val="0045462A"/>
    <w:rsid w:val="00454AFD"/>
    <w:rsid w:val="00454FB8"/>
    <w:rsid w:val="004550CE"/>
    <w:rsid w:val="004558CC"/>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A1A"/>
    <w:rsid w:val="00463B4C"/>
    <w:rsid w:val="00463B93"/>
    <w:rsid w:val="00463BA8"/>
    <w:rsid w:val="00463F81"/>
    <w:rsid w:val="004645AD"/>
    <w:rsid w:val="004647DF"/>
    <w:rsid w:val="00464820"/>
    <w:rsid w:val="00464B98"/>
    <w:rsid w:val="0046520F"/>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C1C"/>
    <w:rsid w:val="00477C86"/>
    <w:rsid w:val="00477F23"/>
    <w:rsid w:val="0048048C"/>
    <w:rsid w:val="00480634"/>
    <w:rsid w:val="00481212"/>
    <w:rsid w:val="00481D11"/>
    <w:rsid w:val="00481EBC"/>
    <w:rsid w:val="00481F06"/>
    <w:rsid w:val="00482562"/>
    <w:rsid w:val="0048278D"/>
    <w:rsid w:val="0048281F"/>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44BA"/>
    <w:rsid w:val="004C4617"/>
    <w:rsid w:val="004C463D"/>
    <w:rsid w:val="004C477A"/>
    <w:rsid w:val="004C47BA"/>
    <w:rsid w:val="004C4EB3"/>
    <w:rsid w:val="004C5336"/>
    <w:rsid w:val="004C540E"/>
    <w:rsid w:val="004C553B"/>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4D8"/>
    <w:rsid w:val="004E3615"/>
    <w:rsid w:val="004E36DF"/>
    <w:rsid w:val="004E39EA"/>
    <w:rsid w:val="004E3ED2"/>
    <w:rsid w:val="004E401F"/>
    <w:rsid w:val="004E45A6"/>
    <w:rsid w:val="004E4D6E"/>
    <w:rsid w:val="004E4E99"/>
    <w:rsid w:val="004E52ED"/>
    <w:rsid w:val="004E5530"/>
    <w:rsid w:val="004E5A69"/>
    <w:rsid w:val="004E5E60"/>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2436"/>
    <w:rsid w:val="004F262A"/>
    <w:rsid w:val="004F2B45"/>
    <w:rsid w:val="004F2CDF"/>
    <w:rsid w:val="004F2FF8"/>
    <w:rsid w:val="004F3073"/>
    <w:rsid w:val="004F3279"/>
    <w:rsid w:val="004F35A7"/>
    <w:rsid w:val="004F374D"/>
    <w:rsid w:val="004F3B0B"/>
    <w:rsid w:val="004F3C6E"/>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98"/>
    <w:rsid w:val="004F7616"/>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717"/>
    <w:rsid w:val="0051378F"/>
    <w:rsid w:val="00513804"/>
    <w:rsid w:val="00513DFD"/>
    <w:rsid w:val="0051406D"/>
    <w:rsid w:val="00514731"/>
    <w:rsid w:val="00514A2F"/>
    <w:rsid w:val="00514F09"/>
    <w:rsid w:val="00515718"/>
    <w:rsid w:val="0051583B"/>
    <w:rsid w:val="005163F9"/>
    <w:rsid w:val="00516524"/>
    <w:rsid w:val="00516827"/>
    <w:rsid w:val="00516876"/>
    <w:rsid w:val="00516F4E"/>
    <w:rsid w:val="0051728A"/>
    <w:rsid w:val="00517644"/>
    <w:rsid w:val="00517648"/>
    <w:rsid w:val="005178C3"/>
    <w:rsid w:val="0051791A"/>
    <w:rsid w:val="00517DA1"/>
    <w:rsid w:val="00517F78"/>
    <w:rsid w:val="005202EB"/>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C47"/>
    <w:rsid w:val="0052702D"/>
    <w:rsid w:val="005278A9"/>
    <w:rsid w:val="005279D6"/>
    <w:rsid w:val="00527C08"/>
    <w:rsid w:val="00527DF6"/>
    <w:rsid w:val="00527F8C"/>
    <w:rsid w:val="00530056"/>
    <w:rsid w:val="0053036D"/>
    <w:rsid w:val="00530397"/>
    <w:rsid w:val="00530576"/>
    <w:rsid w:val="00530689"/>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50BA"/>
    <w:rsid w:val="005350C4"/>
    <w:rsid w:val="00535189"/>
    <w:rsid w:val="005354F6"/>
    <w:rsid w:val="00535643"/>
    <w:rsid w:val="005358CB"/>
    <w:rsid w:val="00535B47"/>
    <w:rsid w:val="0053625A"/>
    <w:rsid w:val="0053684A"/>
    <w:rsid w:val="005368E3"/>
    <w:rsid w:val="00536ABC"/>
    <w:rsid w:val="00536C30"/>
    <w:rsid w:val="00537601"/>
    <w:rsid w:val="005377A7"/>
    <w:rsid w:val="00537CB8"/>
    <w:rsid w:val="00537E8C"/>
    <w:rsid w:val="005401B6"/>
    <w:rsid w:val="005402EC"/>
    <w:rsid w:val="00540823"/>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752"/>
    <w:rsid w:val="005507D6"/>
    <w:rsid w:val="00550B6F"/>
    <w:rsid w:val="005510E3"/>
    <w:rsid w:val="00551204"/>
    <w:rsid w:val="00551A6F"/>
    <w:rsid w:val="00552487"/>
    <w:rsid w:val="00552F83"/>
    <w:rsid w:val="00553252"/>
    <w:rsid w:val="005532FF"/>
    <w:rsid w:val="005534F0"/>
    <w:rsid w:val="00553AB8"/>
    <w:rsid w:val="00553C1A"/>
    <w:rsid w:val="00553D19"/>
    <w:rsid w:val="00553F71"/>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A46"/>
    <w:rsid w:val="005F1B43"/>
    <w:rsid w:val="005F1DE1"/>
    <w:rsid w:val="005F22B4"/>
    <w:rsid w:val="005F234D"/>
    <w:rsid w:val="005F2ADF"/>
    <w:rsid w:val="005F2DF5"/>
    <w:rsid w:val="005F305C"/>
    <w:rsid w:val="005F3368"/>
    <w:rsid w:val="005F33AA"/>
    <w:rsid w:val="005F3613"/>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600084"/>
    <w:rsid w:val="0060008D"/>
    <w:rsid w:val="006001E3"/>
    <w:rsid w:val="00600262"/>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FA2"/>
    <w:rsid w:val="00614128"/>
    <w:rsid w:val="00614137"/>
    <w:rsid w:val="00614568"/>
    <w:rsid w:val="00614617"/>
    <w:rsid w:val="006146B8"/>
    <w:rsid w:val="006148F9"/>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447"/>
    <w:rsid w:val="0061782F"/>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E56"/>
    <w:rsid w:val="006247D7"/>
    <w:rsid w:val="0062490D"/>
    <w:rsid w:val="00624A18"/>
    <w:rsid w:val="00624E45"/>
    <w:rsid w:val="00624E7D"/>
    <w:rsid w:val="00624E99"/>
    <w:rsid w:val="0062560A"/>
    <w:rsid w:val="0062603C"/>
    <w:rsid w:val="0062604A"/>
    <w:rsid w:val="0062659F"/>
    <w:rsid w:val="00627105"/>
    <w:rsid w:val="00627370"/>
    <w:rsid w:val="006276DD"/>
    <w:rsid w:val="006276ED"/>
    <w:rsid w:val="00627FB0"/>
    <w:rsid w:val="0063001A"/>
    <w:rsid w:val="0063009A"/>
    <w:rsid w:val="0063034F"/>
    <w:rsid w:val="00630E75"/>
    <w:rsid w:val="00630EA1"/>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700D8"/>
    <w:rsid w:val="00670667"/>
    <w:rsid w:val="006707B1"/>
    <w:rsid w:val="006709BA"/>
    <w:rsid w:val="006709F1"/>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70E0"/>
    <w:rsid w:val="00697340"/>
    <w:rsid w:val="006974E4"/>
    <w:rsid w:val="00697709"/>
    <w:rsid w:val="0069775E"/>
    <w:rsid w:val="00697888"/>
    <w:rsid w:val="00697AE6"/>
    <w:rsid w:val="00697E1E"/>
    <w:rsid w:val="006A0093"/>
    <w:rsid w:val="006A0356"/>
    <w:rsid w:val="006A0536"/>
    <w:rsid w:val="006A062C"/>
    <w:rsid w:val="006A08D4"/>
    <w:rsid w:val="006A0A4E"/>
    <w:rsid w:val="006A0A5F"/>
    <w:rsid w:val="006A1066"/>
    <w:rsid w:val="006A10A4"/>
    <w:rsid w:val="006A172E"/>
    <w:rsid w:val="006A17F3"/>
    <w:rsid w:val="006A1DC9"/>
    <w:rsid w:val="006A1EDC"/>
    <w:rsid w:val="006A2432"/>
    <w:rsid w:val="006A2437"/>
    <w:rsid w:val="006A2939"/>
    <w:rsid w:val="006A2B34"/>
    <w:rsid w:val="006A2DD8"/>
    <w:rsid w:val="006A2E25"/>
    <w:rsid w:val="006A2F0A"/>
    <w:rsid w:val="006A3230"/>
    <w:rsid w:val="006A352E"/>
    <w:rsid w:val="006A39A2"/>
    <w:rsid w:val="006A3B6A"/>
    <w:rsid w:val="006A3D12"/>
    <w:rsid w:val="006A4000"/>
    <w:rsid w:val="006A4259"/>
    <w:rsid w:val="006A4538"/>
    <w:rsid w:val="006A47C6"/>
    <w:rsid w:val="006A4B5D"/>
    <w:rsid w:val="006A4E65"/>
    <w:rsid w:val="006A4E68"/>
    <w:rsid w:val="006A4F1E"/>
    <w:rsid w:val="006A50BF"/>
    <w:rsid w:val="006A50F4"/>
    <w:rsid w:val="006A5458"/>
    <w:rsid w:val="006A54F2"/>
    <w:rsid w:val="006A57AF"/>
    <w:rsid w:val="006A6305"/>
    <w:rsid w:val="006A6499"/>
    <w:rsid w:val="006A65E3"/>
    <w:rsid w:val="006A6A0C"/>
    <w:rsid w:val="006A6A81"/>
    <w:rsid w:val="006A6B24"/>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F3"/>
    <w:rsid w:val="006B4F5A"/>
    <w:rsid w:val="006B53FE"/>
    <w:rsid w:val="006B55E2"/>
    <w:rsid w:val="006B5730"/>
    <w:rsid w:val="006B5B14"/>
    <w:rsid w:val="006B5E70"/>
    <w:rsid w:val="006B5EB9"/>
    <w:rsid w:val="006B6057"/>
    <w:rsid w:val="006B6060"/>
    <w:rsid w:val="006B64A9"/>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E3"/>
    <w:rsid w:val="006F046F"/>
    <w:rsid w:val="006F04A9"/>
    <w:rsid w:val="006F0792"/>
    <w:rsid w:val="006F07EE"/>
    <w:rsid w:val="006F0A6B"/>
    <w:rsid w:val="006F0CA9"/>
    <w:rsid w:val="006F0F3C"/>
    <w:rsid w:val="006F103F"/>
    <w:rsid w:val="006F116B"/>
    <w:rsid w:val="006F1E31"/>
    <w:rsid w:val="006F20C8"/>
    <w:rsid w:val="006F234A"/>
    <w:rsid w:val="006F24D6"/>
    <w:rsid w:val="006F25DC"/>
    <w:rsid w:val="006F27AD"/>
    <w:rsid w:val="006F2866"/>
    <w:rsid w:val="006F2DD2"/>
    <w:rsid w:val="006F3411"/>
    <w:rsid w:val="006F34B7"/>
    <w:rsid w:val="006F3635"/>
    <w:rsid w:val="006F3B6B"/>
    <w:rsid w:val="006F3F9D"/>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B0"/>
    <w:rsid w:val="00711905"/>
    <w:rsid w:val="0071195C"/>
    <w:rsid w:val="00711F1B"/>
    <w:rsid w:val="0071214D"/>
    <w:rsid w:val="007124DD"/>
    <w:rsid w:val="00712654"/>
    <w:rsid w:val="00712944"/>
    <w:rsid w:val="00712B80"/>
    <w:rsid w:val="00712C37"/>
    <w:rsid w:val="00712C3B"/>
    <w:rsid w:val="00713064"/>
    <w:rsid w:val="0071306F"/>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5B"/>
    <w:rsid w:val="007273AD"/>
    <w:rsid w:val="0072768E"/>
    <w:rsid w:val="00727805"/>
    <w:rsid w:val="00727851"/>
    <w:rsid w:val="00727B98"/>
    <w:rsid w:val="00727E9E"/>
    <w:rsid w:val="007300B5"/>
    <w:rsid w:val="007306D3"/>
    <w:rsid w:val="00730ECD"/>
    <w:rsid w:val="00731457"/>
    <w:rsid w:val="0073157C"/>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73D"/>
    <w:rsid w:val="00762968"/>
    <w:rsid w:val="0076303B"/>
    <w:rsid w:val="00763231"/>
    <w:rsid w:val="007632E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5C"/>
    <w:rsid w:val="00783B6E"/>
    <w:rsid w:val="00783BD1"/>
    <w:rsid w:val="00783CE7"/>
    <w:rsid w:val="007840D0"/>
    <w:rsid w:val="00784435"/>
    <w:rsid w:val="00784E21"/>
    <w:rsid w:val="00785030"/>
    <w:rsid w:val="007851C2"/>
    <w:rsid w:val="00785601"/>
    <w:rsid w:val="007856EE"/>
    <w:rsid w:val="00785F17"/>
    <w:rsid w:val="007861B3"/>
    <w:rsid w:val="00786771"/>
    <w:rsid w:val="00786C8D"/>
    <w:rsid w:val="00786D39"/>
    <w:rsid w:val="00786E9E"/>
    <w:rsid w:val="00787271"/>
    <w:rsid w:val="0078748A"/>
    <w:rsid w:val="007876C0"/>
    <w:rsid w:val="007876E0"/>
    <w:rsid w:val="00787736"/>
    <w:rsid w:val="00787E65"/>
    <w:rsid w:val="00787F6D"/>
    <w:rsid w:val="00790190"/>
    <w:rsid w:val="00790364"/>
    <w:rsid w:val="00790830"/>
    <w:rsid w:val="00790F8F"/>
    <w:rsid w:val="007910F5"/>
    <w:rsid w:val="007912D5"/>
    <w:rsid w:val="007913A0"/>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B0725"/>
    <w:rsid w:val="007B07A2"/>
    <w:rsid w:val="007B0DFC"/>
    <w:rsid w:val="007B0E18"/>
    <w:rsid w:val="007B0E27"/>
    <w:rsid w:val="007B0E65"/>
    <w:rsid w:val="007B111A"/>
    <w:rsid w:val="007B1654"/>
    <w:rsid w:val="007B1DB3"/>
    <w:rsid w:val="007B1EA3"/>
    <w:rsid w:val="007B269B"/>
    <w:rsid w:val="007B2B17"/>
    <w:rsid w:val="007B2E00"/>
    <w:rsid w:val="007B2E95"/>
    <w:rsid w:val="007B3233"/>
    <w:rsid w:val="007B3248"/>
    <w:rsid w:val="007B330E"/>
    <w:rsid w:val="007B3364"/>
    <w:rsid w:val="007B3B9F"/>
    <w:rsid w:val="007B3EB8"/>
    <w:rsid w:val="007B3ED2"/>
    <w:rsid w:val="007B419A"/>
    <w:rsid w:val="007B4442"/>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416"/>
    <w:rsid w:val="007D073E"/>
    <w:rsid w:val="007D0C5F"/>
    <w:rsid w:val="007D14F0"/>
    <w:rsid w:val="007D16B8"/>
    <w:rsid w:val="007D16EE"/>
    <w:rsid w:val="007D1CB1"/>
    <w:rsid w:val="007D1EB7"/>
    <w:rsid w:val="007D2797"/>
    <w:rsid w:val="007D29D7"/>
    <w:rsid w:val="007D32FB"/>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E9"/>
    <w:rsid w:val="007E013B"/>
    <w:rsid w:val="007E0166"/>
    <w:rsid w:val="007E0292"/>
    <w:rsid w:val="007E06A2"/>
    <w:rsid w:val="007E0B52"/>
    <w:rsid w:val="007E0DE9"/>
    <w:rsid w:val="007E0EB6"/>
    <w:rsid w:val="007E0F3E"/>
    <w:rsid w:val="007E0F6F"/>
    <w:rsid w:val="007E1036"/>
    <w:rsid w:val="007E1085"/>
    <w:rsid w:val="007E10C4"/>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E22"/>
    <w:rsid w:val="007F739D"/>
    <w:rsid w:val="007F74C8"/>
    <w:rsid w:val="007F776D"/>
    <w:rsid w:val="007F783E"/>
    <w:rsid w:val="007F7AAD"/>
    <w:rsid w:val="007F7E80"/>
    <w:rsid w:val="00800634"/>
    <w:rsid w:val="00800A5C"/>
    <w:rsid w:val="00800B70"/>
    <w:rsid w:val="0080112A"/>
    <w:rsid w:val="0080130E"/>
    <w:rsid w:val="008013AE"/>
    <w:rsid w:val="00801E3F"/>
    <w:rsid w:val="008021A2"/>
    <w:rsid w:val="0080236D"/>
    <w:rsid w:val="00802563"/>
    <w:rsid w:val="00802662"/>
    <w:rsid w:val="00802B5A"/>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285"/>
    <w:rsid w:val="008053BA"/>
    <w:rsid w:val="008055C4"/>
    <w:rsid w:val="0080586D"/>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804"/>
    <w:rsid w:val="00812861"/>
    <w:rsid w:val="008129B9"/>
    <w:rsid w:val="00812BC7"/>
    <w:rsid w:val="00812C28"/>
    <w:rsid w:val="00812C99"/>
    <w:rsid w:val="0081329D"/>
    <w:rsid w:val="00813DD8"/>
    <w:rsid w:val="008140AA"/>
    <w:rsid w:val="008140B0"/>
    <w:rsid w:val="00814305"/>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729"/>
    <w:rsid w:val="00832AE0"/>
    <w:rsid w:val="00832FDF"/>
    <w:rsid w:val="0083308A"/>
    <w:rsid w:val="0083329E"/>
    <w:rsid w:val="00833482"/>
    <w:rsid w:val="00833500"/>
    <w:rsid w:val="008335F7"/>
    <w:rsid w:val="00833E07"/>
    <w:rsid w:val="00833F8F"/>
    <w:rsid w:val="00834319"/>
    <w:rsid w:val="00834B09"/>
    <w:rsid w:val="00834B15"/>
    <w:rsid w:val="00834D68"/>
    <w:rsid w:val="0083591C"/>
    <w:rsid w:val="00835962"/>
    <w:rsid w:val="00835C7E"/>
    <w:rsid w:val="00836164"/>
    <w:rsid w:val="00836328"/>
    <w:rsid w:val="00836789"/>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50D3"/>
    <w:rsid w:val="0084513F"/>
    <w:rsid w:val="008455AF"/>
    <w:rsid w:val="008456D7"/>
    <w:rsid w:val="00845AC6"/>
    <w:rsid w:val="00845D0C"/>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228D"/>
    <w:rsid w:val="00852380"/>
    <w:rsid w:val="008525A9"/>
    <w:rsid w:val="00852E69"/>
    <w:rsid w:val="00852F72"/>
    <w:rsid w:val="0085306C"/>
    <w:rsid w:val="00853169"/>
    <w:rsid w:val="008536CE"/>
    <w:rsid w:val="00853975"/>
    <w:rsid w:val="008539D1"/>
    <w:rsid w:val="00853A4F"/>
    <w:rsid w:val="00853C4C"/>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DEA"/>
    <w:rsid w:val="00863307"/>
    <w:rsid w:val="00863361"/>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72B"/>
    <w:rsid w:val="008A048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53B"/>
    <w:rsid w:val="008A7578"/>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900621"/>
    <w:rsid w:val="00900689"/>
    <w:rsid w:val="00900BD2"/>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E87"/>
    <w:rsid w:val="00920025"/>
    <w:rsid w:val="009200C5"/>
    <w:rsid w:val="00920464"/>
    <w:rsid w:val="009208D9"/>
    <w:rsid w:val="00920A21"/>
    <w:rsid w:val="00920A62"/>
    <w:rsid w:val="00920BED"/>
    <w:rsid w:val="00921293"/>
    <w:rsid w:val="0092131E"/>
    <w:rsid w:val="00921441"/>
    <w:rsid w:val="00921911"/>
    <w:rsid w:val="00921BD2"/>
    <w:rsid w:val="00921DC2"/>
    <w:rsid w:val="00921DDC"/>
    <w:rsid w:val="009220CA"/>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100C"/>
    <w:rsid w:val="00931374"/>
    <w:rsid w:val="00931EF2"/>
    <w:rsid w:val="009324F9"/>
    <w:rsid w:val="00932568"/>
    <w:rsid w:val="0093293A"/>
    <w:rsid w:val="009329A4"/>
    <w:rsid w:val="00932BE2"/>
    <w:rsid w:val="0093303A"/>
    <w:rsid w:val="009334B7"/>
    <w:rsid w:val="00933645"/>
    <w:rsid w:val="009339DB"/>
    <w:rsid w:val="00933BD4"/>
    <w:rsid w:val="00933CD7"/>
    <w:rsid w:val="00933D84"/>
    <w:rsid w:val="009346BA"/>
    <w:rsid w:val="00934DA3"/>
    <w:rsid w:val="00934DE1"/>
    <w:rsid w:val="00934F3D"/>
    <w:rsid w:val="0093504E"/>
    <w:rsid w:val="009350E5"/>
    <w:rsid w:val="00935117"/>
    <w:rsid w:val="009353CC"/>
    <w:rsid w:val="00936624"/>
    <w:rsid w:val="009369A4"/>
    <w:rsid w:val="00936CA8"/>
    <w:rsid w:val="00936DE7"/>
    <w:rsid w:val="0093712C"/>
    <w:rsid w:val="0093739D"/>
    <w:rsid w:val="009376C7"/>
    <w:rsid w:val="00937A14"/>
    <w:rsid w:val="00937B05"/>
    <w:rsid w:val="00937D81"/>
    <w:rsid w:val="00937D92"/>
    <w:rsid w:val="00937F6F"/>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E21"/>
    <w:rsid w:val="00957024"/>
    <w:rsid w:val="00957426"/>
    <w:rsid w:val="0095748B"/>
    <w:rsid w:val="00957855"/>
    <w:rsid w:val="00957869"/>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66"/>
    <w:rsid w:val="009E61C7"/>
    <w:rsid w:val="009E62AB"/>
    <w:rsid w:val="009E6DA9"/>
    <w:rsid w:val="009E7052"/>
    <w:rsid w:val="009E796A"/>
    <w:rsid w:val="009F010B"/>
    <w:rsid w:val="009F030C"/>
    <w:rsid w:val="009F09CF"/>
    <w:rsid w:val="009F0FE1"/>
    <w:rsid w:val="009F1122"/>
    <w:rsid w:val="009F1407"/>
    <w:rsid w:val="009F149A"/>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6029"/>
    <w:rsid w:val="009F646E"/>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2364"/>
    <w:rsid w:val="00A123B5"/>
    <w:rsid w:val="00A1275C"/>
    <w:rsid w:val="00A1297E"/>
    <w:rsid w:val="00A12ACE"/>
    <w:rsid w:val="00A12D24"/>
    <w:rsid w:val="00A12F5B"/>
    <w:rsid w:val="00A13003"/>
    <w:rsid w:val="00A1316E"/>
    <w:rsid w:val="00A1377D"/>
    <w:rsid w:val="00A137F9"/>
    <w:rsid w:val="00A13965"/>
    <w:rsid w:val="00A13C03"/>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3F7"/>
    <w:rsid w:val="00A51607"/>
    <w:rsid w:val="00A516EE"/>
    <w:rsid w:val="00A51ACA"/>
    <w:rsid w:val="00A51C89"/>
    <w:rsid w:val="00A51DFB"/>
    <w:rsid w:val="00A51FE1"/>
    <w:rsid w:val="00A52067"/>
    <w:rsid w:val="00A5232E"/>
    <w:rsid w:val="00A52E49"/>
    <w:rsid w:val="00A531D5"/>
    <w:rsid w:val="00A53237"/>
    <w:rsid w:val="00A533C9"/>
    <w:rsid w:val="00A53444"/>
    <w:rsid w:val="00A534B1"/>
    <w:rsid w:val="00A534C4"/>
    <w:rsid w:val="00A535B3"/>
    <w:rsid w:val="00A536CA"/>
    <w:rsid w:val="00A53D4C"/>
    <w:rsid w:val="00A54156"/>
    <w:rsid w:val="00A54281"/>
    <w:rsid w:val="00A5444E"/>
    <w:rsid w:val="00A54AE1"/>
    <w:rsid w:val="00A54FB3"/>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D2D"/>
    <w:rsid w:val="00A77D39"/>
    <w:rsid w:val="00A77EC2"/>
    <w:rsid w:val="00A80650"/>
    <w:rsid w:val="00A80754"/>
    <w:rsid w:val="00A807EA"/>
    <w:rsid w:val="00A80B8A"/>
    <w:rsid w:val="00A80F2E"/>
    <w:rsid w:val="00A816C7"/>
    <w:rsid w:val="00A81C50"/>
    <w:rsid w:val="00A81D9F"/>
    <w:rsid w:val="00A81FC7"/>
    <w:rsid w:val="00A821AD"/>
    <w:rsid w:val="00A82CF0"/>
    <w:rsid w:val="00A82D76"/>
    <w:rsid w:val="00A82E5C"/>
    <w:rsid w:val="00A8308C"/>
    <w:rsid w:val="00A83538"/>
    <w:rsid w:val="00A83724"/>
    <w:rsid w:val="00A837ED"/>
    <w:rsid w:val="00A83BAC"/>
    <w:rsid w:val="00A840DA"/>
    <w:rsid w:val="00A840FE"/>
    <w:rsid w:val="00A843D0"/>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C4"/>
    <w:rsid w:val="00AB2B6B"/>
    <w:rsid w:val="00AB2FB9"/>
    <w:rsid w:val="00AB3850"/>
    <w:rsid w:val="00AB392B"/>
    <w:rsid w:val="00AB3C54"/>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7B0"/>
    <w:rsid w:val="00AC08CF"/>
    <w:rsid w:val="00AC0CC7"/>
    <w:rsid w:val="00AC0DEC"/>
    <w:rsid w:val="00AC1710"/>
    <w:rsid w:val="00AC19D1"/>
    <w:rsid w:val="00AC1A5B"/>
    <w:rsid w:val="00AC1B53"/>
    <w:rsid w:val="00AC1BA0"/>
    <w:rsid w:val="00AC1BFF"/>
    <w:rsid w:val="00AC1C70"/>
    <w:rsid w:val="00AC217A"/>
    <w:rsid w:val="00AC2876"/>
    <w:rsid w:val="00AC29A4"/>
    <w:rsid w:val="00AC2A8F"/>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2862"/>
    <w:rsid w:val="00AD2911"/>
    <w:rsid w:val="00AD2AB0"/>
    <w:rsid w:val="00AD2B08"/>
    <w:rsid w:val="00AD3053"/>
    <w:rsid w:val="00AD313F"/>
    <w:rsid w:val="00AD3BDE"/>
    <w:rsid w:val="00AD3D3C"/>
    <w:rsid w:val="00AD3DCC"/>
    <w:rsid w:val="00AD4226"/>
    <w:rsid w:val="00AD42FE"/>
    <w:rsid w:val="00AD49D5"/>
    <w:rsid w:val="00AD4BFB"/>
    <w:rsid w:val="00AD50AB"/>
    <w:rsid w:val="00AD58CF"/>
    <w:rsid w:val="00AD594E"/>
    <w:rsid w:val="00AD5A1B"/>
    <w:rsid w:val="00AD5C05"/>
    <w:rsid w:val="00AD5CAF"/>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8F4"/>
    <w:rsid w:val="00B05AA2"/>
    <w:rsid w:val="00B05C20"/>
    <w:rsid w:val="00B05C9D"/>
    <w:rsid w:val="00B06775"/>
    <w:rsid w:val="00B0682E"/>
    <w:rsid w:val="00B068DB"/>
    <w:rsid w:val="00B06CEC"/>
    <w:rsid w:val="00B06EAD"/>
    <w:rsid w:val="00B06FC7"/>
    <w:rsid w:val="00B07439"/>
    <w:rsid w:val="00B07492"/>
    <w:rsid w:val="00B076A6"/>
    <w:rsid w:val="00B07E30"/>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E41"/>
    <w:rsid w:val="00B140A4"/>
    <w:rsid w:val="00B140AF"/>
    <w:rsid w:val="00B14933"/>
    <w:rsid w:val="00B14AB9"/>
    <w:rsid w:val="00B14CC3"/>
    <w:rsid w:val="00B14E72"/>
    <w:rsid w:val="00B1504D"/>
    <w:rsid w:val="00B158A9"/>
    <w:rsid w:val="00B158AE"/>
    <w:rsid w:val="00B15BC0"/>
    <w:rsid w:val="00B15DDF"/>
    <w:rsid w:val="00B15F92"/>
    <w:rsid w:val="00B1616D"/>
    <w:rsid w:val="00B1640B"/>
    <w:rsid w:val="00B16870"/>
    <w:rsid w:val="00B16B43"/>
    <w:rsid w:val="00B16D53"/>
    <w:rsid w:val="00B17811"/>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373"/>
    <w:rsid w:val="00B46403"/>
    <w:rsid w:val="00B46CA3"/>
    <w:rsid w:val="00B46D2B"/>
    <w:rsid w:val="00B471AF"/>
    <w:rsid w:val="00B472F7"/>
    <w:rsid w:val="00B47313"/>
    <w:rsid w:val="00B47647"/>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2B9"/>
    <w:rsid w:val="00B66623"/>
    <w:rsid w:val="00B669B3"/>
    <w:rsid w:val="00B66E89"/>
    <w:rsid w:val="00B67342"/>
    <w:rsid w:val="00B67437"/>
    <w:rsid w:val="00B67AB0"/>
    <w:rsid w:val="00B67B16"/>
    <w:rsid w:val="00B67C07"/>
    <w:rsid w:val="00B67C7E"/>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8F"/>
    <w:rsid w:val="00B872E1"/>
    <w:rsid w:val="00B8745F"/>
    <w:rsid w:val="00B87629"/>
    <w:rsid w:val="00B87859"/>
    <w:rsid w:val="00B878A0"/>
    <w:rsid w:val="00B87B02"/>
    <w:rsid w:val="00B87B7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AB"/>
    <w:rsid w:val="00BA560C"/>
    <w:rsid w:val="00BA58B1"/>
    <w:rsid w:val="00BA5B83"/>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686"/>
    <w:rsid w:val="00BB16D5"/>
    <w:rsid w:val="00BB1A9E"/>
    <w:rsid w:val="00BB2003"/>
    <w:rsid w:val="00BB21A8"/>
    <w:rsid w:val="00BB2DA0"/>
    <w:rsid w:val="00BB2EDC"/>
    <w:rsid w:val="00BB30A1"/>
    <w:rsid w:val="00BB30B3"/>
    <w:rsid w:val="00BB357B"/>
    <w:rsid w:val="00BB39D4"/>
    <w:rsid w:val="00BB3A58"/>
    <w:rsid w:val="00BB4215"/>
    <w:rsid w:val="00BB4519"/>
    <w:rsid w:val="00BB48B2"/>
    <w:rsid w:val="00BB4A22"/>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5F9"/>
    <w:rsid w:val="00BD2A82"/>
    <w:rsid w:val="00BD2B88"/>
    <w:rsid w:val="00BD2F12"/>
    <w:rsid w:val="00BD3179"/>
    <w:rsid w:val="00BD343E"/>
    <w:rsid w:val="00BD3564"/>
    <w:rsid w:val="00BD3B53"/>
    <w:rsid w:val="00BD3CC8"/>
    <w:rsid w:val="00BD4730"/>
    <w:rsid w:val="00BD4971"/>
    <w:rsid w:val="00BD49E9"/>
    <w:rsid w:val="00BD4A37"/>
    <w:rsid w:val="00BD4E6B"/>
    <w:rsid w:val="00BD56B9"/>
    <w:rsid w:val="00BD5973"/>
    <w:rsid w:val="00BD6001"/>
    <w:rsid w:val="00BD6013"/>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400B8"/>
    <w:rsid w:val="00C4010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587"/>
    <w:rsid w:val="00C56874"/>
    <w:rsid w:val="00C56BBC"/>
    <w:rsid w:val="00C56D98"/>
    <w:rsid w:val="00C56F77"/>
    <w:rsid w:val="00C570F2"/>
    <w:rsid w:val="00C57107"/>
    <w:rsid w:val="00C57238"/>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17D"/>
    <w:rsid w:val="00C703AB"/>
    <w:rsid w:val="00C7041B"/>
    <w:rsid w:val="00C705BB"/>
    <w:rsid w:val="00C70A2A"/>
    <w:rsid w:val="00C70B74"/>
    <w:rsid w:val="00C70D9F"/>
    <w:rsid w:val="00C70F53"/>
    <w:rsid w:val="00C71089"/>
    <w:rsid w:val="00C714B3"/>
    <w:rsid w:val="00C71820"/>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A82"/>
    <w:rsid w:val="00C94572"/>
    <w:rsid w:val="00C9496A"/>
    <w:rsid w:val="00C95425"/>
    <w:rsid w:val="00C95671"/>
    <w:rsid w:val="00C95A0C"/>
    <w:rsid w:val="00C9622E"/>
    <w:rsid w:val="00C96564"/>
    <w:rsid w:val="00C965F4"/>
    <w:rsid w:val="00C9703B"/>
    <w:rsid w:val="00C97818"/>
    <w:rsid w:val="00C97B8B"/>
    <w:rsid w:val="00C97E32"/>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EA8"/>
    <w:rsid w:val="00CA4245"/>
    <w:rsid w:val="00CA4268"/>
    <w:rsid w:val="00CA44D4"/>
    <w:rsid w:val="00CA4C33"/>
    <w:rsid w:val="00CA50D0"/>
    <w:rsid w:val="00CA52C9"/>
    <w:rsid w:val="00CA57FB"/>
    <w:rsid w:val="00CA5A3D"/>
    <w:rsid w:val="00CA5A63"/>
    <w:rsid w:val="00CA5DF0"/>
    <w:rsid w:val="00CA60C3"/>
    <w:rsid w:val="00CA6331"/>
    <w:rsid w:val="00CA66A8"/>
    <w:rsid w:val="00CA6711"/>
    <w:rsid w:val="00CA6A34"/>
    <w:rsid w:val="00CA6D65"/>
    <w:rsid w:val="00CA7133"/>
    <w:rsid w:val="00CA7257"/>
    <w:rsid w:val="00CA7402"/>
    <w:rsid w:val="00CA769F"/>
    <w:rsid w:val="00CA7B98"/>
    <w:rsid w:val="00CA7BBB"/>
    <w:rsid w:val="00CA7BF8"/>
    <w:rsid w:val="00CA7CF5"/>
    <w:rsid w:val="00CB067D"/>
    <w:rsid w:val="00CB08C8"/>
    <w:rsid w:val="00CB09D4"/>
    <w:rsid w:val="00CB0CAA"/>
    <w:rsid w:val="00CB0E7F"/>
    <w:rsid w:val="00CB10FB"/>
    <w:rsid w:val="00CB1AD2"/>
    <w:rsid w:val="00CB1B82"/>
    <w:rsid w:val="00CB2169"/>
    <w:rsid w:val="00CB22ED"/>
    <w:rsid w:val="00CB2A10"/>
    <w:rsid w:val="00CB2DA0"/>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908"/>
    <w:rsid w:val="00CF6BD1"/>
    <w:rsid w:val="00CF6DEE"/>
    <w:rsid w:val="00CF71C7"/>
    <w:rsid w:val="00CF7819"/>
    <w:rsid w:val="00CF788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200B8"/>
    <w:rsid w:val="00D201EC"/>
    <w:rsid w:val="00D20317"/>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92"/>
    <w:rsid w:val="00D41399"/>
    <w:rsid w:val="00D41406"/>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702E"/>
    <w:rsid w:val="00D5733F"/>
    <w:rsid w:val="00D5736F"/>
    <w:rsid w:val="00D573D7"/>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101A"/>
    <w:rsid w:val="00D715A7"/>
    <w:rsid w:val="00D717D2"/>
    <w:rsid w:val="00D71A9D"/>
    <w:rsid w:val="00D71B2F"/>
    <w:rsid w:val="00D71C17"/>
    <w:rsid w:val="00D71C89"/>
    <w:rsid w:val="00D71F60"/>
    <w:rsid w:val="00D72025"/>
    <w:rsid w:val="00D721E4"/>
    <w:rsid w:val="00D7225A"/>
    <w:rsid w:val="00D7293D"/>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3056"/>
    <w:rsid w:val="00D84100"/>
    <w:rsid w:val="00D842F5"/>
    <w:rsid w:val="00D8438A"/>
    <w:rsid w:val="00D84413"/>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F03"/>
    <w:rsid w:val="00DE1035"/>
    <w:rsid w:val="00DE136E"/>
    <w:rsid w:val="00DE1375"/>
    <w:rsid w:val="00DE14A4"/>
    <w:rsid w:val="00DE1A1E"/>
    <w:rsid w:val="00DE2623"/>
    <w:rsid w:val="00DE2957"/>
    <w:rsid w:val="00DE2958"/>
    <w:rsid w:val="00DE2D17"/>
    <w:rsid w:val="00DE3A79"/>
    <w:rsid w:val="00DE3CDE"/>
    <w:rsid w:val="00DE3EE1"/>
    <w:rsid w:val="00DE40B2"/>
    <w:rsid w:val="00DE45E0"/>
    <w:rsid w:val="00DE491D"/>
    <w:rsid w:val="00DE507D"/>
    <w:rsid w:val="00DE5626"/>
    <w:rsid w:val="00DE5715"/>
    <w:rsid w:val="00DE57C7"/>
    <w:rsid w:val="00DE57FD"/>
    <w:rsid w:val="00DE59F5"/>
    <w:rsid w:val="00DE5AA7"/>
    <w:rsid w:val="00DE5E2C"/>
    <w:rsid w:val="00DE5E87"/>
    <w:rsid w:val="00DE64DC"/>
    <w:rsid w:val="00DE66D6"/>
    <w:rsid w:val="00DE6EE1"/>
    <w:rsid w:val="00DE6F01"/>
    <w:rsid w:val="00DE7234"/>
    <w:rsid w:val="00DE7261"/>
    <w:rsid w:val="00DE72D9"/>
    <w:rsid w:val="00DE7915"/>
    <w:rsid w:val="00DE7917"/>
    <w:rsid w:val="00DE7B31"/>
    <w:rsid w:val="00DE7DA9"/>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50"/>
    <w:rsid w:val="00E20D52"/>
    <w:rsid w:val="00E21051"/>
    <w:rsid w:val="00E210AF"/>
    <w:rsid w:val="00E21660"/>
    <w:rsid w:val="00E216D1"/>
    <w:rsid w:val="00E21CD6"/>
    <w:rsid w:val="00E21E5E"/>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5F2"/>
    <w:rsid w:val="00E35A29"/>
    <w:rsid w:val="00E35B5D"/>
    <w:rsid w:val="00E35C8A"/>
    <w:rsid w:val="00E364D0"/>
    <w:rsid w:val="00E365AC"/>
    <w:rsid w:val="00E367C4"/>
    <w:rsid w:val="00E36B52"/>
    <w:rsid w:val="00E36E50"/>
    <w:rsid w:val="00E3716F"/>
    <w:rsid w:val="00E3727E"/>
    <w:rsid w:val="00E377BF"/>
    <w:rsid w:val="00E4005E"/>
    <w:rsid w:val="00E400FB"/>
    <w:rsid w:val="00E4011E"/>
    <w:rsid w:val="00E4067D"/>
    <w:rsid w:val="00E406B8"/>
    <w:rsid w:val="00E40742"/>
    <w:rsid w:val="00E40803"/>
    <w:rsid w:val="00E40A61"/>
    <w:rsid w:val="00E41192"/>
    <w:rsid w:val="00E412B2"/>
    <w:rsid w:val="00E4187E"/>
    <w:rsid w:val="00E41CD0"/>
    <w:rsid w:val="00E41D28"/>
    <w:rsid w:val="00E421CE"/>
    <w:rsid w:val="00E42432"/>
    <w:rsid w:val="00E424A1"/>
    <w:rsid w:val="00E42A71"/>
    <w:rsid w:val="00E42BE4"/>
    <w:rsid w:val="00E42C8B"/>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4B4"/>
    <w:rsid w:val="00E655C2"/>
    <w:rsid w:val="00E65DD2"/>
    <w:rsid w:val="00E6609E"/>
    <w:rsid w:val="00E66129"/>
    <w:rsid w:val="00E663EF"/>
    <w:rsid w:val="00E665BB"/>
    <w:rsid w:val="00E66996"/>
    <w:rsid w:val="00E66B5F"/>
    <w:rsid w:val="00E66D57"/>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C81"/>
    <w:rsid w:val="00E9302D"/>
    <w:rsid w:val="00E93076"/>
    <w:rsid w:val="00E93275"/>
    <w:rsid w:val="00E933A0"/>
    <w:rsid w:val="00E93435"/>
    <w:rsid w:val="00E934B4"/>
    <w:rsid w:val="00E93564"/>
    <w:rsid w:val="00E935B4"/>
    <w:rsid w:val="00E93829"/>
    <w:rsid w:val="00E938D9"/>
    <w:rsid w:val="00E93950"/>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4A2"/>
    <w:rsid w:val="00ED24A4"/>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2F9"/>
    <w:rsid w:val="00EE2354"/>
    <w:rsid w:val="00EE2686"/>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B15"/>
    <w:rsid w:val="00F25C5C"/>
    <w:rsid w:val="00F25D09"/>
    <w:rsid w:val="00F2601A"/>
    <w:rsid w:val="00F2646E"/>
    <w:rsid w:val="00F267EF"/>
    <w:rsid w:val="00F269F8"/>
    <w:rsid w:val="00F26AD0"/>
    <w:rsid w:val="00F26E36"/>
    <w:rsid w:val="00F26F74"/>
    <w:rsid w:val="00F270C0"/>
    <w:rsid w:val="00F270CD"/>
    <w:rsid w:val="00F274B3"/>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ABF"/>
    <w:rsid w:val="00F32C47"/>
    <w:rsid w:val="00F32D31"/>
    <w:rsid w:val="00F337C7"/>
    <w:rsid w:val="00F33BC4"/>
    <w:rsid w:val="00F33DA7"/>
    <w:rsid w:val="00F33E74"/>
    <w:rsid w:val="00F33F15"/>
    <w:rsid w:val="00F342D9"/>
    <w:rsid w:val="00F3485A"/>
    <w:rsid w:val="00F34B4A"/>
    <w:rsid w:val="00F34D0B"/>
    <w:rsid w:val="00F350C4"/>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20F2"/>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7778"/>
    <w:rsid w:val="00F6007D"/>
    <w:rsid w:val="00F607A6"/>
    <w:rsid w:val="00F608EE"/>
    <w:rsid w:val="00F609F8"/>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D51"/>
    <w:rsid w:val="00F8642C"/>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EE"/>
    <w:rsid w:val="00FA73B6"/>
    <w:rsid w:val="00FA73C2"/>
    <w:rsid w:val="00FA74DF"/>
    <w:rsid w:val="00FA78F0"/>
    <w:rsid w:val="00FA7917"/>
    <w:rsid w:val="00FA7D43"/>
    <w:rsid w:val="00FA7E40"/>
    <w:rsid w:val="00FB0002"/>
    <w:rsid w:val="00FB03A8"/>
    <w:rsid w:val="00FB0550"/>
    <w:rsid w:val="00FB0827"/>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BD9"/>
    <w:rsid w:val="00FE2EE7"/>
    <w:rsid w:val="00FE2FA0"/>
    <w:rsid w:val="00FE3131"/>
    <w:rsid w:val="00FE335A"/>
    <w:rsid w:val="00FE3641"/>
    <w:rsid w:val="00FE38A9"/>
    <w:rsid w:val="00FE3BBA"/>
    <w:rsid w:val="00FE3E63"/>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D3E"/>
    <w:rsid w:val="00FF6198"/>
    <w:rsid w:val="00FF6491"/>
    <w:rsid w:val="00FF6597"/>
    <w:rsid w:val="00FF66CF"/>
    <w:rsid w:val="00FF7392"/>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741A"/>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footer" Target="footer1.xml"/><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altName w:val="Arial Unicode MS"/>
    <w:panose1 w:val="00000000000000000000"/>
    <w:charset w:val="80"/>
    <w:family w:val="auto"/>
    <w:notTrueType/>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ADF"/>
    <w:rsid w:val="00A91ADF"/>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91A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521A9-4688-9043-99DD-FD09DE55BD83}">
  <ds:schemaRefs>
    <ds:schemaRef ds:uri="http://schemas.openxmlformats.org/officeDocument/2006/bibliography"/>
  </ds:schemaRefs>
</ds:datastoreItem>
</file>

<file path=customXml/itemProps2.xml><?xml version="1.0" encoding="utf-8"?>
<ds:datastoreItem xmlns:ds="http://schemas.openxmlformats.org/officeDocument/2006/customXml" ds:itemID="{8C469836-7639-5540-9431-C383002EFEF3}">
  <ds:schemaRefs>
    <ds:schemaRef ds:uri="http://schemas.openxmlformats.org/officeDocument/2006/bibliography"/>
  </ds:schemaRefs>
</ds:datastoreItem>
</file>

<file path=customXml/itemProps3.xml><?xml version="1.0" encoding="utf-8"?>
<ds:datastoreItem xmlns:ds="http://schemas.openxmlformats.org/officeDocument/2006/customXml" ds:itemID="{A61E68EA-1DD5-F447-9108-FC0959802B6D}">
  <ds:schemaRefs>
    <ds:schemaRef ds:uri="http://schemas.openxmlformats.org/officeDocument/2006/bibliography"/>
  </ds:schemaRefs>
</ds:datastoreItem>
</file>

<file path=customXml/itemProps4.xml><?xml version="1.0" encoding="utf-8"?>
<ds:datastoreItem xmlns:ds="http://schemas.openxmlformats.org/officeDocument/2006/customXml" ds:itemID="{31E97470-FA2E-5145-A268-9A2C22541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14776</Words>
  <Characters>93090</Characters>
  <Application>Microsoft Macintosh Word</Application>
  <DocSecurity>0</DocSecurity>
  <Lines>775</Lines>
  <Paragraphs>215</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107651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48</cp:revision>
  <cp:lastPrinted>2018-02-15T09:05:00Z</cp:lastPrinted>
  <dcterms:created xsi:type="dcterms:W3CDTF">2018-04-26T07:37:00Z</dcterms:created>
  <dcterms:modified xsi:type="dcterms:W3CDTF">2018-04-29T13:28:00Z</dcterms:modified>
</cp:coreProperties>
</file>