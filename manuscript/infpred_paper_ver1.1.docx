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670DA7" w:rsidRDefault="007E55C6" w:rsidP="002D2052">
      <w:pPr>
        <w:tabs>
          <w:tab w:val="left" w:pos="7513"/>
        </w:tabs>
        <w:jc w:val="center"/>
        <w:rPr>
          <w:rFonts w:ascii="Calibri" w:hAnsi="Calibri"/>
          <w:b/>
          <w:color w:val="000000" w:themeColor="text1"/>
          <w:lang w:val="en-US"/>
          <w:rPrChange w:id="10" w:author="Danilo Bzdok" w:date="2018-05-11T11:09:00Z">
            <w:rPr>
              <w:rFonts w:ascii="Calibri" w:hAnsi="Calibri"/>
              <w:b/>
              <w:color w:val="000000" w:themeColor="text1"/>
            </w:rPr>
          </w:rPrChange>
        </w:rPr>
      </w:pPr>
      <w:r w:rsidRPr="00670DA7">
        <w:rPr>
          <w:rFonts w:ascii="Calibri" w:hAnsi="Calibri"/>
          <w:color w:val="000000" w:themeColor="text1"/>
          <w:lang w:val="en-US"/>
          <w:rPrChange w:id="11" w:author="Danilo Bzdok" w:date="2018-05-11T11:09:00Z">
            <w:rPr>
              <w:rFonts w:ascii="Calibri" w:hAnsi="Calibri"/>
              <w:color w:val="000000" w:themeColor="text1"/>
            </w:rPr>
          </w:rPrChange>
        </w:rPr>
        <w:t>Danilo Bzdok</w:t>
      </w:r>
      <w:r w:rsidRPr="00670DA7">
        <w:rPr>
          <w:rFonts w:ascii="Calibri" w:hAnsi="Calibri"/>
          <w:color w:val="000000" w:themeColor="text1"/>
          <w:vertAlign w:val="superscript"/>
          <w:lang w:val="en-US"/>
          <w:rPrChange w:id="12" w:author="Danilo Bzdok" w:date="2018-05-11T11:09:00Z">
            <w:rPr>
              <w:rFonts w:ascii="Calibri" w:hAnsi="Calibri"/>
              <w:color w:val="000000" w:themeColor="text1"/>
              <w:vertAlign w:val="superscript"/>
            </w:rPr>
          </w:rPrChange>
        </w:rPr>
        <w:t>1,2,3,*</w:t>
      </w:r>
      <w:r w:rsidR="00785601" w:rsidRPr="00670DA7">
        <w:rPr>
          <w:rFonts w:ascii="Calibri" w:hAnsi="Calibri"/>
          <w:color w:val="000000" w:themeColor="text1"/>
          <w:lang w:val="en-US"/>
          <w:rPrChange w:id="13" w:author="Danilo Bzdok" w:date="2018-05-11T11:09:00Z">
            <w:rPr>
              <w:rFonts w:ascii="Calibri" w:hAnsi="Calibri"/>
              <w:color w:val="000000" w:themeColor="text1"/>
            </w:rPr>
          </w:rPrChange>
        </w:rPr>
        <w:t xml:space="preserve"> Denis Engemann</w:t>
      </w:r>
      <w:r w:rsidR="00785601" w:rsidRPr="00670DA7">
        <w:rPr>
          <w:rFonts w:ascii="Calibri" w:hAnsi="Calibri"/>
          <w:color w:val="000000" w:themeColor="text1"/>
          <w:vertAlign w:val="superscript"/>
          <w:lang w:val="en-US"/>
          <w:rPrChange w:id="14"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5" w:author="Danilo Bzdok" w:date="2018-05-11T11:09:00Z">
            <w:rPr>
              <w:rFonts w:ascii="Calibri" w:hAnsi="Calibri"/>
              <w:color w:val="000000" w:themeColor="text1"/>
            </w:rPr>
          </w:rPrChange>
        </w:rPr>
        <w:t xml:space="preserve">, Olivier </w:t>
      </w:r>
      <w:r w:rsidR="00406FE3" w:rsidRPr="00670DA7">
        <w:rPr>
          <w:rFonts w:ascii="Calibri" w:hAnsi="Calibri"/>
          <w:color w:val="000000" w:themeColor="text1"/>
          <w:lang w:val="en-US"/>
          <w:rPrChange w:id="16" w:author="Danilo Bzdok" w:date="2018-05-11T11:09:00Z">
            <w:rPr>
              <w:rFonts w:ascii="Calibri" w:hAnsi="Calibri"/>
              <w:color w:val="000000" w:themeColor="text1"/>
            </w:rPr>
          </w:rPrChange>
        </w:rPr>
        <w:t>Gri</w:t>
      </w:r>
      <w:r w:rsidR="00785601" w:rsidRPr="00670DA7">
        <w:rPr>
          <w:rFonts w:ascii="Calibri" w:hAnsi="Calibri"/>
          <w:color w:val="000000" w:themeColor="text1"/>
          <w:lang w:val="en-US"/>
          <w:rPrChange w:id="17" w:author="Danilo Bzdok" w:date="2018-05-11T11:09:00Z">
            <w:rPr>
              <w:rFonts w:ascii="Calibri" w:hAnsi="Calibri"/>
              <w:color w:val="000000" w:themeColor="text1"/>
            </w:rPr>
          </w:rPrChange>
        </w:rPr>
        <w:t>sel</w:t>
      </w:r>
      <w:r w:rsidR="00785601" w:rsidRPr="00670DA7">
        <w:rPr>
          <w:rFonts w:ascii="Calibri" w:hAnsi="Calibri"/>
          <w:color w:val="000000" w:themeColor="text1"/>
          <w:vertAlign w:val="superscript"/>
          <w:lang w:val="en-US"/>
          <w:rPrChange w:id="18"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9" w:author="Danilo Bzdok" w:date="2018-05-11T11:09:00Z">
            <w:rPr>
              <w:rFonts w:ascii="Calibri" w:hAnsi="Calibri"/>
              <w:color w:val="000000" w:themeColor="text1"/>
            </w:rPr>
          </w:rPrChange>
        </w:rPr>
        <w:t>, Gaël Varoquaux</w:t>
      </w:r>
      <w:r w:rsidR="00785601" w:rsidRPr="00670DA7">
        <w:rPr>
          <w:rFonts w:ascii="Calibri" w:hAnsi="Calibri"/>
          <w:color w:val="000000" w:themeColor="text1"/>
          <w:vertAlign w:val="superscript"/>
          <w:lang w:val="en-US"/>
          <w:rPrChange w:id="20"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1" w:author="Danilo Bzdok" w:date="2018-05-11T11:09:00Z">
            <w:rPr>
              <w:rFonts w:ascii="Calibri" w:hAnsi="Calibri"/>
              <w:color w:val="000000" w:themeColor="text1"/>
            </w:rPr>
          </w:rPrChange>
        </w:rPr>
        <w:t>, Bertrand Thirion</w:t>
      </w:r>
      <w:r w:rsidR="00785601" w:rsidRPr="00670DA7">
        <w:rPr>
          <w:rFonts w:ascii="Calibri" w:hAnsi="Calibri"/>
          <w:color w:val="000000" w:themeColor="text1"/>
          <w:vertAlign w:val="superscript"/>
          <w:lang w:val="en-US"/>
          <w:rPrChange w:id="22" w:author="Danilo Bzdok" w:date="2018-05-11T11:09:00Z">
            <w:rPr>
              <w:rFonts w:ascii="Calibri" w:hAnsi="Calibri"/>
              <w:color w:val="000000" w:themeColor="text1"/>
              <w:vertAlign w:val="superscript"/>
            </w:rPr>
          </w:rPrChange>
        </w:rPr>
        <w:t>3</w:t>
      </w:r>
    </w:p>
    <w:p w14:paraId="7858B946" w14:textId="77777777" w:rsidR="007E55C6" w:rsidRPr="00670DA7" w:rsidRDefault="007E55C6" w:rsidP="007E55C6">
      <w:pPr>
        <w:rPr>
          <w:rFonts w:ascii="Calibri" w:eastAsia="Times New Roman" w:hAnsi="Calibri" w:cs="Arial"/>
          <w:color w:val="000000" w:themeColor="text1"/>
          <w:sz w:val="16"/>
          <w:szCs w:val="16"/>
          <w:lang w:val="en-US"/>
          <w:rPrChange w:id="23" w:author="Danilo Bzdok" w:date="2018-05-11T11:09:00Z">
            <w:rPr>
              <w:rFonts w:ascii="Calibri" w:eastAsia="Times New Roman" w:hAnsi="Calibri" w:cs="Arial"/>
              <w:color w:val="000000" w:themeColor="text1"/>
              <w:sz w:val="16"/>
              <w:szCs w:val="16"/>
            </w:rPr>
          </w:rPrChange>
        </w:rPr>
      </w:pPr>
    </w:p>
    <w:p w14:paraId="7EC8B8C6" w14:textId="77777777" w:rsidR="007E55C6" w:rsidRPr="00670DA7" w:rsidRDefault="007E55C6" w:rsidP="007E55C6">
      <w:pPr>
        <w:rPr>
          <w:rFonts w:ascii="Calibri" w:eastAsia="Times New Roman" w:hAnsi="Calibri" w:cs="Arial"/>
          <w:color w:val="000000" w:themeColor="text1"/>
          <w:sz w:val="16"/>
          <w:szCs w:val="16"/>
          <w:lang w:val="en-US"/>
          <w:rPrChange w:id="24" w:author="Danilo Bzdok" w:date="2018-05-11T11:09: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5" w:author="Danilo Bzdok" w:date="2018-05-07T23:12:00Z">
            <w:rPr/>
          </w:rPrChange>
        </w:rPr>
        <w:instrText xml:space="preserve"> HYPERLINK "mailto:danilo.bzdok@rwth-aachen.de" </w:instrText>
      </w:r>
      <w:r w:rsidR="00853EFB">
        <w:fldChar w:fldCharType="separate"/>
      </w:r>
      <w:r w:rsidRPr="00051DC0">
        <w:rPr>
          <w:rStyle w:val="Hyperlink"/>
          <w:rFonts w:ascii="Calibri" w:hAnsi="Calibri"/>
          <w:color w:val="000000" w:themeColor="text1"/>
          <w:lang w:val="en-US"/>
        </w:rPr>
        <w:t>danilo.bzdok@rwth-aachen.de</w:t>
      </w:r>
      <w:r w:rsidR="00853EFB">
        <w:rPr>
          <w:rStyle w:val="Hyper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22169" w:rsidRDefault="007E55C6" w:rsidP="007E55C6">
      <w:pPr>
        <w:ind w:left="2124"/>
        <w:rPr>
          <w:rFonts w:ascii="Calibri" w:hAnsi="Calibri"/>
          <w:color w:val="000000" w:themeColor="text1"/>
          <w:rPrChange w:id="26" w:author="Danilo Bzdok" w:date="2018-05-12T12:31: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22169">
        <w:rPr>
          <w:rFonts w:ascii="Calibri" w:hAnsi="Calibri"/>
          <w:color w:val="000000" w:themeColor="text1"/>
          <w:rPrChange w:id="27" w:author="Danilo Bzdok" w:date="2018-05-12T12:31:00Z">
            <w:rPr>
              <w:rFonts w:ascii="Calibri" w:hAnsi="Calibri"/>
              <w:color w:val="000000" w:themeColor="text1"/>
              <w:lang w:val="en-US"/>
            </w:rPr>
          </w:rPrChange>
        </w:rPr>
        <w:t>52074 Aachen</w:t>
      </w:r>
    </w:p>
    <w:p w14:paraId="3932B480" w14:textId="33A6EEB7" w:rsidR="007E55C6" w:rsidRPr="00922169" w:rsidRDefault="007E55C6" w:rsidP="007E55C6">
      <w:pPr>
        <w:ind w:left="2124"/>
        <w:rPr>
          <w:rFonts w:ascii="Calibri" w:hAnsi="Calibri"/>
          <w:color w:val="000000" w:themeColor="text1"/>
          <w:rPrChange w:id="28" w:author="Danilo Bzdok" w:date="2018-05-12T12:31:00Z">
            <w:rPr>
              <w:rFonts w:ascii="Calibri" w:hAnsi="Calibri"/>
              <w:color w:val="000000" w:themeColor="text1"/>
              <w:lang w:val="en-US"/>
            </w:rPr>
          </w:rPrChange>
        </w:rPr>
      </w:pPr>
      <w:r w:rsidRPr="00922169">
        <w:rPr>
          <w:rFonts w:ascii="Calibri" w:hAnsi="Calibri"/>
          <w:color w:val="000000" w:themeColor="text1"/>
          <w:rPrChange w:id="29" w:author="Danilo Bzdok" w:date="2018-05-12T12:31:00Z">
            <w:rPr>
              <w:rFonts w:ascii="Calibri" w:hAnsi="Calibri"/>
              <w:color w:val="000000" w:themeColor="text1"/>
              <w:lang w:val="en-US"/>
            </w:rPr>
          </w:rPrChange>
        </w:rPr>
        <w:t xml:space="preserve">    </w:t>
      </w:r>
      <w:r w:rsidR="00BF3A44" w:rsidRPr="00922169">
        <w:rPr>
          <w:rFonts w:ascii="Calibri" w:hAnsi="Calibri"/>
          <w:color w:val="000000" w:themeColor="text1"/>
          <w:rPrChange w:id="30" w:author="Danilo Bzdok" w:date="2018-05-12T12:31:00Z">
            <w:rPr>
              <w:rFonts w:ascii="Calibri" w:hAnsi="Calibri"/>
              <w:color w:val="000000" w:themeColor="text1"/>
              <w:lang w:val="en-US"/>
            </w:rPr>
          </w:rPrChange>
        </w:rPr>
        <w:t xml:space="preserve"> </w:t>
      </w:r>
      <w:r w:rsidRPr="00922169">
        <w:rPr>
          <w:rFonts w:ascii="Calibri" w:hAnsi="Calibri"/>
          <w:color w:val="000000" w:themeColor="text1"/>
          <w:rPrChange w:id="31" w:author="Danilo Bzdok" w:date="2018-05-12T12:31:00Z">
            <w:rPr>
              <w:rFonts w:ascii="Calibri" w:hAnsi="Calibri"/>
              <w:color w:val="000000" w:themeColor="text1"/>
              <w:lang w:val="en-US"/>
            </w:rPr>
          </w:rPrChange>
        </w:rPr>
        <w:t>GERMANY</w:t>
      </w:r>
    </w:p>
    <w:p w14:paraId="694353AF" w14:textId="77777777" w:rsidR="007E55C6" w:rsidRPr="00922169" w:rsidRDefault="007E55C6" w:rsidP="007E55C6">
      <w:pPr>
        <w:rPr>
          <w:rFonts w:ascii="Calibri" w:hAnsi="Calibri"/>
          <w:color w:val="000000" w:themeColor="text1"/>
          <w:rPrChange w:id="32" w:author="Danilo Bzdok" w:date="2018-05-12T12:31:00Z">
            <w:rPr>
              <w:rFonts w:ascii="Calibri" w:hAnsi="Calibri"/>
              <w:color w:val="000000" w:themeColor="text1"/>
              <w:lang w:val="en-US"/>
            </w:rPr>
          </w:rPrChange>
        </w:rPr>
      </w:pPr>
    </w:p>
    <w:p w14:paraId="69439021" w14:textId="77777777" w:rsidR="00500CCC" w:rsidRPr="00922169" w:rsidRDefault="00500CCC" w:rsidP="007E55C6">
      <w:pPr>
        <w:rPr>
          <w:rFonts w:ascii="Calibri" w:hAnsi="Calibri"/>
          <w:color w:val="000000" w:themeColor="text1"/>
          <w:rPrChange w:id="33" w:author="Danilo Bzdok" w:date="2018-05-12T12:31:00Z">
            <w:rPr>
              <w:rFonts w:ascii="Calibri" w:hAnsi="Calibri"/>
              <w:color w:val="000000" w:themeColor="text1"/>
              <w:lang w:val="en-US"/>
            </w:rPr>
          </w:rPrChange>
        </w:rPr>
      </w:pPr>
    </w:p>
    <w:p w14:paraId="1159FAB3" w14:textId="77777777" w:rsidR="00500CCC" w:rsidRPr="00922169" w:rsidRDefault="00500CCC" w:rsidP="007E55C6">
      <w:pPr>
        <w:rPr>
          <w:rFonts w:ascii="Calibri" w:hAnsi="Calibri"/>
          <w:color w:val="000000" w:themeColor="text1"/>
          <w:rPrChange w:id="34" w:author="Danilo Bzdok" w:date="2018-05-12T12:31:00Z">
            <w:rPr>
              <w:rFonts w:ascii="Calibri" w:hAnsi="Calibri"/>
              <w:color w:val="000000" w:themeColor="text1"/>
              <w:lang w:val="en-US"/>
            </w:rPr>
          </w:rPrChange>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DE4692">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AEBE8CA"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35" w:author="Danilo Bzdok" w:date="2018-05-11T10:34:00Z">
        <w:r w:rsidR="00BB5EA7" w:rsidDel="00BA5ED0">
          <w:rPr>
            <w:rFonts w:ascii="Calibri" w:hAnsi="Calibri"/>
            <w:color w:val="000000" w:themeColor="text1"/>
            <w:lang w:val="en-US"/>
          </w:rPr>
          <w:delText>grounded in</w:delText>
        </w:r>
      </w:del>
      <w:ins w:id="36"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7" w:author="Danilo Bzdok" w:date="2018-05-08T14:37:00Z">
        <w:r w:rsidR="00CC20B6" w:rsidDel="003E2895">
          <w:rPr>
            <w:rFonts w:ascii="Calibri" w:hAnsi="Calibri"/>
            <w:color w:val="000000" w:themeColor="text1"/>
            <w:lang w:val="en-US"/>
          </w:rPr>
          <w:delText xml:space="preserve">specific </w:delText>
        </w:r>
      </w:del>
      <w:ins w:id="38" w:author="Danilo Bzdok" w:date="2018-05-12T11:15:00Z">
        <w:r w:rsidR="00B13B33">
          <w:rPr>
            <w:rFonts w:ascii="Calibri" w:hAnsi="Calibri"/>
            <w:color w:val="000000" w:themeColor="text1"/>
            <w:lang w:val="en-US"/>
          </w:rPr>
          <w:t>single</w:t>
        </w:r>
      </w:ins>
      <w:ins w:id="39" w:author="Danilo Bzdok" w:date="2018-05-08T14:37:00Z">
        <w:r w:rsidR="003E2895">
          <w:rPr>
            <w:rFonts w:ascii="Calibri" w:hAnsi="Calibri"/>
            <w:color w:val="000000" w:themeColor="text1"/>
            <w:lang w:val="en-US"/>
          </w:rPr>
          <w:t xml:space="preserve">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del w:id="40" w:author="Danilo Bzdok" w:date="2018-05-13T14:07:00Z">
        <w:r w:rsidR="00CC6A0C" w:rsidDel="00CB30C3">
          <w:rPr>
            <w:rFonts w:ascii="Calibri" w:hAnsi="Calibri"/>
            <w:color w:val="000000" w:themeColor="text1"/>
            <w:lang w:val="en-US"/>
          </w:rPr>
          <w:delText>established</w:delText>
        </w:r>
        <w:r w:rsidR="00A448F0" w:rsidDel="00CB30C3">
          <w:rPr>
            <w:rFonts w:ascii="Calibri" w:hAnsi="Calibri"/>
            <w:color w:val="000000" w:themeColor="text1"/>
            <w:lang w:val="en-US"/>
          </w:rPr>
          <w:delText xml:space="preserve"> </w:delText>
        </w:r>
      </w:del>
      <w:ins w:id="41" w:author="Danilo Bzdok" w:date="2018-05-13T14:07:00Z">
        <w:r w:rsidR="00CB30C3">
          <w:rPr>
            <w:rFonts w:ascii="Calibri" w:hAnsi="Calibri"/>
            <w:color w:val="000000" w:themeColor="text1"/>
            <w:lang w:val="en-US"/>
          </w:rPr>
          <w:t xml:space="preserve">traditional </w:t>
        </w:r>
      </w:ins>
      <w:del w:id="42" w:author="Danilo Bzdok" w:date="2018-05-07T12:16:00Z">
        <w:r w:rsidR="00021C5E" w:rsidDel="00824695">
          <w:rPr>
            <w:rFonts w:ascii="Calibri" w:hAnsi="Calibri"/>
            <w:color w:val="000000" w:themeColor="text1"/>
            <w:lang w:val="en-US"/>
          </w:rPr>
          <w:delText xml:space="preserve">tools </w:delText>
        </w:r>
      </w:del>
      <w:ins w:id="43"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4"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5" w:author="Danilo Bzdok" w:date="2018-05-11T10:36:00Z">
        <w:r w:rsidR="00776398">
          <w:rPr>
            <w:rFonts w:ascii="Calibri" w:hAnsi="Calibri"/>
            <w:color w:val="000000" w:themeColor="text1"/>
            <w:lang w:val="en-US"/>
          </w:rPr>
          <w:t>suited</w:t>
        </w:r>
      </w:ins>
      <w:ins w:id="46"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47" w:author="Danilo Bzdok" w:date="2018-05-12T11:21:00Z">
        <w:r w:rsidR="00AC27EC" w:rsidDel="00B703E2">
          <w:rPr>
            <w:rFonts w:ascii="Calibri" w:hAnsi="Calibri"/>
            <w:color w:val="000000" w:themeColor="text1"/>
            <w:lang w:val="en-US"/>
          </w:rPr>
          <w:delText xml:space="preserve">offer </w:delText>
        </w:r>
        <w:r w:rsidR="00CC6A0C" w:rsidDel="00B703E2">
          <w:rPr>
            <w:rFonts w:ascii="Calibri" w:hAnsi="Calibri"/>
            <w:color w:val="000000" w:themeColor="text1"/>
            <w:lang w:val="en-US"/>
          </w:rPr>
          <w:delText xml:space="preserve">a </w:delText>
        </w:r>
      </w:del>
      <w:del w:id="48" w:author="Danilo Bzdok" w:date="2018-05-13T14:08:00Z">
        <w:r w:rsidR="005560A7" w:rsidDel="009E6137">
          <w:rPr>
            <w:rFonts w:ascii="Calibri" w:hAnsi="Calibri"/>
            <w:color w:val="000000" w:themeColor="text1"/>
            <w:lang w:val="en-US"/>
          </w:rPr>
          <w:delText>direct</w:delText>
        </w:r>
        <w:r w:rsidR="002E020E" w:rsidDel="009E6137">
          <w:rPr>
            <w:rFonts w:ascii="Calibri" w:hAnsi="Calibri"/>
            <w:color w:val="000000" w:themeColor="text1"/>
            <w:lang w:val="en-US"/>
          </w:rPr>
          <w:delText xml:space="preserve"> </w:delText>
        </w:r>
      </w:del>
      <w:r w:rsidR="00CE690A">
        <w:rPr>
          <w:rFonts w:ascii="Calibri" w:hAnsi="Calibri"/>
          <w:color w:val="000000" w:themeColor="text1"/>
          <w:lang w:val="en-US"/>
        </w:rPr>
        <w:t>compar</w:t>
      </w:r>
      <w:ins w:id="49" w:author="Danilo Bzdok" w:date="2018-05-12T11:21:00Z">
        <w:r w:rsidR="00B703E2">
          <w:rPr>
            <w:rFonts w:ascii="Calibri" w:hAnsi="Calibri"/>
            <w:color w:val="000000" w:themeColor="text1"/>
            <w:lang w:val="en-US"/>
          </w:rPr>
          <w:t>e</w:t>
        </w:r>
      </w:ins>
      <w:del w:id="50" w:author="Danilo Bzdok" w:date="2018-05-12T11:21:00Z">
        <w:r w:rsidR="00CE690A" w:rsidDel="00B703E2">
          <w:rPr>
            <w:rFonts w:ascii="Calibri" w:hAnsi="Calibri"/>
            <w:color w:val="000000" w:themeColor="text1"/>
            <w:lang w:val="en-US"/>
          </w:rPr>
          <w:delText xml:space="preserve">ison </w:delText>
        </w:r>
        <w:r w:rsidR="00167F49" w:rsidDel="00B703E2">
          <w:rPr>
            <w:rFonts w:ascii="Calibri" w:hAnsi="Calibri"/>
            <w:color w:val="000000" w:themeColor="text1"/>
            <w:lang w:val="en-US"/>
          </w:rPr>
          <w:delText>of</w:delText>
        </w:r>
      </w:del>
      <w:r w:rsidR="00167F49">
        <w:rPr>
          <w:rFonts w:ascii="Calibri" w:hAnsi="Calibri"/>
          <w:color w:val="000000" w:themeColor="text1"/>
          <w:lang w:val="en-US"/>
        </w:rPr>
        <w:t xml:space="preserve"> </w:t>
      </w:r>
      <w:ins w:id="51" w:author="Danilo Bzdok" w:date="2018-05-12T11:20:00Z">
        <w:r w:rsidR="00271C07">
          <w:rPr>
            <w:rFonts w:ascii="Calibri" w:hAnsi="Calibri"/>
            <w:color w:val="000000" w:themeColor="text1"/>
            <w:lang w:val="en-US"/>
          </w:rPr>
          <w:t xml:space="preserve">applying </w:t>
        </w:r>
      </w:ins>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271C07">
        <w:rPr>
          <w:rFonts w:ascii="Calibri" w:hAnsi="Calibri"/>
          <w:i/>
          <w:color w:val="000000" w:themeColor="text1"/>
          <w:lang w:val="en-US"/>
          <w:rPrChange w:id="52" w:author="Danilo Bzdok" w:date="2018-05-12T11:20:00Z">
            <w:rPr>
              <w:rFonts w:ascii="Calibri" w:hAnsi="Calibri"/>
              <w:color w:val="000000" w:themeColor="text1"/>
              <w:lang w:val="en-US"/>
            </w:rPr>
          </w:rPrChange>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53" w:author="Danilo Bzdok" w:date="2018-05-08T14:46:00Z">
        <w:r w:rsidR="00CA16BA" w:rsidDel="00D722B4">
          <w:rPr>
            <w:rFonts w:ascii="Calibri" w:hAnsi="Calibri"/>
            <w:color w:val="000000" w:themeColor="text1"/>
            <w:lang w:val="en-US"/>
          </w:rPr>
          <w:delText xml:space="preserve">searching </w:delText>
        </w:r>
      </w:del>
      <w:ins w:id="54" w:author="Danilo Bzdok" w:date="2018-05-08T14:46:00Z">
        <w:r w:rsidR="00D722B4">
          <w:rPr>
            <w:rFonts w:ascii="Calibri" w:hAnsi="Calibri"/>
            <w:color w:val="000000" w:themeColor="text1"/>
            <w:lang w:val="en-US"/>
          </w:rPr>
          <w:t xml:space="preserve">finding </w:t>
        </w:r>
      </w:ins>
      <w:ins w:id="55" w:author="Danilo Bzdok" w:date="2018-05-13T14:08:00Z">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ins>
      <w:ins w:id="56" w:author="Danilo Bzdok" w:date="2018-05-11T10:38:00Z">
        <w:r w:rsidR="00834664">
          <w:rPr>
            <w:rFonts w:ascii="Calibri" w:hAnsi="Calibri"/>
            <w:color w:val="000000" w:themeColor="text1"/>
            <w:lang w:val="en-US"/>
          </w:rPr>
          <w:t>sets</w:t>
        </w:r>
      </w:ins>
      <w:del w:id="57" w:author="Danilo Bzdok" w:date="2018-05-13T14:08:00Z">
        <w:r w:rsidR="001916AC" w:rsidDel="009E6137">
          <w:rPr>
            <w:rFonts w:ascii="Calibri" w:hAnsi="Calibri"/>
            <w:color w:val="000000" w:themeColor="text1"/>
            <w:lang w:val="en-US"/>
          </w:rPr>
          <w:delText xml:space="preserve">the most </w:delText>
        </w:r>
        <w:r w:rsidR="0066475C" w:rsidRPr="00271C07" w:rsidDel="009E6137">
          <w:rPr>
            <w:rFonts w:ascii="Calibri" w:hAnsi="Calibri"/>
            <w:i/>
            <w:color w:val="000000" w:themeColor="text1"/>
            <w:lang w:val="en-US"/>
            <w:rPrChange w:id="58" w:author="Danilo Bzdok" w:date="2018-05-12T11:20:00Z">
              <w:rPr>
                <w:rFonts w:ascii="Calibri" w:hAnsi="Calibri"/>
                <w:color w:val="000000" w:themeColor="text1"/>
                <w:lang w:val="en-US"/>
              </w:rPr>
            </w:rPrChange>
          </w:rPr>
          <w:delText>predictive</w:delText>
        </w:r>
        <w:r w:rsidR="0066475C" w:rsidDel="009E6137">
          <w:rPr>
            <w:rFonts w:ascii="Calibri" w:hAnsi="Calibri"/>
            <w:color w:val="000000" w:themeColor="text1"/>
            <w:lang w:val="en-US"/>
          </w:rPr>
          <w:delText xml:space="preserve"> </w:delText>
        </w:r>
        <w:r w:rsidR="001916AC" w:rsidDel="009E6137">
          <w:rPr>
            <w:rFonts w:ascii="Calibri" w:hAnsi="Calibri"/>
            <w:color w:val="000000" w:themeColor="text1"/>
            <w:lang w:val="en-US"/>
          </w:rPr>
          <w:delText>one</w:delText>
        </w:r>
      </w:del>
      <w:del w:id="59" w:author="Danilo Bzdok" w:date="2018-05-13T14:09:00Z">
        <w:r w:rsidR="001916AC" w:rsidDel="009E6137">
          <w:rPr>
            <w:rFonts w:ascii="Calibri" w:hAnsi="Calibri"/>
            <w:color w:val="000000" w:themeColor="text1"/>
            <w:lang w:val="en-US"/>
          </w:rPr>
          <w:delText>s</w:delText>
        </w:r>
      </w:del>
      <w:r w:rsidR="0066475C">
        <w:rPr>
          <w:rFonts w:ascii="Calibri" w:hAnsi="Calibri"/>
          <w:color w:val="000000" w:themeColor="text1"/>
          <w:lang w:val="en-US"/>
        </w:rPr>
        <w:t xml:space="preserve">. In </w:t>
      </w:r>
      <w:del w:id="60" w:author="Danilo Bzdok" w:date="2018-05-12T11:23:00Z">
        <w:r w:rsidR="0066475C" w:rsidDel="00862F4B">
          <w:rPr>
            <w:rFonts w:ascii="Calibri" w:hAnsi="Calibri"/>
            <w:color w:val="000000" w:themeColor="text1"/>
            <w:lang w:val="en-US"/>
          </w:rPr>
          <w:delText>artific</w:delText>
        </w:r>
        <w:r w:rsidR="00C965F4" w:rsidDel="00862F4B">
          <w:rPr>
            <w:rFonts w:ascii="Calibri" w:hAnsi="Calibri"/>
            <w:color w:val="000000" w:themeColor="text1"/>
            <w:lang w:val="en-US"/>
          </w:rPr>
          <w:delText>i</w:delText>
        </w:r>
        <w:r w:rsidR="0066475C" w:rsidDel="00862F4B">
          <w:rPr>
            <w:rFonts w:ascii="Calibri" w:hAnsi="Calibri"/>
            <w:color w:val="000000" w:themeColor="text1"/>
            <w:lang w:val="en-US"/>
          </w:rPr>
          <w:delText xml:space="preserve">al </w:delText>
        </w:r>
      </w:del>
      <w:ins w:id="61" w:author="Danilo Bzdok" w:date="2018-05-12T11:23:00Z">
        <w:r w:rsidR="00862F4B">
          <w:rPr>
            <w:rFonts w:ascii="Calibri" w:hAnsi="Calibri"/>
            <w:color w:val="000000" w:themeColor="text1"/>
            <w:lang w:val="en-US"/>
          </w:rPr>
          <w:t xml:space="preserve">systematic </w:t>
        </w:r>
      </w:ins>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62"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63"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64" w:author="Danilo Bzdok" w:date="2018-05-07T18:30:00Z">
        <w:r w:rsidR="00FE3F99">
          <w:rPr>
            <w:rFonts w:ascii="Calibri" w:hAnsi="Calibri"/>
            <w:color w:val="000000" w:themeColor="text1"/>
            <w:lang w:val="en-US"/>
          </w:rPr>
          <w:t xml:space="preserve">Across </w:t>
        </w:r>
      </w:ins>
      <w:ins w:id="65" w:author="Danilo Bzdok" w:date="2018-05-12T11:23:00Z">
        <w:r w:rsidR="001E4865">
          <w:rPr>
            <w:rFonts w:ascii="Calibri" w:hAnsi="Calibri"/>
            <w:color w:val="000000" w:themeColor="text1"/>
            <w:lang w:val="en-US"/>
          </w:rPr>
          <w:t xml:space="preserve">analysis </w:t>
        </w:r>
      </w:ins>
      <w:ins w:id="66" w:author="Danilo Bzdok" w:date="2018-05-08T14:49:00Z">
        <w:r w:rsidR="00236A3F">
          <w:rPr>
            <w:rFonts w:ascii="Calibri" w:hAnsi="Calibri"/>
            <w:color w:val="000000" w:themeColor="text1"/>
            <w:lang w:val="en-US"/>
          </w:rPr>
          <w:t>scenarios</w:t>
        </w:r>
      </w:ins>
      <w:ins w:id="67"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68" w:author="Danilo Bzdok" w:date="2018-05-08T14:46:00Z">
        <w:r w:rsidR="00D722B4">
          <w:rPr>
            <w:rFonts w:ascii="Calibri" w:hAnsi="Calibri"/>
            <w:color w:val="000000" w:themeColor="text1"/>
            <w:lang w:val="en-US"/>
          </w:rPr>
          <w:t xml:space="preserve">little </w:t>
        </w:r>
      </w:ins>
      <w:ins w:id="69" w:author="Danilo Bzdok" w:date="2018-05-07T18:30:00Z">
        <w:r w:rsidR="00FE3F99" w:rsidRPr="00C76687">
          <w:rPr>
            <w:rFonts w:ascii="Calibri" w:hAnsi="Calibri"/>
            <w:color w:val="000000" w:themeColor="text1"/>
            <w:lang w:val="en-US"/>
          </w:rPr>
          <w:t xml:space="preserve">light on its value for </w:t>
        </w:r>
      </w:ins>
      <w:ins w:id="70" w:author="Danilo Bzdok" w:date="2018-05-11T10:43:00Z">
        <w:r w:rsidR="00AF5061">
          <w:rPr>
            <w:rFonts w:ascii="Calibri" w:hAnsi="Calibri"/>
            <w:color w:val="000000" w:themeColor="text1"/>
            <w:lang w:val="en-US"/>
          </w:rPr>
          <w:t xml:space="preserve">achieving accurate </w:t>
        </w:r>
      </w:ins>
      <w:ins w:id="71"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CommentReference"/>
            <w:rFonts w:asciiTheme="minorHAnsi" w:hAnsiTheme="minorHAnsi" w:cstheme="minorBidi"/>
            <w:lang w:val="en-US" w:eastAsia="en-US"/>
          </w:rPr>
          <w:commentReference w:id="72"/>
        </w:r>
      </w:ins>
      <w:del w:id="73"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74" w:author="Danilo Bzdok" w:date="2018-05-11T10:47:00Z">
        <w:r w:rsidR="00320C96">
          <w:rPr>
            <w:rFonts w:ascii="Calibri" w:hAnsi="Calibri"/>
            <w:color w:val="000000" w:themeColor="text1"/>
            <w:lang w:val="en-US"/>
          </w:rPr>
          <w:t>t</w:t>
        </w:r>
      </w:ins>
      <w:del w:id="75"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76"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del w:id="77" w:author="Danilo Bzdok" w:date="2018-05-13T14:12:00Z">
        <w:r w:rsidR="00A53F7B" w:rsidDel="00617852">
          <w:rPr>
            <w:rFonts w:ascii="Calibri" w:hAnsi="Calibri"/>
            <w:color w:val="000000" w:themeColor="text1"/>
            <w:lang w:val="en-US"/>
          </w:rPr>
          <w:delText xml:space="preserve">be </w:delText>
        </w:r>
        <w:r w:rsidR="0063479B" w:rsidDel="00617852">
          <w:rPr>
            <w:rFonts w:ascii="Calibri" w:hAnsi="Calibri"/>
            <w:color w:val="000000" w:themeColor="text1"/>
            <w:lang w:val="en-US"/>
          </w:rPr>
          <w:delText>exploitable</w:delText>
        </w:r>
        <w:r w:rsidR="00CC445B" w:rsidDel="00617852">
          <w:rPr>
            <w:rFonts w:ascii="Calibri" w:hAnsi="Calibri"/>
            <w:color w:val="000000" w:themeColor="text1"/>
            <w:lang w:val="en-US"/>
          </w:rPr>
          <w:delText xml:space="preserve"> for</w:delText>
        </w:r>
      </w:del>
      <w:ins w:id="78" w:author="Danilo Bzdok" w:date="2018-05-13T14:12:00Z">
        <w:r w:rsidR="00617852">
          <w:rPr>
            <w:rFonts w:ascii="Calibri" w:hAnsi="Calibri"/>
            <w:color w:val="000000" w:themeColor="text1"/>
            <w:lang w:val="en-US"/>
          </w:rPr>
          <w:t>serve to</w:t>
        </w:r>
      </w:ins>
      <w:r w:rsidR="00CC445B">
        <w:rPr>
          <w:rFonts w:ascii="Calibri" w:hAnsi="Calibri"/>
          <w:color w:val="000000" w:themeColor="text1"/>
          <w:lang w:val="en-US"/>
        </w:rPr>
        <w:t xml:space="preserve"> personaliz</w:t>
      </w:r>
      <w:ins w:id="79" w:author="Danilo Bzdok" w:date="2018-05-13T14:12:00Z">
        <w:r w:rsidR="00617852">
          <w:rPr>
            <w:rFonts w:ascii="Calibri" w:hAnsi="Calibri"/>
            <w:color w:val="000000" w:themeColor="text1"/>
            <w:lang w:val="en-US"/>
          </w:rPr>
          <w:t>e</w:t>
        </w:r>
      </w:ins>
      <w:del w:id="80" w:author="Danilo Bzdok" w:date="2018-05-13T14:12:00Z">
        <w:r w:rsidR="00CC445B" w:rsidDel="00617852">
          <w:rPr>
            <w:rFonts w:ascii="Calibri" w:hAnsi="Calibri"/>
            <w:color w:val="000000" w:themeColor="text1"/>
            <w:lang w:val="en-US"/>
          </w:rPr>
          <w:delText>ing</w:delText>
        </w:r>
      </w:del>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81"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82" w:author="Danilo Bzdok" w:date="2018-05-08T14:38:00Z">
        <w:r w:rsidR="000E4BFF">
          <w:rPr>
            <w:rFonts w:ascii="Calibri" w:hAnsi="Calibri"/>
            <w:color w:val="000000" w:themeColor="text1"/>
            <w:lang w:val="en-US"/>
          </w:rPr>
          <w:t>t algorithms</w:t>
        </w:r>
      </w:ins>
      <w:del w:id="83"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1CAC49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84"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85"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86"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87"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88"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89"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90"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91"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92" w:author="Danilo Bzdok" w:date="2018-05-11T10:56:00Z">
        <w:r w:rsidR="00361925" w:rsidRPr="00176A86" w:rsidDel="00E414B8">
          <w:rPr>
            <w:rFonts w:ascii="Calibri" w:hAnsi="Calibri"/>
            <w:color w:val="000000" w:themeColor="text1"/>
            <w:lang w:val="en-US"/>
          </w:rPr>
          <w:delText>diabetes</w:delText>
        </w:r>
      </w:del>
      <w:ins w:id="93"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del w:id="94" w:author="Danilo Bzdok" w:date="2018-05-13T14:33:00Z">
        <w:r w:rsidR="00EA3118" w:rsidRPr="00176A86" w:rsidDel="006F26CD">
          <w:rPr>
            <w:rFonts w:ascii="Calibri" w:hAnsi="Calibri"/>
            <w:color w:val="000000" w:themeColor="text1"/>
            <w:lang w:val="en-US"/>
          </w:rPr>
          <w:delText>glucose</w:delText>
        </w:r>
        <w:r w:rsidR="00736F87" w:rsidRPr="00176A86" w:rsidDel="006F26CD">
          <w:rPr>
            <w:rFonts w:ascii="Calibri" w:hAnsi="Calibri"/>
            <w:color w:val="000000" w:themeColor="text1"/>
            <w:lang w:val="en-US"/>
          </w:rPr>
          <w:delText xml:space="preserve"> </w:delText>
        </w:r>
      </w:del>
      <w:ins w:id="95" w:author="Danilo Bzdok" w:date="2018-05-13T14:33:00Z">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ins>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96" w:author="Danilo Bzdok" w:date="2018-05-08T14:51:00Z">
        <w:r w:rsidR="001C39E7" w:rsidDel="00236A3F">
          <w:rPr>
            <w:rFonts w:ascii="Calibri" w:hAnsi="Calibri"/>
            <w:color w:val="000000" w:themeColor="text1"/>
            <w:lang w:val="en-US"/>
          </w:rPr>
          <w:delText xml:space="preserve">Especially </w:delText>
        </w:r>
      </w:del>
      <w:ins w:id="97" w:author="Danilo Bzdok" w:date="2018-05-08T14:51:00Z">
        <w:r w:rsidR="00236A3F">
          <w:rPr>
            <w:rFonts w:ascii="Calibri" w:hAnsi="Calibri"/>
            <w:color w:val="000000" w:themeColor="text1"/>
            <w:lang w:val="en-US"/>
          </w:rPr>
          <w:t xml:space="preserve">Classical inferential statistics can </w:t>
        </w:r>
      </w:ins>
      <w:ins w:id="98" w:author="Danilo Bzdok" w:date="2018-05-08T14:55:00Z">
        <w:r w:rsidR="0015020D">
          <w:rPr>
            <w:rFonts w:ascii="Calibri" w:hAnsi="Calibri"/>
            <w:color w:val="000000" w:themeColor="text1"/>
            <w:lang w:val="en-US"/>
          </w:rPr>
          <w:t xml:space="preserve">also </w:t>
        </w:r>
      </w:ins>
      <w:ins w:id="99" w:author="Danilo Bzdok" w:date="2018-05-08T14:58:00Z">
        <w:r w:rsidR="00B839C3">
          <w:rPr>
            <w:rFonts w:ascii="Calibri" w:hAnsi="Calibri"/>
            <w:color w:val="000000" w:themeColor="text1"/>
            <w:lang w:val="en-US"/>
          </w:rPr>
          <w:t>substantiate clinical observations</w:t>
        </w:r>
      </w:ins>
      <w:ins w:id="100" w:author="Danilo Bzdok" w:date="2018-05-08T14:54:00Z">
        <w:r w:rsidR="00236A3F">
          <w:rPr>
            <w:rFonts w:ascii="Calibri" w:hAnsi="Calibri"/>
            <w:color w:val="000000" w:themeColor="text1"/>
            <w:lang w:val="en-US"/>
          </w:rPr>
          <w:t xml:space="preserve"> </w:t>
        </w:r>
      </w:ins>
      <w:ins w:id="101" w:author="Danilo Bzdok" w:date="2018-05-08T14:51:00Z">
        <w:r w:rsidR="00236A3F">
          <w:rPr>
            <w:rFonts w:ascii="Calibri" w:hAnsi="Calibri"/>
            <w:color w:val="000000" w:themeColor="text1"/>
            <w:lang w:val="en-US"/>
          </w:rPr>
          <w:t xml:space="preserve">that </w:t>
        </w:r>
      </w:ins>
      <w:ins w:id="102"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103"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104"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105" w:author="Danilo Bzdok" w:date="2018-05-08T14:56:00Z">
        <w:r w:rsidR="00A35A5E" w:rsidRPr="00176A86" w:rsidDel="0015020D">
          <w:rPr>
            <w:rFonts w:ascii="Calibri" w:hAnsi="Calibri"/>
            <w:color w:val="000000" w:themeColor="text1"/>
            <w:lang w:val="en-US"/>
          </w:rPr>
          <w:delText xml:space="preserve">can </w:delText>
        </w:r>
      </w:del>
      <w:ins w:id="106"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107"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108"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109" w:author="Danilo Bzdok" w:date="2018-05-08T14:57:00Z">
        <w:r w:rsidR="0015020D">
          <w:rPr>
            <w:rFonts w:ascii="Calibri" w:hAnsi="Calibri"/>
            <w:color w:val="000000" w:themeColor="text1"/>
            <w:lang w:val="en-US"/>
          </w:rPr>
          <w:t>ical</w:t>
        </w:r>
      </w:ins>
      <w:del w:id="110" w:author="Danilo Bzdok" w:date="2018-05-08T14:57:00Z">
        <w:r w:rsidR="00186EC5" w:rsidRPr="00176A86" w:rsidDel="0015020D">
          <w:rPr>
            <w:rFonts w:ascii="Calibri" w:hAnsi="Calibri"/>
            <w:color w:val="000000" w:themeColor="text1"/>
            <w:lang w:val="en-US"/>
          </w:rPr>
          <w:delText>ery</w:delText>
        </w:r>
      </w:del>
      <w:del w:id="111" w:author="Danilo Bzdok" w:date="2018-05-08T14:54:00Z">
        <w:r w:rsidR="008D3922" w:rsidRPr="00176A86" w:rsidDel="00236A3F">
          <w:rPr>
            <w:rFonts w:ascii="Calibri" w:hAnsi="Calibri"/>
            <w:color w:val="000000" w:themeColor="text1"/>
            <w:lang w:val="en-US"/>
          </w:rPr>
          <w:delText xml:space="preserve"> in obese patients</w:delText>
        </w:r>
      </w:del>
      <w:ins w:id="112" w:author="Danilo Bzdok" w:date="2018-05-08T14:56:00Z">
        <w:r w:rsidR="0015020D">
          <w:rPr>
            <w:rFonts w:ascii="Calibri" w:hAnsi="Calibri"/>
            <w:color w:val="000000" w:themeColor="text1"/>
            <w:lang w:val="en-US"/>
          </w:rPr>
          <w:t xml:space="preserve"> </w:t>
        </w:r>
      </w:ins>
      <w:ins w:id="113" w:author="Danilo Bzdok" w:date="2018-05-08T14:57:00Z">
        <w:r w:rsidR="0015020D">
          <w:rPr>
            <w:rFonts w:ascii="Calibri" w:hAnsi="Calibri"/>
            <w:color w:val="000000" w:themeColor="text1"/>
            <w:lang w:val="en-US"/>
          </w:rPr>
          <w:t xml:space="preserve">intervention </w:t>
        </w:r>
      </w:ins>
      <w:ins w:id="114" w:author="Danilo Bzdok" w:date="2018-05-08T14:56:00Z">
        <w:r w:rsidR="0015020D">
          <w:rPr>
            <w:rFonts w:ascii="Calibri" w:hAnsi="Calibri"/>
            <w:color w:val="000000" w:themeColor="text1"/>
            <w:lang w:val="en-US"/>
          </w:rPr>
          <w:t>and</w:t>
        </w:r>
      </w:ins>
      <w:del w:id="115"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116" w:author="Danilo Bzdok" w:date="2018-05-08T14:57:00Z">
        <w:r w:rsidR="0015020D">
          <w:rPr>
            <w:rFonts w:ascii="Calibri" w:hAnsi="Calibri"/>
            <w:color w:val="000000" w:themeColor="text1"/>
            <w:lang w:val="en-US"/>
          </w:rPr>
          <w:t xml:space="preserve">symptoms in </w:t>
        </w:r>
      </w:ins>
      <w:del w:id="117"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del w:id="118" w:author="Danilo Bzdok" w:date="2018-05-13T14:34:00Z">
        <w:r w:rsidR="008C616E" w:rsidDel="00CA66C2">
          <w:rPr>
            <w:rFonts w:ascii="Calibri" w:hAnsi="Calibri"/>
            <w:color w:val="000000" w:themeColor="text1"/>
            <w:lang w:val="en-US"/>
          </w:rPr>
          <w:delText xml:space="preserve">the </w:delText>
        </w:r>
      </w:del>
      <w:r w:rsidR="008C616E">
        <w:rPr>
          <w:rFonts w:ascii="Calibri" w:hAnsi="Calibri"/>
          <w:color w:val="000000" w:themeColor="text1"/>
          <w:lang w:val="en-US"/>
        </w:rPr>
        <w:t>pregnant patient</w:t>
      </w:r>
      <w:ins w:id="119" w:author="Danilo Bzdok" w:date="2018-05-13T14:34:00Z">
        <w:r w:rsidR="00CA66C2">
          <w:rPr>
            <w:rFonts w:ascii="Calibri" w:hAnsi="Calibri"/>
            <w:color w:val="000000" w:themeColor="text1"/>
            <w:lang w:val="en-US"/>
          </w:rPr>
          <w:t>s</w:t>
        </w:r>
      </w:ins>
      <w:r w:rsidR="008C616E">
        <w:rPr>
          <w:rFonts w:ascii="Calibri" w:hAnsi="Calibri"/>
          <w:color w:val="000000" w:themeColor="text1"/>
          <w:lang w:val="en-US"/>
        </w:rPr>
        <w:t xml:space="preserve"> </w:t>
      </w:r>
      <w:del w:id="120" w:author="Danilo Bzdok" w:date="2018-05-13T14:34:00Z">
        <w:r w:rsidR="008C616E" w:rsidDel="00CA66C2">
          <w:rPr>
            <w:rFonts w:ascii="Calibri" w:hAnsi="Calibri"/>
            <w:color w:val="000000" w:themeColor="text1"/>
            <w:lang w:val="en-US"/>
          </w:rPr>
          <w:delText>group</w:delText>
        </w:r>
        <w:r w:rsidR="00EA3118" w:rsidRPr="00176A86" w:rsidDel="00CA66C2">
          <w:rPr>
            <w:rFonts w:ascii="Calibri" w:hAnsi="Calibri"/>
            <w:color w:val="000000" w:themeColor="text1"/>
            <w:lang w:val="en-US"/>
          </w:rPr>
          <w:delText xml:space="preserve"> </w:delText>
        </w:r>
      </w:del>
      <w:r w:rsidR="00186EC5" w:rsidRPr="00176A86">
        <w:rPr>
          <w:rFonts w:ascii="Calibri" w:hAnsi="Calibri"/>
          <w:color w:val="000000" w:themeColor="text1"/>
          <w:lang w:val="en-US"/>
        </w:rPr>
        <w:t>usually resolve</w:t>
      </w:r>
      <w:del w:id="121"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122"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6153E47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123" w:author="Danilo Bzdok" w:date="2018-05-08T15:00:00Z">
        <w:r w:rsidR="00B839C3">
          <w:rPr>
            <w:rFonts w:ascii="Calibri" w:hAnsi="Calibri"/>
            <w:color w:val="000000" w:themeColor="text1"/>
            <w:lang w:val="en-US"/>
          </w:rPr>
          <w:t>by pattern-</w:t>
        </w:r>
      </w:ins>
      <w:ins w:id="124" w:author="Danilo Bzdok" w:date="2018-05-11T10:58:00Z">
        <w:r w:rsidR="00E55CD8">
          <w:rPr>
            <w:rFonts w:ascii="Calibri" w:hAnsi="Calibri"/>
            <w:color w:val="000000" w:themeColor="text1"/>
            <w:lang w:val="en-US"/>
          </w:rPr>
          <w:t>recognition</w:t>
        </w:r>
      </w:ins>
      <w:ins w:id="125"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26"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27"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ins w:id="128" w:author="Danilo Bzdok" w:date="2018-05-13T14:36:00Z">
        <w:r w:rsidR="000D0E0C">
          <w:rPr>
            <w:rFonts w:ascii="Calibri" w:hAnsi="Calibri"/>
            <w:color w:val="000000" w:themeColor="text1"/>
            <w:lang w:val="en-US"/>
          </w:rPr>
          <w:t xml:space="preserve">predictive </w:t>
        </w:r>
      </w:ins>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29"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30" w:author="Danilo Bzdok" w:date="2018-05-08T15:19:00Z">
        <w:r w:rsidR="0003399D" w:rsidRPr="00176A86" w:rsidDel="004C756D">
          <w:rPr>
            <w:rFonts w:ascii="Calibri" w:hAnsi="Calibri"/>
            <w:color w:val="000000" w:themeColor="text1"/>
            <w:lang w:val="en-US"/>
          </w:rPr>
          <w:delText>underpinnings</w:delText>
        </w:r>
      </w:del>
      <w:ins w:id="131"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32" w:author="Danilo Bzdok" w:date="2018-05-08T15:20:00Z">
        <w:r w:rsidR="008E4469" w:rsidDel="00F421B9">
          <w:rPr>
            <w:rFonts w:ascii="Calibri" w:hAnsi="Calibri"/>
            <w:color w:val="000000" w:themeColor="text1"/>
            <w:lang w:val="en-US"/>
          </w:rPr>
          <w:delText>it can be</w:delText>
        </w:r>
      </w:del>
      <w:ins w:id="133" w:author="Danilo Bzdok" w:date="2018-05-08T15:20:00Z">
        <w:r w:rsidR="00F421B9">
          <w:rPr>
            <w:rFonts w:ascii="Calibri" w:hAnsi="Calibri"/>
            <w:color w:val="000000" w:themeColor="text1"/>
            <w:lang w:val="en-US"/>
          </w:rPr>
          <w:t xml:space="preserve">algorithmic prediction can </w:t>
        </w:r>
      </w:ins>
      <w:del w:id="134" w:author="Danilo Bzdok" w:date="2018-05-08T15:21:00Z">
        <w:r w:rsidR="008E4469" w:rsidDel="00F421B9">
          <w:rPr>
            <w:rFonts w:ascii="Calibri" w:hAnsi="Calibri"/>
            <w:color w:val="000000" w:themeColor="text1"/>
            <w:lang w:val="en-US"/>
          </w:rPr>
          <w:delText xml:space="preserve"> possible </w:delText>
        </w:r>
      </w:del>
      <w:ins w:id="135"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36" w:author="Danilo Bzdok" w:date="2018-05-09T22:05:00Z">
        <w:r w:rsidR="005E6FA9" w:rsidRPr="00E70EAF" w:rsidDel="00E618C1">
          <w:rPr>
            <w:rFonts w:ascii="Calibri" w:hAnsi="Calibri"/>
            <w:color w:val="000000" w:themeColor="text1"/>
            <w:lang w:val="en-US"/>
          </w:rPr>
          <w:delText xml:space="preserve">achieves </w:delText>
        </w:r>
      </w:del>
      <w:ins w:id="137" w:author="Danilo Bzdok" w:date="2018-05-13T14:39:00Z">
        <w:r w:rsidR="005B6CD9">
          <w:rPr>
            <w:rFonts w:ascii="Calibri" w:hAnsi="Calibri"/>
            <w:color w:val="000000" w:themeColor="text1"/>
            <w:lang w:val="en-US"/>
          </w:rPr>
          <w:t>enables</w:t>
        </w:r>
      </w:ins>
      <w:ins w:id="138" w:author="Danilo Bzdok" w:date="2018-05-09T22:05:00Z">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ins w:id="139" w:author="Danilo Bzdok" w:date="2018-05-13T14:39:00Z">
        <w:r w:rsidR="005B6CD9">
          <w:rPr>
            <w:rFonts w:ascii="Calibri" w:hAnsi="Calibri"/>
            <w:color w:val="000000" w:themeColor="text1"/>
            <w:lang w:val="en-US"/>
          </w:rPr>
          <w:t>ing of</w:t>
        </w:r>
      </w:ins>
      <w:del w:id="140"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41" w:author="Danilo Bzdok" w:date="2018-05-09T22:03:00Z">
        <w:r w:rsidR="00E618C1">
          <w:rPr>
            <w:rFonts w:ascii="Calibri" w:hAnsi="Calibri"/>
            <w:color w:val="000000" w:themeColor="text1"/>
            <w:lang w:val="en-US"/>
          </w:rPr>
          <w:t xml:space="preserve">the </w:t>
        </w:r>
      </w:ins>
      <w:del w:id="142" w:author="Danilo Bzdok" w:date="2018-05-13T14:39:00Z">
        <w:r w:rsidR="005E6FA9" w:rsidRPr="00E70EAF" w:rsidDel="005B6CD9">
          <w:rPr>
            <w:rFonts w:ascii="Calibri" w:hAnsi="Calibri"/>
            <w:color w:val="000000" w:themeColor="text1"/>
            <w:lang w:val="en-US"/>
          </w:rPr>
          <w:delText xml:space="preserve">of </w:delText>
        </w:r>
      </w:del>
      <w:del w:id="143"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ins w:id="144" w:author="Danilo Bzdok" w:date="2018-05-13T14:39:00Z">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ins>
      <w:del w:id="145"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46"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47"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48"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49"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50" w:author="Danilo Bzdok" w:date="2018-05-11T11:02:00Z">
        <w:r w:rsidR="0050207A">
          <w:rPr>
            <w:rFonts w:ascii="Calibri" w:hAnsi="Calibri"/>
            <w:color w:val="000000" w:themeColor="text1"/>
            <w:lang w:val="en-US"/>
          </w:rPr>
          <w:t xml:space="preserve">: </w:t>
        </w:r>
      </w:ins>
      <w:del w:id="151" w:author="Danilo Bzdok" w:date="2018-05-11T11:02:00Z">
        <w:r w:rsidR="00F66AA2" w:rsidRPr="00E70EAF" w:rsidDel="0050207A">
          <w:rPr>
            <w:rFonts w:ascii="Calibri" w:hAnsi="Calibri"/>
            <w:color w:val="000000" w:themeColor="text1"/>
            <w:lang w:val="en-US"/>
          </w:rPr>
          <w:delText xml:space="preserve"> - </w:delText>
        </w:r>
      </w:del>
      <w:ins w:id="152" w:author="Danilo Bzdok" w:date="2018-05-11T11:02:00Z">
        <w:r w:rsidR="0050207A">
          <w:rPr>
            <w:rFonts w:ascii="Calibri" w:hAnsi="Calibri"/>
            <w:color w:val="000000" w:themeColor="text1"/>
            <w:lang w:val="en-US"/>
          </w:rPr>
          <w:t>W</w:t>
        </w:r>
      </w:ins>
      <w:del w:id="153"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B517DA2"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del w:id="154" w:author="Danilo Bzdok" w:date="2018-05-13T14:40:00Z">
        <w:r w:rsidR="00E47D61" w:rsidDel="005B6CD9">
          <w:rPr>
            <w:rFonts w:ascii="Calibri" w:hAnsi="Calibri"/>
            <w:lang w:val="en-US"/>
          </w:rPr>
          <w:delText>using</w:delText>
        </w:r>
        <w:r w:rsidR="00360BA5" w:rsidDel="005B6CD9">
          <w:rPr>
            <w:rFonts w:ascii="Calibri" w:hAnsi="Calibri"/>
            <w:lang w:val="en-US"/>
          </w:rPr>
          <w:delText xml:space="preserve"> </w:delText>
        </w:r>
      </w:del>
      <w:ins w:id="155" w:author="Danilo Bzdok" w:date="2018-05-13T14:40:00Z">
        <w:r w:rsidR="005B6CD9">
          <w:rPr>
            <w:rFonts w:ascii="Calibri" w:hAnsi="Calibri"/>
            <w:lang w:val="en-US"/>
          </w:rPr>
          <w:t xml:space="preserve">guided by </w:t>
        </w:r>
      </w:ins>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56"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57"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58"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59" w:author="Danilo Bzdok" w:date="2018-05-11T16:16:00Z">
        <w:r w:rsidR="00014CD4">
          <w:rPr>
            <w:rFonts w:ascii="Calibri" w:hAnsi="Calibri"/>
            <w:lang w:val="en-US"/>
          </w:rPr>
          <w:t xml:space="preserve"> that were handpicked guided by </w:t>
        </w:r>
      </w:ins>
      <w:ins w:id="160" w:author="Danilo Bzdok" w:date="2018-05-11T16:17:00Z">
        <w:r w:rsidR="00014CD4">
          <w:rPr>
            <w:rFonts w:ascii="Calibri" w:hAnsi="Calibri"/>
            <w:lang w:val="en-US"/>
          </w:rPr>
          <w:t>the scientific question and prior 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61"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62"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63"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64"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65"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66" w:author="Danilo Bzdok" w:date="2018-05-11T16:17:00Z">
        <w:r w:rsidR="00014CD4">
          <w:rPr>
            <w:rFonts w:ascii="Calibri" w:eastAsia="Times New Roman" w:hAnsi="Calibri"/>
            <w:color w:val="14171A"/>
            <w:shd w:val="clear" w:color="auto" w:fill="F5F8FA"/>
            <w:lang w:val="en-US"/>
          </w:rPr>
          <w:t>p</w:t>
        </w:r>
      </w:ins>
      <w:del w:id="167" w:author="Danilo Bzdok" w:date="2018-05-11T16:17:00Z">
        <w:r w:rsidR="00694B12" w:rsidRPr="00E70EAF" w:rsidDel="00014CD4">
          <w:rPr>
            <w:rFonts w:ascii="Calibri" w:eastAsia="Times New Roman" w:hAnsi="Calibri"/>
            <w:color w:val="14171A"/>
            <w:shd w:val="clear" w:color="auto" w:fill="F5F8FA"/>
            <w:lang w:val="en-US"/>
          </w:rPr>
          <w:delText>P</w:delText>
        </w:r>
      </w:del>
      <w:ins w:id="168" w:author="Danilo Bzdok" w:date="2018-05-11T16:17:00Z">
        <w:r w:rsidR="00014CD4">
          <w:rPr>
            <w:rFonts w:ascii="Calibri" w:eastAsia="Times New Roman" w:hAnsi="Calibri"/>
            <w:color w:val="14171A"/>
            <w:shd w:val="clear" w:color="auto" w:fill="F5F8FA"/>
            <w:lang w:val="en-US"/>
          </w:rPr>
          <w:t>-</w:t>
        </w:r>
      </w:ins>
      <w:del w:id="169"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F2C842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del w:id="170" w:author="Danilo Bzdok" w:date="2018-05-13T14:42:00Z">
        <w:r w:rsidR="001474B8" w:rsidRPr="00E70EAF" w:rsidDel="00557E64">
          <w:rPr>
            <w:rFonts w:ascii="Calibri" w:hAnsi="Calibri"/>
            <w:highlight w:val="white"/>
            <w:lang w:val="en-US"/>
          </w:rPr>
          <w:delText>extensive</w:delText>
        </w:r>
        <w:r w:rsidR="001474B8" w:rsidRPr="00E70EAF" w:rsidDel="00557E64">
          <w:rPr>
            <w:rFonts w:ascii="Calibri" w:hAnsi="Calibri"/>
            <w:noProof/>
            <w:color w:val="000000" w:themeColor="text1"/>
            <w:lang w:val="en-US"/>
          </w:rPr>
          <w:delText xml:space="preserve"> </w:delText>
        </w:r>
      </w:del>
      <w:ins w:id="171" w:author="Danilo Bzdok" w:date="2018-05-13T14:42:00Z">
        <w:r w:rsidR="00557E64">
          <w:rPr>
            <w:rFonts w:ascii="Calibri" w:hAnsi="Calibri"/>
            <w:lang w:val="en-US"/>
          </w:rPr>
          <w:t>massive</w:t>
        </w:r>
        <w:r w:rsidR="00557E64" w:rsidRPr="00E70EAF">
          <w:rPr>
            <w:rFonts w:ascii="Calibri" w:hAnsi="Calibri"/>
            <w:noProof/>
            <w:color w:val="000000" w:themeColor="text1"/>
            <w:lang w:val="en-US"/>
          </w:rPr>
          <w:t xml:space="preserve"> </w:t>
        </w:r>
      </w:ins>
      <w:del w:id="172"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73" w:author="Danilo Bzdok" w:date="2018-05-11T11:12:00Z">
        <w:r w:rsidR="00E42D1D">
          <w:rPr>
            <w:rFonts w:ascii="Calibri" w:hAnsi="Calibri"/>
            <w:lang w:val="en-US"/>
          </w:rPr>
          <w:t>, behavioral,</w:t>
        </w:r>
      </w:ins>
      <w:r w:rsidR="0096500D" w:rsidRPr="00E70EAF">
        <w:rPr>
          <w:rFonts w:ascii="Calibri" w:hAnsi="Calibri"/>
          <w:lang w:val="en-US"/>
        </w:rPr>
        <w:t xml:space="preserve"> </w:t>
      </w:r>
      <w:del w:id="174" w:author="Danilo Bzdok" w:date="2018-05-13T14:43:00Z">
        <w:r w:rsidR="0096500D" w:rsidRPr="00E70EAF" w:rsidDel="00557E64">
          <w:rPr>
            <w:rFonts w:ascii="Calibri" w:hAnsi="Calibri"/>
            <w:lang w:val="en-US"/>
          </w:rPr>
          <w:delText xml:space="preserve">and </w:delText>
        </w:r>
      </w:del>
      <w:r w:rsidR="0096500D" w:rsidRPr="00E70EAF">
        <w:rPr>
          <w:rFonts w:ascii="Calibri" w:hAnsi="Calibri"/>
          <w:lang w:val="en-US"/>
        </w:rPr>
        <w:t>environmental</w:t>
      </w:r>
      <w:ins w:id="175" w:author="Danilo Bzdok" w:date="2018-05-13T14:43:00Z">
        <w:r w:rsidR="00557E64">
          <w:rPr>
            <w:rFonts w:ascii="Calibri" w:hAnsi="Calibri"/>
            <w:lang w:val="en-US"/>
          </w:rPr>
          <w:t>, and</w:t>
        </w:r>
      </w:ins>
      <w:r w:rsidR="0096500D" w:rsidRPr="00E70EAF">
        <w:rPr>
          <w:rFonts w:ascii="Calibri" w:hAnsi="Calibri"/>
          <w:lang w:val="en-US"/>
        </w:rPr>
        <w:t xml:space="preserve"> </w:t>
      </w:r>
      <w:del w:id="176" w:author="Danilo Bzdok" w:date="2018-05-13T14:43:00Z">
        <w:r w:rsidR="005615BE" w:rsidDel="00557E64">
          <w:rPr>
            <w:rFonts w:ascii="Calibri" w:hAnsi="Calibri"/>
            <w:lang w:val="en-US"/>
          </w:rPr>
          <w:delText xml:space="preserve">data </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e</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g</w:delText>
        </w:r>
        <w:r w:rsidR="0096500D" w:rsidRPr="00E70EAF" w:rsidDel="00557E64">
          <w:rPr>
            <w:rFonts w:ascii="Calibri" w:hAnsi="Calibri"/>
            <w:lang w:val="en-US"/>
          </w:rPr>
          <w:delText xml:space="preserve">., nutrition, </w:delText>
        </w:r>
      </w:del>
      <w:r w:rsidR="0096500D" w:rsidRPr="00E70EAF">
        <w:rPr>
          <w:rFonts w:ascii="Calibri" w:hAnsi="Calibri"/>
          <w:lang w:val="en-US"/>
        </w:rPr>
        <w:t>lifestyle</w:t>
      </w:r>
      <w:del w:id="177" w:author="Danilo Bzdok" w:date="2018-05-13T14:43:00Z">
        <w:r w:rsidR="0096500D" w:rsidRPr="00E70EAF" w:rsidDel="00557E64">
          <w:rPr>
            <w:rFonts w:ascii="Calibri" w:hAnsi="Calibri"/>
            <w:lang w:val="en-US"/>
          </w:rPr>
          <w:delText>, medications)</w:delText>
        </w:r>
      </w:del>
      <w:ins w:id="178" w:author="Danilo Bzdok" w:date="2018-05-13T14:43:00Z">
        <w:r w:rsidR="00557E64">
          <w:rPr>
            <w:rFonts w:ascii="Calibri" w:hAnsi="Calibri"/>
            <w:lang w:val="en-US"/>
          </w:rPr>
          <w:t xml:space="preserve"> data</w:t>
        </w:r>
      </w:ins>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79" w:author="Danilo Bzdok" w:date="2018-05-08T15:43:00Z">
        <w:r w:rsidR="00A816C7" w:rsidDel="00F35658">
          <w:rPr>
            <w:rStyle w:val="s1"/>
            <w:rFonts w:ascii="Calibri" w:hAnsi="Calibri"/>
            <w:color w:val="000000" w:themeColor="text1"/>
            <w:lang w:val="en-US"/>
          </w:rPr>
          <w:delText xml:space="preserve">rise </w:delText>
        </w:r>
      </w:del>
      <w:ins w:id="180"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81"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82"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83"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84"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85"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186"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del w:id="187" w:author="Danilo Bzdok" w:date="2018-05-13T14:44:00Z">
        <w:r w:rsidR="00C619BA" w:rsidDel="00FB5C37">
          <w:rPr>
            <w:rFonts w:ascii="Calibri" w:hAnsi="Calibri"/>
            <w:color w:val="000000" w:themeColor="text1"/>
            <w:lang w:val="en-US"/>
          </w:rPr>
          <w:delText xml:space="preserve">massive </w:delText>
        </w:r>
      </w:del>
      <w:ins w:id="188" w:author="Danilo Bzdok" w:date="2018-05-13T14:44:00Z">
        <w:r w:rsidR="00FB5C37">
          <w:rPr>
            <w:rFonts w:ascii="Calibri" w:hAnsi="Calibri"/>
            <w:color w:val="000000" w:themeColor="text1"/>
            <w:lang w:val="en-US"/>
          </w:rPr>
          <w:t xml:space="preserve">rich </w:t>
        </w:r>
      </w:ins>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89"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90" w:author="Danilo Bzdok" w:date="2018-05-08T10:40:00Z">
        <w:r w:rsidR="00526B2F">
          <w:rPr>
            <w:rFonts w:ascii="Calibri" w:hAnsi="Calibri"/>
            <w:highlight w:val="white"/>
            <w:lang w:val="en-US"/>
          </w:rPr>
          <w:t>is</w:t>
        </w:r>
      </w:ins>
      <w:del w:id="191"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192"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193" w:author="Danilo Bzdok" w:date="2018-05-11T11:16:00Z">
        <w:r w:rsidR="00CD43E7">
          <w:rPr>
            <w:rFonts w:ascii="Calibri" w:hAnsi="Calibri" w:cs="Arial"/>
            <w:color w:val="000000" w:themeColor="text1"/>
            <w:lang w:val="en-US"/>
          </w:rPr>
          <w:t xml:space="preserve">algorithms </w:t>
        </w:r>
      </w:ins>
      <w:ins w:id="194" w:author="Danilo Bzdok" w:date="2018-05-09T22:11:00Z">
        <w:r w:rsidR="00586D50">
          <w:rPr>
            <w:rFonts w:ascii="Calibri" w:hAnsi="Calibri" w:cs="Arial"/>
            <w:color w:val="000000" w:themeColor="text1"/>
            <w:lang w:val="en-US"/>
          </w:rPr>
          <w:t xml:space="preserve">in medicine </w:t>
        </w:r>
      </w:ins>
      <w:del w:id="195"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196" w:author="Danilo Bzdok" w:date="2018-05-09T22:11:00Z">
        <w:r w:rsidR="002B5A81" w:rsidDel="00586D50">
          <w:rPr>
            <w:rFonts w:ascii="Calibri" w:hAnsi="Calibri" w:cs="Helvetica"/>
            <w:color w:val="000000" w:themeColor="text1"/>
            <w:lang w:val="en-US"/>
          </w:rPr>
          <w:delText xml:space="preserve">have </w:delText>
        </w:r>
      </w:del>
      <w:del w:id="197" w:author="Danilo Bzdok" w:date="2018-05-08T15:49:00Z">
        <w:r w:rsidR="009E477F" w:rsidDel="0023647A">
          <w:rPr>
            <w:rFonts w:ascii="Calibri" w:hAnsi="Calibri" w:cs="Helvetica"/>
            <w:color w:val="000000" w:themeColor="text1"/>
            <w:lang w:val="en-US"/>
          </w:rPr>
          <w:delText xml:space="preserve">recently </w:delText>
        </w:r>
      </w:del>
      <w:del w:id="198"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7006C9B" w:rsidR="005E5064" w:rsidRPr="00E70EAF" w:rsidRDefault="00CD0647" w:rsidP="00E70EAF">
      <w:pPr>
        <w:ind w:firstLine="708"/>
        <w:jc w:val="both"/>
        <w:rPr>
          <w:rStyle w:val="s2"/>
          <w:rFonts w:ascii="Calibri" w:hAnsi="Calibri"/>
          <w:color w:val="000000" w:themeColor="text1"/>
          <w:lang w:val="en-US"/>
        </w:rPr>
      </w:pPr>
      <w:del w:id="199"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200" w:author="Danilo Bzdok" w:date="2018-05-11T11:23:00Z">
        <w:r w:rsidR="00FB0BD6">
          <w:rPr>
            <w:rStyle w:val="s2"/>
            <w:rFonts w:ascii="Calibri" w:hAnsi="Calibri"/>
            <w:color w:val="000000" w:themeColor="text1"/>
            <w:lang w:val="en-US"/>
          </w:rPr>
          <w:t>T</w:t>
        </w:r>
      </w:ins>
      <w:del w:id="201"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202"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203" w:author="Danilo Bzdok" w:date="2018-05-11T11:23:00Z">
        <w:r w:rsidR="005E5064" w:rsidRPr="00E70EAF" w:rsidDel="00FB0BD6">
          <w:rPr>
            <w:rStyle w:val="s2"/>
            <w:rFonts w:ascii="Calibri" w:hAnsi="Calibri"/>
            <w:color w:val="000000" w:themeColor="text1"/>
            <w:lang w:val="en-US"/>
          </w:rPr>
          <w:delText>immediate gains of</w:delText>
        </w:r>
      </w:del>
      <w:ins w:id="204"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205" w:author="Danilo Bzdok" w:date="2018-05-11T11:18:00Z">
        <w:r w:rsidR="005E5064" w:rsidRPr="00E70EAF" w:rsidDel="00B5012E">
          <w:rPr>
            <w:rStyle w:val="s2"/>
            <w:rFonts w:ascii="Calibri" w:hAnsi="Calibri"/>
            <w:color w:val="000000" w:themeColor="text1"/>
            <w:lang w:val="en-US"/>
          </w:rPr>
          <w:delText xml:space="preserve">pragmatic </w:delText>
        </w:r>
      </w:del>
      <w:ins w:id="206"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207"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208"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209" w:author="Danilo Bzdok" w:date="2018-05-11T11:23:00Z">
        <w:r w:rsidR="00FB0BD6">
          <w:rPr>
            <w:rStyle w:val="s2"/>
            <w:rFonts w:ascii="Calibri" w:hAnsi="Calibri"/>
            <w:color w:val="000000" w:themeColor="text1"/>
            <w:lang w:val="en-US"/>
          </w:rPr>
          <w:t>. Needless to say,</w:t>
        </w:r>
      </w:ins>
      <w:r w:rsidR="005E5064" w:rsidRPr="00E70EAF">
        <w:rPr>
          <w:rStyle w:val="s2"/>
          <w:rFonts w:ascii="Calibri" w:hAnsi="Calibri"/>
          <w:color w:val="000000" w:themeColor="text1"/>
          <w:lang w:val="en-US"/>
        </w:rPr>
        <w:t xml:space="preserve"> </w:t>
      </w:r>
      <w:ins w:id="210" w:author="Danilo Bzdok" w:date="2018-05-11T11:23:00Z">
        <w:r w:rsidR="00FB0BD6">
          <w:rPr>
            <w:rStyle w:val="s2"/>
            <w:rFonts w:ascii="Calibri" w:hAnsi="Calibri"/>
            <w:color w:val="000000" w:themeColor="text1"/>
            <w:lang w:val="en-US"/>
          </w:rPr>
          <w:t xml:space="preserve">such empirical success </w:t>
        </w:r>
      </w:ins>
      <w:r w:rsidR="005E5064" w:rsidRPr="00E70EAF">
        <w:rPr>
          <w:rStyle w:val="s2"/>
          <w:rFonts w:ascii="Calibri" w:hAnsi="Calibri"/>
          <w:color w:val="000000" w:themeColor="text1"/>
          <w:lang w:val="en-US"/>
        </w:rPr>
        <w:t xml:space="preserve">does not </w:t>
      </w:r>
      <w:ins w:id="211" w:author="Danilo Bzdok" w:date="2018-05-11T11:26:00Z">
        <w:r w:rsidR="004E6084">
          <w:rPr>
            <w:rStyle w:val="s2"/>
            <w:rFonts w:ascii="Calibri" w:hAnsi="Calibri"/>
            <w:color w:val="000000" w:themeColor="text1"/>
            <w:lang w:val="en-US"/>
          </w:rPr>
          <w:t xml:space="preserve">fully </w:t>
        </w:r>
      </w:ins>
      <w:del w:id="212" w:author="Danilo Bzdok" w:date="2018-05-11T11:26:00Z">
        <w:r w:rsidR="005E5064" w:rsidRPr="00E70EAF" w:rsidDel="004E6084">
          <w:rPr>
            <w:rStyle w:val="s2"/>
            <w:rFonts w:ascii="Calibri" w:hAnsi="Calibri"/>
            <w:color w:val="000000" w:themeColor="text1"/>
            <w:lang w:val="en-US"/>
          </w:rPr>
          <w:delText xml:space="preserve">preclude </w:delText>
        </w:r>
      </w:del>
      <w:ins w:id="213"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214"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215" w:author="Danilo Bzdok" w:date="2018-05-11T11:28:00Z">
        <w:r w:rsidR="005E5064" w:rsidRPr="00E70EAF" w:rsidDel="007A1DDA">
          <w:rPr>
            <w:rStyle w:val="s2"/>
            <w:rFonts w:ascii="Calibri" w:hAnsi="Calibri"/>
            <w:color w:val="000000" w:themeColor="text1"/>
            <w:lang w:val="en-US"/>
          </w:rPr>
          <w:delText xml:space="preserve">probably </w:delText>
        </w:r>
      </w:del>
      <w:ins w:id="216"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217"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218" w:author="Danilo Bzdok" w:date="2018-05-12T11:35:00Z">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ins>
      <w:ins w:id="219" w:author="Danilo Bzdok" w:date="2018-05-07T12:22:00Z">
        <w:r w:rsidR="007D03F3">
          <w:rPr>
            <w:rStyle w:val="s2"/>
            <w:rFonts w:ascii="Calibri" w:hAnsi="Calibri"/>
            <w:color w:val="000000" w:themeColor="text1"/>
            <w:lang w:val="en-US"/>
          </w:rPr>
          <w:t xml:space="preserve">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726D35"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ins w:id="220" w:author="Danilo Bzdok" w:date="2018-05-12T11:44:00Z">
        <w:r w:rsidR="008A7ADA">
          <w:rPr>
            <w:rFonts w:ascii="Calibri" w:eastAsia="Times New Roman" w:hAnsi="Calibri" w:cs="Arial"/>
            <w:color w:val="222222"/>
            <w:lang w:val="en-US"/>
          </w:rPr>
          <w:t>, sometimes conflicting</w:t>
        </w:r>
      </w:ins>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221"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222"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223"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224"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25" w:author="Danilo Bzdok" w:date="2018-05-09T22:21:00Z">
        <w:r w:rsidR="0027261D" w:rsidRPr="00BC60D6" w:rsidDel="005077B6">
          <w:rPr>
            <w:rStyle w:val="s2"/>
            <w:rFonts w:ascii="Calibri" w:hAnsi="Calibri"/>
            <w:color w:val="000000" w:themeColor="text1"/>
            <w:lang w:val="en-US"/>
          </w:rPr>
          <w:delText xml:space="preserve">Which </w:delText>
        </w:r>
      </w:del>
      <w:ins w:id="226"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227"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228"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229"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ins w:id="230" w:author="Danilo Bzdok" w:date="2018-05-09T22:21:00Z">
        <w:r w:rsidR="005077B6">
          <w:rPr>
            <w:rStyle w:val="s2"/>
            <w:rFonts w:ascii="Calibri" w:hAnsi="Calibri"/>
            <w:i/>
            <w:color w:val="000000" w:themeColor="text1"/>
            <w:lang w:val="en-US"/>
          </w:rPr>
          <w:t xml:space="preserve">have an effect on </w:t>
        </w:r>
      </w:ins>
      <w:del w:id="231"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232" w:author="Danilo Bzdok" w:date="2018-05-11T15:41:00Z">
        <w:r w:rsidR="00F83534" w:rsidRPr="00BC60D6" w:rsidDel="00B363A0">
          <w:rPr>
            <w:rFonts w:ascii="Calibri" w:hAnsi="Calibri" w:cs="Arial"/>
            <w:color w:val="000000"/>
            <w:lang w:val="en-US" w:eastAsia="en-US"/>
          </w:rPr>
          <w:delText xml:space="preserve">derived </w:delText>
        </w:r>
      </w:del>
      <w:ins w:id="233"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234" w:author="Danilo Bzdok" w:date="2018-05-11T15:41:00Z">
        <w:r w:rsidR="00B363A0">
          <w:rPr>
            <w:rFonts w:ascii="Calibri" w:eastAsia="Times New Roman" w:hAnsi="Calibri" w:cs="Arial"/>
            <w:bCs/>
            <w:color w:val="222222"/>
            <w:lang w:val="en-US"/>
          </w:rPr>
          <w:t xml:space="preserve">trying to </w:t>
        </w:r>
      </w:ins>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235" w:author="Danilo Bzdok" w:date="2018-05-11T15:42:00Z">
        <w:r w:rsidR="00AB27D3" w:rsidRPr="00BC60D6" w:rsidDel="00B363A0">
          <w:rPr>
            <w:rFonts w:ascii="Calibri" w:eastAsia="Times New Roman" w:hAnsi="Calibri" w:cs="Arial"/>
            <w:color w:val="222222"/>
            <w:lang w:val="en-US"/>
          </w:rPr>
          <w:delText>In particular, t</w:delText>
        </w:r>
      </w:del>
      <w:ins w:id="236"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he investigator</w:t>
      </w:r>
      <w:del w:id="237" w:author="Danilo Bzdok" w:date="2018-05-12T12:05:00Z">
        <w:r w:rsidR="00AB27D3" w:rsidRPr="00BC60D6" w:rsidDel="00BA5870">
          <w:rPr>
            <w:rFonts w:ascii="Calibri" w:eastAsia="Times New Roman" w:hAnsi="Calibri" w:cs="Arial"/>
            <w:color w:val="222222"/>
            <w:lang w:val="en-US"/>
          </w:rPr>
          <w:delText xml:space="preserve"> </w:delText>
        </w:r>
      </w:del>
      <w:del w:id="238"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239" w:author="Danilo Bzdok" w:date="2018-05-11T15:43:00Z">
        <w:r w:rsidR="00B363A0" w:rsidRPr="00BC60D6">
          <w:rPr>
            <w:rFonts w:ascii="Calibri" w:eastAsia="Times New Roman" w:hAnsi="Calibri" w:cs="Arial"/>
            <w:color w:val="222222"/>
            <w:lang w:val="en-US"/>
          </w:rPr>
          <w:t xml:space="preserve"> </w:t>
        </w:r>
      </w:ins>
      <w:ins w:id="240" w:author="Danilo Bzdok" w:date="2018-05-12T12:05:00Z">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ins>
      <w:ins w:id="241" w:author="Danilo Bzdok" w:date="2018-05-12T12:06:00Z">
        <w:r w:rsidR="00143B83">
          <w:rPr>
            <w:rFonts w:ascii="Calibri" w:eastAsia="Times New Roman" w:hAnsi="Calibri" w:cs="Arial"/>
            <w:color w:val="222222"/>
            <w:lang w:val="en-US"/>
          </w:rPr>
          <w:t xml:space="preserve">by </w:t>
        </w:r>
      </w:ins>
      <w:del w:id="242" w:author="Danilo Bzdok" w:date="2018-05-12T12:06:00Z">
        <w:r w:rsidR="009865F2" w:rsidRPr="00BC60D6" w:rsidDel="00143B83">
          <w:rPr>
            <w:rFonts w:ascii="Calibri" w:eastAsia="Times New Roman" w:hAnsi="Calibri" w:cs="Arial"/>
            <w:color w:val="222222"/>
            <w:lang w:val="en-US"/>
          </w:rPr>
          <w:delText xml:space="preserve">to </w:delText>
        </w:r>
      </w:del>
      <w:r w:rsidR="00B32C4F" w:rsidRPr="00BC60D6">
        <w:rPr>
          <w:rFonts w:ascii="Calibri" w:eastAsia="Times New Roman" w:hAnsi="Calibri" w:cs="Arial"/>
          <w:bCs/>
          <w:color w:val="222222"/>
          <w:lang w:val="en-US"/>
        </w:rPr>
        <w:t>quant</w:t>
      </w:r>
      <w:ins w:id="243" w:author="Danilo Bzdok" w:date="2018-05-07T12:36:00Z">
        <w:r w:rsidR="004C3E2D">
          <w:rPr>
            <w:rFonts w:ascii="Calibri" w:eastAsia="Times New Roman" w:hAnsi="Calibri" w:cs="Arial"/>
            <w:bCs/>
            <w:color w:val="222222"/>
            <w:lang w:val="en-US"/>
          </w:rPr>
          <w:t>it</w:t>
        </w:r>
      </w:ins>
      <w:ins w:id="244"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45" w:author="Danilo Bzdok" w:date="2018-05-07T12:29:00Z">
        <w:r w:rsidR="00463839">
          <w:rPr>
            <w:rFonts w:ascii="Calibri" w:eastAsia="Times New Roman" w:hAnsi="Calibri" w:cs="Arial"/>
            <w:bCs/>
            <w:color w:val="222222"/>
            <w:lang w:val="en-US"/>
          </w:rPr>
          <w:t xml:space="preserve">vely </w:t>
        </w:r>
      </w:ins>
      <w:ins w:id="246" w:author="Danilo Bzdok" w:date="2018-05-07T12:31:00Z">
        <w:r w:rsidR="00143B83">
          <w:rPr>
            <w:rFonts w:ascii="Calibri" w:eastAsia="Times New Roman" w:hAnsi="Calibri" w:cs="Arial"/>
            <w:bCs/>
            <w:color w:val="222222"/>
            <w:lang w:val="en-US"/>
          </w:rPr>
          <w:t>isolating</w:t>
        </w:r>
      </w:ins>
      <w:del w:id="247"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48"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49" w:author="Danilo Bzdok" w:date="2018-05-08T15:54:00Z">
        <w:r w:rsidR="00AB27D3" w:rsidRPr="00BC60D6" w:rsidDel="007E11E3">
          <w:rPr>
            <w:rFonts w:ascii="Calibri" w:eastAsia="Times New Roman" w:hAnsi="Calibri" w:cs="Arial"/>
            <w:bCs/>
            <w:color w:val="222222"/>
            <w:lang w:val="en-US"/>
          </w:rPr>
          <w:delText xml:space="preserve">predictors </w:delText>
        </w:r>
      </w:del>
      <w:ins w:id="250"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51" w:author="Danilo Bzdok" w:date="2018-05-07T12:31:00Z">
        <w:r w:rsidR="00C4033E">
          <w:rPr>
            <w:rFonts w:ascii="Calibri" w:eastAsia="Times New Roman" w:hAnsi="Calibri" w:cs="Arial"/>
            <w:bCs/>
            <w:color w:val="222222"/>
            <w:lang w:val="en-US"/>
          </w:rPr>
          <w:t xml:space="preserve">, which were </w:t>
        </w:r>
      </w:ins>
      <w:del w:id="252"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w:t>
      </w:r>
      <w:del w:id="253" w:author="Danilo Bzdok" w:date="2018-05-12T12:09:00Z">
        <w:r w:rsidR="00823F39" w:rsidRPr="00BC60D6" w:rsidDel="00534A93">
          <w:rPr>
            <w:rFonts w:ascii="Calibri" w:eastAsia="Times New Roman" w:hAnsi="Calibri" w:cs="Arial"/>
            <w:bCs/>
            <w:color w:val="222222"/>
            <w:lang w:val="en-US"/>
          </w:rPr>
          <w:delText xml:space="preserve">selected </w:delText>
        </w:r>
      </w:del>
      <w:ins w:id="254" w:author="Danilo Bzdok" w:date="2018-05-12T12:09:00Z">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ins>
      <w:r w:rsidR="00823F39" w:rsidRPr="00BC60D6">
        <w:rPr>
          <w:rFonts w:ascii="Calibri" w:eastAsia="Times New Roman" w:hAnsi="Calibri" w:cs="Arial"/>
          <w:bCs/>
          <w:color w:val="222222"/>
          <w:lang w:val="en-US"/>
        </w:rPr>
        <w:t xml:space="preserve">based on </w:t>
      </w:r>
      <w:del w:id="255" w:author="Danilo Bzdok" w:date="2018-05-13T14:50:00Z">
        <w:r w:rsidR="00823F39" w:rsidRPr="00BC60D6" w:rsidDel="000C019F">
          <w:rPr>
            <w:rFonts w:ascii="Calibri" w:eastAsia="Times New Roman" w:hAnsi="Calibri" w:cs="Arial"/>
            <w:bCs/>
            <w:color w:val="222222"/>
            <w:lang w:val="en-US"/>
          </w:rPr>
          <w:delText>previous research</w:delText>
        </w:r>
      </w:del>
      <w:ins w:id="256" w:author="Danilo Bzdok" w:date="2018-05-13T14:50:00Z">
        <w:r w:rsidR="000C019F">
          <w:rPr>
            <w:rFonts w:ascii="Calibri" w:eastAsia="Times New Roman" w:hAnsi="Calibri" w:cs="Arial"/>
            <w:bCs/>
            <w:color w:val="222222"/>
            <w:lang w:val="en-US"/>
          </w:rPr>
          <w:t>existing knowledge</w:t>
        </w:r>
      </w:ins>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ins w:id="257"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historically</w:t>
      </w:r>
      <w:ins w:id="258"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59"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60" w:author="Danilo Bzdok" w:date="2018-05-08T15:54:00Z">
        <w:r w:rsidR="007E11E3">
          <w:rPr>
            <w:rFonts w:ascii="Calibri" w:eastAsia="Times New Roman" w:hAnsi="Calibri" w:cs="Arial"/>
            <w:bCs/>
            <w:color w:val="222222"/>
            <w:lang w:val="en-US"/>
          </w:rPr>
          <w:t xml:space="preserve">is </w:t>
        </w:r>
      </w:ins>
      <w:ins w:id="261" w:author="Danilo Bzdok" w:date="2018-05-08T15:55:00Z">
        <w:r w:rsidR="007E11E3">
          <w:rPr>
            <w:rFonts w:ascii="Calibri" w:eastAsia="Times New Roman" w:hAnsi="Calibri" w:cs="Arial"/>
            <w:bCs/>
            <w:color w:val="222222"/>
            <w:lang w:val="en-US"/>
          </w:rPr>
          <w:t>thought</w:t>
        </w:r>
      </w:ins>
      <w:ins w:id="262"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ins w:id="263"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64"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65" w:author="Danilo Bzdok" w:date="2018-05-08T15:55:00Z">
        <w:r w:rsidR="007B2E00" w:rsidDel="007E11E3">
          <w:rPr>
            <w:rFonts w:ascii="Calibri" w:hAnsi="Calibri" w:cs="Arial"/>
            <w:color w:val="000000"/>
            <w:lang w:val="en-US" w:eastAsia="en-US"/>
          </w:rPr>
          <w:delText xml:space="preserve">with </w:delText>
        </w:r>
      </w:del>
      <w:ins w:id="266"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67" w:author="Danilo Bzdok" w:date="2018-05-11T15:44:00Z">
        <w:r w:rsidR="009F6478">
          <w:rPr>
            <w:rFonts w:ascii="Calibri" w:hAnsi="Calibri" w:cs="Arial"/>
            <w:color w:val="000000"/>
            <w:lang w:val="en-US" w:eastAsia="en-US"/>
          </w:rPr>
          <w:t xml:space="preserve">and its units </w:t>
        </w:r>
      </w:ins>
      <w:del w:id="268" w:author="Danilo Bzdok" w:date="2018-05-08T15:55:00Z">
        <w:r w:rsidR="007B2E00" w:rsidDel="007E11E3">
          <w:rPr>
            <w:rFonts w:ascii="Calibri" w:hAnsi="Calibri" w:cs="Arial"/>
            <w:color w:val="000000"/>
            <w:lang w:val="en-US" w:eastAsia="en-US"/>
          </w:rPr>
          <w:delText xml:space="preserve">have </w:delText>
        </w:r>
      </w:del>
      <w:ins w:id="269"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w:t>
      </w:r>
      <w:ins w:id="270" w:author="Danilo Bzdok" w:date="2018-05-13T14:51:00Z">
        <w:r w:rsidR="00F327FB">
          <w:rPr>
            <w:rFonts w:ascii="Calibri" w:hAnsi="Calibri" w:cs="Arial"/>
            <w:color w:val="000000"/>
            <w:lang w:val="en-US" w:eastAsia="en-US"/>
          </w:rPr>
          <w:t>n</w:t>
        </w:r>
      </w:ins>
      <w:r w:rsidR="007B2E00">
        <w:rPr>
          <w:rFonts w:ascii="Calibri" w:hAnsi="Calibri" w:cs="Arial"/>
          <w:color w:val="000000"/>
          <w:lang w:val="en-US" w:eastAsia="en-US"/>
        </w:rPr>
        <w:t xml:space="preserve"> </w:t>
      </w:r>
      <w:del w:id="271" w:author="Danilo Bzdok" w:date="2018-05-13T14:51:00Z">
        <w:r w:rsidR="007B2E00" w:rsidDel="00F327FB">
          <w:rPr>
            <w:rFonts w:ascii="Calibri" w:hAnsi="Calibri" w:cs="Arial"/>
            <w:color w:val="000000"/>
            <w:lang w:val="en-US" w:eastAsia="en-US"/>
          </w:rPr>
          <w:delText xml:space="preserve">clear </w:delText>
        </w:r>
      </w:del>
      <w:ins w:id="272" w:author="Danilo Bzdok" w:date="2018-05-13T14:51:00Z">
        <w:r w:rsidR="00F327FB">
          <w:rPr>
            <w:rFonts w:ascii="Calibri" w:hAnsi="Calibri" w:cs="Arial"/>
            <w:color w:val="000000"/>
            <w:lang w:val="en-US" w:eastAsia="en-US"/>
          </w:rPr>
          <w:t xml:space="preserve">immediate </w:t>
        </w:r>
      </w:ins>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73"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74" w:author="Danilo Bzdok" w:date="2018-05-11T15:45:00Z">
        <w:r w:rsidR="00527DF6" w:rsidRPr="00BC60D6" w:rsidDel="009F6478">
          <w:rPr>
            <w:rFonts w:ascii="Calibri" w:eastAsia="Times New Roman" w:hAnsi="Calibri" w:cs="Arial"/>
            <w:color w:val="222222"/>
            <w:lang w:val="en-US"/>
          </w:rPr>
          <w:delText xml:space="preserve">formal </w:delText>
        </w:r>
      </w:del>
      <w:ins w:id="275"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276" w:author="Danilo Bzdok" w:date="2018-05-08T15:56:00Z">
        <w:r w:rsidR="00854505" w:rsidRPr="00BC60D6" w:rsidDel="007E11E3">
          <w:rPr>
            <w:rFonts w:ascii="Calibri" w:eastAsia="Times New Roman" w:hAnsi="Calibri" w:cs="Arial"/>
            <w:color w:val="222222"/>
            <w:lang w:val="en-US"/>
          </w:rPr>
          <w:delText>this modeling</w:delText>
        </w:r>
      </w:del>
      <w:ins w:id="277"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ins w:id="278" w:author="Danilo Bzdok" w:date="2018-05-12T12:10:00Z">
        <w:r w:rsidR="00F56E67">
          <w:rPr>
            <w:rFonts w:ascii="Calibri" w:hAnsi="Calibri"/>
            <w:lang w:val="en-US"/>
          </w:rPr>
          <w:t>sets</w:t>
        </w:r>
      </w:ins>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279"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5D13F80" w:rsidR="00AD7870" w:rsidRPr="00204A45" w:rsidRDefault="00993106" w:rsidP="00360BA5">
      <w:pPr>
        <w:ind w:firstLine="708"/>
        <w:jc w:val="both"/>
        <w:rPr>
          <w:rFonts w:ascii="Calibri" w:hAnsi="Calibri" w:cs="Arial"/>
          <w:color w:val="000000"/>
          <w:lang w:val="en-US" w:eastAsia="en-US"/>
        </w:rPr>
      </w:pPr>
      <w:del w:id="280"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281" w:author="Danilo Bzdok" w:date="2018-05-08T15:57:00Z">
        <w:r w:rsidR="007E11E3">
          <w:rPr>
            <w:rFonts w:ascii="Calibri" w:hAnsi="Calibri"/>
            <w:lang w:val="en-US"/>
          </w:rPr>
          <w:t>Describing</w:t>
        </w:r>
        <w:r w:rsidR="007E11E3" w:rsidRPr="00204A45">
          <w:rPr>
            <w:rFonts w:ascii="Calibri" w:hAnsi="Calibri"/>
            <w:lang w:val="en-US"/>
          </w:rPr>
          <w:t xml:space="preserve"> </w:t>
        </w:r>
      </w:ins>
      <w:del w:id="282" w:author="Danilo Bzdok" w:date="2018-05-12T12:11:00Z">
        <w:r w:rsidR="00E92C81" w:rsidRPr="00204A45" w:rsidDel="00AB2A9E">
          <w:rPr>
            <w:rFonts w:ascii="Calibri" w:hAnsi="Calibri"/>
            <w:lang w:val="en-US"/>
          </w:rPr>
          <w:delText xml:space="preserve">properties </w:delText>
        </w:r>
      </w:del>
      <w:ins w:id="283" w:author="Danilo Bzdok" w:date="2018-05-12T12:11:00Z">
        <w:r w:rsidR="00AB2A9E">
          <w:rPr>
            <w:rFonts w:ascii="Calibri" w:hAnsi="Calibri"/>
            <w:lang w:val="en-US"/>
          </w:rPr>
          <w:t>aspects</w:t>
        </w:r>
        <w:r w:rsidR="00AB2A9E" w:rsidRPr="00204A45">
          <w:rPr>
            <w:rFonts w:ascii="Calibri" w:hAnsi="Calibri"/>
            <w:lang w:val="en-US"/>
          </w:rPr>
          <w:t xml:space="preserve"> </w:t>
        </w:r>
      </w:ins>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del w:id="284" w:author="Danilo Bzdok" w:date="2018-05-12T12:17:00Z">
        <w:r w:rsidR="00835962" w:rsidDel="00F85B58">
          <w:rPr>
            <w:rFonts w:ascii="Calibri" w:hAnsi="Calibri"/>
            <w:lang w:val="en-US"/>
          </w:rPr>
          <w:delText>can depart</w:delText>
        </w:r>
      </w:del>
      <w:ins w:id="285" w:author="Danilo Bzdok" w:date="2018-05-12T12:17:00Z">
        <w:r w:rsidR="00F85B58">
          <w:rPr>
            <w:rFonts w:ascii="Calibri" w:hAnsi="Calibri"/>
            <w:lang w:val="en-US"/>
          </w:rPr>
          <w:t>is conceptually distinct</w:t>
        </w:r>
      </w:ins>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286"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287" w:author="Danilo Bzdok" w:date="2018-05-12T12:25:00Z">
        <w:r w:rsidR="00956AE3">
          <w:rPr>
            <w:rFonts w:ascii="Calibri" w:hAnsi="Calibri" w:cs="Arial"/>
            <w:color w:val="000000"/>
            <w:lang w:val="en-US" w:eastAsia="en-US"/>
          </w:rPr>
          <w:t>wants</w:t>
        </w:r>
      </w:ins>
      <w:ins w:id="288"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w:t>
        </w:r>
      </w:ins>
      <w:ins w:id="289" w:author="Danilo Bzdok" w:date="2018-05-12T12:14:00Z">
        <w:r w:rsidR="00D573DC">
          <w:rPr>
            <w:rFonts w:ascii="Calibri" w:hAnsi="Calibri" w:cs="Arial"/>
            <w:color w:val="000000"/>
            <w:lang w:val="en-US" w:eastAsia="en-US"/>
          </w:rPr>
          <w:t xml:space="preserve">candidate </w:t>
        </w:r>
      </w:ins>
      <w:ins w:id="290" w:author="Danilo Bzdok" w:date="2018-05-07T12:35:00Z">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"_ENREF_22" \o "Hastie, 2001 #3957" </w:instrText>
      </w:r>
      <w:r w:rsidR="00DE4692">
        <w:rPr>
          <w:rFonts w:ascii="Calibri" w:hAnsi="Calibri" w:cs="Arial"/>
          <w:noProof/>
          <w:color w:val="000000"/>
          <w:lang w:val="en-US" w:eastAsia="en-US"/>
        </w:rPr>
        <w:fldChar w:fldCharType="separate"/>
      </w:r>
      <w:ins w:id="291" w:author="Danilo Bzdok" w:date="2018-05-07T12:35:00Z">
        <w:r w:rsidR="00DE4692">
          <w:rPr>
            <w:rFonts w:ascii="Calibri" w:hAnsi="Calibri" w:cs="Arial"/>
            <w:noProof/>
            <w:color w:val="000000"/>
            <w:lang w:val="en-US" w:eastAsia="en-US"/>
          </w:rPr>
          <w:t>22</w:t>
        </w:r>
      </w:ins>
      <w:r w:rsidR="00DE4692">
        <w:rPr>
          <w:rFonts w:ascii="Calibri" w:hAnsi="Calibri" w:cs="Arial"/>
          <w:noProof/>
          <w:color w:val="000000"/>
          <w:lang w:val="en-US" w:eastAsia="en-US"/>
        </w:rPr>
        <w:fldChar w:fldCharType="end"/>
      </w:r>
      <w:ins w:id="292" w:author="Danilo Bzdok" w:date="2018-05-07T12:35:00Z">
        <w:r w:rsidR="004C3E2D">
          <w:rPr>
            <w:rFonts w:ascii="Calibri" w:hAnsi="Calibri" w:cs="Arial"/>
            <w:noProof/>
            <w:color w:val="000000"/>
            <w:lang w:val="en-US" w:eastAsia="en-US"/>
          </w:rPr>
          <w:t xml:space="preserve">, </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"_ENREF_23" \o "Jordan, 2015 #5958" </w:instrText>
      </w:r>
      <w:r w:rsidR="00DE4692">
        <w:rPr>
          <w:rFonts w:ascii="Calibri" w:hAnsi="Calibri" w:cs="Arial"/>
          <w:noProof/>
          <w:color w:val="000000"/>
          <w:lang w:val="en-US" w:eastAsia="en-US"/>
        </w:rPr>
        <w:fldChar w:fldCharType="separate"/>
      </w:r>
      <w:ins w:id="293" w:author="Danilo Bzdok" w:date="2018-05-07T12:35:00Z">
        <w:r w:rsidR="00DE4692">
          <w:rPr>
            <w:rFonts w:ascii="Calibri" w:hAnsi="Calibri" w:cs="Arial"/>
            <w:noProof/>
            <w:color w:val="000000"/>
            <w:lang w:val="en-US" w:eastAsia="en-US"/>
          </w:rPr>
          <w:t>23</w:t>
        </w:r>
      </w:ins>
      <w:r w:rsidR="00DE4692">
        <w:rPr>
          <w:rFonts w:ascii="Calibri" w:hAnsi="Calibri" w:cs="Arial"/>
          <w:noProof/>
          <w:color w:val="000000"/>
          <w:lang w:val="en-US" w:eastAsia="en-US"/>
        </w:rPr>
        <w:fldChar w:fldCharType="end"/>
      </w:r>
      <w:ins w:id="294"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295"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296"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97" w:author="Danilo Bzdok" w:date="2018-05-09T22:35:00Z">
        <w:r w:rsidR="00575454" w:rsidRPr="00204A45" w:rsidDel="00956F72">
          <w:rPr>
            <w:rStyle w:val="s2"/>
            <w:rFonts w:ascii="Calibri" w:hAnsi="Calibri"/>
            <w:color w:val="000000" w:themeColor="text1"/>
            <w:lang w:val="en-US"/>
          </w:rPr>
          <w:delText xml:space="preserve">Which </w:delText>
        </w:r>
      </w:del>
      <w:ins w:id="298" w:author="Danilo Bzdok" w:date="2018-05-09T22:38:00Z">
        <w:r w:rsidR="00AD5070">
          <w:rPr>
            <w:rStyle w:val="s2"/>
            <w:rFonts w:ascii="Calibri" w:hAnsi="Calibri"/>
            <w:color w:val="000000" w:themeColor="text1"/>
            <w:lang w:val="en-US"/>
          </w:rPr>
          <w:t>Is</w:t>
        </w:r>
      </w:ins>
      <w:ins w:id="299"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300" w:author="Danilo Bzdok" w:date="2018-05-09T22:38:00Z">
        <w:r w:rsidR="00AD5070">
          <w:rPr>
            <w:rStyle w:val="s2"/>
            <w:rFonts w:ascii="Calibri" w:hAnsi="Calibri"/>
            <w:color w:val="000000" w:themeColor="text1"/>
            <w:lang w:val="en-US"/>
          </w:rPr>
          <w:t xml:space="preserve">a </w:t>
        </w:r>
      </w:ins>
      <w:ins w:id="301"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302"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303"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304"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305"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306"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ins w:id="307" w:author="Danilo Bzdok" w:date="2018-05-12T11:43:00Z">
        <w:r w:rsidR="002A0C3C">
          <w:rPr>
            <w:rFonts w:ascii="Calibri" w:hAnsi="Calibri"/>
            <w:color w:val="000000" w:themeColor="text1"/>
            <w:lang w:val="en-US"/>
          </w:rPr>
          <w:t>Compared to modeling for infere</w:t>
        </w:r>
      </w:ins>
      <w:ins w:id="308" w:author="Danilo Bzdok" w:date="2018-05-12T12:20:00Z">
        <w:r w:rsidR="002A0C3C">
          <w:rPr>
            <w:rFonts w:ascii="Calibri" w:hAnsi="Calibri"/>
            <w:color w:val="000000" w:themeColor="text1"/>
            <w:lang w:val="en-US"/>
          </w:rPr>
          <w:t>n</w:t>
        </w:r>
      </w:ins>
      <w:ins w:id="309" w:author="Danilo Bzdok" w:date="2018-05-12T11:43:00Z">
        <w:r w:rsidR="002A0C3C">
          <w:rPr>
            <w:rFonts w:ascii="Calibri" w:hAnsi="Calibri"/>
            <w:color w:val="000000" w:themeColor="text1"/>
            <w:lang w:val="en-US"/>
          </w:rPr>
          <w:t>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ins>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del w:id="310" w:author="Danilo Bzdok" w:date="2018-05-12T12:21:00Z">
        <w:r w:rsidR="00002D98" w:rsidDel="00711BF4">
          <w:rPr>
            <w:rFonts w:ascii="Calibri" w:hAnsi="Calibri" w:cs="Arial"/>
            <w:color w:val="000000"/>
            <w:lang w:val="en-US" w:eastAsia="en-US"/>
          </w:rPr>
          <w:delText>a</w:delText>
        </w:r>
        <w:r w:rsidR="008A70CC" w:rsidDel="00711BF4">
          <w:rPr>
            <w:rFonts w:ascii="Calibri" w:hAnsi="Calibri" w:cs="Arial"/>
            <w:color w:val="000000"/>
            <w:lang w:val="en-US" w:eastAsia="en-US"/>
          </w:rPr>
          <w:delText>n established</w:delText>
        </w:r>
        <w:r w:rsidR="00002D98" w:rsidDel="00711BF4">
          <w:rPr>
            <w:rFonts w:ascii="Calibri" w:hAnsi="Calibri" w:cs="Arial"/>
            <w:color w:val="000000"/>
            <w:lang w:val="en-US" w:eastAsia="en-US"/>
          </w:rPr>
          <w:delText xml:space="preserve"> </w:delText>
        </w:r>
      </w:del>
      <w:ins w:id="311" w:author="Danilo Bzdok" w:date="2018-05-12T12:21:00Z">
        <w:r w:rsidR="00711BF4">
          <w:rPr>
            <w:rFonts w:ascii="Calibri" w:hAnsi="Calibri" w:cs="Arial"/>
            <w:color w:val="000000"/>
            <w:lang w:val="en-US" w:eastAsia="en-US"/>
          </w:rPr>
          <w:t xml:space="preserve">the core </w:t>
        </w:r>
      </w:ins>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312" w:author="Danilo Bzdok" w:date="2018-05-07T12:39:00Z">
        <w:r w:rsidR="00F66D5F" w:rsidRPr="00204A45" w:rsidDel="00AB422E">
          <w:rPr>
            <w:rFonts w:ascii="Calibri" w:hAnsi="Calibri" w:cs="Arial"/>
            <w:color w:val="000000"/>
            <w:lang w:val="en-US" w:eastAsia="en-US"/>
          </w:rPr>
          <w:delText xml:space="preserve">whose </w:delText>
        </w:r>
      </w:del>
      <w:ins w:id="313"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314"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del w:id="315" w:author="Danilo Bzdok" w:date="2018-05-12T12:27:00Z">
        <w:r w:rsidR="00380B89" w:rsidRPr="00204A45" w:rsidDel="00A37413">
          <w:rPr>
            <w:rFonts w:ascii="Calibri" w:hAnsi="Calibri" w:cs="Arial"/>
            <w:color w:val="000000"/>
            <w:lang w:val="en-US" w:eastAsia="en-US"/>
          </w:rPr>
          <w:delText>achieve</w:delText>
        </w:r>
        <w:r w:rsidR="003626FA" w:rsidRPr="00204A45" w:rsidDel="00A37413">
          <w:rPr>
            <w:rFonts w:ascii="Calibri" w:hAnsi="Calibri" w:cs="Arial"/>
            <w:color w:val="000000"/>
            <w:lang w:val="en-US" w:eastAsia="en-US"/>
          </w:rPr>
          <w:delText>s</w:delText>
        </w:r>
        <w:r w:rsidR="00380B89" w:rsidRPr="00204A45" w:rsidDel="00A37413">
          <w:rPr>
            <w:rFonts w:ascii="Calibri" w:hAnsi="Calibri" w:cs="Arial"/>
            <w:color w:val="000000"/>
            <w:lang w:val="en-US" w:eastAsia="en-US"/>
          </w:rPr>
          <w:delText xml:space="preserve"> </w:delText>
        </w:r>
      </w:del>
      <w:ins w:id="316" w:author="Danilo Bzdok" w:date="2018-05-12T12:27:00Z">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ins>
      <w:r w:rsidR="00380B89" w:rsidRPr="00204A45">
        <w:rPr>
          <w:rFonts w:ascii="Calibri" w:hAnsi="Calibri" w:cs="Arial"/>
          <w:color w:val="000000"/>
          <w:lang w:val="en-US" w:eastAsia="en-US"/>
        </w:rPr>
        <w:t xml:space="preserve">guesses with high accuracy as </w:t>
      </w:r>
      <w:ins w:id="317" w:author="Danilo Bzdok" w:date="2018-05-12T11:42:00Z">
        <w:r w:rsidR="008A7ADA">
          <w:rPr>
            <w:rFonts w:ascii="Calibri" w:hAnsi="Calibri" w:cs="Arial"/>
            <w:color w:val="000000"/>
            <w:lang w:val="en-US" w:eastAsia="en-US"/>
          </w:rPr>
          <w:t xml:space="preserve">fitted </w:t>
        </w:r>
      </w:ins>
      <w:del w:id="318" w:author="Danilo Bzdok" w:date="2018-05-12T11:42:00Z">
        <w:r w:rsidR="00380B89" w:rsidRPr="00204A45" w:rsidDel="008A7ADA">
          <w:rPr>
            <w:rFonts w:ascii="Calibri" w:hAnsi="Calibri" w:cs="Arial"/>
            <w:color w:val="000000"/>
            <w:lang w:val="en-US" w:eastAsia="en-US"/>
          </w:rPr>
          <w:delText xml:space="preserve">those </w:delText>
        </w:r>
      </w:del>
      <w:r w:rsidR="00380B89" w:rsidRPr="00204A45">
        <w:rPr>
          <w:rFonts w:ascii="Calibri" w:eastAsia="Times New Roman" w:hAnsi="Calibri" w:cs="Arial"/>
          <w:bCs/>
          <w:color w:val="222222"/>
          <w:shd w:val="clear" w:color="auto" w:fill="FFFFFF"/>
          <w:lang w:val="en-US"/>
        </w:rPr>
        <w:t xml:space="preserve">models are </w:t>
      </w:r>
      <w:del w:id="319" w:author="Danilo Bzdok" w:date="2018-05-12T11:40:00Z">
        <w:r w:rsidR="00380B89" w:rsidRPr="00204A45" w:rsidDel="00934419">
          <w:rPr>
            <w:rFonts w:ascii="Calibri" w:eastAsia="Times New Roman" w:hAnsi="Calibri" w:cs="Arial"/>
            <w:bCs/>
            <w:color w:val="222222"/>
            <w:shd w:val="clear" w:color="auto" w:fill="FFFFFF"/>
            <w:lang w:val="en-US"/>
          </w:rPr>
          <w:delText>expected to generalize extracted patterns onto tomorrow’s data</w:delText>
        </w:r>
      </w:del>
      <w:ins w:id="320" w:author="Danilo Bzdok" w:date="2018-05-12T11:40:00Z">
        <w:r w:rsidR="00934419">
          <w:rPr>
            <w:rFonts w:ascii="Calibri" w:eastAsia="Times New Roman" w:hAnsi="Calibri" w:cs="Arial"/>
            <w:bCs/>
            <w:color w:val="222222"/>
            <w:shd w:val="clear" w:color="auto" w:fill="FFFFFF"/>
            <w:lang w:val="en-US"/>
          </w:rPr>
          <w:t>explicitly checked by approximating external validation using the available data</w:t>
        </w:r>
      </w:ins>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del w:id="321" w:author="Danilo Bzdok" w:date="2018-05-12T11:43:00Z">
        <w:r w:rsidR="005A6C3D" w:rsidRPr="00204A45" w:rsidDel="008A7ADA">
          <w:rPr>
            <w:rFonts w:ascii="Calibri" w:hAnsi="Calibri"/>
            <w:color w:val="000000" w:themeColor="text1"/>
            <w:lang w:val="en-US"/>
          </w:rPr>
          <w:delText xml:space="preserve">There </w:delText>
        </w:r>
      </w:del>
      <w:del w:id="322" w:author="Danilo Bzdok" w:date="2018-05-09T22:42:00Z">
        <w:r w:rsidR="005A6C3D" w:rsidRPr="00204A45" w:rsidDel="009F5BB5">
          <w:rPr>
            <w:rFonts w:ascii="Calibri" w:hAnsi="Calibri"/>
            <w:color w:val="000000" w:themeColor="text1"/>
            <w:lang w:val="en-US"/>
          </w:rPr>
          <w:delText>is</w:delText>
        </w:r>
      </w:del>
      <w:del w:id="323" w:author="Danilo Bzdok" w:date="2018-05-09T22:43:00Z">
        <w:r w:rsidR="00AE6394" w:rsidRPr="00204A45" w:rsidDel="009F5BB5">
          <w:rPr>
            <w:rFonts w:ascii="Calibri" w:hAnsi="Calibri"/>
            <w:color w:val="000000" w:themeColor="text1"/>
            <w:lang w:val="en-US"/>
          </w:rPr>
          <w:delText xml:space="preserve"> </w:delText>
        </w:r>
      </w:del>
      <w:del w:id="324" w:author="Danilo Bzdok" w:date="2018-05-12T11:43:00Z">
        <w:r w:rsidR="00AE6394" w:rsidRPr="00204A45" w:rsidDel="008A7ADA">
          <w:rPr>
            <w:rFonts w:ascii="Calibri" w:hAnsi="Calibri"/>
            <w:color w:val="000000" w:themeColor="text1"/>
            <w:lang w:val="en-US"/>
          </w:rPr>
          <w:delText xml:space="preserve">smaller concern for </w:delText>
        </w:r>
      </w:del>
      <w:del w:id="325"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del w:id="326" w:author="Danilo Bzdok" w:date="2018-05-12T11:43:00Z">
        <w:r w:rsidR="005A6C3D" w:rsidRPr="00204A45" w:rsidDel="008A7ADA">
          <w:rPr>
            <w:rFonts w:ascii="Calibri" w:hAnsi="Calibri"/>
            <w:color w:val="000000" w:themeColor="text1"/>
            <w:lang w:val="en-US"/>
          </w:rPr>
          <w:delText xml:space="preserve">. </w:delText>
        </w:r>
      </w:del>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327" w:author="Danilo Bzdok" w:date="2018-05-12T11:39:00Z">
        <w:r w:rsidR="00A82CC9">
          <w:rPr>
            <w:rFonts w:ascii="Calibri" w:eastAsia="Times New Roman" w:hAnsi="Calibri" w:cs="Arial"/>
            <w:bCs/>
            <w:color w:val="222222"/>
            <w:shd w:val="clear" w:color="auto" w:fill="FFFFFF"/>
            <w:lang w:val="en-US"/>
          </w:rPr>
          <w:t>is built</w:t>
        </w:r>
      </w:ins>
      <w:del w:id="328" w:author="Danilo Bzdok" w:date="2018-05-08T17:10:00Z">
        <w:r w:rsidR="00031CB1" w:rsidRPr="00204A45" w:rsidDel="00AE4E4F">
          <w:rPr>
            <w:rFonts w:ascii="Calibri" w:eastAsia="Times New Roman" w:hAnsi="Calibri" w:cs="Arial"/>
            <w:bCs/>
            <w:color w:val="222222"/>
            <w:shd w:val="clear" w:color="auto" w:fill="FFFFFF"/>
            <w:lang w:val="en-US"/>
          </w:rPr>
          <w:delText>is</w:delText>
        </w:r>
      </w:del>
      <w:del w:id="329" w:author="Danilo Bzdok" w:date="2018-05-12T11:39:00Z">
        <w:r w:rsidR="00031CB1" w:rsidRPr="00204A45" w:rsidDel="00A82CC9">
          <w:rPr>
            <w:rFonts w:ascii="Calibri" w:eastAsia="Times New Roman" w:hAnsi="Calibri" w:cs="Arial"/>
            <w:bCs/>
            <w:color w:val="222222"/>
            <w:shd w:val="clear" w:color="auto" w:fill="FFFFFF"/>
            <w:lang w:val="en-US"/>
          </w:rPr>
          <w:delText xml:space="preserve"> used</w:delText>
        </w:r>
      </w:del>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del w:id="330" w:author="Danilo Bzdok" w:date="2018-05-12T12:28:00Z">
        <w:r w:rsidR="00031CB1" w:rsidRPr="00204A45" w:rsidDel="00E10F60">
          <w:rPr>
            <w:rFonts w:ascii="Calibri" w:eastAsia="Times New Roman" w:hAnsi="Calibri" w:cs="Arial"/>
            <w:bCs/>
            <w:color w:val="222222"/>
            <w:shd w:val="clear" w:color="auto" w:fill="FFFFFF"/>
            <w:lang w:val="en-US"/>
          </w:rPr>
          <w:delText>do not yet have</w:delText>
        </w:r>
      </w:del>
      <w:ins w:id="331" w:author="Danilo Bzdok" w:date="2018-05-12T12:28:00Z">
        <w:r w:rsidR="00E10F60">
          <w:rPr>
            <w:rFonts w:ascii="Calibri" w:eastAsia="Times New Roman" w:hAnsi="Calibri" w:cs="Arial"/>
            <w:bCs/>
            <w:color w:val="222222"/>
            <w:shd w:val="clear" w:color="auto" w:fill="FFFFFF"/>
            <w:lang w:val="en-US"/>
          </w:rPr>
          <w:t>would only obtain in the future</w:t>
        </w:r>
      </w:ins>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ins w:id="332" w:author="Danilo Bzdok" w:date="2018-05-12T12:30:00Z">
        <w:r w:rsidR="00922169">
          <w:rPr>
            <w:rFonts w:ascii="Calibri" w:eastAsia="Times New Roman" w:hAnsi="Calibri" w:cs="Arial"/>
            <w:bCs/>
            <w:color w:val="222222"/>
            <w:lang w:val="en-US"/>
          </w:rPr>
          <w:t xml:space="preserve"> </w:t>
        </w:r>
      </w:ins>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ins w:id="333" w:author="Danilo Bzdok" w:date="2018-05-12T11:37:00Z">
        <w:r w:rsidR="00CE3CF4">
          <w:rPr>
            <w:rFonts w:ascii="Calibri" w:hAnsi="Calibri" w:cs="Arial"/>
            <w:color w:val="000000"/>
            <w:lang w:val="en-US" w:eastAsia="en-US"/>
          </w:rPr>
          <w:t>represent</w:t>
        </w:r>
      </w:ins>
      <w:del w:id="334" w:author="Danilo Bzdok" w:date="2018-05-12T11:37:00Z">
        <w:r w:rsidR="00171A12" w:rsidRPr="00204A45" w:rsidDel="00CE3CF4">
          <w:rPr>
            <w:rFonts w:ascii="Calibri" w:hAnsi="Calibri" w:cs="Arial"/>
            <w:color w:val="000000"/>
            <w:lang w:val="en-US" w:eastAsia="en-US"/>
          </w:rPr>
          <w:delText>be</w:delText>
        </w:r>
      </w:del>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335"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336"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337"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del w:id="338" w:author="Danilo Bzdok" w:date="2018-05-13T14:53:00Z">
        <w:r w:rsidR="00AD7870" w:rsidRPr="00204A45" w:rsidDel="00833631">
          <w:rPr>
            <w:rFonts w:ascii="Calibri" w:hAnsi="Calibri"/>
            <w:color w:val="000000" w:themeColor="text1"/>
            <w:lang w:val="en-US"/>
          </w:rPr>
          <w:delText xml:space="preserve">often </w:delText>
        </w:r>
      </w:del>
      <w:r w:rsidR="00AD7870" w:rsidRPr="00204A45">
        <w:rPr>
          <w:rFonts w:ascii="Calibri" w:hAnsi="Calibri"/>
          <w:color w:val="000000" w:themeColor="text1"/>
          <w:lang w:val="en-US"/>
        </w:rPr>
        <w:t xml:space="preserve">practiced in </w:t>
      </w:r>
      <w:ins w:id="339" w:author="Danilo Bzdok" w:date="2018-05-13T14:53:00Z">
        <w:r w:rsidR="00833631">
          <w:rPr>
            <w:rFonts w:ascii="Calibri" w:hAnsi="Calibri"/>
            <w:color w:val="000000" w:themeColor="text1"/>
            <w:lang w:val="en-US"/>
          </w:rPr>
          <w:t xml:space="preserve">many </w:t>
        </w:r>
      </w:ins>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A0C64F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340" w:author="Danilo Bzdok" w:date="2018-05-09T22:54:00Z">
        <w:r w:rsidR="008D4B8A" w:rsidDel="004061D0">
          <w:rPr>
            <w:rFonts w:ascii="Calibri" w:eastAsia="Times New Roman" w:hAnsi="Calibri" w:cs="Arial"/>
            <w:color w:val="222222"/>
            <w:lang w:val="en-US"/>
          </w:rPr>
          <w:delText xml:space="preserve">several </w:delText>
        </w:r>
      </w:del>
      <w:ins w:id="341"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342"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ins>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ins w:id="343" w:author="Danilo Bzdok" w:date="2018-05-08T17:16:00Z">
        <w:r w:rsidR="00AB2AFE">
          <w:rPr>
            <w:rFonts w:ascii="Calibri" w:eastAsia="Times New Roman" w:hAnsi="Calibri" w:cs="Arial"/>
            <w:color w:val="222222"/>
            <w:lang w:val="en-US"/>
          </w:rPr>
          <w:fldChar w:fldCharType="separate"/>
        </w:r>
      </w:ins>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ins w:id="344" w:author="Danilo Bzdok" w:date="2018-05-08T17:16:00Z">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345"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346"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del w:id="347" w:author="Danilo Bzdok" w:date="2018-05-13T14:54:00Z">
        <w:r w:rsidR="00A40812" w:rsidRPr="00204A45" w:rsidDel="00B17AD2">
          <w:rPr>
            <w:rFonts w:ascii="Calibri" w:eastAsia="Times New Roman" w:hAnsi="Calibri" w:cs="Arial"/>
            <w:color w:val="222222"/>
            <w:lang w:val="en-US"/>
          </w:rPr>
          <w:delText xml:space="preserve">This </w:delText>
        </w:r>
      </w:del>
      <w:ins w:id="348" w:author="Danilo Bzdok" w:date="2018-05-13T14:54:00Z">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ins>
      <w:del w:id="349"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350"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351" w:author="Danilo Bzdok" w:date="2018-05-07T18:14:00Z">
        <w:r w:rsidR="004D3C5B">
          <w:rPr>
            <w:rFonts w:ascii="Calibri" w:eastAsia="Times New Roman" w:hAnsi="Calibri" w:cs="Arial"/>
            <w:color w:val="222222"/>
            <w:lang w:val="en-US"/>
          </w:rPr>
          <w:t>s</w:t>
        </w:r>
      </w:ins>
      <w:del w:id="352"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626D64"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582D2D2"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353" w:author="Danilo Bzdok" w:date="2018-05-07T18:15:00Z">
                <w:rPr>
                  <w:rFonts w:ascii="Cambria Math" w:eastAsia="Times New Roman" w:hAnsi="Cambria Math" w:cs="Arial"/>
                  <w:i/>
                  <w:color w:val="222222"/>
                  <w:lang w:val="en-US"/>
                </w:rPr>
              </w:ins>
            </m:ctrlPr>
          </m:sSubPr>
          <m:e>
            <m:r>
              <w:ins w:id="354" w:author="Danilo Bzdok" w:date="2018-05-07T18:15:00Z">
                <w:rPr>
                  <w:rFonts w:ascii="Cambria Math" w:eastAsia="Times New Roman" w:hAnsi="Cambria Math" w:cs="Arial"/>
                  <w:color w:val="222222"/>
                  <w:lang w:val="en-US"/>
                </w:rPr>
                <m:t>x</m:t>
              </w:ins>
            </m:r>
          </m:e>
          <m:sub/>
        </m:sSub>
      </m:oMath>
      <w:ins w:id="355"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356"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57"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58"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359" w:author="Danilo Bzdok" w:date="2018-05-09T22:56:00Z">
        <w:r w:rsidR="00766769" w:rsidRPr="00204A45" w:rsidDel="00833A94">
          <w:rPr>
            <w:rFonts w:ascii="Calibri" w:eastAsia="Times New Roman" w:hAnsi="Calibri" w:cs="Arial"/>
            <w:color w:val="222222"/>
            <w:lang w:val="en-US"/>
          </w:rPr>
          <w:delText xml:space="preserve">Mechanisms </w:delText>
        </w:r>
      </w:del>
      <w:ins w:id="360"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361"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362" w:author="Danilo Bzdok" w:date="2018-05-09T22:56:00Z">
        <w:r w:rsidR="00766769" w:rsidRPr="00204A45" w:rsidDel="00833A94">
          <w:rPr>
            <w:rFonts w:ascii="Calibri" w:eastAsia="Times New Roman" w:hAnsi="Calibri" w:cs="Arial"/>
            <w:color w:val="222222"/>
            <w:lang w:val="en-US"/>
          </w:rPr>
          <w:delText xml:space="preserve">to be </w:delText>
        </w:r>
      </w:del>
      <w:ins w:id="363"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364"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993B894"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65" w:author="Danilo Bzdok" w:date="2018-05-07T18:16:00Z">
        <w:r w:rsidR="00D740C2" w:rsidRPr="00204A45" w:rsidDel="00D17FBF">
          <w:rPr>
            <w:rStyle w:val="s2"/>
            <w:rFonts w:ascii="Calibri" w:hAnsi="Calibri"/>
            <w:color w:val="000000" w:themeColor="text1"/>
            <w:lang w:val="en-US"/>
          </w:rPr>
          <w:delText xml:space="preserve">under </w:delText>
        </w:r>
      </w:del>
      <w:ins w:id="366"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367" w:author="Danilo Bzdok" w:date="2018-05-07T18:16:00Z">
        <w:r w:rsidR="00D740C2" w:rsidRPr="00204A45" w:rsidDel="00D17FBF">
          <w:rPr>
            <w:rStyle w:val="s2"/>
            <w:rFonts w:ascii="Calibri" w:hAnsi="Calibri"/>
            <w:color w:val="000000" w:themeColor="text1"/>
            <w:lang w:val="en-US"/>
          </w:rPr>
          <w:delText>in opposition to</w:delText>
        </w:r>
      </w:del>
      <w:ins w:id="368"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369"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370" w:author="Danilo Bzdok" w:date="2018-05-07T17:51:00Z">
        <w:r w:rsidR="00127EAD" w:rsidDel="006B546D">
          <w:rPr>
            <w:rStyle w:val="s2"/>
            <w:rFonts w:ascii="Calibri" w:hAnsi="Calibri"/>
            <w:color w:val="000000" w:themeColor="text1"/>
            <w:lang w:val="en-US"/>
          </w:rPr>
          <w:delText xml:space="preserve">each </w:delText>
        </w:r>
      </w:del>
      <w:ins w:id="371"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372"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373"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374"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375"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376"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377" w:author="Danilo Bzdok" w:date="2018-05-07T17:48:00Z">
        <w:r w:rsidR="00CA3ADE">
          <w:rPr>
            <w:rStyle w:val="s2"/>
            <w:rFonts w:ascii="Calibri" w:hAnsi="Calibri"/>
            <w:color w:val="000000" w:themeColor="text1"/>
            <w:lang w:val="en-US"/>
          </w:rPr>
          <w:t>t relationship</w:t>
        </w:r>
      </w:ins>
      <w:del w:id="378"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379"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380"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381" w:author="Danilo Bzdok" w:date="2018-05-07T17:55:00Z">
        <w:r w:rsidR="00A337E6">
          <w:rPr>
            <w:rFonts w:ascii="Calibri" w:eastAsia="Times New Roman" w:hAnsi="Calibri" w:cs="Arial"/>
            <w:color w:val="222222"/>
            <w:lang w:val="en-US"/>
          </w:rPr>
          <w:t>es</w:t>
        </w:r>
      </w:ins>
      <w:del w:id="382"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383" w:author="Danilo Bzdok" w:date="2018-05-07T17:20:00Z">
        <w:r w:rsidR="005B70FD" w:rsidRPr="006A5052" w:rsidDel="002D0742">
          <w:rPr>
            <w:rFonts w:ascii="Calibri" w:eastAsia="Times New Roman" w:hAnsi="Calibri" w:cs="Arial"/>
            <w:color w:val="FF0000"/>
            <w:lang w:val="en-US"/>
          </w:rPr>
          <w:delText xml:space="preserve">corresponding </w:delText>
        </w:r>
      </w:del>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ins w:id="384" w:author="Danilo Bzdok" w:date="2018-05-07T17:51:00Z">
        <w:r w:rsidR="006B546D" w:rsidRPr="006A5052">
          <w:rPr>
            <w:rFonts w:ascii="Calibri" w:eastAsia="Times New Roman" w:hAnsi="Calibri" w:cs="Arial"/>
            <w:color w:val="FF0000"/>
            <w:lang w:val="en-US"/>
          </w:rPr>
          <w:t>s</w:t>
        </w:r>
      </w:ins>
      <w:r w:rsidR="004657AE" w:rsidRPr="006A5052">
        <w:rPr>
          <w:rFonts w:ascii="Calibri" w:eastAsia="Times New Roman" w:hAnsi="Calibri" w:cs="Arial"/>
          <w:color w:val="FF0000"/>
          <w:lang w:val="en-US"/>
        </w:rPr>
        <w:t xml:space="preserve"> </w:t>
      </w:r>
      <w:del w:id="385" w:author="Danilo Bzdok" w:date="2018-05-07T17:20:00Z">
        <w:r w:rsidR="00D740C2" w:rsidRPr="006A5052" w:rsidDel="002D0742">
          <w:rPr>
            <w:rFonts w:ascii="Calibri" w:eastAsia="Times New Roman" w:hAnsi="Calibri" w:cs="Arial"/>
            <w:color w:val="FF0000"/>
            <w:lang w:val="en-US"/>
          </w:rPr>
          <w:delText xml:space="preserve">at hand deviates from </w:delText>
        </w:r>
        <w:r w:rsidR="005B70FD" w:rsidRPr="006A5052" w:rsidDel="002D0742">
          <w:rPr>
            <w:rFonts w:ascii="Calibri" w:eastAsia="Times New Roman" w:hAnsi="Calibri" w:cs="Arial"/>
            <w:color w:val="FF0000"/>
            <w:lang w:val="en-US"/>
          </w:rPr>
          <w:delText>chance</w:delText>
        </w:r>
      </w:del>
      <w:ins w:id="386" w:author="Danilo Bzdok" w:date="2018-05-07T18:05:00Z">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ins>
      <w:ins w:id="387" w:author="Danilo Bzdok" w:date="2018-05-07T17:20:00Z">
        <w:r w:rsidR="002D0742" w:rsidRPr="006A5052">
          <w:rPr>
            <w:rFonts w:ascii="Calibri" w:eastAsia="Times New Roman" w:hAnsi="Calibri" w:cs="Arial"/>
            <w:color w:val="FF0000"/>
            <w:lang w:val="en-US"/>
          </w:rPr>
          <w:t xml:space="preserve"> zero</w:t>
        </w:r>
      </w:ins>
      <w:ins w:id="388" w:author="Danilo Bzdok" w:date="2018-05-07T17:23:00Z">
        <w:r w:rsidR="00316BE4" w:rsidRPr="006A5052">
          <w:rPr>
            <w:rFonts w:ascii="Calibri" w:eastAsia="Times New Roman" w:hAnsi="Calibri" w:cs="Arial"/>
            <w:color w:val="FF0000"/>
            <w:lang w:val="en-US"/>
          </w:rPr>
          <w:t xml:space="preserve">, </w:t>
        </w:r>
      </w:ins>
      <w:ins w:id="389" w:author="Danilo Bzdok" w:date="2018-05-11T16:19:00Z">
        <w:r w:rsidR="006A5052" w:rsidRPr="006A5052">
          <w:rPr>
            <w:rFonts w:ascii="Calibri" w:eastAsia="Times New Roman" w:hAnsi="Calibri" w:cs="Arial"/>
            <w:color w:val="FF0000"/>
            <w:lang w:val="en-US"/>
          </w:rPr>
          <w:t xml:space="preserve">that is, </w:t>
        </w:r>
      </w:ins>
      <w:ins w:id="390" w:author="Danilo Bzdok" w:date="2018-05-07T17:23:00Z">
        <w:r w:rsidR="006A5052" w:rsidRPr="006A5052">
          <w:rPr>
            <w:rFonts w:ascii="Calibri" w:eastAsia="Times New Roman" w:hAnsi="Calibri" w:cs="Arial"/>
            <w:color w:val="FF0000"/>
            <w:lang w:val="en-US"/>
          </w:rPr>
          <w:t>bear</w:t>
        </w:r>
      </w:ins>
      <w:ins w:id="391" w:author="Danilo Bzdok" w:date="2018-05-07T17:21:00Z">
        <w:r w:rsidR="00316BE4" w:rsidRPr="006A5052">
          <w:rPr>
            <w:rFonts w:ascii="Calibri" w:eastAsia="Times New Roman" w:hAnsi="Calibri" w:cs="Arial"/>
            <w:color w:val="FF0000"/>
            <w:lang w:val="en-US"/>
          </w:rPr>
          <w:t xml:space="preserve"> </w:t>
        </w:r>
      </w:ins>
      <w:ins w:id="392" w:author="Danilo Bzdok" w:date="2018-05-07T17:22:00Z">
        <w:r w:rsidR="00316BE4" w:rsidRPr="006A5052">
          <w:rPr>
            <w:rFonts w:ascii="Calibri" w:eastAsia="Times New Roman" w:hAnsi="Calibri" w:cs="Arial"/>
            <w:color w:val="FF0000"/>
            <w:lang w:val="en-US"/>
          </w:rPr>
          <w:t>n</w:t>
        </w:r>
      </w:ins>
      <w:ins w:id="393" w:author="Danilo Bzdok" w:date="2018-05-07T17:21:00Z">
        <w:r w:rsidR="00316BE4" w:rsidRPr="006A5052">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ins w:id="394" w:author="Danilo Bzdok" w:date="2018-05-13T15:00:00Z">
        <w:r w:rsidR="007A5D62">
          <w:rPr>
            <w:rFonts w:ascii="Calibri" w:eastAsia="Times New Roman" w:hAnsi="Calibri" w:cs="Arial"/>
            <w:color w:val="222222"/>
            <w:lang w:val="en-US"/>
          </w:rPr>
          <w:t xml:space="preserve">, which is however not </w:t>
        </w:r>
      </w:ins>
      <w:ins w:id="395" w:author="Danilo Bzdok" w:date="2018-05-13T15:01:00Z">
        <w:r w:rsidR="007A5D62">
          <w:rPr>
            <w:rFonts w:ascii="Calibri" w:eastAsia="Times New Roman" w:hAnsi="Calibri" w:cs="Arial"/>
            <w:color w:val="222222"/>
            <w:lang w:val="en-US"/>
          </w:rPr>
          <w:t>explicitly</w:t>
        </w:r>
      </w:ins>
      <w:ins w:id="396" w:author="Danilo Bzdok" w:date="2018-05-13T15:00:00Z">
        <w:r w:rsidR="007A5D62">
          <w:rPr>
            <w:rFonts w:ascii="Calibri" w:eastAsia="Times New Roman" w:hAnsi="Calibri" w:cs="Arial"/>
            <w:color w:val="222222"/>
            <w:lang w:val="en-US"/>
          </w:rPr>
          <w:t xml:space="preserve"> evaluated</w:t>
        </w:r>
      </w:ins>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397" w:author="Danilo Bzdok" w:date="2018-05-08T18:15:00Z">
        <w:r w:rsidR="00F30778" w:rsidRPr="00204A45" w:rsidDel="00AB36FE">
          <w:rPr>
            <w:rStyle w:val="s2"/>
            <w:rFonts w:ascii="Calibri" w:hAnsi="Calibri"/>
            <w:color w:val="000000" w:themeColor="text1"/>
            <w:lang w:val="en-US"/>
          </w:rPr>
          <w:delText>subjects</w:delText>
        </w:r>
      </w:del>
      <w:ins w:id="398"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B888E3F"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399"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400"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401"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del w:id="402" w:author="Danilo Bzdok" w:date="2018-05-13T15:01:00Z">
        <w:r w:rsidR="009011AA" w:rsidRPr="00204A45" w:rsidDel="007A5D62">
          <w:rPr>
            <w:rFonts w:ascii="Calibri" w:eastAsia="Times New Roman" w:hAnsi="Calibri" w:cs="Arial"/>
            <w:color w:val="222222"/>
            <w:lang w:val="en-US"/>
          </w:rPr>
          <w:delText xml:space="preserve">a </w:delText>
        </w:r>
      </w:del>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del w:id="403" w:author="Danilo Bzdok" w:date="2018-05-13T15:06:00Z">
        <w:r w:rsidR="00AD75AF" w:rsidDel="00920F1D">
          <w:rPr>
            <w:rFonts w:ascii="Calibri" w:hAnsi="Calibri" w:cs="Helvetica"/>
            <w:bCs/>
            <w:color w:val="000000"/>
            <w:lang w:val="en-US" w:eastAsia="en-US"/>
          </w:rPr>
          <w:delText>model</w:delText>
        </w:r>
      </w:del>
      <w:ins w:id="404" w:author="Danilo Bzdok" w:date="2018-05-13T15:06:00Z">
        <w:r w:rsidR="00920F1D">
          <w:rPr>
            <w:rFonts w:ascii="Calibri" w:hAnsi="Calibri" w:cs="Helvetica"/>
            <w:bCs/>
            <w:color w:val="000000"/>
            <w:lang w:val="en-US" w:eastAsia="en-US"/>
          </w:rPr>
          <w:t>combination of the input variables</w:t>
        </w:r>
      </w:ins>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405" w:author="Danilo Bzdok" w:date="2018-05-09T23:06:00Z">
        <w:r w:rsidR="00030B50">
          <w:rPr>
            <w:rFonts w:ascii="Calibri" w:hAnsi="Calibri" w:cs="Helvetica"/>
            <w:bCs/>
            <w:color w:val="000000"/>
            <w:lang w:val="en-US" w:eastAsia="en-US"/>
          </w:rPr>
          <w:t>It is arguably the simplest method</w:t>
        </w:r>
      </w:ins>
      <w:ins w:id="406" w:author="Danilo Bzdok" w:date="2018-05-09T23:08:00Z">
        <w:r w:rsidR="0035582A">
          <w:rPr>
            <w:rFonts w:ascii="Calibri" w:hAnsi="Calibri" w:cs="Helvetica"/>
            <w:bCs/>
            <w:color w:val="000000"/>
            <w:lang w:val="en-US" w:eastAsia="en-US"/>
          </w:rPr>
          <w:t xml:space="preserve"> </w:t>
        </w:r>
      </w:ins>
      <w:ins w:id="407" w:author="Danilo Bzdok" w:date="2018-05-09T23:06:00Z">
        <w:r w:rsidR="0035582A">
          <w:rPr>
            <w:rFonts w:ascii="Calibri" w:hAnsi="Calibri" w:cs="Helvetica"/>
            <w:bCs/>
            <w:color w:val="000000"/>
            <w:lang w:val="en-US" w:eastAsia="en-US"/>
          </w:rPr>
          <w:t>with</w:t>
        </w:r>
      </w:ins>
      <w:del w:id="408"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409"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410"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411"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412"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413"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414" w:author="Danilo Bzdok" w:date="2018-05-09T23:18:00Z">
        <w:r w:rsidR="00264269" w:rsidDel="000C79F1">
          <w:rPr>
            <w:rFonts w:ascii="Calibri" w:hAnsi="Calibri" w:cs="Helvetica"/>
            <w:bCs/>
            <w:color w:val="000000"/>
            <w:lang w:val="en-US" w:eastAsia="en-US"/>
          </w:rPr>
          <w:delText xml:space="preserve">and </w:delText>
        </w:r>
      </w:del>
      <w:ins w:id="415" w:author="Danilo Bzdok" w:date="2018-05-13T15:08:00Z">
        <w:r w:rsidR="00940251">
          <w:rPr>
            <w:rFonts w:ascii="Calibri" w:hAnsi="Calibri" w:cs="Helvetica"/>
            <w:bCs/>
            <w:color w:val="000000"/>
            <w:lang w:val="en-US" w:eastAsia="en-US"/>
          </w:rPr>
          <w:t>E</w:t>
        </w:r>
      </w:ins>
      <w:del w:id="416" w:author="Danilo Bzdok" w:date="2018-05-13T15:08:00Z">
        <w:r w:rsidR="0078188A" w:rsidDel="00940251">
          <w:rPr>
            <w:rFonts w:ascii="Calibri" w:hAnsi="Calibri" w:cs="Helvetica"/>
            <w:bCs/>
            <w:color w:val="000000"/>
            <w:lang w:val="en-US" w:eastAsia="en-US"/>
          </w:rPr>
          <w:delText>e</w:delText>
        </w:r>
      </w:del>
      <w:r w:rsidR="0078188A">
        <w:rPr>
          <w:rFonts w:ascii="Calibri" w:hAnsi="Calibri" w:cs="Helvetica"/>
          <w:bCs/>
          <w:color w:val="000000"/>
          <w:lang w:val="en-US" w:eastAsia="en-US"/>
        </w:rPr>
        <w:t xml:space="preserve">ach </w:t>
      </w:r>
      <w:ins w:id="417"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418" w:author="Danilo Bzdok" w:date="2018-05-09T23:18:00Z">
        <w:r w:rsidR="006B4DB2" w:rsidDel="000C79F1">
          <w:rPr>
            <w:rFonts w:ascii="Calibri" w:hAnsi="Calibri" w:cs="Helvetica"/>
            <w:bCs/>
            <w:color w:val="000000"/>
            <w:lang w:val="en-US" w:eastAsia="en-US"/>
          </w:rPr>
          <w:delText>t</w:delText>
        </w:r>
      </w:del>
      <w:ins w:id="419" w:author="Danilo Bzdok" w:date="2018-05-09T23:18:00Z">
        <w:r w:rsidR="000C79F1">
          <w:rPr>
            <w:rFonts w:ascii="Calibri" w:hAnsi="Calibri" w:cs="Helvetica"/>
            <w:bCs/>
            <w:color w:val="000000"/>
            <w:lang w:val="en-US" w:eastAsia="en-US"/>
          </w:rPr>
          <w:t>tuned for</w:t>
        </w:r>
      </w:ins>
      <w:del w:id="420"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421"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422" w:author="Danilo Bzdok" w:date="2018-05-09T23:19:00Z">
        <w:r w:rsidR="006B4DB2" w:rsidDel="000C79F1">
          <w:rPr>
            <w:rFonts w:ascii="Calibri" w:hAnsi="Calibri" w:cs="Helvetica"/>
            <w:bCs/>
            <w:color w:val="000000"/>
            <w:lang w:val="en-US" w:eastAsia="en-US"/>
          </w:rPr>
          <w:delText xml:space="preserve">based on </w:delText>
        </w:r>
      </w:del>
      <w:ins w:id="423"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424" w:author="Danilo Bzdok" w:date="2018-05-09T23:22:00Z">
        <w:r w:rsidR="00264073" w:rsidDel="005D059A">
          <w:rPr>
            <w:rFonts w:ascii="Calibri" w:hAnsi="Calibri" w:cs="Helvetica"/>
            <w:bCs/>
            <w:color w:val="000000"/>
            <w:lang w:val="en-US" w:eastAsia="en-US"/>
          </w:rPr>
          <w:delText xml:space="preserve">with </w:delText>
        </w:r>
      </w:del>
      <w:ins w:id="425"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626D64"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3498024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ins w:id="426" w:author="Danilo Bzdok" w:date="2018-05-13T15:09:00Z">
        <w:r w:rsidR="00CF7D69">
          <w:rPr>
            <w:rFonts w:ascii="Calibri" w:eastAsia="Times New Roman" w:hAnsi="Calibri" w:cs="Arial"/>
            <w:color w:val="222222"/>
            <w:lang w:val="en-US"/>
          </w:rPr>
          <w:t>e</w:t>
        </w:r>
      </w:ins>
      <w:del w:id="427" w:author="Danilo Bzdok" w:date="2018-05-13T15:09:00Z">
        <w:r w:rsidRPr="00204A45" w:rsidDel="00CF7D69">
          <w:rPr>
            <w:rFonts w:ascii="Calibri" w:eastAsia="Times New Roman" w:hAnsi="Calibri" w:cs="Arial"/>
            <w:color w:val="222222"/>
            <w:lang w:val="en-US"/>
          </w:rPr>
          <w:delText>is</w:delText>
        </w:r>
      </w:del>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428" w:author="Danilo Bzdok" w:date="2018-05-08T17:34:00Z">
        <w:r w:rsidR="005E6670" w:rsidRPr="00204A45" w:rsidDel="000F04FC">
          <w:rPr>
            <w:rFonts w:ascii="Calibri" w:hAnsi="Calibri"/>
            <w:lang w:val="en-US"/>
          </w:rPr>
          <w:delText>amount of</w:delText>
        </w:r>
      </w:del>
      <w:ins w:id="429"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430"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431" w:author="Danilo Bzdok" w:date="2018-05-08T17:34:00Z">
        <w:r w:rsidR="000F04FC">
          <w:rPr>
            <w:rFonts w:ascii="Calibri" w:hAnsi="Calibri"/>
            <w:lang w:val="en-US"/>
          </w:rPr>
          <w:t xml:space="preserve"> - the </w:t>
        </w:r>
      </w:ins>
      <w:ins w:id="432" w:author="Danilo Bzdok" w:date="2018-05-13T15:10:00Z">
        <w:r w:rsidR="00A65FEE">
          <w:rPr>
            <w:rFonts w:ascii="Calibri" w:hAnsi="Calibri"/>
            <w:lang w:val="en-US"/>
          </w:rPr>
          <w:t xml:space="preserve">degree of </w:t>
        </w:r>
      </w:ins>
      <w:ins w:id="433" w:author="Danilo Bzdok" w:date="2018-05-08T17:34:00Z">
        <w:r w:rsidR="000F04FC" w:rsidRPr="00204A45">
          <w:rPr>
            <w:rFonts w:ascii="Calibri" w:hAnsi="Calibri"/>
            <w:lang w:val="en-US"/>
          </w:rPr>
          <w:t>sparsity</w:t>
        </w:r>
        <w:r w:rsidR="000F04FC">
          <w:rPr>
            <w:rFonts w:ascii="Calibri" w:hAnsi="Calibri"/>
            <w:lang w:val="en-US"/>
          </w:rPr>
          <w:t xml:space="preserve"> const</w:t>
        </w:r>
      </w:ins>
      <w:ins w:id="434" w:author="Danilo Bzdok" w:date="2018-05-09T23:13:00Z">
        <w:r w:rsidR="00C9047E">
          <w:rPr>
            <w:rFonts w:ascii="Calibri" w:hAnsi="Calibri"/>
            <w:lang w:val="en-US"/>
          </w:rPr>
          <w:t>r</w:t>
        </w:r>
      </w:ins>
      <w:ins w:id="435"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del w:id="436" w:author="Danilo Bzdok" w:date="2018-05-13T15:10:00Z">
        <w:r w:rsidR="005E6670" w:rsidRPr="00204A45" w:rsidDel="00A65FEE">
          <w:rPr>
            <w:rFonts w:ascii="Calibri" w:hAnsi="Calibri"/>
            <w:lang w:val="en-US"/>
          </w:rPr>
          <w:delText xml:space="preserve">higher </w:delText>
        </w:r>
      </w:del>
      <w:ins w:id="437" w:author="Danilo Bzdok" w:date="2018-05-13T15:10:00Z">
        <w:r w:rsidR="00A65FEE">
          <w:rPr>
            <w:rFonts w:ascii="Calibri" w:hAnsi="Calibri"/>
            <w:lang w:val="en-US"/>
          </w:rPr>
          <w:t>stronger</w:t>
        </w:r>
        <w:r w:rsidR="00A65FEE" w:rsidRPr="00204A45">
          <w:rPr>
            <w:rFonts w:ascii="Calibri" w:hAnsi="Calibri"/>
            <w:lang w:val="en-US"/>
          </w:rPr>
          <w:t xml:space="preserve"> </w:t>
        </w:r>
      </w:ins>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438" w:author="Danilo Bzdok" w:date="2018-05-11T16:20:00Z">
        <w:r w:rsidR="00D53F42" w:rsidDel="00012AEE">
          <w:rPr>
            <w:rFonts w:ascii="Calibri" w:hAnsi="Calibri" w:cs="Arial"/>
            <w:color w:val="FF0000"/>
            <w:lang w:val="en-US" w:eastAsia="en-US"/>
          </w:rPr>
          <w:delText xml:space="preserve">less because </w:delText>
        </w:r>
      </w:del>
      <w:del w:id="439" w:author="Danilo Bzdok" w:date="2018-05-08T17:36:00Z">
        <w:r w:rsidR="00D53F42" w:rsidDel="00B660C7">
          <w:rPr>
            <w:rFonts w:ascii="Calibri" w:hAnsi="Calibri" w:cs="Arial"/>
            <w:color w:val="FF0000"/>
            <w:lang w:val="en-US" w:eastAsia="en-US"/>
          </w:rPr>
          <w:delText xml:space="preserve">we </w:delText>
        </w:r>
      </w:del>
      <w:del w:id="440" w:author="Danilo Bzdok" w:date="2018-05-11T16:20:00Z">
        <w:r w:rsidR="00D53F42" w:rsidDel="00012AEE">
          <w:rPr>
            <w:rFonts w:ascii="Calibri" w:hAnsi="Calibri" w:cs="Arial"/>
            <w:color w:val="FF0000"/>
            <w:lang w:val="en-US" w:eastAsia="en-US"/>
          </w:rPr>
          <w:delText>care</w:delText>
        </w:r>
      </w:del>
      <w:del w:id="441" w:author="Danilo Bzdok" w:date="2018-05-08T17:36:00Z">
        <w:r w:rsidR="00D53F42" w:rsidDel="00B660C7">
          <w:rPr>
            <w:rFonts w:ascii="Calibri" w:hAnsi="Calibri" w:cs="Arial"/>
            <w:color w:val="FF0000"/>
            <w:lang w:val="en-US" w:eastAsia="en-US"/>
          </w:rPr>
          <w:delText>d</w:delText>
        </w:r>
      </w:del>
      <w:del w:id="442" w:author="Danilo Bzdok" w:date="2018-05-11T16:20:00Z">
        <w:r w:rsidR="00D53F42" w:rsidDel="00012AEE">
          <w:rPr>
            <w:rFonts w:ascii="Calibri" w:hAnsi="Calibri" w:cs="Arial"/>
            <w:color w:val="FF0000"/>
            <w:lang w:val="en-US" w:eastAsia="en-US"/>
          </w:rPr>
          <w:delText xml:space="preserve"> about </w:delText>
        </w:r>
      </w:del>
      <w:ins w:id="443" w:author="Danilo Bzdok" w:date="2018-05-11T16:20:00Z">
        <w:r w:rsidR="00012AEE">
          <w:rPr>
            <w:rFonts w:ascii="Calibri" w:hAnsi="Calibri" w:cs="Arial"/>
            <w:color w:val="FF0000"/>
            <w:lang w:val="en-US" w:eastAsia="en-US"/>
          </w:rPr>
          <w:t xml:space="preserve">and actually </w:t>
        </w:r>
      </w:ins>
      <w:ins w:id="444"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445" w:author="Danilo Bzdok" w:date="2018-05-11T16:21:00Z">
        <w:r w:rsidR="00D53F42" w:rsidDel="00012AEE">
          <w:rPr>
            <w:rFonts w:ascii="Calibri" w:hAnsi="Calibri" w:cs="Arial"/>
            <w:color w:val="FF0000"/>
            <w:lang w:val="en-US" w:eastAsia="en-US"/>
          </w:rPr>
          <w:delText>themselves</w:delText>
        </w:r>
      </w:del>
      <w:ins w:id="446" w:author="Danilo Bzdok" w:date="2018-05-11T16:22:00Z">
        <w:r w:rsidR="00012AEE">
          <w:rPr>
            <w:rFonts w:ascii="Calibri" w:hAnsi="Calibri" w:cs="Arial"/>
            <w:color w:val="FF0000"/>
            <w:lang w:val="en-US" w:eastAsia="en-US"/>
          </w:rPr>
          <w:t>is no</w:t>
        </w:r>
      </w:ins>
      <w:ins w:id="447"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448" w:author="Danilo Bzdok" w:date="2018-05-07T12:46:00Z">
        <w:r w:rsidR="00945E8D" w:rsidDel="00D8445C">
          <w:rPr>
            <w:rFonts w:ascii="Calibri" w:hAnsi="Calibri" w:cs="Arial"/>
            <w:color w:val="FF0000"/>
            <w:lang w:val="en-US" w:eastAsia="en-US"/>
          </w:rPr>
          <w:delText xml:space="preserve">this </w:delText>
        </w:r>
      </w:del>
      <w:ins w:id="449"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450"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451"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w:t>
      </w:r>
      <w:ins w:id="452" w:author="Danilo Bzdok" w:date="2018-05-13T15:14:00Z">
        <w:r w:rsidR="0023724A">
          <w:rPr>
            <w:rFonts w:ascii="Calibri" w:hAnsi="Calibri" w:cs="Arial"/>
            <w:color w:val="FF0000"/>
            <w:lang w:val="en-US" w:eastAsia="en-US"/>
          </w:rPr>
          <w:t xml:space="preserve">overall </w:t>
        </w:r>
      </w:ins>
      <w:r w:rsidR="00945E8D">
        <w:rPr>
          <w:rFonts w:ascii="Calibri" w:hAnsi="Calibri" w:cs="Arial"/>
          <w:color w:val="FF0000"/>
          <w:lang w:val="en-US" w:eastAsia="en-US"/>
        </w:rPr>
        <w:t>prediction on new data</w:t>
      </w:r>
      <w:del w:id="453"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454" w:author="Danilo Bzdok" w:date="2018-05-08T17:37:00Z">
        <w:r w:rsidR="00945E8D" w:rsidDel="00B660C7">
          <w:rPr>
            <w:rFonts w:ascii="Calibri" w:hAnsi="Calibri" w:cs="Arial"/>
            <w:color w:val="FF0000"/>
            <w:lang w:val="en-US" w:eastAsia="en-US"/>
          </w:rPr>
          <w:delText xml:space="preserve">rather than </w:delText>
        </w:r>
      </w:del>
      <w:ins w:id="455" w:author="Danilo Bzdok" w:date="2018-05-13T15:14:00Z">
        <w:r w:rsidR="002926AB">
          <w:rPr>
            <w:rFonts w:ascii="Calibri" w:hAnsi="Calibri" w:cs="Arial"/>
            <w:color w:val="FF0000"/>
            <w:lang w:val="en-US" w:eastAsia="en-US"/>
          </w:rPr>
          <w:t>rather than</w:t>
        </w:r>
      </w:ins>
      <w:ins w:id="456" w:author="Danilo Bzdok" w:date="2018-05-08T17:37:00Z">
        <w:r w:rsidR="00B660C7">
          <w:rPr>
            <w:rFonts w:ascii="Calibri" w:hAnsi="Calibri" w:cs="Arial"/>
            <w:color w:val="FF0000"/>
            <w:lang w:val="en-US" w:eastAsia="en-US"/>
          </w:rPr>
          <w:t xml:space="preserve"> </w:t>
        </w:r>
      </w:ins>
      <w:r w:rsidR="00945E8D">
        <w:rPr>
          <w:rFonts w:ascii="Calibri" w:hAnsi="Calibri" w:cs="Arial"/>
          <w:color w:val="FF0000"/>
          <w:lang w:val="en-US" w:eastAsia="en-US"/>
        </w:rPr>
        <w:t xml:space="preserve">the </w:t>
      </w:r>
      <w:del w:id="457" w:author="Danilo Bzdok" w:date="2018-05-13T15:13:00Z">
        <w:r w:rsidR="00945E8D" w:rsidDel="0023724A">
          <w:rPr>
            <w:rFonts w:ascii="Calibri" w:hAnsi="Calibri" w:cs="Arial"/>
            <w:color w:val="FF0000"/>
            <w:lang w:val="en-US" w:eastAsia="en-US"/>
          </w:rPr>
          <w:delText xml:space="preserve">estimation </w:delText>
        </w:r>
      </w:del>
      <w:ins w:id="458" w:author="Danilo Bzdok" w:date="2018-05-13T15:13:00Z">
        <w:r w:rsidR="0023724A">
          <w:rPr>
            <w:rFonts w:ascii="Calibri" w:hAnsi="Calibri" w:cs="Arial"/>
            <w:color w:val="FF0000"/>
            <w:lang w:val="en-US" w:eastAsia="en-US"/>
          </w:rPr>
          <w:t xml:space="preserve">individual importance </w:t>
        </w:r>
      </w:ins>
      <w:r w:rsidR="00945E8D">
        <w:rPr>
          <w:rFonts w:ascii="Calibri" w:hAnsi="Calibri" w:cs="Arial"/>
          <w:color w:val="FF0000"/>
          <w:lang w:val="en-US" w:eastAsia="en-US"/>
        </w:rPr>
        <w:t>of particular beta coefficients.</w:t>
      </w:r>
    </w:p>
    <w:p w14:paraId="2BE96985" w14:textId="5328B1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459"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460" w:author="Danilo Bzdok" w:date="2018-05-13T15:17:00Z">
        <w:r w:rsidR="00D40A70">
          <w:rPr>
            <w:rFonts w:ascii="Calibri" w:hAnsi="Calibri"/>
            <w:lang w:val="en-US"/>
          </w:rPr>
          <w:t xml:space="preserve">practical </w:t>
        </w:r>
      </w:ins>
      <w:ins w:id="461"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 xml:space="preserve">predictive model was </w:t>
      </w:r>
      <w:ins w:id="462" w:author="Danilo Bzdok" w:date="2018-05-13T15:16:00Z">
        <w:r w:rsidR="00D40A70">
          <w:rPr>
            <w:rFonts w:ascii="Calibri" w:hAnsi="Calibri"/>
            <w:lang w:val="en-US"/>
          </w:rPr>
          <w:t>therefore</w:t>
        </w:r>
      </w:ins>
      <w:ins w:id="463" w:author="Danilo Bzdok" w:date="2018-05-13T15:15:00Z">
        <w:r w:rsidR="002926AB">
          <w:rPr>
            <w:rFonts w:ascii="Calibri" w:hAnsi="Calibri"/>
            <w:lang w:val="en-US"/>
          </w:rPr>
          <w:t xml:space="preserve"> </w:t>
        </w:r>
      </w:ins>
      <w:r w:rsidR="00D53F42">
        <w:rPr>
          <w:rFonts w:ascii="Calibri" w:hAnsi="Calibri"/>
          <w:lang w:val="en-US"/>
        </w:rPr>
        <w:t>evaluated based on the cross-validation gold standard</w:t>
      </w:r>
      <w:r w:rsidR="00D53F42" w:rsidRPr="00204A45">
        <w:rPr>
          <w:rFonts w:ascii="Calibri" w:hAnsi="Calibri"/>
          <w:lang w:val="en-US"/>
        </w:rPr>
        <w:t xml:space="preserve"> </w:t>
      </w:r>
      <w:del w:id="464" w:author="Danilo Bzdok" w:date="2018-05-08T17:39:00Z">
        <w:r w:rsidR="00D53F42" w:rsidDel="007E7605">
          <w:rPr>
            <w:rFonts w:ascii="Calibri" w:hAnsi="Calibri"/>
            <w:lang w:val="en-US"/>
          </w:rPr>
          <w:delText xml:space="preserve">to obtain </w:delText>
        </w:r>
      </w:del>
      <w:del w:id="465"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466"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467"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468"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469"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470" w:author="Danilo Bzdok" w:date="2018-05-08T17:41:00Z">
        <w:r w:rsidR="00BA211A" w:rsidRPr="00204A45" w:rsidDel="00846142">
          <w:rPr>
            <w:rFonts w:ascii="Calibri" w:hAnsi="Calibri" w:cs="Arial"/>
            <w:color w:val="000000" w:themeColor="text1"/>
            <w:lang w:val="en-US"/>
          </w:rPr>
          <w:delText xml:space="preserve">whether </w:delText>
        </w:r>
      </w:del>
      <w:ins w:id="471"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472"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473"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474"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475"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w:t>
      </w:r>
      <w:del w:id="476" w:author="Danilo Bzdok" w:date="2018-05-13T15:17:00Z">
        <w:r w:rsidR="00D53F42" w:rsidDel="00D40A70">
          <w:rPr>
            <w:rFonts w:ascii="Calibri" w:hAnsi="Calibri" w:cs="Arial"/>
            <w:color w:val="000000" w:themeColor="text1"/>
            <w:lang w:val="en-US"/>
          </w:rPr>
          <w:delText xml:space="preserve">unseen </w:delText>
        </w:r>
      </w:del>
      <w:r w:rsidR="00D53F42">
        <w:rPr>
          <w:rFonts w:ascii="Calibri" w:hAnsi="Calibri" w:cs="Arial"/>
          <w:color w:val="000000" w:themeColor="text1"/>
          <w:lang w:val="en-US"/>
        </w:rPr>
        <w:t>data</w:t>
      </w:r>
      <w:ins w:id="477" w:author="Danilo Bzdok" w:date="2018-05-13T15:17:00Z">
        <w:r w:rsidR="00D40A70">
          <w:rPr>
            <w:rFonts w:ascii="Calibri" w:hAnsi="Calibri" w:cs="Arial"/>
            <w:color w:val="000000" w:themeColor="text1"/>
            <w:lang w:val="en-US"/>
          </w:rPr>
          <w:t xml:space="preserve"> that we would see in the future</w:t>
        </w:r>
      </w:ins>
      <w:del w:id="478"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479" w:author="Danilo Bzdok" w:date="2018-05-08T18:15:00Z">
        <w:r w:rsidR="00567373" w:rsidRPr="00204A45" w:rsidDel="00AB36FE">
          <w:rPr>
            <w:rFonts w:ascii="Calibri" w:hAnsi="Calibri"/>
            <w:color w:val="000000" w:themeColor="text1"/>
            <w:lang w:val="en-US"/>
          </w:rPr>
          <w:delText xml:space="preserve">subjects </w:delText>
        </w:r>
      </w:del>
      <w:ins w:id="480"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481" w:author="Danilo Bzdok" w:date="2018-05-08T18:16:00Z">
        <w:r w:rsidR="00567373" w:rsidRPr="00204A45" w:rsidDel="00AB36FE">
          <w:rPr>
            <w:rFonts w:ascii="Calibri" w:hAnsi="Calibri"/>
            <w:color w:val="000000" w:themeColor="text1"/>
            <w:lang w:val="en-US"/>
          </w:rPr>
          <w:delText>subjects</w:delText>
        </w:r>
      </w:del>
      <w:ins w:id="482"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hyperlink w:anchor="_ENREF_32" w:tooltip="Shalev-Shwartz, 2014 #6721" w:history="1">
        <w:r w:rsidR="00DE4692">
          <w:rPr>
            <w:rStyle w:val="s2"/>
            <w:rFonts w:ascii="Calibri" w:hAnsi="Calibri"/>
            <w:noProof/>
            <w:color w:val="000000" w:themeColor="text1"/>
            <w:lang w:val="en-US"/>
          </w:rPr>
          <w:t>32</w:t>
        </w:r>
      </w:hyperlink>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483"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ins w:id="484" w:author="Danilo Bzdok" w:date="2018-05-08T17:46:00Z">
        <w:r w:rsidR="00C700BF">
          <w:rPr>
            <w:rFonts w:ascii="Calibri" w:hAnsi="Calibri" w:cs="Arial"/>
            <w:color w:val="000000" w:themeColor="text1"/>
            <w:lang w:val="en-US"/>
          </w:rPr>
          <w:t>de</w:t>
        </w:r>
      </w:ins>
      <w:del w:id="485"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486" w:author="Danilo Bzdok" w:date="2018-05-07T11:24:00Z">
        <w:r w:rsidR="000612D4" w:rsidDel="00C718F2">
          <w:rPr>
            <w:rFonts w:ascii="Calibri" w:hAnsi="Calibri" w:cs="Arial"/>
            <w:color w:val="000000" w:themeColor="text1"/>
            <w:lang w:val="en-US"/>
          </w:rPr>
          <w:delText xml:space="preserve">disambiguate </w:delText>
        </w:r>
      </w:del>
      <w:ins w:id="487" w:author="Danilo Bzdok" w:date="2018-05-13T15:20:00Z">
        <w:r w:rsidR="0037476E">
          <w:rPr>
            <w:rFonts w:ascii="Calibri" w:hAnsi="Calibri" w:cs="Arial"/>
            <w:color w:val="000000" w:themeColor="text1"/>
            <w:lang w:val="en-US"/>
          </w:rPr>
          <w:t>disentangle</w:t>
        </w:r>
      </w:ins>
      <w:ins w:id="488" w:author="Danilo Bzdok" w:date="2018-05-07T11:24:00Z">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 xml:space="preserve">the </w:t>
      </w:r>
      <w:del w:id="489" w:author="Danilo Bzdok" w:date="2018-05-07T11:24:00Z">
        <w:r w:rsidR="000612D4" w:rsidDel="00C718F2">
          <w:rPr>
            <w:rFonts w:ascii="Calibri" w:hAnsi="Calibri" w:cs="Arial"/>
            <w:color w:val="000000" w:themeColor="text1"/>
            <w:lang w:val="en-US"/>
          </w:rPr>
          <w:delText xml:space="preserve">role </w:delText>
        </w:r>
      </w:del>
      <w:ins w:id="490"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491"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492" w:author="Danilo Bzdok" w:date="2018-05-07T11:22:00Z">
        <w:r w:rsidR="00E2092D">
          <w:rPr>
            <w:rFonts w:ascii="Calibri" w:hAnsi="Calibri" w:cs="Arial"/>
            <w:color w:val="000000" w:themeColor="text1"/>
            <w:lang w:val="en-US"/>
          </w:rPr>
          <w:t>r</w:t>
        </w:r>
      </w:ins>
      <w:ins w:id="493" w:author="Danilo Bzdok" w:date="2018-05-07T11:21:00Z">
        <w:r w:rsidR="00E2092D">
          <w:rPr>
            <w:rFonts w:ascii="Calibri" w:hAnsi="Calibri" w:cs="Arial"/>
            <w:color w:val="000000" w:themeColor="text1"/>
            <w:lang w:val="en-US"/>
          </w:rPr>
          <w:t>om ordinar</w:t>
        </w:r>
      </w:ins>
      <w:ins w:id="494" w:author="Danilo Bzdok" w:date="2018-05-07T11:22:00Z">
        <w:r w:rsidR="00E2092D">
          <w:rPr>
            <w:rFonts w:ascii="Calibri" w:hAnsi="Calibri" w:cs="Arial"/>
            <w:color w:val="000000" w:themeColor="text1"/>
            <w:lang w:val="en-US"/>
          </w:rPr>
          <w:t xml:space="preserve">y </w:t>
        </w:r>
      </w:ins>
      <w:ins w:id="495" w:author="Danilo Bzdok" w:date="2018-05-08T17:47:00Z">
        <w:r w:rsidR="00E352C0">
          <w:rPr>
            <w:rFonts w:ascii="Calibri" w:hAnsi="Calibri" w:cs="Arial"/>
            <w:color w:val="000000" w:themeColor="text1"/>
            <w:lang w:val="en-US"/>
          </w:rPr>
          <w:t>linear</w:t>
        </w:r>
      </w:ins>
      <w:ins w:id="496" w:author="Danilo Bzdok" w:date="2018-05-07T11:22:00Z">
        <w:r w:rsidR="00E2092D">
          <w:rPr>
            <w:rFonts w:ascii="Calibri" w:hAnsi="Calibri" w:cs="Arial"/>
            <w:color w:val="000000" w:themeColor="text1"/>
            <w:lang w:val="en-US"/>
          </w:rPr>
          <w:t xml:space="preserve"> regression</w:t>
        </w:r>
      </w:ins>
      <w:ins w:id="497" w:author="Danilo Bzdok" w:date="2018-05-09T23:27:00Z">
        <w:r w:rsidR="00613D3E">
          <w:rPr>
            <w:rFonts w:ascii="Calibri" w:hAnsi="Calibri" w:cs="Arial"/>
            <w:color w:val="000000" w:themeColor="text1"/>
            <w:lang w:val="en-US"/>
          </w:rPr>
          <w:t xml:space="preserve"> (without biasing shrinkage)</w:t>
        </w:r>
      </w:ins>
      <w:ins w:id="498" w:author="Danilo Bzdok" w:date="2018-05-07T11:22:00Z">
        <w:r w:rsidR="00E2092D">
          <w:rPr>
            <w:rFonts w:ascii="Calibri" w:hAnsi="Calibri" w:cs="Arial"/>
            <w:color w:val="000000" w:themeColor="text1"/>
            <w:lang w:val="en-US"/>
          </w:rPr>
          <w:t xml:space="preserve"> based on the full set or subset of input variables </w:t>
        </w:r>
      </w:ins>
      <w:ins w:id="499" w:author="Danilo Bzdok" w:date="2018-05-07T11:26:00Z">
        <w:r w:rsidR="006B6522">
          <w:rPr>
            <w:rFonts w:ascii="Calibri" w:hAnsi="Calibri" w:cs="Arial"/>
            <w:color w:val="000000" w:themeColor="text1"/>
            <w:lang w:val="en-US"/>
          </w:rPr>
          <w:t xml:space="preserve">automatically </w:t>
        </w:r>
      </w:ins>
      <w:ins w:id="500" w:author="Danilo Bzdok" w:date="2018-05-07T11:22:00Z">
        <w:r w:rsidR="00E2092D">
          <w:rPr>
            <w:rFonts w:ascii="Calibri" w:hAnsi="Calibri" w:cs="Arial"/>
            <w:color w:val="000000" w:themeColor="text1"/>
            <w:lang w:val="en-US"/>
          </w:rPr>
          <w:t>selected from</w:t>
        </w:r>
      </w:ins>
      <w:ins w:id="501" w:author="Danilo Bzdok" w:date="2018-05-07T11:23:00Z">
        <w:r w:rsidR="00E2092D">
          <w:rPr>
            <w:rFonts w:ascii="Calibri" w:hAnsi="Calibri" w:cs="Arial"/>
            <w:color w:val="000000" w:themeColor="text1"/>
            <w:lang w:val="en-US"/>
          </w:rPr>
          <w:t xml:space="preserve"> the preceding LASSO estimation.</w:t>
        </w:r>
      </w:ins>
    </w:p>
    <w:p w14:paraId="2E6493CE" w14:textId="68CF5C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502" w:author="Danilo Bzdok" w:date="2018-05-08T17:49:00Z">
        <w:r w:rsidR="00D36B0F" w:rsidRPr="00204A45" w:rsidDel="00D41159">
          <w:rPr>
            <w:rFonts w:ascii="Calibri" w:hAnsi="Calibri" w:cs="Arial"/>
            <w:color w:val="000000" w:themeColor="text1"/>
            <w:lang w:val="en-US"/>
          </w:rPr>
          <w:delText>we cannot</w:delText>
        </w:r>
      </w:del>
      <w:ins w:id="503" w:author="Danilo Bzdok" w:date="2018-05-08T17:49:00Z">
        <w:r w:rsidR="00D41159">
          <w:rPr>
            <w:rFonts w:ascii="Calibri" w:hAnsi="Calibri" w:cs="Arial"/>
            <w:color w:val="000000" w:themeColor="text1"/>
            <w:lang w:val="en-US"/>
          </w:rPr>
          <w:t>it is not adviced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ins w:id="504" w:author="Danilo Bzdok" w:date="2018-05-13T13:59:00Z">
        <w:r w:rsidR="007130D1">
          <w:rPr>
            <w:rFonts w:ascii="Calibri" w:hAnsi="Calibri" w:cs="Arial"/>
            <w:color w:val="000000" w:themeColor="text1"/>
            <w:lang w:val="en-US"/>
          </w:rPr>
          <w:t>.</w:t>
        </w:r>
      </w:ins>
      <w:r w:rsidR="00AD103E" w:rsidRPr="00204A45">
        <w:rPr>
          <w:rFonts w:ascii="Calibri" w:hAnsi="Calibri" w:cs="Arial"/>
          <w:color w:val="000000" w:themeColor="text1"/>
          <w:lang w:val="en-US"/>
        </w:rPr>
        <w:t xml:space="preserve"> </w:t>
      </w:r>
      <w:del w:id="505" w:author="Danilo Bzdok" w:date="2018-05-13T13:59:00Z">
        <w:r w:rsidR="00AD103E" w:rsidRPr="00204A45" w:rsidDel="007130D1">
          <w:rPr>
            <w:rFonts w:ascii="Calibri" w:hAnsi="Calibri" w:cs="Arial"/>
            <w:color w:val="000000" w:themeColor="text1"/>
            <w:lang w:val="en-US"/>
          </w:rPr>
          <w:delText xml:space="preserve">because </w:delText>
        </w:r>
      </w:del>
      <w:ins w:id="506" w:author="Danilo Bzdok" w:date="2018-05-13T13:59:00Z">
        <w:r w:rsidR="007130D1">
          <w:rPr>
            <w:rFonts w:ascii="Calibri" w:hAnsi="Calibri" w:cs="Arial"/>
            <w:color w:val="000000" w:themeColor="text1"/>
            <w:lang w:val="en-US"/>
          </w:rPr>
          <w:t>T</w:t>
        </w:r>
      </w:ins>
      <w:del w:id="507" w:author="Danilo Bzdok" w:date="2018-05-13T13:59:00Z">
        <w:r w:rsidR="00AD103E" w:rsidRPr="00204A45" w:rsidDel="007130D1">
          <w:rPr>
            <w:rFonts w:ascii="Calibri" w:hAnsi="Calibri" w:cs="Arial"/>
            <w:color w:val="000000" w:themeColor="text1"/>
            <w:lang w:val="en-US"/>
          </w:rPr>
          <w:delText>t</w:delText>
        </w:r>
      </w:del>
      <w:r w:rsidR="00AD103E" w:rsidRPr="00204A45">
        <w:rPr>
          <w:rFonts w:ascii="Calibri" w:hAnsi="Calibri" w:cs="Arial"/>
          <w:color w:val="000000" w:themeColor="text1"/>
          <w:lang w:val="en-US"/>
        </w:rPr>
        <w:t xml:space="preserve">he </w:t>
      </w:r>
      <w:ins w:id="508" w:author="Danilo Bzdok" w:date="2018-05-13T13:59:00Z">
        <w:r w:rsidR="007130D1">
          <w:rPr>
            <w:rFonts w:ascii="Calibri" w:hAnsi="Calibri" w:cs="Arial"/>
            <w:color w:val="000000" w:themeColor="text1"/>
            <w:lang w:val="en-US"/>
          </w:rPr>
          <w:t xml:space="preserve">initial </w:t>
        </w:r>
      </w:ins>
      <w:ins w:id="509" w:author="Danilo Bzdok" w:date="2018-05-13T13:58:00Z">
        <w:r w:rsidR="007130D1">
          <w:rPr>
            <w:rFonts w:ascii="Calibri" w:hAnsi="Calibri" w:cs="Arial"/>
            <w:color w:val="000000" w:themeColor="text1"/>
            <w:lang w:val="en-US"/>
          </w:rPr>
          <w:t xml:space="preserve">prediction-based </w:t>
        </w:r>
      </w:ins>
      <w:ins w:id="510" w:author="Danilo Bzdok" w:date="2018-05-13T12:38:00Z">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ins>
      <w:ins w:id="511" w:author="Danilo Bzdok" w:date="2018-05-13T14:00:00Z">
        <w:r w:rsidR="007130D1">
          <w:rPr>
            <w:rFonts w:ascii="Calibri" w:hAnsi="Calibri" w:cs="Arial"/>
            <w:color w:val="000000" w:themeColor="text1"/>
            <w:lang w:val="en-US"/>
          </w:rPr>
          <w:t xml:space="preserve">the </w:t>
        </w:r>
      </w:ins>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del w:id="512" w:author="Danilo Bzdok" w:date="2018-05-08T17:50:00Z">
        <w:r w:rsidR="00BA211A" w:rsidRPr="00204A45" w:rsidDel="00D41159">
          <w:rPr>
            <w:rFonts w:ascii="Calibri" w:hAnsi="Calibri" w:cs="Arial"/>
            <w:color w:val="000000" w:themeColor="text1"/>
            <w:lang w:val="en-US"/>
          </w:rPr>
          <w:delText xml:space="preserve">parameter </w:delText>
        </w:r>
      </w:del>
      <w:ins w:id="513"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w:t>
      </w:r>
      <w:ins w:id="514" w:author="Danilo Bzdok" w:date="2018-05-13T12:40:00Z">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ins>
      <w:ins w:id="515" w:author="Danilo Bzdok" w:date="2018-05-13T13:58:00Z">
        <w:r w:rsidR="00CF6016">
          <w:rPr>
            <w:rFonts w:ascii="Calibri" w:hAnsi="Calibri" w:cs="Arial"/>
            <w:color w:val="000000" w:themeColor="text1"/>
            <w:lang w:val="en-US"/>
          </w:rPr>
          <w:t xml:space="preserve">subsequent </w:t>
        </w:r>
      </w:ins>
      <w:ins w:id="516" w:author="Danilo Bzdok" w:date="2018-05-13T12:40:00Z">
        <w:r w:rsidR="00CF6016">
          <w:rPr>
            <w:rFonts w:ascii="Calibri" w:hAnsi="Calibri" w:cs="Arial"/>
            <w:color w:val="000000" w:themeColor="text1"/>
            <w:lang w:val="en-US"/>
          </w:rPr>
          <w:t>significance-based variable filtering</w:t>
        </w:r>
      </w:ins>
      <w:del w:id="517" w:author="Danilo Bzdok" w:date="2018-05-13T12:38:00Z">
        <w:r w:rsidR="00BA211A" w:rsidRPr="00204A45" w:rsidDel="002D73F1">
          <w:rPr>
            <w:rFonts w:ascii="Calibri" w:hAnsi="Calibri" w:cs="Arial"/>
            <w:color w:val="000000" w:themeColor="text1"/>
            <w:lang w:val="en-US"/>
          </w:rPr>
          <w:delText xml:space="preserve"> is altered</w:delText>
        </w:r>
      </w:del>
      <w:ins w:id="518" w:author="Danilo Bzdok" w:date="2018-05-09T23:30:00Z">
        <w:r w:rsidR="00256388">
          <w:rPr>
            <w:rFonts w:ascii="Calibri" w:hAnsi="Calibri" w:cs="Arial"/>
            <w:color w:val="000000" w:themeColor="text1"/>
            <w:lang w:val="en-US"/>
          </w:rPr>
          <w:t>.</w:t>
        </w:r>
      </w:ins>
      <w:del w:id="519"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520" w:author="Danilo Bzdok" w:date="2018-05-09T23:30:00Z">
        <w:r w:rsidR="00256388">
          <w:rPr>
            <w:rFonts w:ascii="Calibri" w:hAnsi="Calibri" w:cs="Arial"/>
            <w:color w:val="000000" w:themeColor="text1"/>
            <w:lang w:val="en-US"/>
          </w:rPr>
          <w:t xml:space="preserve">This incompatibility between </w:t>
        </w:r>
      </w:ins>
      <w:ins w:id="521" w:author="Danilo Bzdok" w:date="2018-05-10T11:28:00Z">
        <w:r w:rsidR="008C124A">
          <w:rPr>
            <w:rFonts w:ascii="Calibri" w:hAnsi="Calibri" w:cs="Arial"/>
            <w:color w:val="000000" w:themeColor="text1"/>
            <w:lang w:val="en-US"/>
          </w:rPr>
          <w:t xml:space="preserve">statistical </w:t>
        </w:r>
      </w:ins>
      <w:ins w:id="522" w:author="Danilo Bzdok" w:date="2018-05-09T23:30:00Z">
        <w:r w:rsidR="00256388">
          <w:rPr>
            <w:rFonts w:ascii="Calibri" w:hAnsi="Calibri" w:cs="Arial"/>
            <w:color w:val="000000" w:themeColor="text1"/>
            <w:lang w:val="en-US"/>
          </w:rPr>
          <w:t xml:space="preserve">inference and variable selection </w:t>
        </w:r>
      </w:ins>
      <w:del w:id="523" w:author="Danilo Bzdok" w:date="2018-05-08T17:50:00Z">
        <w:r w:rsidR="00BA211A" w:rsidRPr="00204A45" w:rsidDel="00D41159">
          <w:rPr>
            <w:rFonts w:ascii="Calibri" w:hAnsi="Calibri" w:cs="Arial"/>
            <w:color w:val="000000" w:themeColor="text1"/>
            <w:lang w:val="en-US"/>
          </w:rPr>
          <w:delText>caus</w:delText>
        </w:r>
      </w:del>
      <w:ins w:id="524" w:author="Danilo Bzdok" w:date="2018-05-08T17:50:00Z">
        <w:r w:rsidR="00D41159">
          <w:rPr>
            <w:rFonts w:ascii="Calibri" w:hAnsi="Calibri" w:cs="Arial"/>
            <w:color w:val="000000" w:themeColor="text1"/>
            <w:lang w:val="en-US"/>
          </w:rPr>
          <w:t>invalidates</w:t>
        </w:r>
      </w:ins>
      <w:del w:id="525"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526"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527"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528"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529"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530" w:author="Danilo Bzdok" w:date="2018-05-08T17:51:00Z">
        <w:r w:rsidR="00D41159">
          <w:rPr>
            <w:rFonts w:ascii="Calibri" w:hAnsi="Calibri" w:cs="Arial"/>
            <w:color w:val="000000" w:themeColor="text1"/>
            <w:lang w:val="en-US"/>
          </w:rPr>
          <w:t>computed</w:t>
        </w:r>
      </w:ins>
      <w:del w:id="531"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532"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ins>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ins w:id="533" w:author="Danilo Bzdok" w:date="2018-05-09T23:32:00Z">
        <w:r w:rsidR="00256388" w:rsidRPr="00204A45">
          <w:rPr>
            <w:rFonts w:ascii="Calibri" w:hAnsi="Calibri" w:cs="Arial"/>
            <w:color w:val="000000" w:themeColor="text1"/>
            <w:lang w:val="en-US"/>
          </w:rPr>
          <w:fldChar w:fldCharType="separate"/>
        </w:r>
      </w:ins>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ins w:id="534" w:author="Danilo Bzdok" w:date="2018-05-09T23:32:00Z">
        <w:r w:rsidR="00256388" w:rsidRPr="00204A45">
          <w:rPr>
            <w:rFonts w:ascii="Calibri" w:hAnsi="Calibri" w:cs="Arial"/>
            <w:color w:val="000000" w:themeColor="text1"/>
            <w:lang w:val="en-US"/>
          </w:rPr>
          <w:fldChar w:fldCharType="end"/>
        </w:r>
      </w:ins>
      <w:ins w:id="535" w:author="Danilo Bzdok" w:date="2018-05-09T23:31:00Z">
        <w:r w:rsidR="00256388">
          <w:rPr>
            <w:rFonts w:ascii="Calibri" w:hAnsi="Calibri" w:cs="Arial"/>
            <w:color w:val="000000" w:themeColor="text1"/>
            <w:lang w:val="en-US"/>
          </w:rPr>
          <w:t xml:space="preserve">, which </w:t>
        </w:r>
      </w:ins>
      <w:ins w:id="536"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537" w:author="Danilo Bzdok" w:date="2018-05-08T17:50:00Z">
        <w:r w:rsidR="00663284" w:rsidDel="00D41159">
          <w:rPr>
            <w:rFonts w:ascii="Calibri" w:hAnsi="Calibri" w:cs="Arial"/>
            <w:color w:val="000000" w:themeColor="text1"/>
            <w:lang w:val="en-US"/>
          </w:rPr>
          <w:delText xml:space="preserve">would </w:delText>
        </w:r>
      </w:del>
      <w:del w:id="538" w:author="Danilo Bzdok" w:date="2018-05-08T10:32:00Z">
        <w:r w:rsidR="00663284" w:rsidDel="00DF273A">
          <w:rPr>
            <w:rFonts w:ascii="Calibri" w:hAnsi="Calibri" w:cs="Arial"/>
            <w:color w:val="000000" w:themeColor="text1"/>
            <w:lang w:val="en-US"/>
          </w:rPr>
          <w:delText xml:space="preserve">have </w:delText>
        </w:r>
      </w:del>
      <w:del w:id="539" w:author="Danilo Bzdok" w:date="2018-05-08T17:50:00Z">
        <w:r w:rsidR="00AD103E" w:rsidRPr="00204A45" w:rsidDel="00D41159">
          <w:rPr>
            <w:rFonts w:ascii="Calibri" w:hAnsi="Calibri" w:cs="Arial"/>
            <w:color w:val="000000" w:themeColor="text1"/>
            <w:lang w:val="en-US"/>
          </w:rPr>
          <w:delText xml:space="preserve">become optimistically biased </w:delText>
        </w:r>
      </w:del>
      <w:del w:id="540"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541"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77777777" w:rsidR="00AC04DF" w:rsidRDefault="004F03BF" w:rsidP="00904D8D">
      <w:pPr>
        <w:shd w:val="clear" w:color="auto" w:fill="FFFFFF"/>
        <w:ind w:firstLine="700"/>
        <w:jc w:val="both"/>
        <w:rPr>
          <w:ins w:id="542" w:author="Danilo Bzdok" w:date="2018-05-13T15:30:00Z"/>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543"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del w:id="544" w:author="Danilo Bzdok" w:date="2018-05-13T15:25:00Z">
        <w:r w:rsidR="00904D8D" w:rsidDel="00333F60">
          <w:rPr>
            <w:rFonts w:ascii="Calibri" w:eastAsia="Times New Roman" w:hAnsi="Calibri" w:cs="Calibri"/>
            <w:color w:val="222222"/>
            <w:lang w:val="en-US"/>
          </w:rPr>
          <w:delText xml:space="preserve">explicitly </w:delText>
        </w:r>
      </w:del>
      <w:ins w:id="545" w:author="Danilo Bzdok" w:date="2018-05-13T15:25:00Z">
        <w:r w:rsidR="00333F60">
          <w:rPr>
            <w:rFonts w:ascii="Calibri" w:eastAsia="Times New Roman" w:hAnsi="Calibri" w:cs="Calibri"/>
            <w:color w:val="222222"/>
            <w:lang w:val="en-US"/>
          </w:rPr>
          <w:t xml:space="preserve">directly </w:t>
        </w:r>
      </w:ins>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546"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547"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548"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549" w:author="Danilo Bzdok" w:date="2018-05-08T18:00:00Z">
        <w:r w:rsidR="00C0148C">
          <w:rPr>
            <w:rFonts w:ascii="Calibri" w:eastAsia="Times New Roman" w:hAnsi="Calibri" w:cs="Calibri"/>
            <w:color w:val="222222"/>
            <w:lang w:val="en-US"/>
          </w:rPr>
          <w:t xml:space="preserve">was generated from </w:t>
        </w:r>
      </w:ins>
      <w:del w:id="550"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551"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ins w:id="552" w:author="Danilo Bzdok" w:date="2018-05-08T17:53:00Z">
            <w:rPr>
              <w:rFonts w:ascii="Cambria Math" w:eastAsia="Times New Roman" w:hAnsi="Cambria Math" w:cs="Calibri"/>
              <w:color w:val="222222"/>
              <w:lang w:val="en-US"/>
            </w:rPr>
            <m:t>X</m:t>
          </w:ins>
        </m:r>
      </m:oMath>
      <w:ins w:id="553" w:author="Danilo Bzdok" w:date="2018-05-08T17:53:00Z">
        <w:r w:rsidR="00ED64F1" w:rsidRPr="00904D8D" w:rsidDel="00ED64F1">
          <w:rPr>
            <w:rFonts w:ascii="Calibri" w:eastAsia="Times New Roman" w:hAnsi="Calibri" w:cs="Calibri"/>
            <w:color w:val="222222"/>
            <w:lang w:val="en-US"/>
          </w:rPr>
          <w:t xml:space="preserve"> </w:t>
        </w:r>
      </w:ins>
      <w:del w:id="554"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ins w:id="555" w:author="Danilo Bzdok" w:date="2018-05-13T15:28:00Z">
        <w:r w:rsidR="00AA46C7">
          <w:rPr>
            <w:rFonts w:ascii="Calibri" w:eastAsia="Times New Roman" w:hAnsi="Calibri" w:cs="Calibri"/>
            <w:color w:val="222222"/>
            <w:lang w:val="en-US"/>
          </w:rPr>
          <w:t xml:space="preserve">data </w:t>
        </w:r>
      </w:ins>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ins w:id="556" w:author="Danilo Bzdok" w:date="2018-05-13T15:30:00Z">
        <w:r w:rsidR="00AC04DF">
          <w:rPr>
            <w:rFonts w:ascii="Calibri" w:eastAsia="Times New Roman" w:hAnsi="Calibri" w:cs="Calibri"/>
            <w:color w:val="222222"/>
            <w:lang w:val="en-US"/>
          </w:rPr>
          <w:t xml:space="preserve">the </w:t>
        </w:r>
      </w:ins>
      <w:r w:rsidR="00AB2FB9">
        <w:rPr>
          <w:rFonts w:ascii="Calibri" w:eastAsia="Times New Roman" w:hAnsi="Calibri" w:cs="Calibri"/>
          <w:color w:val="222222"/>
          <w:lang w:val="en-US"/>
        </w:rPr>
        <w:t>linear model</w:t>
      </w:r>
      <w:del w:id="557" w:author="Danilo Bzdok" w:date="2018-05-13T15:30:00Z">
        <w:r w:rsidR="00AB2FB9" w:rsidDel="00AC04DF">
          <w:rPr>
            <w:rFonts w:ascii="Calibri" w:eastAsia="Times New Roman" w:hAnsi="Calibri" w:cs="Calibri"/>
            <w:color w:val="222222"/>
            <w:lang w:val="en-US"/>
          </w:rPr>
          <w:delText>s</w:delText>
        </w:r>
      </w:del>
      <w:r w:rsidR="00AB2FB9">
        <w:rPr>
          <w:rFonts w:ascii="Calibri" w:eastAsia="Times New Roman" w:hAnsi="Calibri" w:cs="Calibri"/>
          <w:color w:val="222222"/>
          <w:lang w:val="en-US"/>
        </w:rPr>
        <w:t xml:space="preserve"> </w:t>
      </w:r>
      <w:del w:id="558"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559"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w:t>
      </w:r>
    </w:p>
    <w:p w14:paraId="510BCDB2" w14:textId="1890754B" w:rsidR="004F03BF" w:rsidRPr="00904D8D" w:rsidRDefault="004F03BF" w:rsidP="00904D8D">
      <w:pPr>
        <w:shd w:val="clear" w:color="auto" w:fill="FFFFFF"/>
        <w:ind w:firstLine="700"/>
        <w:jc w:val="both"/>
        <w:rPr>
          <w:rFonts w:ascii="Calibri" w:eastAsia="Times New Roman" w:hAnsi="Calibri" w:cs="Calibri"/>
          <w:color w:val="222222"/>
          <w:lang w:val="en-US"/>
        </w:rPr>
      </w:pPr>
      <w:del w:id="560" w:author="Danilo Bzdok" w:date="2018-05-13T15:30:00Z">
        <w:r w:rsidRPr="00904D8D" w:rsidDel="00AC04DF">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561"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562"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ins w:id="563" w:author="Danilo Bzdok" w:date="2018-05-13T15:31:00Z">
        <w:r w:rsidR="00AC04DF">
          <w:rPr>
            <w:rFonts w:ascii="Calibri" w:eastAsia="Times New Roman" w:hAnsi="Calibri" w:cs="Calibri"/>
            <w:color w:val="222222"/>
            <w:lang w:val="en-US"/>
          </w:rPr>
          <w:t>:</w:t>
        </w:r>
      </w:ins>
      <w:del w:id="564" w:author="Danilo Bzdok" w:date="2018-05-13T15:31:00Z">
        <w:r w:rsidRPr="00904D8D" w:rsidDel="00AC04DF">
          <w:rPr>
            <w:rFonts w:ascii="Calibri" w:eastAsia="Times New Roman" w:hAnsi="Calibri" w:cs="Calibri"/>
            <w:color w:val="222222"/>
            <w:lang w:val="en-US"/>
          </w:rPr>
          <w:delText>.</w:delText>
        </w:r>
      </w:del>
    </w:p>
    <w:p w14:paraId="571DD3A2" w14:textId="371EEE85" w:rsidR="004A4C6D" w:rsidRPr="00617311" w:rsidDel="008B59E6" w:rsidRDefault="00ED5EC8" w:rsidP="00617311">
      <w:pPr>
        <w:pStyle w:val="ListParagraph"/>
        <w:numPr>
          <w:ilvl w:val="0"/>
          <w:numId w:val="45"/>
        </w:numPr>
        <w:shd w:val="clear" w:color="auto" w:fill="FFFFFF"/>
        <w:spacing w:line="240" w:lineRule="auto"/>
        <w:ind w:left="709" w:hanging="427"/>
        <w:jc w:val="both"/>
        <w:rPr>
          <w:del w:id="565" w:author="Danilo Bzdok" w:date="2018-05-10T11:35:00Z"/>
          <w:rFonts w:ascii="Calibri" w:eastAsia="Times New Roman" w:hAnsi="Calibri" w:cs="Calibri"/>
          <w:color w:val="222222"/>
          <w:sz w:val="24"/>
          <w:szCs w:val="24"/>
        </w:rPr>
      </w:pPr>
      <w:del w:id="566"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567" w:author="Danilo Bzdok" w:date="2018-05-08T18:02:00Z">
        <w:r w:rsidRPr="00617311" w:rsidDel="00624A1A">
          <w:rPr>
            <w:rFonts w:ascii="Calibri" w:eastAsia="Times New Roman" w:hAnsi="Calibri" w:cs="Calibri"/>
            <w:color w:val="222222"/>
            <w:sz w:val="24"/>
            <w:szCs w:val="24"/>
          </w:rPr>
          <w:delText xml:space="preserve">transformations </w:delText>
        </w:r>
      </w:del>
      <w:del w:id="568"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569"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570" w:author="Danilo Bzdok" w:date="2018-05-10T11:35:00Z">
        <w:r w:rsidR="00157802" w:rsidDel="008B59E6">
          <w:rPr>
            <w:rFonts w:ascii="Calibri" w:eastAsia="Times New Roman" w:hAnsi="Calibri" w:cs="Calibri"/>
            <w:color w:val="222222"/>
            <w:sz w:val="24"/>
            <w:szCs w:val="24"/>
          </w:rPr>
          <w:delText xml:space="preserve">by </w:delText>
        </w:r>
      </w:del>
      <w:del w:id="571" w:author="Danilo Bzdok" w:date="2018-05-08T10:44:00Z">
        <w:r w:rsidRPr="00617311" w:rsidDel="00526B2F">
          <w:rPr>
            <w:rFonts w:ascii="Calibri" w:eastAsia="Times New Roman" w:hAnsi="Calibri" w:cs="Calibri"/>
            <w:color w:val="222222"/>
            <w:sz w:val="24"/>
            <w:szCs w:val="24"/>
          </w:rPr>
          <w:delText xml:space="preserve">taking </w:delText>
        </w:r>
      </w:del>
      <w:del w:id="572"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Paragraph"/>
        <w:numPr>
          <w:ilvl w:val="0"/>
          <w:numId w:val="45"/>
        </w:numPr>
        <w:shd w:val="clear" w:color="auto" w:fill="FFFFFF"/>
        <w:spacing w:line="240" w:lineRule="auto"/>
        <w:ind w:left="709" w:hanging="427"/>
        <w:jc w:val="both"/>
        <w:rPr>
          <w:del w:id="573" w:author="Danilo Bzdok" w:date="2018-05-10T11:38:00Z"/>
          <w:rFonts w:ascii="Calibri" w:eastAsia="Times New Roman" w:hAnsi="Calibri" w:cs="Calibri"/>
          <w:color w:val="222222"/>
          <w:sz w:val="24"/>
          <w:szCs w:val="24"/>
        </w:rPr>
      </w:pPr>
      <w:del w:id="574"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575" w:author="Danilo Bzdok" w:date="2018-05-10T11:33:00Z">
        <w:r w:rsidR="00306066" w:rsidDel="006A6B7C">
          <w:rPr>
            <w:rFonts w:ascii="Calibri" w:eastAsia="Times New Roman" w:hAnsi="Calibri" w:cs="Calibri"/>
            <w:color w:val="222222"/>
            <w:sz w:val="24"/>
            <w:szCs w:val="24"/>
          </w:rPr>
          <w:delText>one</w:delText>
        </w:r>
      </w:del>
      <w:del w:id="576"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78C0E6FE"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577"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majority of </w:t>
      </w:r>
      <w:del w:id="578" w:author="Danilo Bzdok" w:date="2018-05-13T15:31:00Z">
        <w:r w:rsidR="004F03BF" w:rsidRPr="00617311" w:rsidDel="00AC04DF">
          <w:rPr>
            <w:rFonts w:ascii="Calibri" w:eastAsia="Times New Roman" w:hAnsi="Calibri" w:cs="Calibri"/>
            <w:color w:val="222222"/>
            <w:sz w:val="24"/>
            <w:szCs w:val="24"/>
          </w:rPr>
          <w:delText xml:space="preserve">medical and neuroscientific </w:delText>
        </w:r>
      </w:del>
      <w:r w:rsidR="004F03BF" w:rsidRPr="00617311">
        <w:rPr>
          <w:rFonts w:ascii="Calibri" w:eastAsia="Times New Roman" w:hAnsi="Calibri" w:cs="Calibri"/>
          <w:color w:val="222222"/>
          <w:sz w:val="24"/>
          <w:szCs w:val="24"/>
        </w:rPr>
        <w:t>studies</w:t>
      </w:r>
      <w:ins w:id="579" w:author="Danilo Bzdok" w:date="2018-05-13T15:31:00Z">
        <w:r w:rsidR="00AC04DF">
          <w:rPr>
            <w:rFonts w:ascii="Calibri" w:eastAsia="Times New Roman" w:hAnsi="Calibri" w:cs="Calibri"/>
            <w:color w:val="222222"/>
            <w:sz w:val="24"/>
            <w:szCs w:val="24"/>
          </w:rPr>
          <w:t xml:space="preserve"> in biomedicine</w:t>
        </w:r>
      </w:ins>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Paragraph"/>
        <w:numPr>
          <w:ilvl w:val="0"/>
          <w:numId w:val="45"/>
        </w:numPr>
        <w:shd w:val="clear" w:color="auto" w:fill="FFFFFF"/>
        <w:spacing w:line="240" w:lineRule="auto"/>
        <w:ind w:left="709" w:hanging="427"/>
        <w:jc w:val="both"/>
        <w:rPr>
          <w:del w:id="580" w:author="Danilo Bzdok" w:date="2018-05-10T11:38:00Z"/>
          <w:rFonts w:ascii="Calibri" w:eastAsia="Times New Roman" w:hAnsi="Calibri" w:cs="Calibri"/>
          <w:color w:val="222222"/>
          <w:sz w:val="24"/>
          <w:szCs w:val="24"/>
        </w:rPr>
      </w:pPr>
      <w:del w:id="581"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582" w:author="Danilo Bzdok" w:date="2018-05-08T18:07:00Z">
        <w:r w:rsidR="004F03BF" w:rsidRPr="00617311" w:rsidDel="0071187F">
          <w:rPr>
            <w:rFonts w:ascii="Calibri" w:eastAsia="Times New Roman" w:hAnsi="Calibri" w:cs="Calibri"/>
            <w:color w:val="222222"/>
            <w:sz w:val="24"/>
            <w:szCs w:val="24"/>
          </w:rPr>
          <w:delText xml:space="preserve">increased </w:delText>
        </w:r>
      </w:del>
      <w:del w:id="583"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584" w:author="Danilo Bzdok" w:date="2018-05-08T18:07:00Z">
        <w:r w:rsidR="00F047B6" w:rsidDel="0071187F">
          <w:rPr>
            <w:rFonts w:ascii="Calibri" w:eastAsia="Times New Roman" w:hAnsi="Calibri" w:cs="Calibri"/>
            <w:color w:val="222222"/>
            <w:sz w:val="24"/>
            <w:szCs w:val="24"/>
          </w:rPr>
          <w:delText xml:space="preserve">noise </w:delText>
        </w:r>
      </w:del>
      <w:del w:id="585" w:author="Danilo Bzdok" w:date="2018-05-10T11:38:00Z">
        <w:r w:rsidR="00F047B6" w:rsidDel="00CB641C">
          <w:rPr>
            <w:rFonts w:ascii="Calibri" w:eastAsia="Times New Roman" w:hAnsi="Calibri" w:cs="Calibri"/>
            <w:color w:val="222222"/>
            <w:sz w:val="24"/>
            <w:szCs w:val="24"/>
          </w:rPr>
          <w:delText>term</w:delText>
        </w:r>
      </w:del>
      <w:del w:id="586" w:author="Danilo Bzdok" w:date="2018-05-08T18:08:00Z">
        <w:r w:rsidR="00F047B6" w:rsidDel="0071187F">
          <w:rPr>
            <w:rFonts w:ascii="Calibri" w:eastAsia="Times New Roman" w:hAnsi="Calibri" w:cs="Calibri"/>
            <w:color w:val="222222"/>
            <w:sz w:val="24"/>
            <w:szCs w:val="24"/>
          </w:rPr>
          <w:delText>s</w:delText>
        </w:r>
      </w:del>
      <w:del w:id="587" w:author="Danilo Bzdok" w:date="2018-05-10T11:38:00Z">
        <w:r w:rsidR="00F047B6" w:rsidDel="00CB641C">
          <w:rPr>
            <w:rFonts w:ascii="Calibri" w:eastAsia="Times New Roman" w:hAnsi="Calibri" w:cs="Calibri"/>
            <w:color w:val="222222"/>
            <w:sz w:val="24"/>
            <w:szCs w:val="24"/>
          </w:rPr>
          <w:delText xml:space="preserve"> </w:delText>
        </w:r>
      </w:del>
      <w:del w:id="588" w:author="Danilo Bzdok" w:date="2018-05-08T10:29:00Z">
        <w:r w:rsidR="00F047B6" w:rsidDel="007C34E5">
          <w:rPr>
            <w:rFonts w:ascii="Calibri" w:eastAsia="Times New Roman" w:hAnsi="Calibri" w:cs="Calibri"/>
            <w:color w:val="222222"/>
            <w:sz w:val="24"/>
            <w:szCs w:val="24"/>
          </w:rPr>
          <w:delText xml:space="preserve">was </w:delText>
        </w:r>
      </w:del>
      <w:del w:id="589" w:author="Danilo Bzdok" w:date="2018-05-10T11:38:00Z">
        <w:r w:rsidR="00F047B6" w:rsidDel="00CB641C">
          <w:rPr>
            <w:rFonts w:ascii="Calibri" w:eastAsia="Times New Roman" w:hAnsi="Calibri" w:cs="Calibri"/>
            <w:color w:val="222222"/>
            <w:sz w:val="24"/>
            <w:szCs w:val="24"/>
          </w:rPr>
          <w:delText>therefore multiplied by</w:delText>
        </w:r>
      </w:del>
      <w:del w:id="590"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591" w:author="Danilo Bzdok" w:date="2018-05-08T10:30:00Z">
        <w:r w:rsidR="007B2E00" w:rsidDel="007C34E5">
          <w:rPr>
            <w:rFonts w:ascii="Calibri" w:eastAsia="Times New Roman" w:hAnsi="Calibri" w:cs="Calibri"/>
            <w:color w:val="222222"/>
            <w:sz w:val="24"/>
            <w:szCs w:val="24"/>
          </w:rPr>
          <w:delText>canceling out</w:delText>
        </w:r>
      </w:del>
      <w:del w:id="592"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593"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594" w:author="Danilo Bzdok" w:date="2018-05-08T18:10:00Z">
        <w:r w:rsidR="00F047B6" w:rsidDel="0062370E">
          <w:rPr>
            <w:rFonts w:ascii="Calibri" w:eastAsia="Times New Roman" w:hAnsi="Calibri" w:cs="Calibri"/>
            <w:color w:val="222222"/>
            <w:sz w:val="24"/>
            <w:szCs w:val="24"/>
          </w:rPr>
          <w:delText xml:space="preserve">or </w:delText>
        </w:r>
      </w:del>
      <w:del w:id="595" w:author="Danilo Bzdok" w:date="2018-05-10T11:38:00Z">
        <w:r w:rsidR="004F03BF" w:rsidRPr="00617311" w:rsidDel="00CB641C">
          <w:rPr>
            <w:rFonts w:ascii="Calibri" w:eastAsia="Times New Roman" w:hAnsi="Calibri" w:cs="Calibri"/>
            <w:color w:val="222222"/>
            <w:sz w:val="24"/>
            <w:szCs w:val="24"/>
          </w:rPr>
          <w:delText>10.</w:delText>
        </w:r>
      </w:del>
    </w:p>
    <w:p w14:paraId="1BC289E9" w14:textId="2AFBE653" w:rsidR="00CB641C" w:rsidRPr="00617311" w:rsidRDefault="00CB641C" w:rsidP="00CB641C">
      <w:pPr>
        <w:pStyle w:val="ListParagraph"/>
        <w:numPr>
          <w:ilvl w:val="0"/>
          <w:numId w:val="45"/>
        </w:numPr>
        <w:shd w:val="clear" w:color="auto" w:fill="FFFFFF"/>
        <w:spacing w:line="240" w:lineRule="auto"/>
        <w:ind w:left="709" w:hanging="427"/>
        <w:jc w:val="both"/>
        <w:rPr>
          <w:ins w:id="596" w:author="Danilo Bzdok" w:date="2018-05-10T11:38:00Z"/>
          <w:rFonts w:ascii="Calibri" w:eastAsia="Times New Roman" w:hAnsi="Calibri" w:cs="Calibri"/>
          <w:color w:val="222222"/>
          <w:sz w:val="24"/>
          <w:szCs w:val="24"/>
        </w:rPr>
      </w:pPr>
      <w:ins w:id="597"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informative </w:t>
        </w:r>
        <w:r>
          <w:rPr>
            <w:rFonts w:ascii="Calibri" w:eastAsia="Times New Roman" w:hAnsi="Calibri" w:cs="Calibri"/>
            <w:color w:val="222222"/>
            <w:sz w:val="24"/>
            <w:szCs w:val="24"/>
          </w:rPr>
          <w:t xml:space="preserve">versus </w:t>
        </w:r>
      </w:ins>
      <w:ins w:id="598" w:author="Danilo Bzdok" w:date="2018-05-13T15:33:00Z">
        <w:r w:rsidR="004652A9">
          <w:rPr>
            <w:rFonts w:ascii="Calibri" w:eastAsia="Times New Roman" w:hAnsi="Calibri" w:cs="Calibri"/>
            <w:color w:val="222222"/>
            <w:sz w:val="24"/>
            <w:szCs w:val="24"/>
          </w:rPr>
          <w:t>irrelevant</w:t>
        </w:r>
      </w:ins>
      <w:ins w:id="599" w:author="Danilo Bzdok" w:date="2018-05-10T11:38:00Z">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3BC1D6AF" w:rsidR="008B59E6" w:rsidRDefault="004F03BF" w:rsidP="00617311">
      <w:pPr>
        <w:pStyle w:val="ListParagraph"/>
        <w:numPr>
          <w:ilvl w:val="0"/>
          <w:numId w:val="45"/>
        </w:numPr>
        <w:shd w:val="clear" w:color="auto" w:fill="FFFFFF"/>
        <w:spacing w:line="240" w:lineRule="auto"/>
        <w:ind w:left="709" w:hanging="427"/>
        <w:jc w:val="both"/>
        <w:rPr>
          <w:ins w:id="600"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601"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602"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603" w:author="Danilo Bzdok" w:date="2018-05-07T18:19:00Z">
        <w:r w:rsidR="00D17FBF">
          <w:rPr>
            <w:rFonts w:ascii="Calibri" w:eastAsia="Times New Roman" w:hAnsi="Calibri" w:cs="Calibri"/>
            <w:color w:val="222222"/>
            <w:sz w:val="24"/>
            <w:szCs w:val="24"/>
          </w:rPr>
          <w:t>G</w:t>
        </w:r>
      </w:ins>
      <w:del w:id="604"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605" w:author="Danilo Bzdok" w:date="2018-05-07T18:19:00Z">
        <w:r w:rsidR="00D17FBF">
          <w:rPr>
            <w:rFonts w:ascii="Calibri" w:eastAsia="Times New Roman" w:hAnsi="Calibri" w:cs="Calibri"/>
            <w:color w:val="222222"/>
            <w:sz w:val="24"/>
            <w:szCs w:val="24"/>
          </w:rPr>
          <w:t xml:space="preserve">, </w:t>
        </w:r>
      </w:ins>
      <w:ins w:id="606" w:author="Danilo Bzdok" w:date="2018-05-08T18:09:00Z">
        <w:r w:rsidR="0062370E">
          <w:rPr>
            <w:rFonts w:ascii="Calibri" w:eastAsia="Times New Roman" w:hAnsi="Calibri" w:cs="Calibri"/>
            <w:color w:val="222222"/>
            <w:sz w:val="24"/>
            <w:szCs w:val="24"/>
          </w:rPr>
          <w:t>complementing</w:t>
        </w:r>
      </w:ins>
      <w:ins w:id="607" w:author="Danilo Bzdok" w:date="2018-05-07T18:19:00Z">
        <w:r w:rsidR="00D17FBF">
          <w:rPr>
            <w:rFonts w:ascii="Calibri" w:eastAsia="Times New Roman" w:hAnsi="Calibri" w:cs="Calibri"/>
            <w:color w:val="222222"/>
            <w:sz w:val="24"/>
            <w:szCs w:val="24"/>
          </w:rPr>
          <w:t xml:space="preserve"> datasets </w:t>
        </w:r>
      </w:ins>
      <w:ins w:id="608" w:author="Danilo Bzdok" w:date="2018-05-08T18:09:00Z">
        <w:r w:rsidR="0062370E">
          <w:rPr>
            <w:rFonts w:ascii="Calibri" w:eastAsia="Times New Roman" w:hAnsi="Calibri" w:cs="Calibri"/>
            <w:color w:val="222222"/>
            <w:sz w:val="24"/>
            <w:szCs w:val="24"/>
          </w:rPr>
          <w:t xml:space="preserve">that </w:t>
        </w:r>
      </w:ins>
      <w:ins w:id="609"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w:t>
        </w:r>
      </w:ins>
      <w:ins w:id="610" w:author="Danilo Bzdok" w:date="2018-05-13T15:35:00Z">
        <w:r w:rsidR="000D7D25">
          <w:rPr>
            <w:rFonts w:ascii="Calibri" w:eastAsia="Times New Roman" w:hAnsi="Calibri" w:cs="Calibri"/>
            <w:color w:val="222222"/>
            <w:sz w:val="24"/>
            <w:szCs w:val="24"/>
          </w:rPr>
          <w:t xml:space="preserve">mutually </w:t>
        </w:r>
      </w:ins>
      <w:ins w:id="611" w:author="Danilo Bzdok" w:date="2018-05-07T18:19:00Z">
        <w:r w:rsidR="00D17FBF">
          <w:rPr>
            <w:rFonts w:ascii="Calibri" w:eastAsia="Times New Roman" w:hAnsi="Calibri" w:cs="Calibri"/>
            <w:color w:val="222222"/>
            <w:sz w:val="24"/>
            <w:szCs w:val="24"/>
          </w:rPr>
          <w:t>independent variables (i.e., 0% covariation)</w:t>
        </w:r>
      </w:ins>
      <w:ins w:id="612"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Paragraph"/>
        <w:numPr>
          <w:ilvl w:val="0"/>
          <w:numId w:val="45"/>
        </w:numPr>
        <w:shd w:val="clear" w:color="auto" w:fill="FFFFFF"/>
        <w:spacing w:line="240" w:lineRule="auto"/>
        <w:ind w:left="709" w:hanging="427"/>
        <w:jc w:val="both"/>
        <w:rPr>
          <w:ins w:id="613" w:author="Danilo Bzdok" w:date="2018-05-10T11:38:00Z"/>
          <w:rFonts w:ascii="Calibri" w:eastAsia="Times New Roman" w:hAnsi="Calibri" w:cs="Calibri"/>
          <w:color w:val="222222"/>
          <w:sz w:val="24"/>
          <w:szCs w:val="24"/>
        </w:rPr>
      </w:pPr>
      <w:ins w:id="614" w:author="Danilo Bzdok" w:date="2018-05-10T11:38:00Z">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615"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ins>
      <w:ins w:id="616"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4653447A" w:rsidR="004F03BF" w:rsidRPr="007A1DDA" w:rsidRDefault="008B59E6" w:rsidP="007A1DDA">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617" w:author="Danilo Bzdok" w:date="2018-05-11T11:30:00Z">
            <w:rPr/>
          </w:rPrChange>
        </w:rPr>
      </w:pPr>
      <w:ins w:id="618"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ins>
      <w:ins w:id="619" w:author="Danilo Bzdok" w:date="2018-05-13T15:38:00Z">
        <w:r w:rsidR="00934016">
          <w:rPr>
            <w:rFonts w:ascii="Calibri" w:eastAsia="Times New Roman" w:hAnsi="Calibri" w:cs="Calibri"/>
            <w:color w:val="222222"/>
            <w:sz w:val="24"/>
            <w:szCs w:val="24"/>
          </w:rPr>
          <w:t>or</w:t>
        </w:r>
      </w:ins>
      <w:ins w:id="620" w:author="Danilo Bzdok" w:date="2018-05-10T11:36:00Z">
        <w:r w:rsidR="00934016">
          <w:rPr>
            <w:rFonts w:ascii="Calibri" w:eastAsia="Times New Roman" w:hAnsi="Calibri" w:cs="Calibri"/>
            <w:color w:val="222222"/>
            <w:sz w:val="24"/>
            <w:szCs w:val="24"/>
          </w:rPr>
          <w:t xml:space="preserve"> polynomial expansion</w:t>
        </w:r>
        <w:r w:rsidRPr="00617311">
          <w:rPr>
            <w:rFonts w:ascii="Calibri" w:eastAsia="Times New Roman" w:hAnsi="Calibri" w:cs="Calibri"/>
            <w:color w:val="222222"/>
            <w:sz w:val="24"/>
            <w:szCs w:val="24"/>
          </w:rPr>
          <w:t xml:space="preserve"> of degree 2-5.</w:t>
        </w:r>
      </w:ins>
      <w:del w:id="621" w:author="Danilo Bzdok" w:date="2018-05-07T18:19:00Z">
        <w:r w:rsidR="004F03BF" w:rsidRPr="007A1DDA" w:rsidDel="00D17FBF">
          <w:rPr>
            <w:rFonts w:ascii="Calibri" w:eastAsia="Times New Roman" w:hAnsi="Calibri" w:cs="Calibri"/>
            <w:color w:val="222222"/>
            <w:sz w:val="24"/>
            <w:szCs w:val="24"/>
            <w:rPrChange w:id="622" w:author="Danilo Bzdok" w:date="2018-05-11T11:30:00Z">
              <w:rPr/>
            </w:rPrChange>
          </w:rPr>
          <w:delText>.</w:delText>
        </w:r>
      </w:del>
    </w:p>
    <w:p w14:paraId="7382ECF6" w14:textId="55DD3A7E"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del w:id="623" w:author="Danilo Bzdok" w:date="2018-05-13T15:38:00Z">
        <w:r w:rsidR="00530713" w:rsidDel="00934016">
          <w:rPr>
            <w:rFonts w:ascii="Calibri" w:eastAsia="Times New Roman" w:hAnsi="Calibri" w:cs="Calibri"/>
            <w:color w:val="222222"/>
            <w:lang w:val="en-US"/>
          </w:rPr>
          <w:delText>settings</w:delText>
        </w:r>
      </w:del>
      <w:ins w:id="624" w:author="Danilo Bzdok" w:date="2018-05-13T15:43:00Z">
        <w:r w:rsidR="00F10511">
          <w:rPr>
            <w:rFonts w:ascii="Calibri" w:eastAsia="Times New Roman" w:hAnsi="Calibri" w:cs="Calibri"/>
            <w:color w:val="222222"/>
            <w:lang w:val="en-US"/>
          </w:rPr>
          <w:t>scenarios</w:t>
        </w:r>
      </w:ins>
      <w:r w:rsidR="004F03BF" w:rsidRPr="00904D8D">
        <w:rPr>
          <w:rFonts w:ascii="Calibri" w:eastAsia="Times New Roman" w:hAnsi="Calibri" w:cs="Calibri"/>
          <w:color w:val="222222"/>
          <w:lang w:val="en-US"/>
        </w:rPr>
        <w:t xml:space="preserve">. For each of </w:t>
      </w:r>
      <w:del w:id="625" w:author="Danilo Bzdok" w:date="2018-05-13T15:43:00Z">
        <w:r w:rsidR="004F03BF" w:rsidRPr="00904D8D" w:rsidDel="00F10511">
          <w:rPr>
            <w:rFonts w:ascii="Calibri" w:eastAsia="Times New Roman" w:hAnsi="Calibri" w:cs="Calibri"/>
            <w:color w:val="222222"/>
            <w:lang w:val="en-US"/>
          </w:rPr>
          <w:delText>them</w:delText>
        </w:r>
      </w:del>
      <w:ins w:id="626" w:author="Danilo Bzdok" w:date="2018-05-13T15:43:00Z">
        <w:r w:rsidR="00F10511">
          <w:rPr>
            <w:rFonts w:ascii="Calibri" w:eastAsia="Times New Roman" w:hAnsi="Calibri" w:cs="Calibri"/>
            <w:color w:val="222222"/>
            <w:lang w:val="en-US"/>
          </w:rPr>
          <w:t>case</w:t>
        </w:r>
      </w:ins>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627"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628" w:author="Danilo Bzdok" w:date="2018-05-10T11:44:00Z">
        <w:r w:rsidR="00D20335">
          <w:rPr>
            <w:rFonts w:ascii="Calibri" w:eastAsia="Times New Roman" w:hAnsi="Calibri" w:cs="Calibri"/>
            <w:color w:val="222222"/>
            <w:lang w:val="en-US"/>
          </w:rPr>
          <w:t xml:space="preserve">among all </w:t>
        </w:r>
      </w:ins>
      <w:ins w:id="629" w:author="Danilo Bzdok" w:date="2018-05-13T15:42:00Z">
        <w:r w:rsidR="00CF7D9E">
          <w:rPr>
            <w:rFonts w:ascii="Calibri" w:eastAsia="Times New Roman" w:hAnsi="Calibri" w:cs="Calibri"/>
            <w:color w:val="222222"/>
            <w:lang w:val="en-US"/>
          </w:rPr>
          <w:t xml:space="preserve">input </w:t>
        </w:r>
      </w:ins>
      <w:ins w:id="630" w:author="Danilo Bzdok" w:date="2018-05-13T15:40:00Z">
        <w:r w:rsidR="001F759A">
          <w:rPr>
            <w:rFonts w:ascii="Calibri" w:eastAsia="Times New Roman" w:hAnsi="Calibri" w:cs="Calibri"/>
            <w:color w:val="222222"/>
            <w:lang w:val="en-US"/>
          </w:rPr>
          <w:t>variable</w:t>
        </w:r>
      </w:ins>
      <w:ins w:id="631" w:author="Danilo Bzdok" w:date="2018-05-13T15:41:00Z">
        <w:r w:rsidR="00CF7D9E">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ins w:id="632" w:author="Danilo Bzdok" w:date="2018-05-13T15:40:00Z">
        <w:r w:rsidR="001F759A">
          <w:rPr>
            <w:rFonts w:ascii="Calibri" w:eastAsia="Times New Roman" w:hAnsi="Calibri" w:cs="Calibri"/>
            <w:color w:val="222222"/>
            <w:lang w:val="en-US"/>
          </w:rPr>
          <w:t xml:space="preserve">in the model </w:t>
        </w:r>
      </w:ins>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633"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ins w:id="634" w:author="Danilo Bzdok" w:date="2018-05-13T15:40:00Z">
        <w:r w:rsidR="001F759A">
          <w:rPr>
            <w:rFonts w:ascii="Calibri" w:eastAsia="Times New Roman" w:hAnsi="Calibri" w:cs="Calibri"/>
            <w:color w:val="222222"/>
            <w:lang w:val="en-US"/>
          </w:rPr>
          <w:t xml:space="preserve">of the overall model </w:t>
        </w:r>
      </w:ins>
      <w:r w:rsidR="004F03BF" w:rsidRPr="00904D8D">
        <w:rPr>
          <w:rFonts w:ascii="Calibri" w:eastAsia="Times New Roman" w:hAnsi="Calibri" w:cs="Calibri"/>
          <w:color w:val="222222"/>
          <w:lang w:val="en-US"/>
        </w:rPr>
        <w:t>as quantified by the</w:t>
      </w:r>
      <w:ins w:id="635" w:author="Danilo Bzdok" w:date="2018-05-08T18:12:00Z">
        <w:r w:rsidR="00AC2DE2">
          <w:rPr>
            <w:rFonts w:ascii="Calibri" w:eastAsia="Times New Roman" w:hAnsi="Calibri" w:cs="Calibri"/>
            <w:color w:val="222222"/>
            <w:lang w:val="en-US"/>
          </w:rPr>
          <w:t xml:space="preserve"> </w:t>
        </w:r>
      </w:ins>
      <w:ins w:id="636" w:author="Danilo Bzdok" w:date="2018-05-13T15:39:00Z">
        <w:r w:rsidR="001F759A">
          <w:rPr>
            <w:rFonts w:ascii="Calibri" w:eastAsia="Times New Roman" w:hAnsi="Calibri" w:cs="Calibri"/>
            <w:color w:val="222222"/>
            <w:lang w:val="en-US"/>
          </w:rPr>
          <w:t>(</w:t>
        </w:r>
      </w:ins>
      <w:ins w:id="637" w:author="Danilo Bzdok" w:date="2018-05-08T18:12:00Z">
        <w:r w:rsidR="00AC2DE2" w:rsidRPr="00904D8D">
          <w:rPr>
            <w:rFonts w:ascii="Calibri" w:eastAsia="Times New Roman" w:hAnsi="Calibri" w:cs="Calibri"/>
            <w:color w:val="222222"/>
            <w:lang w:val="en-US"/>
          </w:rPr>
          <w:t>out-of-sample</w:t>
        </w:r>
      </w:ins>
      <w:ins w:id="638" w:author="Danilo Bzdok" w:date="2018-05-13T15:39:00Z">
        <w:r w:rsidR="001F759A">
          <w:rPr>
            <w:rFonts w:ascii="Calibri" w:eastAsia="Times New Roman" w:hAnsi="Calibri" w:cs="Calibri"/>
            <w:color w:val="222222"/>
            <w:lang w:val="en-US"/>
          </w:rPr>
          <w:t>)</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A7D50DA"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del w:id="639"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640"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22169">
        <w:rPr>
          <w:rFonts w:ascii="Calibri" w:hAnsi="Calibri" w:cs="Helvetica"/>
          <w:color w:val="000000" w:themeColor="text1"/>
          <w:lang w:val="en-US"/>
          <w:rPrChange w:id="641" w:author="Danilo Bzdok" w:date="2018-05-12T12:31:00Z">
            <w:rPr>
              <w:rFonts w:ascii="Calibri" w:hAnsi="Calibri" w:cs="Helvetica"/>
              <w:color w:val="000000" w:themeColor="text1"/>
            </w:rPr>
          </w:rPrChange>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642" w:author="Danilo Bzdok" w:date="2018-05-08T18:15:00Z">
        <w:r w:rsidR="00AB36FE">
          <w:rPr>
            <w:rFonts w:ascii="Calibri" w:hAnsi="Calibri" w:cs="Helvetica"/>
            <w:color w:val="000000" w:themeColor="text1"/>
            <w:lang w:val="en-US"/>
          </w:rPr>
          <w:t>-</w:t>
        </w:r>
      </w:ins>
      <w:del w:id="643"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644" w:author="Danilo Bzdok" w:date="2018-05-11T15:35:00Z">
        <w:r w:rsidRPr="00A505FA" w:rsidDel="00766340">
          <w:rPr>
            <w:rFonts w:ascii="Calibri" w:hAnsi="Calibri" w:cs="Helvetica"/>
            <w:color w:val="000000" w:themeColor="text1"/>
            <w:lang w:val="en-US"/>
          </w:rPr>
          <w:delText xml:space="preserve">algorithms </w:delText>
        </w:r>
      </w:del>
      <w:ins w:id="645"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646" w:author="Danilo Bzdok" w:date="2018-05-07T23:12:00Z">
            <w:rPr/>
          </w:rPrChange>
        </w:rPr>
        <w:instrText xml:space="preserve"> HYPERLINK "http://scikit-learn.org/" </w:instrText>
      </w:r>
      <w:r w:rsidR="00853EFB">
        <w:fldChar w:fldCharType="separate"/>
      </w:r>
      <w:r w:rsidRPr="00A505FA">
        <w:rPr>
          <w:rStyle w:val="Hyperlink"/>
          <w:rFonts w:ascii="Calibri" w:hAnsi="Calibri" w:cs="Helvetica"/>
          <w:color w:val="000000" w:themeColor="text1"/>
          <w:lang w:val="en-US"/>
        </w:rPr>
        <w:t>http://scikit-learn.org</w:t>
      </w:r>
      <w:r w:rsidR="00853EFB">
        <w:rPr>
          <w:rStyle w:val="Hyper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647"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648"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649" w:author="Danilo Bzdok" w:date="2018-05-07T23:12:00Z">
            <w:rPr/>
          </w:rPrChange>
        </w:rPr>
        <w:instrText xml:space="preserve"> HYPERLINK "http://github.com/banilo/to_be_added_later)" </w:instrText>
      </w:r>
      <w:r w:rsidR="00853EFB">
        <w:fldChar w:fldCharType="separate"/>
      </w:r>
      <w:r w:rsidRPr="00A505FA">
        <w:rPr>
          <w:rStyle w:val="Hyperlink"/>
          <w:rFonts w:ascii="Calibri" w:hAnsi="Calibri" w:cs="Helvetica"/>
          <w:color w:val="000000" w:themeColor="text1"/>
          <w:lang w:val="en-US"/>
        </w:rPr>
        <w:t>http://github.com/banilo/to_be_added_later)</w:t>
      </w:r>
      <w:r w:rsidR="00853EFB">
        <w:rPr>
          <w:rStyle w:val="Hyper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633555E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650"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651" w:author="Danilo Bzdok" w:date="2018-05-10T17:12:00Z">
        <w:r w:rsidRPr="0003734E" w:rsidDel="00BB4540">
          <w:rPr>
            <w:rFonts w:ascii="Calibri" w:hAnsi="Calibri"/>
            <w:color w:val="000000" w:themeColor="text1"/>
            <w:lang w:val="en-US"/>
          </w:rPr>
          <w:delText>a series of</w:delText>
        </w:r>
      </w:del>
      <w:ins w:id="652"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653" w:author="Danilo Bzdok" w:date="2018-05-10T17:13:00Z">
        <w:r w:rsidR="0003734E" w:rsidRPr="0003734E" w:rsidDel="0060038F">
          <w:rPr>
            <w:rFonts w:ascii="Calibri" w:hAnsi="Calibri"/>
            <w:color w:val="000000" w:themeColor="text1"/>
            <w:lang w:val="en-US"/>
          </w:rPr>
          <w:delText xml:space="preserve">that emerge </w:delText>
        </w:r>
      </w:del>
      <w:del w:id="654" w:author="Danilo Bzdok" w:date="2018-05-10T17:14:00Z">
        <w:r w:rsidR="0003734E" w:rsidRPr="0003734E" w:rsidDel="002C62CD">
          <w:rPr>
            <w:rFonts w:ascii="Calibri" w:hAnsi="Calibri"/>
            <w:color w:val="000000" w:themeColor="text1"/>
            <w:lang w:val="en-US"/>
          </w:rPr>
          <w:delText xml:space="preserve">in </w:delText>
        </w:r>
      </w:del>
      <w:del w:id="655" w:author="Danilo Bzdok" w:date="2018-05-10T17:13:00Z">
        <w:r w:rsidR="0003734E" w:rsidRPr="0003734E" w:rsidDel="0060038F">
          <w:rPr>
            <w:rFonts w:ascii="Calibri" w:hAnsi="Calibri"/>
            <w:color w:val="000000" w:themeColor="text1"/>
            <w:lang w:val="en-US"/>
          </w:rPr>
          <w:delText xml:space="preserve">a </w:delText>
        </w:r>
      </w:del>
      <w:del w:id="656" w:author="Danilo Bzdok" w:date="2018-05-10T17:14:00Z">
        <w:r w:rsidR="0003734E" w:rsidRPr="0003734E" w:rsidDel="002C62CD">
          <w:rPr>
            <w:rFonts w:ascii="Calibri" w:hAnsi="Calibri"/>
            <w:color w:val="000000" w:themeColor="text1"/>
            <w:lang w:val="en-US"/>
          </w:rPr>
          <w:delText>direct comparison of</w:delText>
        </w:r>
      </w:del>
      <w:ins w:id="657"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658"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659"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660" w:author="Danilo Bzdok" w:date="2018-05-11T15:20:00Z">
        <w:r w:rsidR="009D4C15">
          <w:rPr>
            <w:rFonts w:ascii="Calibri" w:hAnsi="Calibri"/>
            <w:color w:val="000000" w:themeColor="text1"/>
            <w:lang w:val="en-US"/>
          </w:rPr>
          <w:t xml:space="preserve">expansion </w:t>
        </w:r>
      </w:ins>
      <w:del w:id="661" w:author="Danilo Bzdok" w:date="2018-05-10T17:15:00Z">
        <w:r w:rsidR="00E20117" w:rsidRPr="0003734E" w:rsidDel="007621BB">
          <w:rPr>
            <w:rFonts w:ascii="Calibri" w:hAnsi="Calibri"/>
            <w:color w:val="000000" w:themeColor="text1"/>
            <w:lang w:val="en-US"/>
          </w:rPr>
          <w:delText>incurred worse</w:delText>
        </w:r>
      </w:del>
      <w:ins w:id="662"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663"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664"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665" w:author="Danilo Bzdok" w:date="2018-05-10T11:57:00Z">
        <w:r w:rsidR="00DF6616" w:rsidRPr="0003734E" w:rsidDel="00DB02DC">
          <w:rPr>
            <w:rFonts w:ascii="Calibri" w:hAnsi="Calibri"/>
            <w:color w:val="000000" w:themeColor="text1"/>
            <w:lang w:val="en-US"/>
          </w:rPr>
          <w:delText>More adverse effects</w:delText>
        </w:r>
      </w:del>
      <w:ins w:id="666"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667" w:author="Danilo Bzdok" w:date="2018-05-10T11:57:00Z">
        <w:r w:rsidR="00DF6616" w:rsidRPr="0003734E" w:rsidDel="00DB02DC">
          <w:rPr>
            <w:rFonts w:ascii="Calibri" w:hAnsi="Calibri"/>
            <w:color w:val="000000" w:themeColor="text1"/>
            <w:lang w:val="en-US"/>
          </w:rPr>
          <w:delText xml:space="preserve">in </w:delText>
        </w:r>
      </w:del>
      <w:ins w:id="668"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669" w:author="Danilo Bzdok" w:date="2018-05-10T11:57:00Z">
        <w:r w:rsidR="00DF6616" w:rsidRPr="0003734E" w:rsidDel="00DB02DC">
          <w:rPr>
            <w:rFonts w:ascii="Calibri" w:hAnsi="Calibri"/>
            <w:color w:val="000000" w:themeColor="text1"/>
            <w:lang w:val="en-US"/>
          </w:rPr>
          <w:delText xml:space="preserve">to be analyzed </w:delText>
        </w:r>
      </w:del>
      <w:del w:id="670" w:author="Danilo Bzdok" w:date="2018-05-10T12:00:00Z">
        <w:r w:rsidR="00DF6616" w:rsidRPr="0003734E" w:rsidDel="001054F9">
          <w:rPr>
            <w:rFonts w:ascii="Calibri" w:hAnsi="Calibri"/>
            <w:color w:val="000000" w:themeColor="text1"/>
            <w:lang w:val="en-US"/>
          </w:rPr>
          <w:delText>were</w:delText>
        </w:r>
      </w:del>
      <w:ins w:id="671"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672" w:author="Danilo Bzdok" w:date="2018-05-07T18:39:00Z">
        <w:r w:rsidR="00C84EDC">
          <w:rPr>
            <w:rFonts w:ascii="Calibri" w:hAnsi="Calibri"/>
            <w:color w:val="000000" w:themeColor="text1"/>
            <w:lang w:val="en-US"/>
          </w:rPr>
          <w:t xml:space="preserve">with </w:t>
        </w:r>
      </w:ins>
      <w:ins w:id="673"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674" w:author="Danilo Bzdok" w:date="2018-05-07T18:39:00Z">
        <w:r w:rsidR="00C84EDC">
          <w:rPr>
            <w:rFonts w:ascii="Calibri" w:hAnsi="Calibri"/>
            <w:color w:val="000000" w:themeColor="text1"/>
            <w:lang w:val="en-US"/>
          </w:rPr>
          <w:t>variables</w:t>
        </w:r>
      </w:ins>
      <w:del w:id="675" w:author="Danilo Bzdok" w:date="2018-05-10T11:59:00Z">
        <w:r w:rsidR="00DF6616" w:rsidRPr="0003734E" w:rsidDel="001054F9">
          <w:rPr>
            <w:rFonts w:ascii="Calibri" w:hAnsi="Calibri"/>
            <w:color w:val="000000" w:themeColor="text1"/>
            <w:lang w:val="en-US"/>
          </w:rPr>
          <w:delText>t</w:delText>
        </w:r>
      </w:del>
      <w:del w:id="676" w:author="Danilo Bzdok" w:date="2018-05-07T18:39:00Z">
        <w:r w:rsidR="00DF6616" w:rsidRPr="0003734E" w:rsidDel="00C84EDC">
          <w:rPr>
            <w:rFonts w:ascii="Calibri" w:hAnsi="Calibri"/>
            <w:color w:val="000000" w:themeColor="text1"/>
            <w:lang w:val="en-US"/>
          </w:rPr>
          <w:delText>o</w:delText>
        </w:r>
      </w:del>
      <w:del w:id="677"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678" w:author="Danilo Bzdok" w:date="2018-05-10T17:16:00Z">
        <w:r w:rsidR="00247D8A" w:rsidDel="00D4145A">
          <w:rPr>
            <w:rFonts w:ascii="Calibri" w:hAnsi="Calibri"/>
            <w:color w:val="000000" w:themeColor="text1"/>
            <w:lang w:val="en-US"/>
          </w:rPr>
          <w:delText>due to</w:delText>
        </w:r>
      </w:del>
      <w:ins w:id="679" w:author="Danilo Bzdok" w:date="2018-05-10T17:16:00Z">
        <w:r w:rsidR="00D4145A">
          <w:rPr>
            <w:rFonts w:ascii="Calibri" w:hAnsi="Calibri"/>
            <w:color w:val="000000" w:themeColor="text1"/>
            <w:lang w:val="en-US"/>
          </w:rPr>
          <w:t xml:space="preserve">when facing </w:t>
        </w:r>
      </w:ins>
      <w:del w:id="680"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681" w:author="Danilo Bzdok" w:date="2018-05-10T17:17:00Z">
        <w:r w:rsidR="00D4145A">
          <w:rPr>
            <w:rFonts w:ascii="Calibri" w:hAnsi="Calibri"/>
            <w:color w:val="000000" w:themeColor="text1"/>
            <w:lang w:val="en-US"/>
          </w:rPr>
          <w:t xml:space="preserve"> data</w:t>
        </w:r>
      </w:ins>
      <w:del w:id="682"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683"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684"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685" w:author="Danilo Bzdok" w:date="2018-05-11T15:23:00Z">
        <w:r w:rsidR="004E406A">
          <w:rPr>
            <w:rFonts w:ascii="Calibri" w:hAnsi="Calibri"/>
            <w:color w:val="000000" w:themeColor="text1"/>
            <w:lang w:val="en-US"/>
          </w:rPr>
          <w:t>&lt;</w:t>
        </w:r>
      </w:ins>
      <w:del w:id="686"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del w:id="687" w:author="Danilo Bzdok" w:date="2018-05-10T12:06:00Z">
        <w:r w:rsidR="00E24A96" w:rsidRPr="0003734E" w:rsidDel="00065DE2">
          <w:rPr>
            <w:rFonts w:ascii="Calibri" w:hAnsi="Calibri"/>
            <w:color w:val="000000" w:themeColor="text1"/>
            <w:lang w:val="en-US"/>
          </w:rPr>
          <w:delText xml:space="preserve">noise </w:delText>
        </w:r>
      </w:del>
      <w:ins w:id="688"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689"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690"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691"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692" w:author="Danilo Bzdok" w:date="2018-05-10T17:21:00Z">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693"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694" w:author="Danilo Bzdok" w:date="2018-05-07T18:25:00Z">
        <w:r w:rsidR="003A4DC4" w:rsidRPr="0003734E" w:rsidDel="00D17FBF">
          <w:rPr>
            <w:rFonts w:ascii="Calibri" w:hAnsi="Calibri"/>
            <w:color w:val="000000" w:themeColor="text1"/>
            <w:lang w:val="en-US"/>
          </w:rPr>
          <w:delText xml:space="preserve">less </w:delText>
        </w:r>
      </w:del>
      <w:ins w:id="695"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696" w:author="Danilo Bzdok" w:date="2018-05-07T18:24:00Z">
        <w:r w:rsidR="007913A0" w:rsidRPr="0003734E" w:rsidDel="00D17FBF">
          <w:rPr>
            <w:rFonts w:ascii="Calibri" w:hAnsi="Calibri"/>
            <w:color w:val="000000" w:themeColor="text1"/>
            <w:lang w:val="en-US"/>
          </w:rPr>
          <w:delText xml:space="preserve">important </w:delText>
        </w:r>
      </w:del>
      <w:ins w:id="697"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698"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5228CDBC"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69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70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70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E90253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702"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703"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704" w:author="Danilo Bzdok" w:date="2018-05-07T11:41:00Z">
        <w:r w:rsidR="00BA571F">
          <w:rPr>
            <w:rFonts w:ascii="Calibri" w:eastAsia="Times New Roman" w:hAnsi="Calibri"/>
            <w:shd w:val="clear" w:color="auto" w:fill="FFFFFF"/>
            <w:lang w:val="en-US"/>
          </w:rPr>
          <w:t xml:space="preserve">In the </w:t>
        </w:r>
      </w:ins>
      <w:ins w:id="705" w:author="Danilo Bzdok" w:date="2018-05-11T15:28:00Z">
        <w:r w:rsidR="004F77EF">
          <w:rPr>
            <w:rFonts w:ascii="Calibri" w:eastAsia="Times New Roman" w:hAnsi="Calibri"/>
            <w:shd w:val="clear" w:color="auto" w:fill="FFFFFF"/>
            <w:lang w:val="en-US"/>
          </w:rPr>
          <w:t>ordinary linear</w:t>
        </w:r>
      </w:ins>
      <w:ins w:id="706" w:author="Danilo Bzdok" w:date="2018-05-07T11:41:00Z">
        <w:r w:rsidR="00BA571F">
          <w:rPr>
            <w:rFonts w:ascii="Calibri" w:eastAsia="Times New Roman" w:hAnsi="Calibri"/>
            <w:shd w:val="clear" w:color="auto" w:fill="FFFFFF"/>
            <w:lang w:val="en-US"/>
          </w:rPr>
          <w:t xml:space="preserve"> regression approach, t</w:t>
        </w:r>
      </w:ins>
      <w:del w:id="707"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708" w:author="Danilo Bzdok" w:date="2018-05-10T17:26:00Z">
        <w:r w:rsidR="003D2D3D">
          <w:rPr>
            <w:rFonts w:ascii="Calibri" w:hAnsi="Calibri"/>
            <w:color w:val="000000" w:themeColor="text1"/>
            <w:lang w:val="en-US"/>
          </w:rPr>
          <w:t>involving</w:t>
        </w:r>
      </w:ins>
      <w:del w:id="709"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710"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711"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 xml:space="preserve">automatically </w:t>
      </w:r>
      <w:ins w:id="712"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713" w:author="Danilo Bzdok" w:date="2018-05-07T11:32:00Z">
        <w:r w:rsidR="002C49DE">
          <w:rPr>
            <w:rFonts w:ascii="Calibri" w:hAnsi="Calibri"/>
            <w:color w:val="000000" w:themeColor="text1"/>
            <w:lang w:val="en-US"/>
          </w:rPr>
          <w:t>ed</w:t>
        </w:r>
      </w:ins>
      <w:ins w:id="714" w:author="Danilo Bzdok" w:date="2018-05-10T17:26:00Z">
        <w:r w:rsidR="003D2D3D">
          <w:rPr>
            <w:rFonts w:ascii="Calibri" w:hAnsi="Calibri"/>
            <w:color w:val="000000" w:themeColor="text1"/>
            <w:lang w:val="en-US"/>
          </w:rPr>
          <w:t>”</w:t>
        </w:r>
      </w:ins>
      <w:del w:id="715"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716"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717" w:author="Danilo Bzdok" w:date="2018-05-10T17:28:00Z">
        <w:r w:rsidR="00456D75" w:rsidRPr="00BC54C2" w:rsidDel="00B5013F">
          <w:rPr>
            <w:rFonts w:ascii="Calibri" w:hAnsi="Calibri"/>
            <w:color w:val="000000" w:themeColor="text1"/>
            <w:lang w:val="en-US"/>
          </w:rPr>
          <w:delText xml:space="preserve">deteriorated </w:delText>
        </w:r>
      </w:del>
      <w:ins w:id="718"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719"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720"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w:t>
      </w:r>
      <w:ins w:id="721" w:author="Danilo Bzdok" w:date="2018-05-11T15:31:00Z">
        <w:r w:rsidR="005F170E">
          <w:rPr>
            <w:rFonts w:ascii="Calibri" w:hAnsi="Calibri"/>
            <w:color w:val="000000" w:themeColor="text1"/>
            <w:lang w:val="en-US"/>
          </w:rPr>
          <w:t xml:space="preserve">increasingly used </w:t>
        </w:r>
      </w:ins>
      <w:r w:rsidR="008F32ED" w:rsidRPr="00BC54C2">
        <w:rPr>
          <w:rFonts w:ascii="Calibri" w:hAnsi="Calibri"/>
          <w:color w:val="000000" w:themeColor="text1"/>
          <w:lang w:val="en-US"/>
        </w:rPr>
        <w:t>prediction</w:t>
      </w:r>
      <w:ins w:id="722" w:author="Danilo Bzdok" w:date="2018-05-11T15:31:00Z">
        <w:r w:rsidR="005F170E">
          <w:rPr>
            <w:rFonts w:ascii="Calibri" w:hAnsi="Calibri"/>
            <w:color w:val="000000" w:themeColor="text1"/>
            <w:lang w:val="en-US"/>
          </w:rPr>
          <w:t xml:space="preserve"> 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723"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ins w:id="724" w:author="Danilo Bzdok" w:date="2018-05-10T12:11:00Z">
        <w:r w:rsidR="00180323" w:rsidRPr="00614A83">
          <w:rPr>
            <w:rFonts w:ascii="Calibri" w:hAnsi="Calibri"/>
            <w:color w:val="000000" w:themeColor="text1"/>
            <w:lang w:val="en-US"/>
            <w:rPrChange w:id="725"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726" w:author="Danilo Bzdok" w:date="2018-05-10T17:30:00Z">
        <w:r w:rsidR="002208BB" w:rsidRPr="00614A83">
          <w:rPr>
            <w:rFonts w:ascii="Calibri" w:hAnsi="Calibri"/>
            <w:color w:val="000000" w:themeColor="text1"/>
            <w:lang w:val="en-US"/>
          </w:rPr>
          <w:t xml:space="preserve">cancer </w:t>
        </w:r>
      </w:ins>
      <w:r w:rsidR="00FC0291" w:rsidRPr="00614A83">
        <w:rPr>
          <w:rFonts w:ascii="Calibri" w:hAnsi="Calibri"/>
          <w:color w:val="000000" w:themeColor="text1"/>
          <w:lang w:val="en-US"/>
        </w:rPr>
        <w:t xml:space="preserve">screening and monitoring </w:t>
      </w:r>
      <w:del w:id="727" w:author="Danilo Bzdok" w:date="2018-05-10T17:30:00Z">
        <w:r w:rsidR="00FC0291" w:rsidRPr="00614A83" w:rsidDel="002208BB">
          <w:rPr>
            <w:rFonts w:ascii="Calibri" w:hAnsi="Calibri"/>
            <w:color w:val="000000" w:themeColor="text1"/>
            <w:lang w:val="en-US"/>
          </w:rPr>
          <w:delText xml:space="preserve">of </w:delText>
        </w:r>
        <w:r w:rsidR="00594EA3" w:rsidRPr="00614A83" w:rsidDel="002208BB">
          <w:rPr>
            <w:rFonts w:ascii="Calibri" w:hAnsi="Calibri"/>
            <w:color w:val="000000" w:themeColor="text1"/>
            <w:lang w:val="en-US"/>
          </w:rPr>
          <w:delText xml:space="preserve">cancer </w:delText>
        </w:r>
      </w:del>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728"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Preformatted"/>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729"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730"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731" w:author="Danilo Bzdok" w:date="2018-05-10T17:36:00Z">
        <w:r w:rsidR="00917CF9">
          <w:rPr>
            <w:rFonts w:ascii="Calibri" w:hAnsi="Calibri"/>
            <w:color w:val="000000" w:themeColor="text1"/>
            <w:sz w:val="24"/>
            <w:szCs w:val="24"/>
            <w:lang w:val="en-US"/>
          </w:rPr>
          <w:t>when</w:t>
        </w:r>
      </w:ins>
      <w:del w:id="732"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733" w:author="Danilo Bzdok" w:date="2018-05-10T17:37:00Z">
        <w:r w:rsidR="00A52067" w:rsidRPr="0079701D" w:rsidDel="00917CF9">
          <w:rPr>
            <w:rFonts w:ascii="Calibri" w:hAnsi="Calibri"/>
            <w:color w:val="000000" w:themeColor="text1"/>
            <w:sz w:val="24"/>
            <w:szCs w:val="24"/>
            <w:lang w:val="en-US"/>
          </w:rPr>
          <w:delText>the second most</w:delText>
        </w:r>
      </w:del>
      <w:ins w:id="734"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735"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736"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737" w:author="Danilo Bzdok" w:date="2018-05-10T12:17:00Z">
        <w:r w:rsidRPr="0079701D" w:rsidDel="00900BD3">
          <w:rPr>
            <w:rFonts w:ascii="Calibri" w:hAnsi="Calibri"/>
            <w:color w:val="000000" w:themeColor="text1"/>
            <w:sz w:val="24"/>
            <w:szCs w:val="24"/>
            <w:lang w:val="en-US"/>
          </w:rPr>
          <w:delText>w</w:delText>
        </w:r>
      </w:del>
      <w:del w:id="738" w:author="Danilo Bzdok" w:date="2018-05-07T11:39:00Z">
        <w:r w:rsidRPr="0079701D" w:rsidDel="00BA571F">
          <w:rPr>
            <w:rFonts w:ascii="Calibri" w:hAnsi="Calibri"/>
            <w:color w:val="000000" w:themeColor="text1"/>
            <w:sz w:val="24"/>
            <w:szCs w:val="24"/>
            <w:lang w:val="en-US"/>
          </w:rPr>
          <w:delText>h</w:delText>
        </w:r>
      </w:del>
      <w:del w:id="739" w:author="Danilo Bzdok" w:date="2018-05-10T12:17:00Z">
        <w:r w:rsidRPr="0079701D" w:rsidDel="00900BD3">
          <w:rPr>
            <w:rFonts w:ascii="Calibri" w:hAnsi="Calibri"/>
            <w:color w:val="000000" w:themeColor="text1"/>
            <w:sz w:val="24"/>
            <w:szCs w:val="24"/>
            <w:lang w:val="en-US"/>
          </w:rPr>
          <w:delText>e</w:delText>
        </w:r>
      </w:del>
      <w:del w:id="740" w:author="Danilo Bzdok" w:date="2018-05-07T11:39:00Z">
        <w:r w:rsidRPr="0079701D" w:rsidDel="00BA571F">
          <w:rPr>
            <w:rFonts w:ascii="Calibri" w:hAnsi="Calibri"/>
            <w:color w:val="000000" w:themeColor="text1"/>
            <w:sz w:val="24"/>
            <w:szCs w:val="24"/>
            <w:lang w:val="en-US"/>
          </w:rPr>
          <w:delText>n</w:delText>
        </w:r>
      </w:del>
      <w:del w:id="741"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742"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743" w:author="Danilo Bzdok" w:date="2018-05-10T12:17:00Z">
        <w:r w:rsidR="00900BD3">
          <w:rPr>
            <w:rFonts w:ascii="Calibri" w:hAnsi="Calibri"/>
            <w:color w:val="000000"/>
            <w:sz w:val="24"/>
            <w:szCs w:val="24"/>
            <w:lang w:val="en-US"/>
          </w:rPr>
          <w:t xml:space="preserve">yet </w:t>
        </w:r>
      </w:ins>
      <w:del w:id="744" w:author="Danilo Bzdok" w:date="2018-05-10T17:39:00Z">
        <w:r w:rsidRPr="0079701D" w:rsidDel="00A13DC9">
          <w:rPr>
            <w:rFonts w:ascii="Calibri" w:hAnsi="Calibri"/>
            <w:color w:val="000000"/>
            <w:sz w:val="24"/>
            <w:szCs w:val="24"/>
            <w:lang w:val="en-US"/>
          </w:rPr>
          <w:delText xml:space="preserve">seen </w:delText>
        </w:r>
      </w:del>
      <w:ins w:id="745"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746"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747"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748"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749"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750" w:author="Danilo Bzdok" w:date="2018-05-07T18:28:00Z">
            <w:rPr>
              <w:rFonts w:ascii="Calibri" w:hAnsi="Calibri"/>
              <w:color w:val="000000" w:themeColor="text1"/>
              <w:sz w:val="22"/>
              <w:szCs w:val="22"/>
              <w:lang w:val="en-US"/>
            </w:rPr>
          </w:rPrChange>
        </w:rPr>
        <w:t>in 654 healthy individuals</w:t>
      </w:r>
      <w:ins w:id="751"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752"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753"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754" w:author="Danilo Bzdok" w:date="2018-05-07T18:28:00Z">
            <w:rPr>
              <w:rFonts w:ascii="Calibri" w:hAnsi="Calibri"/>
              <w:color w:val="000000" w:themeColor="text1"/>
              <w:sz w:val="22"/>
              <w:szCs w:val="22"/>
              <w:lang w:val="en-US"/>
            </w:rPr>
          </w:rPrChange>
        </w:rPr>
        <w:t xml:space="preserve">easily </w:t>
      </w:r>
      <w:del w:id="755" w:author="Danilo Bzdok" w:date="2018-05-10T17:39:00Z">
        <w:r w:rsidR="009905F4" w:rsidRPr="0079701D" w:rsidDel="0064259D">
          <w:rPr>
            <w:rFonts w:ascii="Calibri" w:hAnsi="Calibri"/>
            <w:color w:val="000000" w:themeColor="text1"/>
            <w:lang w:val="en-US"/>
            <w:rPrChange w:id="756"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757"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758" w:author="Danilo Bzdok" w:date="2018-05-07T18:28:00Z">
              <w:rPr>
                <w:rFonts w:ascii="Calibri" w:hAnsi="Calibri"/>
                <w:color w:val="000000" w:themeColor="text1"/>
                <w:sz w:val="22"/>
                <w:szCs w:val="22"/>
                <w:lang w:val="en-US"/>
              </w:rPr>
            </w:rPrChange>
          </w:rPr>
          <w:delText>ed</w:delText>
        </w:r>
      </w:del>
      <w:ins w:id="759"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760"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761"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762"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763" w:author="Danilo Bzdok" w:date="2018-05-07T18:28:00Z">
            <w:rPr>
              <w:rFonts w:ascii="Calibri" w:hAnsi="Calibri"/>
              <w:color w:val="000000" w:themeColor="text1"/>
              <w:sz w:val="22"/>
              <w:szCs w:val="22"/>
              <w:lang w:val="en-US"/>
            </w:rPr>
          </w:rPrChange>
        </w:rPr>
        <w:t xml:space="preserve">built </w:t>
      </w:r>
      <w:del w:id="764" w:author="Danilo Bzdok" w:date="2018-05-10T17:41:00Z">
        <w:r w:rsidR="009905F4" w:rsidRPr="0079701D" w:rsidDel="00630F58">
          <w:rPr>
            <w:rFonts w:ascii="Calibri" w:hAnsi="Calibri"/>
            <w:color w:val="000000" w:themeColor="text1"/>
            <w:lang w:val="en-US"/>
            <w:rPrChange w:id="765" w:author="Danilo Bzdok" w:date="2018-05-07T18:28:00Z">
              <w:rPr>
                <w:rFonts w:ascii="Calibri" w:hAnsi="Calibri"/>
                <w:color w:val="000000" w:themeColor="text1"/>
                <w:sz w:val="22"/>
                <w:szCs w:val="22"/>
                <w:lang w:val="en-US"/>
              </w:rPr>
            </w:rPrChange>
          </w:rPr>
          <w:delText xml:space="preserve">on </w:delText>
        </w:r>
      </w:del>
      <w:ins w:id="766"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767"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768"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769"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770"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771"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772"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773"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774"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775"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776"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777"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778"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779"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780" w:author="Danilo Bzdok" w:date="2018-05-10T17:42:00Z">
        <w:r w:rsidR="00D076FA" w:rsidRPr="0079701D" w:rsidDel="0007216A">
          <w:rPr>
            <w:rFonts w:ascii="Calibri" w:eastAsia="Times New Roman" w:hAnsi="Calibri"/>
            <w:color w:val="000000"/>
            <w:lang w:val="en-US"/>
          </w:rPr>
          <w:delText xml:space="preserve">may </w:delText>
        </w:r>
      </w:del>
      <w:ins w:id="781"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782"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783"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784"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785"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786"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7988AB0B" w:rsidR="00464A6F" w:rsidRDefault="0042006E" w:rsidP="00F317EE">
      <w:pPr>
        <w:ind w:firstLine="708"/>
        <w:contextualSpacing/>
        <w:jc w:val="both"/>
        <w:rPr>
          <w:ins w:id="787" w:author="Danilo Bzdok" w:date="2018-05-13T13:10:00Z"/>
          <w:rFonts w:ascii="Calibri" w:hAnsi="Calibri"/>
          <w:color w:val="000000" w:themeColor="text1"/>
          <w:lang w:val="en-US"/>
        </w:rPr>
      </w:pPr>
      <w:del w:id="788" w:author="Danilo Bzdok" w:date="2018-05-10T12:11:00Z">
        <w:r w:rsidDel="00180323">
          <w:rPr>
            <w:rFonts w:ascii="Calibri" w:hAnsi="Calibri"/>
            <w:color w:val="000000" w:themeColor="text1"/>
            <w:lang w:val="en-US"/>
          </w:rPr>
          <w:delText xml:space="preserve">Analyzing </w:delText>
        </w:r>
      </w:del>
      <w:ins w:id="789" w:author="Danilo Bzdok" w:date="2018-05-10T12:11:00Z">
        <w:r w:rsidR="00180323">
          <w:rPr>
            <w:rFonts w:ascii="Calibri" w:hAnsi="Calibri"/>
            <w:color w:val="000000" w:themeColor="text1"/>
            <w:lang w:val="en-US"/>
          </w:rPr>
          <w:t xml:space="preserve">Exploring </w:t>
        </w:r>
      </w:ins>
      <w:del w:id="790" w:author="Danilo Bzdok" w:date="2018-05-08T10:26:00Z">
        <w:r w:rsidR="00247D8A" w:rsidDel="007C34E5">
          <w:rPr>
            <w:rFonts w:ascii="Calibri" w:hAnsi="Calibri"/>
            <w:color w:val="000000" w:themeColor="text1"/>
            <w:lang w:val="en-US"/>
          </w:rPr>
          <w:delText xml:space="preserve">more than </w:delText>
        </w:r>
      </w:del>
      <w:ins w:id="791" w:author="Danilo Bzdok" w:date="2018-05-08T10:26:00Z">
        <w:r w:rsidR="00BB2605">
          <w:rPr>
            <w:rFonts w:ascii="Calibri" w:hAnsi="Calibri"/>
            <w:color w:val="000000" w:themeColor="text1"/>
            <w:lang w:val="en-US"/>
          </w:rPr>
          <w:t>a battery of</w:t>
        </w:r>
      </w:ins>
      <w:del w:id="792" w:author="Danilo Bzdok" w:date="2018-05-12T13:18:00Z">
        <w:r w:rsidR="000F478A" w:rsidRPr="00C76687" w:rsidDel="00BB2605">
          <w:rPr>
            <w:rFonts w:ascii="Calibri" w:hAnsi="Calibri"/>
            <w:color w:val="000000" w:themeColor="text1"/>
            <w:lang w:val="en-US"/>
          </w:rPr>
          <w:delText>100,000</w:delText>
        </w:r>
      </w:del>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793"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w:t>
      </w:r>
      <w:del w:id="794" w:author="Danilo Bzdok" w:date="2018-05-12T13:24:00Z">
        <w:r w:rsidR="000F478A" w:rsidRPr="00C76687" w:rsidDel="009E1001">
          <w:rPr>
            <w:rFonts w:ascii="Calibri" w:hAnsi="Calibri"/>
            <w:color w:val="000000" w:themeColor="text1"/>
            <w:lang w:val="en-US"/>
          </w:rPr>
          <w:delText xml:space="preserve">achieving </w:delText>
        </w:r>
      </w:del>
      <w:ins w:id="795" w:author="Danilo Bzdok" w:date="2018-05-12T13:24:00Z">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ins w:id="796" w:author="Danilo Bzdok" w:date="2018-05-13T13:05:00Z">
        <w:r w:rsidR="00B26BF6">
          <w:rPr>
            <w:rFonts w:ascii="Calibri" w:hAnsi="Calibri"/>
            <w:color w:val="000000" w:themeColor="text1"/>
            <w:lang w:val="en-US"/>
          </w:rPr>
          <w:t xml:space="preserve"> </w:t>
        </w:r>
      </w:ins>
      <w:ins w:id="797" w:author="Danilo Bzdok" w:date="2018-05-13T13:07:00Z">
        <w:r w:rsidR="00B26BF6">
          <w:rPr>
            <w:rFonts w:ascii="Calibri" w:hAnsi="Calibri"/>
            <w:color w:val="000000" w:themeColor="text1"/>
            <w:lang w:val="en-US"/>
          </w:rPr>
          <w:t xml:space="preserve">While prediction and inference shared the first step </w:t>
        </w:r>
      </w:ins>
      <w:ins w:id="798" w:author="Danilo Bzdok" w:date="2018-05-13T13:05:00Z">
        <w:r w:rsidR="00FB0198">
          <w:rPr>
            <w:rFonts w:ascii="Calibri" w:hAnsi="Calibri"/>
            <w:color w:val="000000" w:themeColor="text1"/>
            <w:lang w:val="en-US"/>
          </w:rPr>
          <w:t xml:space="preserve">of </w:t>
        </w:r>
      </w:ins>
      <w:ins w:id="799" w:author="Danilo Bzdok" w:date="2018-05-13T13:08:00Z">
        <w:r w:rsidR="00B26BF6">
          <w:rPr>
            <w:rFonts w:ascii="Calibri" w:hAnsi="Calibri"/>
            <w:color w:val="000000" w:themeColor="text1"/>
            <w:lang w:val="en-US"/>
          </w:rPr>
          <w:t xml:space="preserve">estimating </w:t>
        </w:r>
      </w:ins>
      <w:ins w:id="800" w:author="Danilo Bzdok" w:date="2018-05-13T13:06:00Z">
        <w:r w:rsidR="00B26BF6">
          <w:rPr>
            <w:rFonts w:ascii="Calibri" w:hAnsi="Calibri"/>
            <w:color w:val="000000" w:themeColor="text1"/>
            <w:lang w:val="en-US"/>
          </w:rPr>
          <w:t xml:space="preserve">linear-model coefficients, </w:t>
        </w:r>
      </w:ins>
      <w:ins w:id="801" w:author="Danilo Bzdok" w:date="2018-05-13T13:08:00Z">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ins>
      <w:ins w:id="802" w:author="Danilo Bzdok" w:date="2018-05-13T13:09:00Z">
        <w:r w:rsidR="00464A6F">
          <w:rPr>
            <w:rFonts w:ascii="Calibri" w:hAnsi="Calibri"/>
            <w:color w:val="000000" w:themeColor="text1"/>
            <w:lang w:val="en-US"/>
          </w:rPr>
          <w:t>s</w:t>
        </w:r>
      </w:ins>
      <w:ins w:id="803" w:author="Danilo Bzdok" w:date="2018-05-13T13:08:00Z">
        <w:r w:rsidR="00B26BF6">
          <w:rPr>
            <w:rFonts w:ascii="Calibri" w:hAnsi="Calibri"/>
            <w:color w:val="000000" w:themeColor="text1"/>
            <w:lang w:val="en-US"/>
          </w:rPr>
          <w:t xml:space="preserve"> in what the data analyst decides to do with the fitted model</w:t>
        </w:r>
      </w:ins>
      <w:ins w:id="804" w:author="Danilo Bzdok" w:date="2018-05-13T13:07:00Z">
        <w:r w:rsidR="00B26BF6">
          <w:rPr>
            <w:rFonts w:ascii="Calibri" w:hAnsi="Calibri"/>
            <w:color w:val="000000" w:themeColor="text1"/>
            <w:lang w:val="en-US"/>
          </w:rPr>
          <w:t>.</w:t>
        </w:r>
      </w:ins>
    </w:p>
    <w:p w14:paraId="0333930B" w14:textId="5ACE7BA1" w:rsidR="000F478A" w:rsidRPr="00C76687" w:rsidRDefault="00D908A9" w:rsidP="00F317EE">
      <w:pPr>
        <w:ind w:firstLine="708"/>
        <w:contextualSpacing/>
        <w:jc w:val="both"/>
        <w:rPr>
          <w:rFonts w:ascii="Calibri" w:hAnsi="Calibri"/>
          <w:color w:val="000000" w:themeColor="text1"/>
          <w:lang w:val="en-US"/>
        </w:rPr>
      </w:pPr>
      <w:del w:id="805" w:author="Danilo Bzdok" w:date="2018-05-13T13:10:00Z">
        <w:r w:rsidRPr="00C76687" w:rsidDel="00464A6F">
          <w:rPr>
            <w:rFonts w:ascii="Calibri" w:hAnsi="Calibri"/>
            <w:color w:val="000000" w:themeColor="text1"/>
            <w:lang w:val="en-US"/>
          </w:rPr>
          <w:delText xml:space="preserve"> </w:delText>
        </w:r>
      </w:del>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806" w:author="Danilo Bzdok" w:date="2018-05-10T12:23:00Z">
        <w:r w:rsidR="0004126D" w:rsidRPr="00C76687" w:rsidDel="00F1724B">
          <w:rPr>
            <w:rFonts w:ascii="Calibri" w:hAnsi="Calibri"/>
            <w:color w:val="000000" w:themeColor="text1"/>
            <w:lang w:val="en-US"/>
          </w:rPr>
          <w:delText>an asymmetry</w:delText>
        </w:r>
      </w:del>
      <w:ins w:id="807"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808" w:author="Danilo Bzdok" w:date="2018-05-11T15:07:00Z">
        <w:r w:rsidR="003D033D" w:rsidDel="00FE6F80">
          <w:rPr>
            <w:rFonts w:ascii="Calibri" w:hAnsi="Calibri"/>
            <w:color w:val="000000" w:themeColor="text1"/>
            <w:lang w:val="en-US"/>
          </w:rPr>
          <w:delText xml:space="preserve">effects </w:delText>
        </w:r>
      </w:del>
      <w:ins w:id="809"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810" w:author="Danilo Bzdok" w:date="2018-05-11T15:07:00Z">
        <w:r w:rsidR="003D033D" w:rsidDel="00FE6F80">
          <w:rPr>
            <w:rFonts w:ascii="Calibri" w:hAnsi="Calibri"/>
            <w:color w:val="000000" w:themeColor="text1"/>
            <w:lang w:val="en-US"/>
          </w:rPr>
          <w:delText xml:space="preserve">established </w:delText>
        </w:r>
      </w:del>
      <w:ins w:id="811"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812"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813"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814"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815"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816"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ins w:id="817" w:author="Danilo Bzdok" w:date="2018-05-12T13:22:00Z">
        <w:r w:rsidR="00ED2207">
          <w:rPr>
            <w:rFonts w:ascii="Calibri" w:hAnsi="Calibri"/>
            <w:color w:val="000000" w:themeColor="text1"/>
            <w:lang w:val="en-US"/>
          </w:rPr>
          <w:t xml:space="preserve">a </w:t>
        </w:r>
      </w:ins>
      <w:r w:rsidR="002649F5" w:rsidRPr="00C76687">
        <w:rPr>
          <w:rFonts w:ascii="Calibri" w:hAnsi="Calibri"/>
          <w:color w:val="000000" w:themeColor="text1"/>
          <w:lang w:val="en-US"/>
        </w:rPr>
        <w:t>guarantee</w:t>
      </w:r>
      <w:del w:id="818" w:author="Danilo Bzdok" w:date="2018-05-12T13:22:00Z">
        <w:r w:rsidR="002649F5" w:rsidRPr="00C76687" w:rsidDel="00ED2207">
          <w:rPr>
            <w:rFonts w:ascii="Calibri" w:hAnsi="Calibri"/>
            <w:color w:val="000000" w:themeColor="text1"/>
            <w:lang w:val="en-US"/>
          </w:rPr>
          <w:delText>d</w:delText>
        </w:r>
      </w:del>
      <w:r w:rsidR="002649F5" w:rsidRPr="00C76687">
        <w:rPr>
          <w:rFonts w:ascii="Calibri" w:hAnsi="Calibri"/>
          <w:color w:val="000000" w:themeColor="text1"/>
          <w:lang w:val="en-US"/>
        </w:rPr>
        <w:t xml:space="preserve"> to </w:t>
      </w:r>
      <w:r w:rsidR="006C54CF">
        <w:rPr>
          <w:rFonts w:ascii="Calibri" w:hAnsi="Calibri"/>
          <w:color w:val="000000" w:themeColor="text1"/>
          <w:lang w:val="en-US"/>
        </w:rPr>
        <w:t xml:space="preserve">also </w:t>
      </w:r>
      <w:del w:id="819" w:author="Danilo Bzdok" w:date="2018-05-12T13:22:00Z">
        <w:r w:rsidR="000C72F4" w:rsidRPr="00C76687" w:rsidDel="00ED2207">
          <w:rPr>
            <w:rFonts w:ascii="Calibri" w:hAnsi="Calibri"/>
            <w:color w:val="000000" w:themeColor="text1"/>
            <w:lang w:val="en-US"/>
          </w:rPr>
          <w:delText xml:space="preserve">enable </w:delText>
        </w:r>
      </w:del>
      <w:ins w:id="820" w:author="Danilo Bzdok" w:date="2018-05-12T13:22:00Z">
        <w:r w:rsidR="00ED2207">
          <w:rPr>
            <w:rFonts w:ascii="Calibri" w:hAnsi="Calibri"/>
            <w:color w:val="000000" w:themeColor="text1"/>
            <w:lang w:val="en-US"/>
          </w:rPr>
          <w:t xml:space="preserve">achieve </w:t>
        </w:r>
      </w:ins>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ins w:id="821" w:author="Danilo Bzdok" w:date="2018-05-12T13:26:00Z">
        <w:r w:rsidR="00EC5312">
          <w:rPr>
            <w:rFonts w:ascii="Calibri" w:hAnsi="Calibri"/>
            <w:color w:val="000000" w:themeColor="text1"/>
            <w:lang w:val="en-US"/>
          </w:rPr>
          <w:t>To restate, e</w:t>
        </w:r>
      </w:ins>
      <w:del w:id="822" w:author="Danilo Bzdok" w:date="2018-05-12T13:26:00Z">
        <w:r w:rsidR="0071488F" w:rsidRPr="00C76687" w:rsidDel="00EC5312">
          <w:rPr>
            <w:rFonts w:ascii="Calibri" w:hAnsi="Calibri"/>
            <w:color w:val="000000" w:themeColor="text1"/>
            <w:lang w:val="en-US"/>
          </w:rPr>
          <w:delText>E</w:delText>
        </w:r>
      </w:del>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823" w:author="Danilo Bzdok" w:date="2018-05-11T15:04:00Z">
        <w:r w:rsidR="0071488F" w:rsidRPr="00C76687" w:rsidDel="00F2773B">
          <w:rPr>
            <w:rFonts w:ascii="Calibri" w:hAnsi="Calibri"/>
            <w:color w:val="000000" w:themeColor="text1"/>
            <w:lang w:val="en-US"/>
          </w:rPr>
          <w:delText xml:space="preserve">common </w:delText>
        </w:r>
      </w:del>
      <w:ins w:id="824"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825" w:author="Danilo Bzdok" w:date="2018-05-10T13:49:00Z">
        <w:r w:rsidR="00975C77">
          <w:rPr>
            <w:rFonts w:ascii="Calibri" w:hAnsi="Calibri"/>
            <w:color w:val="000000" w:themeColor="text1"/>
            <w:lang w:val="en-US"/>
          </w:rPr>
          <w:t>predictabil</w:t>
        </w:r>
      </w:ins>
      <w:ins w:id="826" w:author="Danilo Bzdok" w:date="2018-05-10T13:50:00Z">
        <w:r w:rsidR="005F7D45">
          <w:rPr>
            <w:rFonts w:ascii="Calibri" w:hAnsi="Calibri"/>
            <w:color w:val="000000" w:themeColor="text1"/>
            <w:lang w:val="en-US"/>
          </w:rPr>
          <w:t>i</w:t>
        </w:r>
      </w:ins>
      <w:ins w:id="827"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ins w:id="828" w:author="Danilo Bzdok" w:date="2018-05-12T13:28:00Z">
        <w:r w:rsidR="009F15B9">
          <w:rPr>
            <w:rFonts w:ascii="Calibri" w:hAnsi="Calibri"/>
            <w:color w:val="000000" w:themeColor="text1"/>
            <w:lang w:val="en-US"/>
          </w:rPr>
          <w:t>l</w:t>
        </w:r>
      </w:ins>
      <w:del w:id="829"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del w:id="830" w:author="Danilo Bzdok" w:date="2018-05-12T13:28:00Z">
        <w:r w:rsidR="009132A1" w:rsidDel="009F15B9">
          <w:rPr>
            <w:rFonts w:ascii="Calibri" w:hAnsi="Calibri"/>
            <w:color w:val="000000" w:themeColor="text1"/>
            <w:lang w:val="en-US"/>
          </w:rPr>
          <w:delText xml:space="preserve">findings </w:delText>
        </w:r>
      </w:del>
      <w:ins w:id="831" w:author="Danilo Bzdok" w:date="2018-05-12T13:28:00Z">
        <w:r w:rsidR="009F15B9">
          <w:rPr>
            <w:rFonts w:ascii="Calibri" w:hAnsi="Calibri"/>
            <w:color w:val="000000" w:themeColor="text1"/>
            <w:lang w:val="en-US"/>
          </w:rPr>
          <w:t xml:space="preserve">associations </w:t>
        </w:r>
      </w:ins>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D11C82" w:rsidR="00332360" w:rsidRPr="00F207D7" w:rsidRDefault="000A2CE7" w:rsidP="001A1127">
      <w:pPr>
        <w:ind w:firstLine="708"/>
        <w:contextualSpacing/>
        <w:jc w:val="both"/>
        <w:rPr>
          <w:rFonts w:ascii="Calibri" w:hAnsi="Calibri"/>
          <w:color w:val="000000" w:themeColor="text1"/>
          <w:lang w:val="en-US"/>
        </w:rPr>
      </w:pPr>
      <w:del w:id="832" w:author="Danilo Bzdok" w:date="2018-05-12T13:28:00Z">
        <w:r w:rsidDel="009F15B9">
          <w:rPr>
            <w:rFonts w:ascii="Calibri" w:hAnsi="Calibri"/>
            <w:color w:val="000000" w:themeColor="text1"/>
            <w:lang w:val="en-US"/>
          </w:rPr>
          <w:delText>Most r</w:delText>
        </w:r>
      </w:del>
      <w:ins w:id="833" w:author="Danilo Bzdok" w:date="2018-05-12T13:28:00Z">
        <w:r w:rsidR="009F15B9">
          <w:rPr>
            <w:rFonts w:ascii="Calibri" w:hAnsi="Calibri"/>
            <w:color w:val="000000" w:themeColor="text1"/>
            <w:lang w:val="en-US"/>
          </w:rPr>
          <w:t>R</w:t>
        </w:r>
      </w:ins>
      <w:r>
        <w:rPr>
          <w:rFonts w:ascii="Calibri" w:hAnsi="Calibri"/>
          <w:color w:val="000000" w:themeColor="text1"/>
          <w:lang w:val="en-US"/>
        </w:rPr>
        <w:t xml:space="preserve">esearchers in </w:t>
      </w:r>
      <w:del w:id="834" w:author="Danilo Bzdok" w:date="2018-05-12T13:28:00Z">
        <w:r w:rsidDel="009F15B9">
          <w:rPr>
            <w:rFonts w:ascii="Calibri" w:hAnsi="Calibri"/>
            <w:color w:val="000000" w:themeColor="text1"/>
            <w:lang w:val="en-US"/>
          </w:rPr>
          <w:delText xml:space="preserve">biology and medicine </w:delText>
        </w:r>
      </w:del>
      <w:ins w:id="835" w:author="Danilo Bzdok" w:date="2018-05-12T13:28:00Z">
        <w:r w:rsidR="009F15B9">
          <w:rPr>
            <w:rFonts w:ascii="Calibri" w:hAnsi="Calibri"/>
            <w:color w:val="000000" w:themeColor="text1"/>
            <w:lang w:val="en-US"/>
          </w:rPr>
          <w:t xml:space="preserve">most empirical sciences </w:t>
        </w:r>
      </w:ins>
      <w:r>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836" w:author="Danilo Bzdok" w:date="2018-05-10T13:58:00Z">
        <w:r w:rsidR="007B4DCA">
          <w:rPr>
            <w:rFonts w:ascii="Calibri" w:hAnsi="Calibri"/>
            <w:color w:val="000000" w:themeColor="text1"/>
            <w:lang w:val="en-US"/>
          </w:rPr>
          <w:t xml:space="preserve">identified important variables based </w:t>
        </w:r>
      </w:ins>
      <w:ins w:id="837" w:author="Danilo Bzdok" w:date="2018-05-10T14:00:00Z">
        <w:r w:rsidR="007B4DCA">
          <w:rPr>
            <w:rFonts w:ascii="Calibri" w:hAnsi="Calibri"/>
            <w:color w:val="000000" w:themeColor="text1"/>
            <w:lang w:val="en-US"/>
          </w:rPr>
          <w:t xml:space="preserve">on </w:t>
        </w:r>
      </w:ins>
      <w:ins w:id="838" w:author="Danilo Bzdok" w:date="2018-05-10T15:03:00Z">
        <w:r w:rsidR="005F3705">
          <w:rPr>
            <w:rFonts w:ascii="Calibri" w:hAnsi="Calibri"/>
            <w:color w:val="000000" w:themeColor="text1"/>
            <w:lang w:val="en-US"/>
          </w:rPr>
          <w:t xml:space="preserve">(in-sample) </w:t>
        </w:r>
      </w:ins>
      <w:ins w:id="839" w:author="Danilo Bzdok" w:date="2018-05-10T13:58:00Z">
        <w:r w:rsidR="007B4DCA">
          <w:rPr>
            <w:rFonts w:ascii="Calibri" w:hAnsi="Calibri"/>
            <w:color w:val="000000" w:themeColor="text1"/>
            <w:lang w:val="en-US"/>
          </w:rPr>
          <w:t>deviation from a</w:t>
        </w:r>
      </w:ins>
      <w:ins w:id="840" w:author="Danilo Bzdok" w:date="2018-05-10T14:00:00Z">
        <w:r w:rsidR="007B4DCA">
          <w:rPr>
            <w:rFonts w:ascii="Calibri" w:hAnsi="Calibri"/>
            <w:color w:val="000000" w:themeColor="text1"/>
            <w:lang w:val="en-US"/>
          </w:rPr>
          <w:t xml:space="preserve"> </w:t>
        </w:r>
      </w:ins>
      <w:ins w:id="841" w:author="Danilo Bzdok" w:date="2018-05-10T13:58:00Z">
        <w:r w:rsidR="007B4DCA">
          <w:rPr>
            <w:rFonts w:ascii="Calibri" w:hAnsi="Calibri"/>
            <w:color w:val="000000" w:themeColor="text1"/>
            <w:lang w:val="en-US"/>
          </w:rPr>
          <w:t xml:space="preserve">non-effect </w:t>
        </w:r>
      </w:ins>
      <w:ins w:id="842" w:author="Danilo Bzdok" w:date="2018-05-10T14:00:00Z">
        <w:r w:rsidR="007B4DCA">
          <w:rPr>
            <w:rFonts w:ascii="Calibri" w:hAnsi="Calibri"/>
            <w:color w:val="000000" w:themeColor="text1"/>
            <w:lang w:val="en-US"/>
          </w:rPr>
          <w:t xml:space="preserve">that is unlikely </w:t>
        </w:r>
      </w:ins>
      <w:ins w:id="843" w:author="Danilo Bzdok" w:date="2018-05-10T13:59:00Z">
        <w:r w:rsidR="007B4DCA">
          <w:rPr>
            <w:rFonts w:ascii="Calibri" w:hAnsi="Calibri"/>
            <w:color w:val="000000" w:themeColor="text1"/>
            <w:lang w:val="en-US"/>
          </w:rPr>
          <w:t>expla</w:t>
        </w:r>
      </w:ins>
      <w:ins w:id="844" w:author="Danilo Bzdok" w:date="2018-05-10T14:02:00Z">
        <w:r w:rsidR="007B4DCA">
          <w:rPr>
            <w:rFonts w:ascii="Calibri" w:hAnsi="Calibri"/>
            <w:color w:val="000000" w:themeColor="text1"/>
            <w:lang w:val="en-US"/>
          </w:rPr>
          <w:t>i</w:t>
        </w:r>
      </w:ins>
      <w:ins w:id="845" w:author="Danilo Bzdok" w:date="2018-05-10T13:59:00Z">
        <w:r w:rsidR="007B4DCA">
          <w:rPr>
            <w:rFonts w:ascii="Calibri" w:hAnsi="Calibri"/>
            <w:color w:val="000000" w:themeColor="text1"/>
            <w:lang w:val="en-US"/>
          </w:rPr>
          <w:t>ned by noise.</w:t>
        </w:r>
      </w:ins>
      <w:ins w:id="846" w:author="Danilo Bzdok" w:date="2018-05-10T14:00:00Z">
        <w:r w:rsidR="007B4DCA">
          <w:rPr>
            <w:rFonts w:ascii="Calibri" w:hAnsi="Calibri"/>
            <w:color w:val="000000" w:themeColor="text1"/>
            <w:lang w:val="en-US"/>
          </w:rPr>
          <w:t xml:space="preserve"> Out-of-sample prediction</w:t>
        </w:r>
      </w:ins>
      <w:ins w:id="847" w:author="Danilo Bzdok" w:date="2018-05-10T14:01:00Z">
        <w:r w:rsidR="007B4DCA">
          <w:rPr>
            <w:rFonts w:ascii="Calibri" w:hAnsi="Calibri"/>
            <w:color w:val="000000" w:themeColor="text1"/>
            <w:lang w:val="en-US"/>
          </w:rPr>
          <w:t xml:space="preserve">, instead, </w:t>
        </w:r>
      </w:ins>
      <w:ins w:id="848" w:author="Danilo Bzdok" w:date="2018-05-10T15:00:00Z">
        <w:r w:rsidR="001D3570">
          <w:rPr>
            <w:rFonts w:ascii="Calibri" w:hAnsi="Calibri"/>
            <w:color w:val="000000" w:themeColor="text1"/>
            <w:lang w:val="en-US"/>
          </w:rPr>
          <w:t>discarded</w:t>
        </w:r>
      </w:ins>
      <w:ins w:id="849" w:author="Danilo Bzdok" w:date="2018-05-10T14:00:00Z">
        <w:r w:rsidR="007B4DCA">
          <w:rPr>
            <w:rFonts w:ascii="Calibri" w:hAnsi="Calibri"/>
            <w:color w:val="000000" w:themeColor="text1"/>
            <w:lang w:val="en-US"/>
          </w:rPr>
          <w:t xml:space="preserve"> </w:t>
        </w:r>
      </w:ins>
      <w:ins w:id="850" w:author="Danilo Bzdok" w:date="2018-05-10T15:00:00Z">
        <w:r w:rsidR="001D3570">
          <w:rPr>
            <w:rFonts w:ascii="Calibri" w:hAnsi="Calibri"/>
            <w:color w:val="000000" w:themeColor="text1"/>
            <w:lang w:val="en-US"/>
          </w:rPr>
          <w:t>un</w:t>
        </w:r>
      </w:ins>
      <w:ins w:id="851" w:author="Danilo Bzdok" w:date="2018-05-10T14:00:00Z">
        <w:r w:rsidR="007B4DCA">
          <w:rPr>
            <w:rFonts w:ascii="Calibri" w:hAnsi="Calibri"/>
            <w:color w:val="000000" w:themeColor="text1"/>
            <w:lang w:val="en-US"/>
          </w:rPr>
          <w:t>important variables</w:t>
        </w:r>
      </w:ins>
      <w:ins w:id="852" w:author="Danilo Bzdok" w:date="2018-05-10T14:02:00Z">
        <w:r w:rsidR="007B4DCA">
          <w:rPr>
            <w:rFonts w:ascii="Calibri" w:hAnsi="Calibri"/>
            <w:color w:val="000000" w:themeColor="text1"/>
            <w:lang w:val="en-US"/>
          </w:rPr>
          <w:t xml:space="preserve"> </w:t>
        </w:r>
      </w:ins>
      <w:ins w:id="853" w:author="Danilo Bzdok" w:date="2018-05-10T15:00:00Z">
        <w:r w:rsidR="00D82D42">
          <w:rPr>
            <w:rFonts w:ascii="Calibri" w:hAnsi="Calibri"/>
            <w:color w:val="000000" w:themeColor="text1"/>
            <w:lang w:val="en-US"/>
          </w:rPr>
          <w:t>if the omission</w:t>
        </w:r>
        <w:r w:rsidR="001D3570">
          <w:rPr>
            <w:rFonts w:ascii="Calibri" w:hAnsi="Calibri"/>
            <w:color w:val="000000" w:themeColor="text1"/>
            <w:lang w:val="en-US"/>
          </w:rPr>
          <w:t xml:space="preserve"> </w:t>
        </w:r>
      </w:ins>
      <w:ins w:id="854" w:author="Danilo Bzdok" w:date="2018-05-10T17:51:00Z">
        <w:r w:rsidR="00072C54">
          <w:rPr>
            <w:rFonts w:ascii="Calibri" w:hAnsi="Calibri"/>
            <w:color w:val="000000" w:themeColor="text1"/>
            <w:lang w:val="en-US"/>
          </w:rPr>
          <w:t>did</w:t>
        </w:r>
      </w:ins>
      <w:ins w:id="855" w:author="Danilo Bzdok" w:date="2018-05-10T15:01:00Z">
        <w:r w:rsidR="003A677E">
          <w:rPr>
            <w:rFonts w:ascii="Calibri" w:hAnsi="Calibri"/>
            <w:color w:val="000000" w:themeColor="text1"/>
            <w:lang w:val="en-US"/>
          </w:rPr>
          <w:t xml:space="preserve"> not diminish the empirical model performance</w:t>
        </w:r>
      </w:ins>
      <w:ins w:id="856" w:author="Danilo Bzdok" w:date="2018-05-10T15:04:00Z">
        <w:r w:rsidR="006F2145">
          <w:rPr>
            <w:rFonts w:ascii="Calibri" w:hAnsi="Calibri"/>
            <w:color w:val="000000" w:themeColor="text1"/>
            <w:lang w:val="en-US"/>
          </w:rPr>
          <w:t xml:space="preserve"> on unseen data</w:t>
        </w:r>
      </w:ins>
      <w:ins w:id="857" w:author="Danilo Bzdok" w:date="2018-05-10T14:01:00Z">
        <w:r w:rsidR="007B4DCA">
          <w:rPr>
            <w:rFonts w:ascii="Calibri" w:hAnsi="Calibri"/>
            <w:color w:val="000000" w:themeColor="text1"/>
            <w:lang w:val="en-US"/>
          </w:rPr>
          <w:t>.</w:t>
        </w:r>
      </w:ins>
      <w:ins w:id="858" w:author="Danilo Bzdok" w:date="2018-05-10T13:58:00Z">
        <w:r w:rsidR="007B4DCA">
          <w:rPr>
            <w:rFonts w:ascii="Calibri" w:hAnsi="Calibri"/>
            <w:color w:val="000000" w:themeColor="text1"/>
            <w:lang w:val="en-US"/>
          </w:rPr>
          <w:t xml:space="preserve"> </w:t>
        </w:r>
      </w:ins>
      <w:ins w:id="859"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860" w:author="Danilo Bzdok" w:date="2018-05-10T13:59:00Z">
        <w:r w:rsidR="007B4DCA">
          <w:rPr>
            <w:rFonts w:ascii="Calibri" w:hAnsi="Calibri"/>
            <w:color w:val="000000" w:themeColor="text1"/>
            <w:lang w:val="en-US"/>
          </w:rPr>
          <w:t>ere</w:t>
        </w:r>
      </w:ins>
      <w:del w:id="861"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862" w:author="Danilo Bzdok" w:date="2018-05-10T13:59:00Z">
        <w:r w:rsidR="0042596B" w:rsidDel="007B4DCA">
          <w:rPr>
            <w:rFonts w:ascii="Calibri" w:hAnsi="Calibri"/>
            <w:color w:val="000000" w:themeColor="text1"/>
            <w:lang w:val="en-US"/>
          </w:rPr>
          <w:delText xml:space="preserve">determined </w:delText>
        </w:r>
      </w:del>
      <w:ins w:id="863"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del w:id="864" w:author="Danilo Bzdok" w:date="2018-05-07T18:31:00Z">
        <w:r w:rsidR="001172A2" w:rsidDel="00FE3F99">
          <w:rPr>
            <w:rFonts w:ascii="Calibri" w:hAnsi="Calibri"/>
            <w:color w:val="000000" w:themeColor="text1"/>
            <w:lang w:val="en-US"/>
          </w:rPr>
          <w:delText xml:space="preserve">at least </w:delText>
        </w:r>
      </w:del>
      <w:ins w:id="865"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866"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867" w:author="Danilo Bzdok" w:date="2018-05-07T18:31:00Z">
        <w:r w:rsidR="0042596B" w:rsidDel="00FE3F99">
          <w:rPr>
            <w:rFonts w:ascii="Calibri" w:hAnsi="Calibri"/>
            <w:color w:val="000000" w:themeColor="text1"/>
            <w:lang w:val="en-US"/>
          </w:rPr>
          <w:delText xml:space="preserve">out of </w:delText>
        </w:r>
      </w:del>
      <w:ins w:id="868"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869" w:author="Danilo Bzdok" w:date="2018-05-10T17:52:00Z">
        <w:r w:rsidR="00110567">
          <w:rPr>
            <w:rFonts w:ascii="Calibri" w:hAnsi="Calibri"/>
            <w:color w:val="000000" w:themeColor="text1"/>
            <w:lang w:val="en-US"/>
          </w:rPr>
          <w:t>Hence, a</w:t>
        </w:r>
      </w:ins>
      <w:del w:id="870"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871" w:author="Danilo Bzdok" w:date="2018-05-10T17:52:00Z">
        <w:r w:rsidR="008F4632" w:rsidRPr="008F4632" w:rsidDel="00110567">
          <w:rPr>
            <w:rFonts w:ascii="Calibri" w:hAnsi="Calibri"/>
            <w:color w:val="000000" w:themeColor="text1"/>
            <w:lang w:val="en-US"/>
          </w:rPr>
          <w:delText>will be the best choice to</w:delText>
        </w:r>
      </w:del>
      <w:ins w:id="872"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873"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874"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875"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876"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877"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878"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879"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880"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881"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882" w:author="Danilo Bzdok" w:date="2018-05-10T13:56:00Z">
        <w:r w:rsidR="00CB015F">
          <w:rPr>
            <w:rFonts w:ascii="Calibri" w:eastAsia="Times New Roman" w:hAnsi="Calibri" w:cs="Arial"/>
            <w:bCs/>
            <w:color w:val="000000" w:themeColor="text1"/>
            <w:shd w:val="clear" w:color="auto" w:fill="FFFFFF"/>
            <w:lang w:val="en-US"/>
          </w:rPr>
          <w:t xml:space="preserve">built </w:t>
        </w:r>
      </w:ins>
      <w:ins w:id="883" w:author="Danilo Bzdok" w:date="2018-05-10T13:55:00Z">
        <w:r w:rsidR="008E1E1A">
          <w:rPr>
            <w:rFonts w:ascii="Calibri" w:eastAsia="Times New Roman" w:hAnsi="Calibri" w:cs="Arial"/>
            <w:bCs/>
            <w:color w:val="000000" w:themeColor="text1"/>
            <w:shd w:val="clear" w:color="auto" w:fill="FFFFFF"/>
            <w:lang w:val="en-US"/>
          </w:rPr>
          <w:t>model</w:t>
        </w:r>
      </w:ins>
      <w:ins w:id="884" w:author="Danilo Bzdok" w:date="2018-05-10T13:56:00Z">
        <w:r w:rsidR="00CB015F">
          <w:rPr>
            <w:rFonts w:ascii="Calibri" w:eastAsia="Times New Roman" w:hAnsi="Calibri" w:cs="Arial"/>
            <w:bCs/>
            <w:color w:val="000000" w:themeColor="text1"/>
            <w:shd w:val="clear" w:color="auto" w:fill="FFFFFF"/>
            <w:lang w:val="en-US"/>
          </w:rPr>
          <w:t xml:space="preserve"> </w:t>
        </w:r>
      </w:ins>
      <w:ins w:id="885"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886" w:author="Danilo Bzdok" w:date="2018-05-10T13:56:00Z">
        <w:r w:rsidR="00CB015F">
          <w:rPr>
            <w:rFonts w:ascii="Calibri" w:eastAsia="Times New Roman" w:hAnsi="Calibri" w:cs="Arial"/>
            <w:bCs/>
            <w:color w:val="000000" w:themeColor="text1"/>
            <w:shd w:val="clear" w:color="auto" w:fill="FFFFFF"/>
            <w:lang w:val="en-US"/>
          </w:rPr>
          <w:t>o</w:t>
        </w:r>
      </w:ins>
      <w:ins w:id="887" w:author="Danilo Bzdok" w:date="2018-05-10T17:54:00Z">
        <w:r w:rsidR="005F29B2">
          <w:rPr>
            <w:rFonts w:ascii="Calibri" w:eastAsia="Times New Roman" w:hAnsi="Calibri" w:cs="Arial"/>
            <w:bCs/>
            <w:color w:val="000000" w:themeColor="text1"/>
            <w:shd w:val="clear" w:color="auto" w:fill="FFFFFF"/>
            <w:lang w:val="en-US"/>
          </w:rPr>
          <w:t>n</w:t>
        </w:r>
      </w:ins>
      <w:ins w:id="888"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889"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890"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891"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892"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49EDCF91"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ins w:id="893" w:author="Danilo Bzdok" w:date="2018-05-12T13:36:00Z">
        <w:r w:rsidR="008341AA">
          <w:rPr>
            <w:rFonts w:ascii="Calibri" w:hAnsi="Calibri"/>
            <w:color w:val="000000" w:themeColor="text1"/>
            <w:lang w:val="en-US"/>
          </w:rPr>
          <w:t xml:space="preserve">in quantitative research </w:t>
        </w:r>
      </w:ins>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ins w:id="894" w:author="Danilo Bzdok" w:date="2018-05-12T13:38:00Z">
        <w:r w:rsidR="00E05D06">
          <w:rPr>
            <w:rFonts w:ascii="Calibri" w:hAnsi="Calibri"/>
            <w:color w:val="000000" w:themeColor="text1"/>
            <w:lang w:val="en-US"/>
          </w:rPr>
          <w:t>;</w:t>
        </w:r>
      </w:ins>
      <w:r w:rsidRPr="00F207D7">
        <w:rPr>
          <w:rFonts w:ascii="Calibri" w:hAnsi="Calibri"/>
          <w:color w:val="000000" w:themeColor="text1"/>
          <w:lang w:val="en-US"/>
        </w:rPr>
        <w:t xml:space="preserve"> and can </w:t>
      </w:r>
      <w:ins w:id="895" w:author="Danilo Bzdok" w:date="2018-05-12T13:37:00Z">
        <w:r w:rsidR="00E05D06">
          <w:rPr>
            <w:rFonts w:ascii="Calibri" w:hAnsi="Calibri"/>
            <w:color w:val="000000" w:themeColor="text1"/>
            <w:lang w:val="en-US"/>
          </w:rPr>
          <w:t xml:space="preserve">therefore </w:t>
        </w:r>
      </w:ins>
      <w:r w:rsidRPr="00F207D7">
        <w:rPr>
          <w:rFonts w:ascii="Calibri" w:hAnsi="Calibri"/>
          <w:color w:val="000000" w:themeColor="text1"/>
          <w:lang w:val="en-US"/>
        </w:rPr>
        <w:t xml:space="preserve">take different </w:t>
      </w:r>
      <w:del w:id="896" w:author="Danilo Bzdok" w:date="2018-05-12T13:38:00Z">
        <w:r w:rsidRPr="00F207D7" w:rsidDel="00E05D06">
          <w:rPr>
            <w:rFonts w:ascii="Calibri" w:hAnsi="Calibri"/>
            <w:color w:val="000000" w:themeColor="text1"/>
            <w:lang w:val="en-US"/>
          </w:rPr>
          <w:delText xml:space="preserve">flavors </w:delText>
        </w:r>
      </w:del>
      <w:ins w:id="897" w:author="Danilo Bzdok" w:date="2018-05-12T13:38:00Z">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ins>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ins w:id="898" w:author="Danilo Bzdok" w:date="2018-05-12T13:39:00Z">
        <w:r w:rsidR="00E05D06">
          <w:rPr>
            <w:rFonts w:ascii="Calibri" w:hAnsi="Calibri"/>
            <w:color w:val="000000" w:themeColor="text1"/>
            <w:lang w:val="en-US"/>
          </w:rPr>
          <w:t xml:space="preserve">by the investigator </w:t>
        </w:r>
      </w:ins>
      <w:r w:rsidR="003C69F6">
        <w:rPr>
          <w:rFonts w:ascii="Calibri" w:hAnsi="Calibri"/>
          <w:color w:val="000000" w:themeColor="text1"/>
          <w:lang w:val="en-US"/>
        </w:rPr>
        <w:t xml:space="preserve">how far the conclusions </w:t>
      </w:r>
      <w:del w:id="899" w:author="Danilo Bzdok" w:date="2018-05-12T13:40:00Z">
        <w:r w:rsidR="003C69F6" w:rsidDel="00696D18">
          <w:rPr>
            <w:rFonts w:ascii="Calibri" w:hAnsi="Calibri"/>
            <w:color w:val="000000" w:themeColor="text1"/>
            <w:lang w:val="en-US"/>
          </w:rPr>
          <w:delText xml:space="preserve">can </w:delText>
        </w:r>
      </w:del>
      <w:ins w:id="900" w:author="Danilo Bzdok" w:date="2018-05-12T13:40:00Z">
        <w:r w:rsidR="00696D18">
          <w:rPr>
            <w:rFonts w:ascii="Calibri" w:hAnsi="Calibri"/>
            <w:color w:val="000000" w:themeColor="text1"/>
            <w:lang w:val="en-US"/>
          </w:rPr>
          <w:t xml:space="preserve">should </w:t>
        </w:r>
      </w:ins>
      <w:r w:rsidR="003C69F6">
        <w:rPr>
          <w:rFonts w:ascii="Calibri" w:hAnsi="Calibri"/>
          <w:color w:val="000000" w:themeColor="text1"/>
          <w:lang w:val="en-US"/>
        </w:rPr>
        <w:t>be trusted</w:t>
      </w:r>
      <w:ins w:id="901" w:author="Danilo Bzdok" w:date="2018-05-12T13:39:00Z">
        <w:r w:rsidR="00E05D06">
          <w:rPr>
            <w:rFonts w:ascii="Calibri" w:hAnsi="Calibri"/>
            <w:color w:val="000000" w:themeColor="text1"/>
            <w:lang w:val="en-US"/>
          </w:rPr>
          <w:t>.</w:t>
        </w:r>
      </w:ins>
      <w:r w:rsidR="003C69F6">
        <w:rPr>
          <w:rFonts w:ascii="Calibri" w:hAnsi="Calibri"/>
          <w:color w:val="000000" w:themeColor="text1"/>
          <w:lang w:val="en-US"/>
        </w:rPr>
        <w:t xml:space="preserve"> </w:t>
      </w:r>
      <w:del w:id="902" w:author="Danilo Bzdok" w:date="2018-05-12T13:39:00Z">
        <w:r w:rsidR="003C69F6" w:rsidDel="00E05D06">
          <w:rPr>
            <w:rFonts w:ascii="Calibri" w:hAnsi="Calibri"/>
            <w:color w:val="000000" w:themeColor="text1"/>
            <w:lang w:val="en-US"/>
          </w:rPr>
          <w:delText xml:space="preserve">- </w:delText>
        </w:r>
      </w:del>
      <w:ins w:id="903" w:author="Danilo Bzdok" w:date="2018-05-12T13:39:00Z">
        <w:r w:rsidR="00E05D06">
          <w:rPr>
            <w:rFonts w:ascii="Calibri" w:hAnsi="Calibri"/>
            <w:color w:val="000000" w:themeColor="text1"/>
            <w:lang w:val="en-US"/>
          </w:rPr>
          <w:t>T</w:t>
        </w:r>
      </w:ins>
      <w:del w:id="904" w:author="Danilo Bzdok" w:date="2018-05-12T13:39:00Z">
        <w:r w:rsidR="003C69F6" w:rsidDel="00E05D06">
          <w:rPr>
            <w:rFonts w:ascii="Calibri" w:hAnsi="Calibri"/>
            <w:color w:val="000000" w:themeColor="text1"/>
            <w:lang w:val="en-US"/>
          </w:rPr>
          <w:delText>t</w:delText>
        </w:r>
      </w:del>
      <w:r w:rsidR="003C69F6">
        <w:rPr>
          <w:rFonts w:ascii="Calibri" w:hAnsi="Calibri"/>
          <w:color w:val="000000" w:themeColor="text1"/>
          <w:lang w:val="en-US"/>
        </w:rPr>
        <w:t xml:space="preserve">he initial choice of </w:t>
      </w:r>
      <w:ins w:id="905" w:author="Danilo Bzdok" w:date="2018-05-12T13:40:00Z">
        <w:r w:rsidR="00696D18">
          <w:rPr>
            <w:rFonts w:ascii="Calibri" w:hAnsi="Calibri"/>
            <w:color w:val="000000" w:themeColor="text1"/>
            <w:lang w:val="en-US"/>
          </w:rPr>
          <w:t xml:space="preserve">analysis </w:t>
        </w:r>
      </w:ins>
      <w:r w:rsidR="003C69F6">
        <w:rPr>
          <w:rFonts w:ascii="Calibri" w:hAnsi="Calibri"/>
          <w:color w:val="000000" w:themeColor="text1"/>
          <w:lang w:val="en-US"/>
        </w:rPr>
        <w:t xml:space="preserve">method may be more or less </w:t>
      </w:r>
      <w:del w:id="906" w:author="Danilo Bzdok" w:date="2018-05-12T13:42:00Z">
        <w:r w:rsidR="003C69F6" w:rsidDel="003E4EF6">
          <w:rPr>
            <w:rFonts w:ascii="Calibri" w:hAnsi="Calibri"/>
            <w:color w:val="000000" w:themeColor="text1"/>
            <w:lang w:val="en-US"/>
          </w:rPr>
          <w:delText>optimal for</w:delText>
        </w:r>
      </w:del>
      <w:ins w:id="907" w:author="Danilo Bzdok" w:date="2018-05-12T13:42:00Z">
        <w:r w:rsidR="003E4EF6">
          <w:rPr>
            <w:rFonts w:ascii="Calibri" w:hAnsi="Calibri"/>
            <w:color w:val="000000" w:themeColor="text1"/>
            <w:lang w:val="en-US"/>
          </w:rPr>
          <w:t>well aligned with</w:t>
        </w:r>
      </w:ins>
      <w:r w:rsidR="003C69F6">
        <w:rPr>
          <w:rFonts w:ascii="Calibri" w:hAnsi="Calibri"/>
          <w:color w:val="000000" w:themeColor="text1"/>
          <w:lang w:val="en-US"/>
        </w:rPr>
        <w:t xml:space="preserve"> the </w:t>
      </w:r>
      <w:del w:id="908" w:author="Danilo Bzdok" w:date="2018-05-12T13:43:00Z">
        <w:r w:rsidR="003C69F6" w:rsidDel="003E4EF6">
          <w:rPr>
            <w:rFonts w:ascii="Calibri" w:hAnsi="Calibri"/>
            <w:color w:val="000000" w:themeColor="text1"/>
            <w:lang w:val="en-US"/>
          </w:rPr>
          <w:delText>underlying research</w:delText>
        </w:r>
      </w:del>
      <w:ins w:id="909" w:author="Danilo Bzdok" w:date="2018-05-12T13:43:00Z">
        <w:r w:rsidR="003E4EF6">
          <w:rPr>
            <w:rFonts w:ascii="Calibri" w:hAnsi="Calibri"/>
            <w:color w:val="000000" w:themeColor="text1"/>
            <w:lang w:val="en-US"/>
          </w:rPr>
          <w:t>substantive research</w:t>
        </w:r>
      </w:ins>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del w:id="910" w:author="Danilo Bzdok" w:date="2018-05-12T13:44:00Z">
        <w:r w:rsidR="00E302D0" w:rsidDel="00DE4692">
          <w:rPr>
            <w:rFonts w:ascii="Calibri" w:hAnsi="Calibri"/>
            <w:color w:val="000000" w:themeColor="text1"/>
            <w:lang w:val="en-US"/>
          </w:rPr>
          <w:delText>incomplete</w:delText>
        </w:r>
        <w:r w:rsidR="007A7DA7" w:rsidDel="00DE4692">
          <w:rPr>
            <w:rFonts w:ascii="Calibri" w:hAnsi="Calibri"/>
            <w:color w:val="000000" w:themeColor="text1"/>
            <w:lang w:val="en-US"/>
          </w:rPr>
          <w:delText xml:space="preserve"> </w:delText>
        </w:r>
      </w:del>
      <w:ins w:id="911" w:author="Danilo Bzdok" w:date="2018-05-12T13:44:00Z">
        <w:r w:rsidR="00DE4692">
          <w:rPr>
            <w:rFonts w:ascii="Calibri" w:hAnsi="Calibri"/>
            <w:color w:val="000000" w:themeColor="text1"/>
            <w:lang w:val="en-US"/>
          </w:rPr>
          <w:t xml:space="preserve">insufficient </w:t>
        </w:r>
      </w:ins>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E05D06">
        <w:rPr>
          <w:rFonts w:ascii="Calibri" w:hAnsi="Calibri"/>
          <w:color w:val="000000" w:themeColor="text1"/>
          <w:lang w:val="en-US"/>
          <w:rPrChange w:id="912" w:author="Danilo Bzdok" w:date="2018-05-12T13:38:00Z">
            <w:rPr>
              <w:rFonts w:ascii="Calibri" w:hAnsi="Calibri"/>
              <w:color w:val="000000" w:themeColor="text1"/>
            </w:rPr>
          </w:rPrChange>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E05D06">
        <w:rPr>
          <w:rFonts w:ascii="Calibri" w:hAnsi="Calibri"/>
          <w:color w:val="000000" w:themeColor="text1"/>
          <w:lang w:val="en-US"/>
          <w:rPrChange w:id="913" w:author="Danilo Bzdok" w:date="2018-05-12T13:38:00Z">
            <w:rPr>
              <w:rFonts w:ascii="Calibri" w:hAnsi="Calibri"/>
              <w:color w:val="000000" w:themeColor="text1"/>
            </w:rPr>
          </w:rPrChange>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914"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915" w:author="Danilo Bzdok" w:date="2018-05-08T10:24:00Z">
            <w:rPr>
              <w:rFonts w:ascii="Calibri" w:hAnsi="Calibri"/>
              <w:b/>
              <w:color w:val="000000" w:themeColor="text1"/>
              <w:lang w:val="en-US"/>
            </w:rPr>
          </w:rPrChange>
        </w:rPr>
        <w:t>Conclusion</w:t>
      </w:r>
    </w:p>
    <w:p w14:paraId="59F5AD5A" w14:textId="5A7DA8F4"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916" w:author="Danilo Bzdok" w:date="2018-05-10T12:39:00Z">
        <w:r w:rsidRPr="00C76687" w:rsidDel="00FF7851">
          <w:rPr>
            <w:rFonts w:ascii="Calibri" w:eastAsia="Times New Roman" w:hAnsi="Calibri" w:cs="Arial"/>
            <w:color w:val="222222"/>
            <w:shd w:val="clear" w:color="auto" w:fill="FFFFFF"/>
            <w:lang w:val="en-US"/>
          </w:rPr>
          <w:delText>The present</w:delText>
        </w:r>
      </w:del>
      <w:ins w:id="917"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918"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919"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920"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921"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922"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923"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924"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925"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926"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927" w:author="Danilo Bzdok" w:date="2018-05-10T12:35:00Z">
        <w:r w:rsidR="008972AA">
          <w:rPr>
            <w:rFonts w:ascii="Calibri" w:eastAsia="Times New Roman" w:hAnsi="Calibri" w:cs="Arial"/>
            <w:color w:val="222222"/>
            <w:shd w:val="clear" w:color="auto" w:fill="FFFFFF"/>
            <w:lang w:val="en-US"/>
          </w:rPr>
          <w:t xml:space="preserve">Using these tools for </w:t>
        </w:r>
      </w:ins>
      <w:ins w:id="928" w:author="Danilo Bzdok" w:date="2018-05-10T12:42:00Z">
        <w:r w:rsidR="00FF7851">
          <w:rPr>
            <w:rFonts w:ascii="Calibri" w:eastAsia="Times New Roman" w:hAnsi="Calibri" w:cs="Arial"/>
            <w:color w:val="222222"/>
            <w:shd w:val="clear" w:color="auto" w:fill="FFFFFF"/>
            <w:lang w:val="en-US"/>
          </w:rPr>
          <w:t xml:space="preserve">the </w:t>
        </w:r>
      </w:ins>
      <w:ins w:id="929" w:author="Danilo Bzdok" w:date="2018-05-10T12:35:00Z">
        <w:r w:rsidR="008972AA">
          <w:rPr>
            <w:rFonts w:ascii="Calibri" w:eastAsia="Times New Roman" w:hAnsi="Calibri" w:cs="Arial"/>
            <w:color w:val="222222"/>
            <w:shd w:val="clear" w:color="auto" w:fill="FFFFFF"/>
            <w:lang w:val="en-US"/>
          </w:rPr>
          <w:t xml:space="preserve">purpose of </w:t>
        </w:r>
      </w:ins>
      <w:ins w:id="930" w:author="Danilo Bzdok" w:date="2018-05-10T12:27:00Z">
        <w:r w:rsidR="007708E9">
          <w:rPr>
            <w:rFonts w:ascii="Calibri" w:eastAsia="Times New Roman" w:hAnsi="Calibri" w:cs="Arial"/>
            <w:color w:val="222222"/>
            <w:shd w:val="clear" w:color="auto" w:fill="FFFFFF"/>
            <w:lang w:val="en-US"/>
          </w:rPr>
          <w:t xml:space="preserve">inference </w:t>
        </w:r>
      </w:ins>
      <w:del w:id="931"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932"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933" w:author="Danilo Bzdok" w:date="2018-05-10T12:42:00Z">
        <w:r w:rsidR="00FF7851">
          <w:rPr>
            <w:rFonts w:ascii="Calibri" w:eastAsia="Times New Roman" w:hAnsi="Calibri" w:cs="Arial"/>
            <w:color w:val="222222"/>
            <w:shd w:val="clear" w:color="auto" w:fill="FFFFFF"/>
            <w:lang w:val="en-US"/>
          </w:rPr>
          <w:t>is ideal to</w:t>
        </w:r>
      </w:ins>
      <w:ins w:id="934" w:author="Danilo Bzdok" w:date="2018-05-10T12:28:00Z">
        <w:r w:rsidR="007708E9">
          <w:rPr>
            <w:rFonts w:ascii="Calibri" w:eastAsia="Times New Roman" w:hAnsi="Calibri" w:cs="Arial"/>
            <w:color w:val="222222"/>
            <w:shd w:val="clear" w:color="auto" w:fill="FFFFFF"/>
            <w:lang w:val="en-US"/>
          </w:rPr>
          <w:t xml:space="preserve"> </w:t>
        </w:r>
      </w:ins>
      <w:del w:id="935"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del w:id="936" w:author="Danilo Bzdok" w:date="2018-05-12T13:08:00Z">
        <w:r w:rsidR="003B34EF" w:rsidRPr="00C76687" w:rsidDel="00BE1066">
          <w:rPr>
            <w:rFonts w:ascii="Calibri" w:eastAsia="Times New Roman" w:hAnsi="Calibri" w:cs="Arial"/>
            <w:color w:val="222222"/>
            <w:shd w:val="clear" w:color="auto" w:fill="FFFFFF"/>
            <w:lang w:val="en-US"/>
          </w:rPr>
          <w:delText xml:space="preserve">properties </w:delText>
        </w:r>
      </w:del>
      <w:ins w:id="937" w:author="Danilo Bzdok" w:date="2018-05-12T13:08:00Z">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ins>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938" w:author="Danilo Bzdok" w:date="2018-05-11T14:50:00Z">
        <w:r w:rsidR="008A78AE">
          <w:rPr>
            <w:rFonts w:ascii="Calibri" w:eastAsia="Times New Roman" w:hAnsi="Calibri" w:cs="Arial"/>
            <w:color w:val="222222"/>
            <w:shd w:val="clear" w:color="auto" w:fill="FFFFFF"/>
            <w:lang w:val="en-US"/>
          </w:rPr>
          <w:t>.</w:t>
        </w:r>
      </w:ins>
      <w:ins w:id="939"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940"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941"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942" w:author="Danilo Bzdok" w:date="2018-05-10T12:29:00Z">
        <w:r w:rsidR="007708E9">
          <w:rPr>
            <w:rFonts w:ascii="Calibri" w:eastAsia="Times New Roman" w:hAnsi="Calibri" w:cs="Arial"/>
            <w:color w:val="222222"/>
            <w:shd w:val="clear" w:color="auto" w:fill="FFFFFF"/>
            <w:lang w:val="en-US"/>
          </w:rPr>
          <w:t xml:space="preserve">for the alternative </w:t>
        </w:r>
      </w:ins>
      <w:ins w:id="943" w:author="Danilo Bzdok" w:date="2018-05-10T12:36:00Z">
        <w:r w:rsidR="008972AA">
          <w:rPr>
            <w:rFonts w:ascii="Calibri" w:eastAsia="Times New Roman" w:hAnsi="Calibri" w:cs="Arial"/>
            <w:color w:val="222222"/>
            <w:shd w:val="clear" w:color="auto" w:fill="FFFFFF"/>
            <w:lang w:val="en-US"/>
          </w:rPr>
          <w:t>purpose</w:t>
        </w:r>
      </w:ins>
      <w:ins w:id="944"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945"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946"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947" w:author="Danilo Bzdok" w:date="2018-05-10T12:50:00Z">
        <w:r w:rsidR="0095795F">
          <w:rPr>
            <w:rFonts w:ascii="Calibri" w:eastAsia="Times New Roman" w:hAnsi="Calibri" w:cs="Arial"/>
            <w:color w:val="222222"/>
            <w:shd w:val="clear" w:color="auto" w:fill="FFFFFF"/>
            <w:lang w:val="en-US"/>
          </w:rPr>
          <w:t xml:space="preserve">biological processes, </w:t>
        </w:r>
      </w:ins>
      <w:ins w:id="948" w:author="Danilo Bzdok" w:date="2018-05-12T12:43:00Z">
        <w:r w:rsidR="00EA7AD2">
          <w:rPr>
            <w:rFonts w:ascii="Calibri" w:eastAsia="Times New Roman" w:hAnsi="Calibri" w:cs="Arial"/>
            <w:color w:val="222222"/>
            <w:shd w:val="clear" w:color="auto" w:fill="FFFFFF"/>
            <w:lang w:val="en-US"/>
          </w:rPr>
          <w:t xml:space="preserve">potentially </w:t>
        </w:r>
      </w:ins>
      <w:ins w:id="949" w:author="Danilo Bzdok" w:date="2018-05-10T12:50:00Z">
        <w:r w:rsidR="0095795F">
          <w:rPr>
            <w:rFonts w:ascii="Calibri" w:eastAsia="Times New Roman" w:hAnsi="Calibri" w:cs="Arial"/>
            <w:color w:val="222222"/>
            <w:shd w:val="clear" w:color="auto" w:fill="FFFFFF"/>
            <w:lang w:val="en-US"/>
          </w:rPr>
          <w:t xml:space="preserve">including </w:t>
        </w:r>
      </w:ins>
      <w:r w:rsidR="00C4197A" w:rsidRPr="00C76687">
        <w:rPr>
          <w:rFonts w:ascii="Calibri" w:eastAsia="Times New Roman" w:hAnsi="Calibri" w:cs="Arial"/>
          <w:color w:val="222222"/>
          <w:shd w:val="clear" w:color="auto" w:fill="FFFFFF"/>
          <w:lang w:val="en-US"/>
        </w:rPr>
        <w:t>clinical endpoints</w:t>
      </w:r>
      <w:ins w:id="950"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951"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952"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953" w:author="Danilo Bzdok" w:date="2018-05-10T12:50:00Z">
        <w:r w:rsidR="0095795F">
          <w:rPr>
            <w:rFonts w:ascii="Calibri" w:eastAsia="Times New Roman" w:hAnsi="Calibri" w:cs="Arial"/>
            <w:color w:val="222222"/>
            <w:shd w:val="clear" w:color="auto" w:fill="FFFFFF"/>
            <w:lang w:val="en-US"/>
          </w:rPr>
          <w:t xml:space="preserve">primarily </w:t>
        </w:r>
      </w:ins>
      <w:ins w:id="954"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955"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956"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957"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958"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959" w:author="Danilo Bzdok" w:date="2018-05-10T12:51:00Z">
        <w:r w:rsidR="00D72942">
          <w:rPr>
            <w:rFonts w:ascii="Calibri" w:eastAsia="Times New Roman" w:hAnsi="Calibri" w:cs="Arial"/>
            <w:color w:val="222222"/>
            <w:shd w:val="clear" w:color="auto" w:fill="FFFFFF"/>
            <w:lang w:val="en-US"/>
          </w:rPr>
          <w:t>a</w:t>
        </w:r>
      </w:ins>
      <w:ins w:id="960" w:author="Danilo Bzdok" w:date="2018-05-10T17:58:00Z">
        <w:r w:rsidR="00A041B8">
          <w:rPr>
            <w:rFonts w:ascii="Calibri" w:eastAsia="Times New Roman" w:hAnsi="Calibri" w:cs="Arial"/>
            <w:color w:val="222222"/>
            <w:shd w:val="clear" w:color="auto" w:fill="FFFFFF"/>
            <w:lang w:val="en-US"/>
          </w:rPr>
          <w:t>n</w:t>
        </w:r>
      </w:ins>
      <w:ins w:id="961"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962"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963"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ins w:id="964" w:author="Danilo Bzdok" w:date="2018-05-12T12:55:00Z">
        <w:r w:rsidR="00783937">
          <w:rPr>
            <w:rFonts w:ascii="Calibri" w:eastAsia="Times New Roman" w:hAnsi="Calibri" w:cs="Arial"/>
            <w:color w:val="222222"/>
            <w:shd w:val="clear" w:color="auto" w:fill="FFFFFF"/>
            <w:lang w:val="en-US"/>
          </w:rPr>
          <w:t>er</w:t>
        </w:r>
      </w:ins>
      <w:r w:rsidR="00513D82">
        <w:rPr>
          <w:rFonts w:ascii="Calibri" w:eastAsia="Times New Roman" w:hAnsi="Calibri" w:cs="Arial"/>
          <w:color w:val="222222"/>
          <w:shd w:val="clear" w:color="auto" w:fill="FFFFFF"/>
          <w:lang w:val="en-US"/>
        </w:rPr>
        <w:t>s</w:t>
      </w:r>
      <w:ins w:id="965" w:author="Danilo Bzdok" w:date="2018-05-12T12:55:00Z">
        <w:r w:rsidR="00783937">
          <w:rPr>
            <w:rFonts w:ascii="Calibri" w:eastAsia="Times New Roman" w:hAnsi="Calibri" w:cs="Arial"/>
            <w:color w:val="222222"/>
            <w:shd w:val="clear" w:color="auto" w:fill="FFFFFF"/>
            <w:lang w:val="en-US"/>
          </w:rPr>
          <w:t>us</w:t>
        </w:r>
      </w:ins>
      <w:del w:id="966" w:author="Danilo Bzdok" w:date="2018-05-12T12:55:00Z">
        <w:r w:rsidR="00513D82" w:rsidDel="00783937">
          <w:rPr>
            <w:rFonts w:ascii="Calibri" w:eastAsia="Times New Roman" w:hAnsi="Calibri" w:cs="Arial"/>
            <w:color w:val="222222"/>
            <w:shd w:val="clear" w:color="auto" w:fill="FFFFFF"/>
            <w:lang w:val="en-US"/>
          </w:rPr>
          <w:delText>.</w:delText>
        </w:r>
      </w:del>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del w:id="967" w:author="Danilo Bzdok" w:date="2018-05-10T12:44:00Z">
        <w:r w:rsidR="00513D82" w:rsidDel="00C56029">
          <w:rPr>
            <w:rFonts w:ascii="Calibri" w:eastAsia="Times New Roman" w:hAnsi="Calibri" w:cs="Arial"/>
            <w:color w:val="222222"/>
            <w:shd w:val="clear" w:color="auto" w:fill="FFFFFF"/>
            <w:lang w:val="en-US"/>
          </w:rPr>
          <w:delText>data science</w:delText>
        </w:r>
      </w:del>
      <w:ins w:id="968"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969" w:author="Danilo Bzdok" w:date="2018-05-12T12:53:00Z">
        <w:r w:rsidR="005C15EF">
          <w:rPr>
            <w:rFonts w:ascii="Calibri" w:eastAsia="Times New Roman" w:hAnsi="Calibri" w:cs="Arial"/>
            <w:color w:val="222222"/>
            <w:shd w:val="clear" w:color="auto" w:fill="FFFFFF"/>
            <w:lang w:val="en-US"/>
          </w:rPr>
          <w:t>, ‘hypothesis-based’ v</w:t>
        </w:r>
      </w:ins>
      <w:ins w:id="970" w:author="Danilo Bzdok" w:date="2018-05-12T12:55:00Z">
        <w:r w:rsidR="00783937">
          <w:rPr>
            <w:rFonts w:ascii="Calibri" w:eastAsia="Times New Roman" w:hAnsi="Calibri" w:cs="Arial"/>
            <w:color w:val="222222"/>
            <w:shd w:val="clear" w:color="auto" w:fill="FFFFFF"/>
            <w:lang w:val="en-US"/>
          </w:rPr>
          <w:t>er</w:t>
        </w:r>
      </w:ins>
      <w:ins w:id="971" w:author="Danilo Bzdok" w:date="2018-05-12T12:53:00Z">
        <w:r w:rsidR="00783937">
          <w:rPr>
            <w:rFonts w:ascii="Calibri" w:eastAsia="Times New Roman" w:hAnsi="Calibri" w:cs="Arial"/>
            <w:color w:val="222222"/>
            <w:shd w:val="clear" w:color="auto" w:fill="FFFFFF"/>
            <w:lang w:val="en-US"/>
          </w:rPr>
          <w:t>sus</w:t>
        </w:r>
        <w:r w:rsidR="005C15EF">
          <w:rPr>
            <w:rFonts w:ascii="Calibri" w:eastAsia="Times New Roman" w:hAnsi="Calibri" w:cs="Arial"/>
            <w:color w:val="222222"/>
            <w:shd w:val="clear" w:color="auto" w:fill="FFFFFF"/>
            <w:lang w:val="en-US"/>
          </w:rPr>
          <w:t xml:space="preserve"> ‘data-driven’</w:t>
        </w:r>
      </w:ins>
      <w:ins w:id="972" w:author="Danilo Bzdok" w:date="2018-05-12T12:55:00Z">
        <w:r w:rsidR="00783937">
          <w:rPr>
            <w:rFonts w:ascii="Calibri" w:eastAsia="Times New Roman" w:hAnsi="Calibri" w:cs="Arial"/>
            <w:color w:val="222222"/>
            <w:shd w:val="clear" w:color="auto" w:fill="FFFFFF"/>
            <w:lang w:val="en-US"/>
          </w:rPr>
          <w:t>,</w:t>
        </w:r>
      </w:ins>
      <w:ins w:id="973" w:author="Danilo Bzdok" w:date="2018-05-10T12:52:00Z">
        <w:r w:rsidR="00D72942">
          <w:rPr>
            <w:rFonts w:ascii="Calibri" w:eastAsia="Times New Roman" w:hAnsi="Calibri" w:cs="Arial"/>
            <w:color w:val="222222"/>
            <w:shd w:val="clear" w:color="auto" w:fill="FFFFFF"/>
            <w:lang w:val="en-US"/>
          </w:rPr>
          <w:t xml:space="preserve"> or ‘confirmatory’ v</w:t>
        </w:r>
      </w:ins>
      <w:ins w:id="974" w:author="Danilo Bzdok" w:date="2018-05-12T12:55:00Z">
        <w:r w:rsidR="00783937">
          <w:rPr>
            <w:rFonts w:ascii="Calibri" w:eastAsia="Times New Roman" w:hAnsi="Calibri" w:cs="Arial"/>
            <w:color w:val="222222"/>
            <w:shd w:val="clear" w:color="auto" w:fill="FFFFFF"/>
            <w:lang w:val="en-US"/>
          </w:rPr>
          <w:t>er</w:t>
        </w:r>
      </w:ins>
      <w:ins w:id="975" w:author="Danilo Bzdok" w:date="2018-05-10T12:52:00Z">
        <w:r w:rsidR="00783937">
          <w:rPr>
            <w:rFonts w:ascii="Calibri" w:eastAsia="Times New Roman" w:hAnsi="Calibri" w:cs="Arial"/>
            <w:color w:val="222222"/>
            <w:shd w:val="clear" w:color="auto" w:fill="FFFFFF"/>
            <w:lang w:val="en-US"/>
          </w:rPr>
          <w:t>sus</w:t>
        </w:r>
        <w:r w:rsidR="00D72942">
          <w:rPr>
            <w:rFonts w:ascii="Calibri" w:eastAsia="Times New Roman" w:hAnsi="Calibri" w:cs="Arial"/>
            <w:color w:val="222222"/>
            <w:shd w:val="clear" w:color="auto" w:fill="FFFFFF"/>
            <w:lang w:val="en-US"/>
          </w:rPr>
          <w:t xml:space="preserve">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976" w:author="Danilo Bzdok" w:date="2018-05-10T12:52:00Z">
        <w:r w:rsidR="00F317EE" w:rsidRPr="00C76687" w:rsidDel="00D72942">
          <w:rPr>
            <w:rFonts w:ascii="Calibri" w:hAnsi="Calibri"/>
            <w:lang w:val="en-US"/>
          </w:rPr>
          <w:delText xml:space="preserve">important </w:delText>
        </w:r>
      </w:del>
      <w:ins w:id="977"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978" w:author="Danilo Bzdok" w:date="2018-05-10T12:57:00Z">
        <w:r w:rsidR="00F317EE" w:rsidRPr="00C76687" w:rsidDel="006A1CBC">
          <w:rPr>
            <w:rFonts w:ascii="Calibri" w:hAnsi="Calibri"/>
            <w:lang w:val="en-US"/>
          </w:rPr>
          <w:delText>partly diverging</w:delText>
        </w:r>
      </w:del>
      <w:ins w:id="979" w:author="Danilo Bzdok" w:date="2018-05-10T12:57:00Z">
        <w:r w:rsidR="006A1CBC">
          <w:rPr>
            <w:rFonts w:ascii="Calibri" w:hAnsi="Calibri"/>
            <w:lang w:val="en-US"/>
          </w:rPr>
          <w:t>incongruent</w:t>
        </w:r>
      </w:ins>
      <w:r w:rsidR="00F317EE" w:rsidRPr="00C76687">
        <w:rPr>
          <w:rFonts w:ascii="Calibri" w:hAnsi="Calibri"/>
          <w:lang w:val="en-US"/>
        </w:rPr>
        <w:t xml:space="preserve"> modeling </w:t>
      </w:r>
      <w:del w:id="980" w:author="Danilo Bzdok" w:date="2018-05-12T13:53:00Z">
        <w:r w:rsidR="00C637FA" w:rsidDel="000E0CD9">
          <w:rPr>
            <w:rFonts w:ascii="Calibri" w:hAnsi="Calibri"/>
            <w:lang w:val="en-US"/>
          </w:rPr>
          <w:delText>agendas</w:delText>
        </w:r>
        <w:r w:rsidR="00C637FA" w:rsidRPr="00C76687" w:rsidDel="000E0CD9">
          <w:rPr>
            <w:rFonts w:ascii="Calibri" w:hAnsi="Calibri"/>
            <w:lang w:val="en-US"/>
          </w:rPr>
          <w:delText xml:space="preserve"> </w:delText>
        </w:r>
      </w:del>
      <w:ins w:id="981" w:author="Danilo Bzdok" w:date="2018-05-12T13:53:00Z">
        <w:r w:rsidR="000E0CD9">
          <w:rPr>
            <w:rFonts w:ascii="Calibri" w:hAnsi="Calibri"/>
            <w:lang w:val="en-US"/>
          </w:rPr>
          <w:t>philosophies</w:t>
        </w:r>
        <w:r w:rsidR="000E0CD9" w:rsidRPr="00C76687">
          <w:rPr>
            <w:rFonts w:ascii="Calibri" w:hAnsi="Calibri"/>
            <w:lang w:val="en-US"/>
          </w:rPr>
          <w:t xml:space="preserve"> </w:t>
        </w:r>
      </w:ins>
      <w:ins w:id="982" w:author="Danilo Bzdok" w:date="2018-05-10T12:53:00Z">
        <w:r w:rsidR="00D72942">
          <w:rPr>
            <w:rFonts w:ascii="Calibri" w:hAnsi="Calibri"/>
            <w:lang w:val="en-US"/>
          </w:rPr>
          <w:t xml:space="preserve">of drawing </w:t>
        </w:r>
      </w:ins>
      <w:ins w:id="983" w:author="Danilo Bzdok" w:date="2018-05-10T12:59:00Z">
        <w:r w:rsidR="00C93953">
          <w:rPr>
            <w:rFonts w:ascii="Calibri" w:hAnsi="Calibri"/>
            <w:lang w:val="en-US"/>
          </w:rPr>
          <w:t xml:space="preserve">statistical </w:t>
        </w:r>
      </w:ins>
      <w:ins w:id="984" w:author="Danilo Bzdok" w:date="2018-05-10T12:53:00Z">
        <w:r w:rsidR="00D72942">
          <w:rPr>
            <w:rFonts w:ascii="Calibri" w:hAnsi="Calibri"/>
            <w:lang w:val="en-US"/>
          </w:rPr>
          <w:t xml:space="preserve">inference and seeking </w:t>
        </w:r>
      </w:ins>
      <w:ins w:id="985" w:author="Danilo Bzdok" w:date="2018-05-10T12:59:00Z">
        <w:r w:rsidR="00C93953">
          <w:rPr>
            <w:rFonts w:ascii="Calibri" w:hAnsi="Calibri"/>
            <w:lang w:val="en-US"/>
          </w:rPr>
          <w:t xml:space="preserve">algorithmic </w:t>
        </w:r>
      </w:ins>
      <w:ins w:id="986" w:author="Danilo Bzdok" w:date="2018-05-10T12:53:00Z">
        <w:r w:rsidR="00D72942">
          <w:rPr>
            <w:rFonts w:ascii="Calibri" w:hAnsi="Calibri"/>
            <w:lang w:val="en-US"/>
          </w:rPr>
          <w:t xml:space="preserve">prediction, </w:t>
        </w:r>
      </w:ins>
      <w:del w:id="987" w:author="Danilo Bzdok" w:date="2018-05-10T12:53:00Z">
        <w:r w:rsidR="00F317EE" w:rsidRPr="00C76687" w:rsidDel="00D72942">
          <w:rPr>
            <w:rFonts w:ascii="Calibri" w:hAnsi="Calibri"/>
            <w:lang w:val="en-US"/>
          </w:rPr>
          <w:delText>a</w:delText>
        </w:r>
      </w:del>
      <w:ins w:id="988" w:author="Danilo Bzdok" w:date="2018-05-10T12:53:00Z">
        <w:r w:rsidR="00D72942">
          <w:rPr>
            <w:rFonts w:ascii="Calibri" w:hAnsi="Calibri"/>
            <w:lang w:val="en-US"/>
          </w:rPr>
          <w:t>as well as the</w:t>
        </w:r>
      </w:ins>
      <w:ins w:id="989" w:author="Danilo Bzdok" w:date="2018-05-12T13:00:00Z">
        <w:r w:rsidR="0047198B">
          <w:rPr>
            <w:rFonts w:ascii="Calibri" w:hAnsi="Calibri"/>
            <w:lang w:val="en-US"/>
          </w:rPr>
          <w:t>ir</w:t>
        </w:r>
      </w:ins>
      <w:del w:id="990"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del w:id="991" w:author="Danilo Bzdok" w:date="2018-05-12T12:47:00Z">
        <w:r w:rsidR="00C637FA" w:rsidDel="00201463">
          <w:rPr>
            <w:rFonts w:ascii="Calibri" w:hAnsi="Calibri"/>
            <w:lang w:val="en-US"/>
          </w:rPr>
          <w:delText xml:space="preserve">ensuing </w:delText>
        </w:r>
      </w:del>
      <w:ins w:id="992" w:author="Danilo Bzdok" w:date="2018-05-12T12:47:00Z">
        <w:r w:rsidR="00201463">
          <w:rPr>
            <w:rFonts w:ascii="Calibri" w:hAnsi="Calibri"/>
            <w:lang w:val="en-US"/>
          </w:rPr>
          <w:t xml:space="preserve">non-identical </w:t>
        </w:r>
      </w:ins>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del w:id="993" w:author="Danilo Bzdok" w:date="2018-05-12T13:10:00Z">
        <w:r w:rsidR="008468FC" w:rsidRPr="00C76687" w:rsidDel="00586906">
          <w:rPr>
            <w:rFonts w:ascii="Calibri" w:hAnsi="Calibri"/>
            <w:color w:val="000000" w:themeColor="text1"/>
            <w:lang w:val="en-US"/>
          </w:rPr>
          <w:delText xml:space="preserve">way </w:delText>
        </w:r>
      </w:del>
      <w:ins w:id="994" w:author="Danilo Bzdok" w:date="2018-05-12T13:10:00Z">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ins>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ins w:id="995" w:author="Danilo Bzdok" w:date="2018-05-12T13:11:00Z">
        <w:r w:rsidR="0045028E">
          <w:rPr>
            <w:rFonts w:ascii="Calibri" w:hAnsi="Calibri"/>
            <w:color w:val="000000" w:themeColor="text1"/>
            <w:lang w:val="en-US"/>
          </w:rPr>
          <w:t>ed</w:t>
        </w:r>
      </w:ins>
      <w:del w:id="996" w:author="Danilo Bzdok" w:date="2018-05-12T13:11:00Z">
        <w:r w:rsidR="00AF2C46" w:rsidRPr="00C76687" w:rsidDel="0045028E">
          <w:rPr>
            <w:rFonts w:ascii="Calibri" w:hAnsi="Calibri"/>
            <w:color w:val="000000" w:themeColor="text1"/>
            <w:lang w:val="en-US"/>
          </w:rPr>
          <w:delText>zing</w:delText>
        </w:r>
      </w:del>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del w:id="997" w:author="Danilo Bzdok" w:date="2018-05-12T12:49:00Z">
        <w:r w:rsidR="00F317EE" w:rsidRPr="00C76687" w:rsidDel="0048223F">
          <w:rPr>
            <w:rFonts w:ascii="Calibri" w:hAnsi="Calibri"/>
            <w:color w:val="000000" w:themeColor="text1"/>
            <w:lang w:val="en-US"/>
          </w:rPr>
          <w:delText>which will ultimately</w:delText>
        </w:r>
      </w:del>
      <w:ins w:id="998" w:author="Danilo Bzdok" w:date="2018-05-12T12:49:00Z">
        <w:r w:rsidR="0048223F">
          <w:rPr>
            <w:rFonts w:ascii="Calibri" w:hAnsi="Calibri"/>
            <w:color w:val="000000" w:themeColor="text1"/>
            <w:lang w:val="en-US"/>
          </w:rPr>
          <w:t>with the prospect to</w:t>
        </w:r>
      </w:ins>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55D953B5"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ins w:id="999" w:author="Danilo Bzdok" w:date="2018-05-12T12:51:00Z">
        <w:r>
          <w:rPr>
            <w:rFonts w:ascii="Calibri" w:hAnsi="Calibri"/>
            <w:color w:val="000000" w:themeColor="text1"/>
            <w:lang w:val="en-US"/>
          </w:rPr>
          <w:t>More broadly, t</w:t>
        </w:r>
      </w:ins>
      <w:del w:id="1000" w:author="Danilo Bzdok" w:date="2018-05-12T12:51:00Z">
        <w:r w:rsidR="001C033F" w:rsidRPr="00C76687" w:rsidDel="008560D8">
          <w:rPr>
            <w:rFonts w:ascii="Calibri" w:hAnsi="Calibri"/>
            <w:color w:val="000000" w:themeColor="text1"/>
            <w:lang w:val="en-US"/>
          </w:rPr>
          <w:delText>T</w:delText>
        </w:r>
      </w:del>
      <w:r w:rsidR="001C033F" w:rsidRPr="00C76687">
        <w:rPr>
          <w:rFonts w:ascii="Calibri" w:hAnsi="Calibri"/>
          <w:color w:val="000000" w:themeColor="text1"/>
          <w:lang w:val="en-US"/>
        </w:rPr>
        <w:t xml:space="preserve">he prediction-inference </w:t>
      </w:r>
      <w:del w:id="1001" w:author="Danilo Bzdok" w:date="2018-05-11T14:51:00Z">
        <w:r w:rsidR="001C033F" w:rsidRPr="00C76687" w:rsidDel="00DE6D06">
          <w:rPr>
            <w:rFonts w:ascii="Calibri" w:hAnsi="Calibri"/>
            <w:color w:val="000000" w:themeColor="text1"/>
            <w:lang w:val="en-US"/>
          </w:rPr>
          <w:delText xml:space="preserve">distinction </w:delText>
        </w:r>
      </w:del>
      <w:ins w:id="1002"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ins w:id="1003" w:author="Danilo Bzdok" w:date="2018-05-12T13:12:00Z">
        <w:r w:rsidR="00DA315B">
          <w:rPr>
            <w:rFonts w:ascii="Calibri" w:hAnsi="Calibri"/>
            <w:color w:val="000000" w:themeColor="text1"/>
            <w:lang w:val="en-US"/>
          </w:rPr>
          <w:t>ideas o</w:t>
        </w:r>
      </w:ins>
      <w:del w:id="1004" w:author="Danilo Bzdok" w:date="2018-05-12T13:12:00Z">
        <w:r w:rsidR="001C033F" w:rsidRPr="00C76687" w:rsidDel="00DA315B">
          <w:rPr>
            <w:rFonts w:ascii="Calibri" w:hAnsi="Calibri"/>
            <w:color w:val="000000" w:themeColor="text1"/>
            <w:lang w:val="en-US"/>
          </w:rPr>
          <w:delText>o</w:delText>
        </w:r>
      </w:del>
      <w:r w:rsidR="001C033F" w:rsidRPr="00C76687">
        <w:rPr>
          <w:rFonts w:ascii="Calibri" w:hAnsi="Calibri"/>
          <w:color w:val="000000" w:themeColor="text1"/>
          <w:lang w:val="en-US"/>
        </w:rPr>
        <w:t>f Claude Bernard</w:t>
      </w:r>
      <w:del w:id="1005" w:author="Danilo Bzdok" w:date="2018-05-12T13:14:00Z">
        <w:r w:rsidR="001C033F" w:rsidRPr="00C76687" w:rsidDel="00DA315B">
          <w:rPr>
            <w:rFonts w:ascii="Calibri" w:hAnsi="Calibri"/>
            <w:color w:val="000000" w:themeColor="text1"/>
            <w:lang w:val="en-US"/>
          </w:rPr>
          <w:delText>’s</w:delText>
        </w:r>
      </w:del>
      <w:r w:rsidR="001C033F" w:rsidRPr="00C76687">
        <w:rPr>
          <w:rFonts w:ascii="Calibri" w:hAnsi="Calibri"/>
          <w:color w:val="000000" w:themeColor="text1"/>
          <w:lang w:val="en-US"/>
        </w:rPr>
        <w:t xml:space="preserve"> </w:t>
      </w:r>
      <w:del w:id="1006" w:author="Danilo Bzdok" w:date="2018-05-12T13:12:00Z">
        <w:r w:rsidR="00C76687" w:rsidRPr="00C76687" w:rsidDel="00DA315B">
          <w:rPr>
            <w:rFonts w:ascii="Calibri" w:hAnsi="Calibri"/>
            <w:color w:val="000000" w:themeColor="text1"/>
            <w:lang w:val="en-US"/>
          </w:rPr>
          <w:delText>ideas</w:delText>
        </w:r>
      </w:del>
      <w:ins w:id="1007" w:author="Danilo Bzdok" w:date="2018-05-12T13:11:00Z">
        <w:r w:rsidR="00DA315B">
          <w:rPr>
            <w:rFonts w:ascii="Calibri" w:hAnsi="Calibri"/>
            <w:color w:val="000000" w:themeColor="text1"/>
            <w:lang w:val="en-US"/>
          </w:rPr>
          <w:t xml:space="preserve">- </w:t>
        </w:r>
      </w:ins>
      <w:ins w:id="1008" w:author="Danilo Bzdok" w:date="2018-05-12T13:13:00Z">
        <w:r w:rsidR="00DA315B">
          <w:rPr>
            <w:rFonts w:ascii="Calibri" w:hAnsi="Calibri"/>
            <w:color w:val="000000" w:themeColor="text1"/>
            <w:lang w:val="en-US"/>
          </w:rPr>
          <w:t xml:space="preserve">a pioneer of controlled experiments in </w:t>
        </w:r>
      </w:ins>
      <w:ins w:id="1009" w:author="Danilo Bzdok" w:date="2018-05-12T13:14:00Z">
        <w:r w:rsidR="00DA315B">
          <w:rPr>
            <w:rFonts w:ascii="Calibri" w:hAnsi="Calibri"/>
            <w:color w:val="000000" w:themeColor="text1"/>
            <w:lang w:val="en-US"/>
          </w:rPr>
          <w:t>bio</w:t>
        </w:r>
      </w:ins>
      <w:ins w:id="1010" w:author="Danilo Bzdok" w:date="2018-05-12T13:13:00Z">
        <w:r w:rsidR="00DA315B">
          <w:rPr>
            <w:rFonts w:ascii="Calibri" w:hAnsi="Calibri"/>
            <w:color w:val="000000" w:themeColor="text1"/>
            <w:lang w:val="en-US"/>
          </w:rPr>
          <w:t>medicine</w:t>
        </w:r>
      </w:ins>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1011"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1012" w:author="Danilo Bzdok" w:date="2018-05-10T18:00:00Z">
        <w:r w:rsidR="00051384">
          <w:rPr>
            <w:rFonts w:ascii="Calibri" w:eastAsia="Times New Roman" w:hAnsi="Calibri" w:cs="Arial"/>
            <w:color w:val="000000" w:themeColor="text1"/>
            <w:shd w:val="clear" w:color="auto" w:fill="FFFFFF"/>
            <w:lang w:val="en-US"/>
          </w:rPr>
          <w:t>individuals than others</w:t>
        </w:r>
      </w:ins>
      <w:r w:rsidR="001C033F" w:rsidRPr="00C76687">
        <w:rPr>
          <w:rFonts w:ascii="Calibri" w:eastAsia="Times New Roman" w:hAnsi="Calibri" w:cs="Arial"/>
          <w:color w:val="000000" w:themeColor="text1"/>
          <w:shd w:val="clear" w:color="auto" w:fill="FFFFFF"/>
          <w:lang w:val="en-US"/>
        </w:rPr>
        <w:t>.</w:t>
      </w:r>
    </w:p>
    <w:p w14:paraId="08AD7BA7" w14:textId="0337D8D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1013"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1014" w:author="Danilo Bzdok" w:date="2018-05-07T12:52:00Z">
        <w:r w:rsidR="00D72942">
          <w:rPr>
            <w:rFonts w:ascii="Calibri" w:eastAsia="Times New Roman" w:hAnsi="Calibri" w:cs="Arial"/>
            <w:color w:val="222222"/>
            <w:shd w:val="clear" w:color="auto" w:fill="FFFFFF"/>
            <w:lang w:val="en-US"/>
          </w:rPr>
          <w:t>may be</w:t>
        </w:r>
      </w:ins>
      <w:ins w:id="1015" w:author="Danilo Bzdok" w:date="2018-05-10T12:55:00Z">
        <w:r w:rsidR="00D72942">
          <w:rPr>
            <w:rFonts w:ascii="Calibri" w:eastAsia="Times New Roman" w:hAnsi="Calibri" w:cs="Arial"/>
            <w:color w:val="222222"/>
            <w:shd w:val="clear" w:color="auto" w:fill="FFFFFF"/>
            <w:lang w:val="en-US"/>
          </w:rPr>
          <w:t>c</w:t>
        </w:r>
      </w:ins>
      <w:ins w:id="1016" w:author="Danilo Bzdok" w:date="2018-05-07T12:52:00Z">
        <w:r w:rsidR="00D72942">
          <w:rPr>
            <w:rFonts w:ascii="Calibri" w:eastAsia="Times New Roman" w:hAnsi="Calibri" w:cs="Arial"/>
            <w:color w:val="222222"/>
            <w:shd w:val="clear" w:color="auto" w:fill="FFFFFF"/>
            <w:lang w:val="en-US"/>
          </w:rPr>
          <w:t xml:space="preserve">ome </w:t>
        </w:r>
      </w:ins>
      <w:del w:id="1017" w:author="Danilo Bzdok" w:date="2018-05-10T12:55:00Z">
        <w:r w:rsidR="0041020D" w:rsidDel="00D72942">
          <w:rPr>
            <w:rFonts w:ascii="Calibri" w:eastAsia="Times New Roman" w:hAnsi="Calibri" w:cs="Arial"/>
            <w:color w:val="222222"/>
            <w:shd w:val="clear" w:color="auto" w:fill="FFFFFF"/>
            <w:lang w:val="en-US"/>
          </w:rPr>
          <w:delText xml:space="preserve"> </w:delText>
        </w:r>
      </w:del>
      <w:del w:id="1018" w:author="Danilo Bzdok" w:date="2018-05-12T13:15:00Z">
        <w:r w:rsidDel="00BB2605">
          <w:rPr>
            <w:rFonts w:ascii="Calibri" w:eastAsia="Times New Roman" w:hAnsi="Calibri" w:cs="Arial"/>
            <w:color w:val="222222"/>
            <w:shd w:val="clear" w:color="auto" w:fill="FFFFFF"/>
            <w:lang w:val="en-US"/>
          </w:rPr>
          <w:delText xml:space="preserve">increasingly </w:delText>
        </w:r>
      </w:del>
      <w:del w:id="1019"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1020"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1021"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1022"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1023"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1024" w:author="Danilo Bzdok" w:date="2018-05-10T18:01:00Z">
        <w:r w:rsidR="00051384">
          <w:rPr>
            <w:rFonts w:ascii="Calibri" w:eastAsia="Times New Roman" w:hAnsi="Calibri" w:cs="Arial"/>
            <w:color w:val="222222"/>
            <w:shd w:val="clear" w:color="auto" w:fill="FFFFFF"/>
            <w:lang w:val="en-US"/>
          </w:rPr>
          <w:t xml:space="preserve"> </w:t>
        </w:r>
      </w:ins>
      <w:del w:id="1025"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1026" w:author="Danilo Bzdok" w:date="2018-05-10T18:02:00Z">
        <w:r w:rsidR="0041020D" w:rsidDel="00051384">
          <w:rPr>
            <w:rFonts w:ascii="Calibri" w:eastAsia="Times New Roman" w:hAnsi="Calibri" w:cs="Arial"/>
            <w:color w:val="222222"/>
            <w:shd w:val="clear" w:color="auto" w:fill="FFFFFF"/>
            <w:lang w:val="en-US"/>
          </w:rPr>
          <w:delText>are</w:delText>
        </w:r>
      </w:del>
      <w:ins w:id="1027"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ins w:id="1028" w:author="Danilo Bzdok" w:date="2018-05-13T13:24:00Z">
        <w:r w:rsidR="00B161BE">
          <w:rPr>
            <w:rFonts w:ascii="Calibri" w:eastAsia="Times New Roman" w:hAnsi="Calibri" w:cs="Arial"/>
            <w:color w:val="222222"/>
            <w:shd w:val="clear" w:color="auto" w:fill="FFFFFF"/>
            <w:lang w:val="en-US"/>
          </w:rPr>
          <w:t xml:space="preserve">importantly </w:t>
        </w:r>
      </w:ins>
      <w:r w:rsidR="00463A1A">
        <w:rPr>
          <w:rFonts w:ascii="Calibri" w:eastAsia="Times New Roman" w:hAnsi="Calibri" w:cs="Arial"/>
          <w:color w:val="222222"/>
          <w:shd w:val="clear" w:color="auto" w:fill="FFFFFF"/>
          <w:lang w:val="en-US"/>
        </w:rPr>
        <w:t>different</w:t>
      </w:r>
      <w:ins w:id="1029" w:author="Danilo Bzdok" w:date="2018-05-12T13:03:00Z">
        <w:r w:rsidR="00C57724">
          <w:rPr>
            <w:rFonts w:ascii="Calibri" w:eastAsia="Times New Roman" w:hAnsi="Calibri" w:cs="Arial"/>
            <w:color w:val="222222"/>
            <w:shd w:val="clear" w:color="auto" w:fill="FFFFFF"/>
            <w:lang w:val="en-US"/>
          </w:rPr>
          <w:t xml:space="preserve">. We </w:t>
        </w:r>
      </w:ins>
      <w:ins w:id="1030" w:author="Danilo Bzdok" w:date="2018-05-12T13:16:00Z">
        <w:r w:rsidR="00BB2605">
          <w:rPr>
            <w:rFonts w:ascii="Calibri" w:eastAsia="Times New Roman" w:hAnsi="Calibri" w:cs="Arial"/>
            <w:color w:val="222222"/>
            <w:shd w:val="clear" w:color="auto" w:fill="FFFFFF"/>
            <w:lang w:val="en-US"/>
          </w:rPr>
          <w:t>demonstrated</w:t>
        </w:r>
      </w:ins>
      <w:ins w:id="1031" w:author="Danilo Bzdok" w:date="2018-05-12T13:03:00Z">
        <w:r w:rsidR="00C57724">
          <w:rPr>
            <w:rFonts w:ascii="Calibri" w:eastAsia="Times New Roman" w:hAnsi="Calibri" w:cs="Arial"/>
            <w:color w:val="222222"/>
            <w:shd w:val="clear" w:color="auto" w:fill="FFFFFF"/>
            <w:lang w:val="en-US"/>
          </w:rPr>
          <w:t xml:space="preserve"> that diverging </w:t>
        </w:r>
      </w:ins>
      <w:ins w:id="1032" w:author="Danilo Bzdok" w:date="2018-05-12T13:04:00Z">
        <w:r w:rsidR="00C57724">
          <w:rPr>
            <w:rFonts w:ascii="Calibri" w:eastAsia="Times New Roman" w:hAnsi="Calibri" w:cs="Arial"/>
            <w:color w:val="222222"/>
            <w:shd w:val="clear" w:color="auto" w:fill="FFFFFF"/>
            <w:lang w:val="en-US"/>
          </w:rPr>
          <w:t xml:space="preserve">conclusions </w:t>
        </w:r>
      </w:ins>
      <w:ins w:id="1033" w:author="Danilo Bzdok" w:date="2018-05-12T13:16:00Z">
        <w:r w:rsidR="00BB2605">
          <w:rPr>
            <w:rFonts w:ascii="Calibri" w:eastAsia="Times New Roman" w:hAnsi="Calibri" w:cs="Arial"/>
            <w:color w:val="222222"/>
            <w:shd w:val="clear" w:color="auto" w:fill="FFFFFF"/>
            <w:lang w:val="en-US"/>
          </w:rPr>
          <w:t xml:space="preserve">can emerge </w:t>
        </w:r>
      </w:ins>
      <w:ins w:id="1034" w:author="Danilo Bzdok" w:date="2018-05-12T13:03:00Z">
        <w:r w:rsidR="00C57724">
          <w:rPr>
            <w:rFonts w:ascii="Calibri" w:eastAsia="Times New Roman" w:hAnsi="Calibri" w:cs="Arial"/>
            <w:color w:val="222222"/>
            <w:shd w:val="clear" w:color="auto" w:fill="FFFFFF"/>
            <w:lang w:val="en-US"/>
          </w:rPr>
          <w:t xml:space="preserve">even when </w:t>
        </w:r>
      </w:ins>
      <w:del w:id="1035" w:author="Danilo Bzdok" w:date="2018-05-12T13:03:00Z">
        <w:r w:rsidR="0041020D" w:rsidDel="00C57724">
          <w:rPr>
            <w:rFonts w:ascii="Calibri" w:eastAsia="Times New Roman" w:hAnsi="Calibri" w:cs="Arial"/>
            <w:color w:val="222222"/>
            <w:shd w:val="clear" w:color="auto" w:fill="FFFFFF"/>
            <w:lang w:val="en-US"/>
          </w:rPr>
          <w:delText xml:space="preserve">, even </w:delText>
        </w:r>
      </w:del>
      <w:del w:id="1036" w:author="Danilo Bzdok" w:date="2018-05-12T13:04:00Z">
        <w:r w:rsidR="0041020D" w:rsidDel="00C57724">
          <w:rPr>
            <w:rFonts w:ascii="Calibri" w:eastAsia="Times New Roman" w:hAnsi="Calibri" w:cs="Arial"/>
            <w:color w:val="222222"/>
            <w:shd w:val="clear" w:color="auto" w:fill="FFFFFF"/>
            <w:lang w:val="en-US"/>
          </w:rPr>
          <w:delText xml:space="preserve">when </w:delText>
        </w:r>
      </w:del>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ins w:id="1037" w:author="Danilo Bzdok" w:date="2018-05-12T13:16:00Z">
        <w:r w:rsidR="00BB2605">
          <w:rPr>
            <w:rFonts w:ascii="Calibri" w:hAnsi="Calibri" w:cs="Arial"/>
            <w:color w:val="000000" w:themeColor="text1"/>
            <w:lang w:val="en-US"/>
          </w:rPr>
          <w:t>s</w:t>
        </w:r>
      </w:ins>
      <w:r w:rsidR="0057113B">
        <w:rPr>
          <w:rFonts w:ascii="Calibri" w:hAnsi="Calibri" w:cs="Arial"/>
          <w:color w:val="000000" w:themeColor="text1"/>
          <w:lang w:val="en-US"/>
        </w:rPr>
        <w:t xml:space="preserve"> and weakness</w:t>
      </w:r>
      <w:ins w:id="1038" w:author="Danilo Bzdok" w:date="2018-05-12T13:16:00Z">
        <w:r w:rsidR="00BB2605">
          <w:rPr>
            <w:rFonts w:ascii="Calibri" w:hAnsi="Calibri" w:cs="Arial"/>
            <w:color w:val="000000" w:themeColor="text1"/>
            <w:lang w:val="en-US"/>
          </w:rPr>
          <w:t>es</w:t>
        </w:r>
      </w:ins>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1039" w:author="Danilo Bzdok" w:date="2018-05-11T14:57:00Z">
        <w:r w:rsidR="00F63F1A" w:rsidRPr="00C76687" w:rsidDel="00787977">
          <w:rPr>
            <w:rFonts w:ascii="Calibri" w:hAnsi="Calibri" w:cs="Arial"/>
            <w:color w:val="000000" w:themeColor="text1"/>
            <w:lang w:val="en-US"/>
          </w:rPr>
          <w:delText xml:space="preserve">important </w:delText>
        </w:r>
      </w:del>
      <w:ins w:id="1040"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1041" w:author="Danilo Bzdok" w:date="2018-05-10T12:59:00Z">
        <w:r w:rsidR="002C4D5B" w:rsidRPr="00C76687" w:rsidDel="00C93953">
          <w:rPr>
            <w:rFonts w:ascii="Calibri" w:eastAsia="Times New Roman" w:hAnsi="Calibri"/>
            <w:lang w:val="en-US"/>
          </w:rPr>
          <w:delText>avoid missing</w:delText>
        </w:r>
      </w:del>
      <w:ins w:id="1042" w:author="Danilo Bzdok" w:date="2018-05-10T12:59:00Z">
        <w:r w:rsidR="00C93953">
          <w:rPr>
            <w:rFonts w:ascii="Calibri" w:eastAsia="Times New Roman" w:hAnsi="Calibri"/>
            <w:lang w:val="en-US"/>
          </w:rPr>
          <w:t xml:space="preserve">fully </w:t>
        </w:r>
      </w:ins>
      <w:ins w:id="1043" w:author="Danilo Bzdok" w:date="2018-05-12T13:17:00Z">
        <w:r w:rsidR="00BB2605">
          <w:rPr>
            <w:rFonts w:ascii="Calibri" w:eastAsia="Times New Roman" w:hAnsi="Calibri"/>
            <w:lang w:val="en-US"/>
          </w:rPr>
          <w:t xml:space="preserve">benefit </w:t>
        </w:r>
      </w:ins>
      <w:ins w:id="1044" w:author="Danilo Bzdok" w:date="2018-05-10T12:59:00Z">
        <w:r w:rsidR="00C93953">
          <w:rPr>
            <w:rFonts w:ascii="Calibri" w:eastAsia="Times New Roman" w:hAnsi="Calibri"/>
            <w:lang w:val="en-US"/>
          </w:rPr>
          <w:t>from</w:t>
        </w:r>
      </w:ins>
      <w:r w:rsidR="002C4D5B" w:rsidRPr="00C76687">
        <w:rPr>
          <w:rFonts w:ascii="Calibri" w:eastAsia="Times New Roman" w:hAnsi="Calibri"/>
          <w:lang w:val="en-US"/>
        </w:rPr>
        <w:t xml:space="preserve"> </w:t>
      </w:r>
      <w:ins w:id="1045" w:author="Danilo Bzdok" w:date="2018-05-11T14:57:00Z">
        <w:r w:rsidR="00787977">
          <w:rPr>
            <w:rFonts w:ascii="Calibri" w:eastAsia="Times New Roman" w:hAnsi="Calibri"/>
            <w:lang w:val="en-US"/>
          </w:rPr>
          <w:t xml:space="preserve">the </w:t>
        </w:r>
      </w:ins>
      <w:del w:id="1046"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1047"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1048" w:author="Danilo Bzdok" w:date="2018-05-10T12:56:00Z">
        <w:r w:rsidR="006A1CBC" w:rsidRPr="00C76687">
          <w:rPr>
            <w:rFonts w:ascii="Calibri" w:eastAsia="Times New Roman" w:hAnsi="Calibri"/>
            <w:lang w:val="en-US"/>
          </w:rPr>
          <w:t xml:space="preserve"> </w:t>
        </w:r>
      </w:ins>
      <w:del w:id="1049" w:author="Danilo Bzdok" w:date="2018-05-11T14:57:00Z">
        <w:r w:rsidR="002C4D5B" w:rsidRPr="00C76687" w:rsidDel="00787977">
          <w:rPr>
            <w:rFonts w:ascii="Calibri" w:eastAsia="Times New Roman" w:hAnsi="Calibri"/>
            <w:lang w:val="en-US"/>
          </w:rPr>
          <w:delText xml:space="preserve">information </w:delText>
        </w:r>
      </w:del>
      <w:ins w:id="1050" w:author="Danilo Bzdok" w:date="2018-05-10T18:02:00Z">
        <w:r w:rsidR="00051384" w:rsidRPr="00C76687">
          <w:rPr>
            <w:rFonts w:ascii="Calibri" w:hAnsi="Calibri" w:cs="Arial"/>
            <w:color w:val="000000" w:themeColor="text1"/>
            <w:lang w:val="en-US"/>
          </w:rPr>
          <w:t xml:space="preserve">in </w:t>
        </w:r>
      </w:ins>
      <w:ins w:id="1051" w:author="Danilo Bzdok" w:date="2018-05-12T13:17:00Z">
        <w:r w:rsidR="00BB2605">
          <w:rPr>
            <w:rFonts w:ascii="Calibri" w:hAnsi="Calibri" w:cs="Arial"/>
            <w:color w:val="000000" w:themeColor="text1"/>
            <w:lang w:val="en-US"/>
          </w:rPr>
          <w:t>biology and medicine</w:t>
        </w:r>
      </w:ins>
      <w:del w:id="1052"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1053"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ins w:id="1054" w:author="Danilo Bzdok" w:date="2018-05-07T11:42:00Z"/>
          <w:rFonts w:ascii="Calibri" w:hAnsi="Calibri" w:cs="Times"/>
          <w:color w:val="000000" w:themeColor="text1"/>
          <w:lang w:val="en-US"/>
        </w:rPr>
      </w:pPr>
      <w:ins w:id="1055"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1056" w:author="Danilo Bzdok" w:date="2018-05-07T11:43:00Z">
        <w:r>
          <w:rPr>
            <w:rFonts w:ascii="Calibri" w:hAnsi="Calibri" w:cs="Times"/>
            <w:color w:val="000000" w:themeColor="text1"/>
            <w:lang w:val="en-US"/>
          </w:rPr>
          <w:t xml:space="preserve"> (</w:t>
        </w:r>
      </w:ins>
      <w:ins w:id="1057" w:author="Danilo Bzdok" w:date="2018-05-07T11:44:00Z">
        <w:r>
          <w:rPr>
            <w:rFonts w:ascii="Calibri" w:hAnsi="Calibri" w:cs="Times"/>
            <w:color w:val="000000" w:themeColor="text1"/>
            <w:lang w:val="en-US"/>
          </w:rPr>
          <w:t>National University of Singapore</w:t>
        </w:r>
      </w:ins>
      <w:ins w:id="1058" w:author="Danilo Bzdok" w:date="2018-05-07T11:43:00Z">
        <w:r>
          <w:rPr>
            <w:rFonts w:ascii="Calibri" w:hAnsi="Calibri" w:cs="Times"/>
            <w:color w:val="000000" w:themeColor="text1"/>
            <w:lang w:val="en-US"/>
          </w:rPr>
          <w:t>)</w:t>
        </w:r>
      </w:ins>
      <w:ins w:id="1059" w:author="Danilo Bzdok" w:date="2018-05-07T11:42:00Z">
        <w:r>
          <w:rPr>
            <w:rFonts w:ascii="Calibri" w:hAnsi="Calibri" w:cs="Times"/>
            <w:color w:val="000000" w:themeColor="text1"/>
            <w:lang w:val="en-US"/>
          </w:rPr>
          <w:t xml:space="preserve">, </w:t>
        </w:r>
      </w:ins>
      <w:ins w:id="1060" w:author="Danilo Bzdok" w:date="2018-05-13T13:24:00Z">
        <w:r w:rsidR="009454B8">
          <w:rPr>
            <w:rFonts w:ascii="Calibri" w:hAnsi="Calibri" w:cs="Times"/>
            <w:color w:val="000000" w:themeColor="text1"/>
            <w:lang w:val="en-US"/>
          </w:rPr>
          <w:t xml:space="preserve">Guillaume Dumas (Institut Pasteur/France), </w:t>
        </w:r>
      </w:ins>
      <w:ins w:id="1061" w:author="Danilo Bzdok" w:date="2018-05-07T11:42:00Z">
        <w:r>
          <w:rPr>
            <w:rFonts w:ascii="Calibri" w:hAnsi="Calibri" w:cs="Times"/>
            <w:color w:val="000000" w:themeColor="text1"/>
            <w:lang w:val="en-US"/>
          </w:rPr>
          <w:t>Nikolaus Kriegeskorte</w:t>
        </w:r>
      </w:ins>
      <w:ins w:id="1062" w:author="Danilo Bzdok" w:date="2018-05-07T11:44:00Z">
        <w:r>
          <w:rPr>
            <w:rFonts w:ascii="Calibri" w:hAnsi="Calibri" w:cs="Times"/>
            <w:color w:val="000000" w:themeColor="text1"/>
            <w:lang w:val="en-US"/>
          </w:rPr>
          <w:t xml:space="preserve"> (Columbia University</w:t>
        </w:r>
      </w:ins>
      <w:ins w:id="1063" w:author="Danilo Bzdok" w:date="2018-05-12T12:34:00Z">
        <w:r w:rsidR="00DE07F5">
          <w:rPr>
            <w:rFonts w:ascii="Calibri" w:hAnsi="Calibri" w:cs="Times"/>
            <w:color w:val="000000" w:themeColor="text1"/>
            <w:lang w:val="en-US"/>
          </w:rPr>
          <w:t>/USA</w:t>
        </w:r>
      </w:ins>
      <w:ins w:id="1064" w:author="Danilo Bzdok" w:date="2018-05-07T11:44:00Z">
        <w:r>
          <w:rPr>
            <w:rFonts w:ascii="Calibri" w:hAnsi="Calibri" w:cs="Times"/>
            <w:color w:val="000000" w:themeColor="text1"/>
            <w:lang w:val="en-US"/>
          </w:rPr>
          <w:t>)</w:t>
        </w:r>
      </w:ins>
      <w:ins w:id="1065" w:author="Danilo Bzdok" w:date="2018-05-07T11:42:00Z">
        <w:r>
          <w:rPr>
            <w:rFonts w:ascii="Calibri" w:hAnsi="Calibri" w:cs="Times"/>
            <w:color w:val="000000" w:themeColor="text1"/>
            <w:lang w:val="en-US"/>
          </w:rPr>
          <w:t>,</w:t>
        </w:r>
      </w:ins>
      <w:ins w:id="1066" w:author="Danilo Bzdok" w:date="2018-05-11T15:58:00Z">
        <w:r w:rsidR="004E3364">
          <w:rPr>
            <w:rFonts w:ascii="Calibri" w:hAnsi="Calibri" w:cs="Times"/>
            <w:color w:val="000000" w:themeColor="text1"/>
            <w:lang w:val="en-US"/>
          </w:rPr>
          <w:t xml:space="preserve"> Daniele Marinazzo (</w:t>
        </w:r>
        <w:r w:rsidR="00137F00">
          <w:rPr>
            <w:rFonts w:ascii="Calibri" w:hAnsi="Calibri" w:cs="Times"/>
            <w:color w:val="000000" w:themeColor="text1"/>
            <w:lang w:val="en-US"/>
          </w:rPr>
          <w:t>Ghent University</w:t>
        </w:r>
      </w:ins>
      <w:ins w:id="1067" w:author="Danilo Bzdok" w:date="2018-05-12T12:34:00Z">
        <w:r w:rsidR="00DE07F5">
          <w:rPr>
            <w:rFonts w:ascii="Calibri" w:hAnsi="Calibri" w:cs="Times"/>
            <w:color w:val="000000" w:themeColor="text1"/>
            <w:lang w:val="en-US"/>
          </w:rPr>
          <w:t>/Belgium</w:t>
        </w:r>
      </w:ins>
      <w:ins w:id="1068" w:author="Danilo Bzdok" w:date="2018-05-11T15:58:00Z">
        <w:r w:rsidR="004E3364">
          <w:rPr>
            <w:rFonts w:ascii="Calibri" w:hAnsi="Calibri" w:cs="Times"/>
            <w:color w:val="000000" w:themeColor="text1"/>
            <w:lang w:val="en-US"/>
          </w:rPr>
          <w:t>),</w:t>
        </w:r>
      </w:ins>
      <w:ins w:id="1069" w:author="Danilo Bzdok" w:date="2018-05-07T11:42:00Z">
        <w:r>
          <w:rPr>
            <w:rFonts w:ascii="Calibri" w:hAnsi="Calibri" w:cs="Times"/>
            <w:color w:val="000000" w:themeColor="text1"/>
            <w:lang w:val="en-US"/>
          </w:rPr>
          <w:t xml:space="preserve"> </w:t>
        </w:r>
      </w:ins>
      <w:ins w:id="1070" w:author="Danilo Bzdok" w:date="2018-05-07T18:08:00Z">
        <w:r w:rsidR="00D40F70">
          <w:rPr>
            <w:rFonts w:ascii="Calibri" w:hAnsi="Calibri" w:cs="Times"/>
            <w:color w:val="000000" w:themeColor="text1"/>
            <w:lang w:val="en-US"/>
          </w:rPr>
          <w:t>Benjamin de Haas (</w:t>
        </w:r>
      </w:ins>
      <w:ins w:id="1071" w:author="Danilo Bzdok" w:date="2018-05-07T18:09:00Z">
        <w:r w:rsidR="00884F31">
          <w:rPr>
            <w:rFonts w:ascii="Calibri" w:hAnsi="Calibri" w:cs="Times"/>
            <w:color w:val="000000" w:themeColor="text1"/>
            <w:lang w:val="en-US"/>
          </w:rPr>
          <w:t>University of Giessen</w:t>
        </w:r>
      </w:ins>
      <w:ins w:id="1072" w:author="Danilo Bzdok" w:date="2018-05-12T12:34:00Z">
        <w:r w:rsidR="00DE07F5">
          <w:rPr>
            <w:rFonts w:ascii="Calibri" w:hAnsi="Calibri" w:cs="Times"/>
            <w:color w:val="000000" w:themeColor="text1"/>
            <w:lang w:val="en-US"/>
          </w:rPr>
          <w:t>/Germany</w:t>
        </w:r>
      </w:ins>
      <w:ins w:id="1073" w:author="Danilo Bzdok" w:date="2018-05-07T18:08:00Z">
        <w:r w:rsidR="009454B8">
          <w:rPr>
            <w:rFonts w:ascii="Calibri" w:hAnsi="Calibri" w:cs="Times"/>
            <w:color w:val="000000" w:themeColor="text1"/>
            <w:lang w:val="en-US"/>
          </w:rPr>
          <w:t>)</w:t>
        </w:r>
      </w:ins>
      <w:ins w:id="1074" w:author="Danilo Bzdok" w:date="2018-05-10T17:46:00Z">
        <w:r w:rsidR="00364D4B">
          <w:rPr>
            <w:rFonts w:ascii="Calibri" w:hAnsi="Calibri" w:cs="Times"/>
            <w:color w:val="000000" w:themeColor="text1"/>
            <w:lang w:val="en-US"/>
          </w:rPr>
          <w:t>,</w:t>
        </w:r>
      </w:ins>
      <w:ins w:id="1075" w:author="Danilo Bzdok" w:date="2018-05-08T09:53:00Z">
        <w:r w:rsidR="00B87DFF">
          <w:rPr>
            <w:rFonts w:ascii="Calibri" w:hAnsi="Calibri" w:cs="Times"/>
            <w:color w:val="000000" w:themeColor="text1"/>
            <w:lang w:val="en-US"/>
          </w:rPr>
          <w:t xml:space="preserve"> </w:t>
        </w:r>
      </w:ins>
      <w:ins w:id="1076" w:author="Danilo Bzdok" w:date="2018-05-07T11:42:00Z">
        <w:r>
          <w:rPr>
            <w:rFonts w:ascii="Calibri" w:hAnsi="Calibri" w:cs="Times"/>
            <w:color w:val="000000" w:themeColor="text1"/>
            <w:lang w:val="en-US"/>
          </w:rPr>
          <w:t xml:space="preserve">and </w:t>
        </w:r>
      </w:ins>
      <w:ins w:id="1077" w:author="Danilo Bzdok" w:date="2018-05-07T11:43:00Z">
        <w:r>
          <w:rPr>
            <w:rFonts w:ascii="Calibri" w:hAnsi="Calibri" w:cs="Times"/>
            <w:color w:val="000000" w:themeColor="text1"/>
            <w:lang w:val="en-US"/>
          </w:rPr>
          <w:t>João Sato</w:t>
        </w:r>
      </w:ins>
      <w:ins w:id="1078" w:author="Danilo Bzdok" w:date="2018-05-07T11:44:00Z">
        <w:r>
          <w:rPr>
            <w:rFonts w:ascii="Calibri" w:hAnsi="Calibri" w:cs="Times"/>
            <w:color w:val="000000" w:themeColor="text1"/>
            <w:lang w:val="en-US"/>
          </w:rPr>
          <w:t xml:space="preserve"> (</w:t>
        </w:r>
      </w:ins>
      <w:ins w:id="1079" w:author="Danilo Bzdok" w:date="2018-05-07T11:45:00Z">
        <w:r>
          <w:rPr>
            <w:rFonts w:ascii="Calibri" w:hAnsi="Calibri" w:cs="Times"/>
            <w:color w:val="000000" w:themeColor="text1"/>
            <w:lang w:val="en-US"/>
          </w:rPr>
          <w:t>Universidade Federal do ABC</w:t>
        </w:r>
      </w:ins>
      <w:ins w:id="1080" w:author="Danilo Bzdok" w:date="2018-05-12T12:34:00Z">
        <w:r w:rsidR="00DE07F5">
          <w:rPr>
            <w:rFonts w:ascii="Calibri" w:hAnsi="Calibri" w:cs="Times"/>
            <w:color w:val="000000" w:themeColor="text1"/>
            <w:lang w:val="en-US"/>
          </w:rPr>
          <w:t>/Brazil</w:t>
        </w:r>
      </w:ins>
      <w:ins w:id="1081" w:author="Danilo Bzdok" w:date="2018-05-07T11:44:00Z">
        <w:r>
          <w:rPr>
            <w:rFonts w:ascii="Calibri" w:hAnsi="Calibri" w:cs="Times"/>
            <w:color w:val="000000" w:themeColor="text1"/>
            <w:lang w:val="en-US"/>
          </w:rPr>
          <w:t>)</w:t>
        </w:r>
      </w:ins>
      <w:ins w:id="1082"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B903A5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1083"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1084"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1085" w:author="Danilo Bzdok" w:date="2018-05-11T11:37:00Z">
        <w:r w:rsidR="001701AA" w:rsidRPr="00463A1A" w:rsidDel="00172A82">
          <w:rPr>
            <w:rFonts w:ascii="Calibri" w:hAnsi="Calibri"/>
            <w:color w:val="000000" w:themeColor="text1"/>
            <w:sz w:val="22"/>
            <w:szCs w:val="22"/>
            <w:lang w:val="en-US"/>
          </w:rPr>
          <w:delText>settings</w:delText>
        </w:r>
      </w:del>
      <w:ins w:id="1086"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1087"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1088" w:author="Danilo Bzdok" w:date="2018-05-10T18:05:00Z">
        <w:r w:rsidR="003A487D" w:rsidRPr="00617311" w:rsidDel="001A086D">
          <w:rPr>
            <w:rFonts w:ascii="Calibri" w:eastAsia="Times New Roman" w:hAnsi="Calibri"/>
            <w:color w:val="263238"/>
            <w:sz w:val="22"/>
            <w:szCs w:val="22"/>
            <w:lang w:val="en-US"/>
          </w:rPr>
          <w:delText>fed into</w:delText>
        </w:r>
      </w:del>
      <w:ins w:id="1089"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ins w:id="1090" w:author="Danilo Bzdok" w:date="2018-05-11T11:32:00Z">
        <w:r w:rsidR="006A32C8">
          <w:rPr>
            <w:rFonts w:ascii="Calibri" w:eastAsia="Times New Roman" w:hAnsi="Calibri"/>
            <w:color w:val="263238"/>
            <w:sz w:val="22"/>
            <w:szCs w:val="22"/>
            <w:lang w:val="en-US"/>
          </w:rPr>
          <w:t xml:space="preserve">relation between </w:t>
        </w:r>
      </w:ins>
      <w:r w:rsidR="00526A83" w:rsidRPr="00617311">
        <w:rPr>
          <w:rFonts w:ascii="Calibri" w:eastAsia="Times New Roman" w:hAnsi="Calibri"/>
          <w:color w:val="263238"/>
          <w:sz w:val="22"/>
          <w:szCs w:val="22"/>
          <w:lang w:val="en-US"/>
        </w:rPr>
        <w:t>prediction</w:t>
      </w:r>
      <w:ins w:id="1091" w:author="Danilo Bzdok" w:date="2018-05-11T11:32:00Z">
        <w:r w:rsidR="006A32C8">
          <w:rPr>
            <w:rFonts w:ascii="Calibri" w:eastAsia="Times New Roman" w:hAnsi="Calibri"/>
            <w:color w:val="263238"/>
            <w:sz w:val="22"/>
            <w:szCs w:val="22"/>
            <w:lang w:val="en-US"/>
          </w:rPr>
          <w:t xml:space="preserve"> and </w:t>
        </w:r>
      </w:ins>
      <w:del w:id="1092"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1093"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1094"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1095"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1096"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1097"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1098"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1099" w:author="Danilo Bzdok" w:date="2018-05-11T11:34:00Z">
        <w:r w:rsidR="00F77B57">
          <w:rPr>
            <w:rFonts w:ascii="Calibri" w:eastAsia="Times New Roman" w:hAnsi="Calibri"/>
            <w:color w:val="263238"/>
            <w:sz w:val="22"/>
            <w:szCs w:val="22"/>
            <w:lang w:val="en-US"/>
          </w:rPr>
          <w:t>P</w:t>
        </w:r>
      </w:ins>
      <w:del w:id="1100"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1101"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1102"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1103"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1104"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1105"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1106"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1107" w:author="Danilo Bzdok" w:date="2018-05-11T11:36:00Z">
        <w:r w:rsidR="000E40CD" w:rsidRPr="00617311" w:rsidDel="00172A82">
          <w:rPr>
            <w:rFonts w:ascii="Calibri" w:eastAsia="Times New Roman" w:hAnsi="Calibri"/>
            <w:color w:val="263238"/>
            <w:sz w:val="22"/>
            <w:szCs w:val="22"/>
            <w:lang w:val="en-US"/>
          </w:rPr>
          <w:delText>data points</w:delText>
        </w:r>
      </w:del>
      <w:ins w:id="1108"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1109"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1110"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1111"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1112" w:author="Danilo Bzdok" w:date="2018-05-11T11:42:00Z">
        <w:r w:rsidR="00804176" w:rsidDel="000756A4">
          <w:rPr>
            <w:rFonts w:ascii="Calibri" w:hAnsi="Calibri"/>
            <w:b/>
            <w:color w:val="000000" w:themeColor="text1"/>
            <w:sz w:val="22"/>
            <w:szCs w:val="22"/>
            <w:lang w:val="en-US"/>
          </w:rPr>
          <w:delText xml:space="preserve">pathologies </w:delText>
        </w:r>
      </w:del>
      <w:ins w:id="1113"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1114"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1115"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1116"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1117"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5E498FE5">
            <wp:extent cx="5718581" cy="1647825"/>
            <wp:effectExtent l="0" t="0" r="0" b="317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029" cy="1652276"/>
                    </a:xfrm>
                    <a:prstGeom prst="rect">
                      <a:avLst/>
                    </a:prstGeom>
                  </pic:spPr>
                </pic:pic>
              </a:graphicData>
            </a:graphic>
          </wp:inline>
        </w:drawing>
      </w:r>
      <w:bookmarkStart w:id="1118" w:name="_GoBack"/>
      <w:bookmarkEnd w:id="1118"/>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1119" w:author="Danilo Bzdok" w:date="2018-05-11T11:45:00Z">
        <w:r w:rsidR="00196C13" w:rsidDel="00D47917">
          <w:rPr>
            <w:rFonts w:ascii="Calibri" w:hAnsi="Calibri"/>
            <w:color w:val="000000" w:themeColor="text1"/>
            <w:sz w:val="22"/>
            <w:szCs w:val="22"/>
            <w:lang w:val="en-US"/>
          </w:rPr>
          <w:delText>every-day</w:delText>
        </w:r>
      </w:del>
      <w:ins w:id="1120"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121" w:name="_ENREF_1"/>
      <w:r w:rsidR="00DE4692" w:rsidRPr="00DE4692">
        <w:rPr>
          <w:noProof/>
        </w:rPr>
        <w:t>1.</w:t>
      </w:r>
      <w:r w:rsidR="00DE4692" w:rsidRPr="00DE4692">
        <w:rPr>
          <w:noProof/>
        </w:rPr>
        <w:tab/>
        <w:t>Bzdok D, Altman N, Krzywinski M. Statistics versus machine learning. Nature Methods. 2018;15:233–4.</w:t>
      </w:r>
      <w:bookmarkEnd w:id="1121"/>
    </w:p>
    <w:p w14:paraId="67FAD120" w14:textId="77777777" w:rsidR="00DE4692" w:rsidRPr="00DE4692" w:rsidRDefault="00DE4692" w:rsidP="00DE4692">
      <w:pPr>
        <w:pStyle w:val="EndNoteBibliography"/>
        <w:spacing w:after="240"/>
        <w:rPr>
          <w:noProof/>
        </w:rPr>
      </w:pPr>
      <w:bookmarkStart w:id="1122" w:name="_ENREF_2"/>
      <w:r w:rsidRPr="00DE4692">
        <w:rPr>
          <w:noProof/>
        </w:rPr>
        <w:t>2.</w:t>
      </w:r>
      <w:r w:rsidRPr="00DE4692">
        <w:rPr>
          <w:noProof/>
        </w:rPr>
        <w:tab/>
        <w:t>Breiman L. Statistical Modeling: The Two Cultures. Statistical Science. 2001;16(3):199-231.</w:t>
      </w:r>
      <w:bookmarkEnd w:id="1122"/>
    </w:p>
    <w:p w14:paraId="4DFD40E3" w14:textId="77777777" w:rsidR="00DE4692" w:rsidRPr="00DE4692" w:rsidRDefault="00DE4692" w:rsidP="00DE4692">
      <w:pPr>
        <w:pStyle w:val="EndNoteBibliography"/>
        <w:spacing w:after="240"/>
        <w:rPr>
          <w:noProof/>
        </w:rPr>
      </w:pPr>
      <w:bookmarkStart w:id="1123" w:name="_ENREF_3"/>
      <w:r w:rsidRPr="00DE4692">
        <w:rPr>
          <w:noProof/>
        </w:rPr>
        <w:t>3.</w:t>
      </w:r>
      <w:r w:rsidRPr="00DE4692">
        <w:rPr>
          <w:noProof/>
        </w:rPr>
        <w:tab/>
        <w:t>White AR. Inference. The Philosophical Quarterly (1950-). 1971;21(85):289-302.</w:t>
      </w:r>
      <w:bookmarkEnd w:id="1123"/>
    </w:p>
    <w:p w14:paraId="66BF8A43" w14:textId="77777777" w:rsidR="00DE4692" w:rsidRPr="00DE4692" w:rsidRDefault="00DE4692" w:rsidP="00DE4692">
      <w:pPr>
        <w:pStyle w:val="EndNoteBibliography"/>
        <w:spacing w:after="240"/>
        <w:rPr>
          <w:noProof/>
        </w:rPr>
      </w:pPr>
      <w:bookmarkStart w:id="1124" w:name="_ENREF_4"/>
      <w:r w:rsidRPr="00DE4692">
        <w:rPr>
          <w:noProof/>
        </w:rPr>
        <w:t>4.</w:t>
      </w:r>
      <w:r w:rsidRPr="00DE4692">
        <w:rPr>
          <w:noProof/>
        </w:rPr>
        <w:tab/>
        <w:t>Cowles M, Davis C. On the Origins of the .05 Level of Statistical Significance. American Psychologist. 1982;37(5):553-8.</w:t>
      </w:r>
      <w:bookmarkEnd w:id="1124"/>
    </w:p>
    <w:p w14:paraId="651FD1C2" w14:textId="77777777" w:rsidR="00DE4692" w:rsidRPr="00DE4692" w:rsidRDefault="00DE4692" w:rsidP="00DE4692">
      <w:pPr>
        <w:pStyle w:val="EndNoteBibliography"/>
        <w:spacing w:after="240"/>
        <w:rPr>
          <w:noProof/>
        </w:rPr>
      </w:pPr>
      <w:bookmarkStart w:id="1125" w:name="_ENREF_5"/>
      <w:r w:rsidRPr="00DE4692">
        <w:rPr>
          <w:noProof/>
        </w:rPr>
        <w:t>5.</w:t>
      </w:r>
      <w:r w:rsidRPr="00DE4692">
        <w:rPr>
          <w:noProof/>
        </w:rPr>
        <w:tab/>
        <w:t>Cox DR. Principles of statistical inference: Cambridge university press; 2006.</w:t>
      </w:r>
      <w:bookmarkEnd w:id="1125"/>
    </w:p>
    <w:p w14:paraId="2FB70164" w14:textId="77777777" w:rsidR="00DE4692" w:rsidRPr="00DE4692" w:rsidRDefault="00DE4692" w:rsidP="00DE4692">
      <w:pPr>
        <w:pStyle w:val="EndNoteBibliography"/>
        <w:spacing w:after="240"/>
        <w:rPr>
          <w:noProof/>
        </w:rPr>
      </w:pPr>
      <w:bookmarkStart w:id="1126"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126"/>
    </w:p>
    <w:p w14:paraId="635318FA" w14:textId="77777777" w:rsidR="00DE4692" w:rsidRPr="00DE4692" w:rsidRDefault="00DE4692" w:rsidP="00DE4692">
      <w:pPr>
        <w:pStyle w:val="EndNoteBibliography"/>
        <w:spacing w:after="240"/>
        <w:rPr>
          <w:noProof/>
        </w:rPr>
      </w:pPr>
      <w:bookmarkStart w:id="1127" w:name="_ENREF_7"/>
      <w:r w:rsidRPr="00DE4692">
        <w:rPr>
          <w:noProof/>
        </w:rPr>
        <w:t>7.</w:t>
      </w:r>
      <w:r w:rsidRPr="00DE4692">
        <w:rPr>
          <w:noProof/>
        </w:rPr>
        <w:tab/>
        <w:t>Efron B, Tibshirani RJ. Statistical data analysis in the computer age. Science. 1991;253(5018):390-5.</w:t>
      </w:r>
      <w:bookmarkEnd w:id="1127"/>
    </w:p>
    <w:p w14:paraId="3E71AD99" w14:textId="77777777" w:rsidR="00DE4692" w:rsidRPr="00DE4692" w:rsidRDefault="00DE4692" w:rsidP="00DE4692">
      <w:pPr>
        <w:pStyle w:val="EndNoteBibliography"/>
        <w:spacing w:after="240"/>
        <w:rPr>
          <w:noProof/>
        </w:rPr>
      </w:pPr>
      <w:bookmarkStart w:id="1128" w:name="_ENREF_8"/>
      <w:r w:rsidRPr="00DE4692">
        <w:rPr>
          <w:noProof/>
        </w:rPr>
        <w:t>8.</w:t>
      </w:r>
      <w:r w:rsidRPr="00DE4692">
        <w:rPr>
          <w:noProof/>
        </w:rPr>
        <w:tab/>
        <w:t>Efron B, Hastie T. Computer-Age Statistical Inference: Cambridge University Press; 2016.</w:t>
      </w:r>
      <w:bookmarkEnd w:id="1128"/>
    </w:p>
    <w:p w14:paraId="4AF3FFAF" w14:textId="77777777" w:rsidR="00DE4692" w:rsidRPr="00DE4692" w:rsidRDefault="00DE4692" w:rsidP="00DE4692">
      <w:pPr>
        <w:pStyle w:val="EndNoteBibliography"/>
        <w:spacing w:after="240"/>
        <w:rPr>
          <w:noProof/>
        </w:rPr>
      </w:pPr>
      <w:bookmarkStart w:id="1129" w:name="_ENREF_9"/>
      <w:r w:rsidRPr="00DE4692">
        <w:rPr>
          <w:noProof/>
        </w:rPr>
        <w:t>9.</w:t>
      </w:r>
      <w:r w:rsidRPr="00DE4692">
        <w:rPr>
          <w:noProof/>
        </w:rPr>
        <w:tab/>
        <w:t>Efron B. Large-scale inference: empirical Bayes methods for estimation, testing, and prediction: Cambridge University Press; 2012.</w:t>
      </w:r>
      <w:bookmarkEnd w:id="1129"/>
    </w:p>
    <w:p w14:paraId="2807810D" w14:textId="77777777" w:rsidR="00DE4692" w:rsidRPr="00DE4692" w:rsidRDefault="00DE4692" w:rsidP="00DE4692">
      <w:pPr>
        <w:pStyle w:val="EndNoteBibliography"/>
        <w:spacing w:after="240"/>
        <w:rPr>
          <w:noProof/>
        </w:rPr>
      </w:pPr>
      <w:bookmarkStart w:id="1130" w:name="_ENREF_10"/>
      <w:r w:rsidRPr="00DE4692">
        <w:rPr>
          <w:noProof/>
        </w:rPr>
        <w:t>10.</w:t>
      </w:r>
      <w:r w:rsidRPr="00DE4692">
        <w:rPr>
          <w:noProof/>
        </w:rPr>
        <w:tab/>
        <w:t>Wasserstein RL, Lazar NA. The ASA's statement on p-values: context, process, and purpose. Am Stat. 2016;70(2):129-33.</w:t>
      </w:r>
      <w:bookmarkEnd w:id="1130"/>
    </w:p>
    <w:p w14:paraId="55E0CE08" w14:textId="77777777" w:rsidR="00DE4692" w:rsidRPr="00DE4692" w:rsidRDefault="00DE4692" w:rsidP="00DE4692">
      <w:pPr>
        <w:pStyle w:val="EndNoteBibliography"/>
        <w:spacing w:after="240"/>
        <w:rPr>
          <w:noProof/>
        </w:rPr>
      </w:pPr>
      <w:bookmarkStart w:id="1131" w:name="_ENREF_11"/>
      <w:r w:rsidRPr="00DE4692">
        <w:rPr>
          <w:noProof/>
        </w:rPr>
        <w:t>11.</w:t>
      </w:r>
      <w:r w:rsidRPr="00DE4692">
        <w:rPr>
          <w:noProof/>
        </w:rPr>
        <w:tab/>
        <w:t>Ioannidis JP. The Proposal to Lower P Value Thresholds to. 005. JAMA : the journal of the American Medical Association. 2018.</w:t>
      </w:r>
      <w:bookmarkEnd w:id="1131"/>
    </w:p>
    <w:p w14:paraId="4121B043" w14:textId="77777777" w:rsidR="00DE4692" w:rsidRPr="00DE4692" w:rsidRDefault="00DE4692" w:rsidP="00DE4692">
      <w:pPr>
        <w:pStyle w:val="EndNoteBibliography"/>
        <w:spacing w:after="240"/>
        <w:rPr>
          <w:noProof/>
        </w:rPr>
      </w:pPr>
      <w:bookmarkStart w:id="1132" w:name="_ENREF_12"/>
      <w:r w:rsidRPr="00DE4692">
        <w:rPr>
          <w:noProof/>
        </w:rPr>
        <w:t>12.</w:t>
      </w:r>
      <w:r w:rsidRPr="00DE4692">
        <w:rPr>
          <w:noProof/>
        </w:rPr>
        <w:tab/>
        <w:t>Blei DM, Smyth P. Science and data science. Proceedings of the National Academy of Sciences. 2017;114(33):8689-92.</w:t>
      </w:r>
      <w:bookmarkEnd w:id="1132"/>
    </w:p>
    <w:p w14:paraId="2BBF2D74" w14:textId="77777777" w:rsidR="00DE4692" w:rsidRPr="00DE4692" w:rsidRDefault="00DE4692" w:rsidP="00DE4692">
      <w:pPr>
        <w:pStyle w:val="EndNoteBibliography"/>
        <w:spacing w:after="240"/>
        <w:rPr>
          <w:noProof/>
        </w:rPr>
      </w:pPr>
      <w:bookmarkStart w:id="1133" w:name="_ENREF_13"/>
      <w:r w:rsidRPr="00DE4692">
        <w:rPr>
          <w:noProof/>
        </w:rPr>
        <w:t>13.</w:t>
      </w:r>
      <w:r w:rsidRPr="00DE4692">
        <w:rPr>
          <w:noProof/>
        </w:rPr>
        <w:tab/>
        <w:t>Leonelli S. Data-centric biology: a philosophical study: University of Chicago Press; 2016.</w:t>
      </w:r>
      <w:bookmarkEnd w:id="1133"/>
    </w:p>
    <w:p w14:paraId="20D72B28" w14:textId="77777777" w:rsidR="00DE4692" w:rsidRPr="00DE4692" w:rsidRDefault="00DE4692" w:rsidP="00DE4692">
      <w:pPr>
        <w:pStyle w:val="EndNoteBibliography"/>
        <w:spacing w:after="240"/>
        <w:rPr>
          <w:noProof/>
        </w:rPr>
      </w:pPr>
      <w:bookmarkStart w:id="1134"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134"/>
    </w:p>
    <w:p w14:paraId="6F8C100D" w14:textId="77777777" w:rsidR="00DE4692" w:rsidRPr="00DE4692" w:rsidRDefault="00DE4692" w:rsidP="00DE4692">
      <w:pPr>
        <w:pStyle w:val="EndNoteBibliography"/>
        <w:spacing w:after="240"/>
        <w:rPr>
          <w:noProof/>
        </w:rPr>
      </w:pPr>
      <w:bookmarkStart w:id="1135" w:name="_ENREF_15"/>
      <w:r w:rsidRPr="00DE4692">
        <w:rPr>
          <w:noProof/>
        </w:rPr>
        <w:t>15.</w:t>
      </w:r>
      <w:r w:rsidRPr="00DE4692">
        <w:rPr>
          <w:noProof/>
        </w:rPr>
        <w:tab/>
        <w:t>Goodfellow IJ, Bengio Y, Courville A. Deep learning. USA: MIT Press; 2016.</w:t>
      </w:r>
      <w:bookmarkEnd w:id="1135"/>
    </w:p>
    <w:p w14:paraId="442EA9C6" w14:textId="77777777" w:rsidR="00DE4692" w:rsidRPr="00DE4692" w:rsidRDefault="00DE4692" w:rsidP="00DE4692">
      <w:pPr>
        <w:pStyle w:val="EndNoteBibliography"/>
        <w:spacing w:after="240"/>
        <w:rPr>
          <w:noProof/>
        </w:rPr>
      </w:pPr>
      <w:bookmarkStart w:id="1136" w:name="_ENREF_16"/>
      <w:r w:rsidRPr="00DE4692">
        <w:rPr>
          <w:noProof/>
        </w:rPr>
        <w:t>16.</w:t>
      </w:r>
      <w:r w:rsidRPr="00DE4692">
        <w:rPr>
          <w:noProof/>
        </w:rPr>
        <w:tab/>
        <w:t>Shmueli G. To explain or to predict? Statistical science. 2010:289-310.</w:t>
      </w:r>
      <w:bookmarkEnd w:id="1136"/>
    </w:p>
    <w:p w14:paraId="5C26F4B6" w14:textId="77777777" w:rsidR="00DE4692" w:rsidRPr="00DE4692" w:rsidRDefault="00DE4692" w:rsidP="00DE4692">
      <w:pPr>
        <w:pStyle w:val="EndNoteBibliography"/>
        <w:spacing w:after="240"/>
        <w:rPr>
          <w:noProof/>
        </w:rPr>
      </w:pPr>
      <w:bookmarkStart w:id="1137" w:name="_ENREF_17"/>
      <w:r w:rsidRPr="00DE4692">
        <w:rPr>
          <w:noProof/>
        </w:rPr>
        <w:t>17.</w:t>
      </w:r>
      <w:r w:rsidRPr="00DE4692">
        <w:rPr>
          <w:noProof/>
        </w:rPr>
        <w:tab/>
        <w:t>Hinton GE, Salakhutdinov RR. Reducing the dimensionality of data with neural networks. Science. 2006;313(5786):504-7.</w:t>
      </w:r>
      <w:bookmarkEnd w:id="1137"/>
    </w:p>
    <w:p w14:paraId="2649AE72" w14:textId="77777777" w:rsidR="00DE4692" w:rsidRPr="00DE4692" w:rsidRDefault="00DE4692" w:rsidP="00DE4692">
      <w:pPr>
        <w:pStyle w:val="EndNoteBibliography"/>
        <w:spacing w:after="240"/>
        <w:rPr>
          <w:noProof/>
        </w:rPr>
      </w:pPr>
      <w:bookmarkStart w:id="1138"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138"/>
    </w:p>
    <w:p w14:paraId="6749DEDF" w14:textId="77777777" w:rsidR="00DE4692" w:rsidRPr="00DE4692" w:rsidRDefault="00DE4692" w:rsidP="00DE4692">
      <w:pPr>
        <w:pStyle w:val="EndNoteBibliography"/>
        <w:spacing w:after="240"/>
        <w:rPr>
          <w:noProof/>
        </w:rPr>
      </w:pPr>
      <w:bookmarkStart w:id="1139"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139"/>
    </w:p>
    <w:p w14:paraId="2220E382" w14:textId="77777777" w:rsidR="00DE4692" w:rsidRPr="00DE4692" w:rsidRDefault="00DE4692" w:rsidP="00DE4692">
      <w:pPr>
        <w:pStyle w:val="EndNoteBibliography"/>
        <w:spacing w:after="240"/>
        <w:rPr>
          <w:noProof/>
        </w:rPr>
      </w:pPr>
      <w:bookmarkStart w:id="1140"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1140"/>
    </w:p>
    <w:p w14:paraId="0BDAE70C" w14:textId="77777777" w:rsidR="00DE4692" w:rsidRPr="00DE4692" w:rsidRDefault="00DE4692" w:rsidP="00DE4692">
      <w:pPr>
        <w:pStyle w:val="EndNoteBibliography"/>
        <w:spacing w:after="240"/>
        <w:rPr>
          <w:noProof/>
        </w:rPr>
      </w:pPr>
      <w:bookmarkStart w:id="1141" w:name="_ENREF_21"/>
      <w:r w:rsidRPr="00DE4692">
        <w:rPr>
          <w:noProof/>
        </w:rPr>
        <w:t>21.</w:t>
      </w:r>
      <w:r w:rsidRPr="00DE4692">
        <w:rPr>
          <w:noProof/>
        </w:rPr>
        <w:tab/>
        <w:t>Casella G, Berger RL. Statistical inference: Duxbury Pacific Grove, CA; 2002.</w:t>
      </w:r>
      <w:bookmarkEnd w:id="1141"/>
    </w:p>
    <w:p w14:paraId="5B509E6E" w14:textId="77777777" w:rsidR="00DE4692" w:rsidRPr="00DE4692" w:rsidRDefault="00DE4692" w:rsidP="00DE4692">
      <w:pPr>
        <w:pStyle w:val="EndNoteBibliography"/>
        <w:spacing w:after="240"/>
        <w:rPr>
          <w:noProof/>
        </w:rPr>
      </w:pPr>
      <w:bookmarkStart w:id="1142" w:name="_ENREF_22"/>
      <w:r w:rsidRPr="00DE4692">
        <w:rPr>
          <w:noProof/>
        </w:rPr>
        <w:t>22.</w:t>
      </w:r>
      <w:r w:rsidRPr="00DE4692">
        <w:rPr>
          <w:noProof/>
        </w:rPr>
        <w:tab/>
        <w:t>Hastie T, Tibshirani R, Friedman J. The Elements of Statistical Learning. Heidelberg, Germany: Springer Series in Statistics; 2001.</w:t>
      </w:r>
      <w:bookmarkEnd w:id="1142"/>
    </w:p>
    <w:p w14:paraId="25930F56" w14:textId="77777777" w:rsidR="00DE4692" w:rsidRPr="00DE4692" w:rsidRDefault="00DE4692" w:rsidP="00DE4692">
      <w:pPr>
        <w:pStyle w:val="EndNoteBibliography"/>
        <w:spacing w:after="240"/>
        <w:rPr>
          <w:noProof/>
        </w:rPr>
      </w:pPr>
      <w:bookmarkStart w:id="1143" w:name="_ENREF_23"/>
      <w:r w:rsidRPr="00DE4692">
        <w:rPr>
          <w:noProof/>
        </w:rPr>
        <w:lastRenderedPageBreak/>
        <w:t>23.</w:t>
      </w:r>
      <w:r w:rsidRPr="00DE4692">
        <w:rPr>
          <w:noProof/>
        </w:rPr>
        <w:tab/>
        <w:t>Jordan MI, Mitchell TM. Machine learning: Trends, perspectives, and prospects. Science. 2015;349(6245):255-60.</w:t>
      </w:r>
      <w:bookmarkEnd w:id="1143"/>
    </w:p>
    <w:p w14:paraId="06E7DF7D" w14:textId="77777777" w:rsidR="00DE4692" w:rsidRPr="00DE4692" w:rsidRDefault="00DE4692" w:rsidP="00DE4692">
      <w:pPr>
        <w:pStyle w:val="EndNoteBibliography"/>
        <w:spacing w:after="240"/>
        <w:rPr>
          <w:noProof/>
        </w:rPr>
      </w:pPr>
      <w:bookmarkStart w:id="1144" w:name="_ENREF_24"/>
      <w:r w:rsidRPr="00DE4692">
        <w:rPr>
          <w:noProof/>
        </w:rPr>
        <w:t>24.</w:t>
      </w:r>
      <w:r w:rsidRPr="00DE4692">
        <w:rPr>
          <w:noProof/>
        </w:rPr>
        <w:tab/>
        <w:t>James G, Witten D, Hastie T, Tibshirani R. An introduction to statistical learning: Springer; 2013.</w:t>
      </w:r>
      <w:bookmarkEnd w:id="1144"/>
    </w:p>
    <w:p w14:paraId="6336B0D7" w14:textId="77777777" w:rsidR="00DE4692" w:rsidRPr="00DE4692" w:rsidRDefault="00DE4692" w:rsidP="00DE4692">
      <w:pPr>
        <w:pStyle w:val="EndNoteBibliography"/>
        <w:spacing w:after="240"/>
        <w:rPr>
          <w:noProof/>
        </w:rPr>
      </w:pPr>
      <w:bookmarkStart w:id="1145"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1145"/>
    </w:p>
    <w:p w14:paraId="04974983" w14:textId="77777777" w:rsidR="00DE4692" w:rsidRPr="00DE4692" w:rsidRDefault="00DE4692" w:rsidP="00DE4692">
      <w:pPr>
        <w:pStyle w:val="EndNoteBibliography"/>
        <w:spacing w:after="240"/>
        <w:rPr>
          <w:noProof/>
        </w:rPr>
      </w:pPr>
      <w:bookmarkStart w:id="1146"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1146"/>
    </w:p>
    <w:p w14:paraId="059AEA08" w14:textId="77777777" w:rsidR="00DE4692" w:rsidRPr="00DE4692" w:rsidRDefault="00DE4692" w:rsidP="00DE4692">
      <w:pPr>
        <w:pStyle w:val="EndNoteBibliography"/>
        <w:spacing w:after="240"/>
        <w:rPr>
          <w:noProof/>
        </w:rPr>
      </w:pPr>
      <w:bookmarkStart w:id="1147" w:name="_ENREF_27"/>
      <w:r w:rsidRPr="00DE4692">
        <w:rPr>
          <w:noProof/>
        </w:rPr>
        <w:t>27.</w:t>
      </w:r>
      <w:r w:rsidRPr="00DE4692">
        <w:rPr>
          <w:noProof/>
        </w:rPr>
        <w:tab/>
        <w:t>Wu TT, Chen YF, Hastie T, Sobel E, Lange K. Genome-wide association analysis by lasso penalized logistic regression. Bioinformatics. 2009;25(6):714-21.</w:t>
      </w:r>
      <w:bookmarkEnd w:id="1147"/>
    </w:p>
    <w:p w14:paraId="2C84092F" w14:textId="77777777" w:rsidR="00DE4692" w:rsidRPr="00DE4692" w:rsidRDefault="00DE4692" w:rsidP="00DE4692">
      <w:pPr>
        <w:pStyle w:val="EndNoteBibliography"/>
        <w:spacing w:after="240"/>
        <w:rPr>
          <w:noProof/>
        </w:rPr>
      </w:pPr>
      <w:bookmarkStart w:id="1148" w:name="_ENREF_28"/>
      <w:r w:rsidRPr="00DE4692">
        <w:rPr>
          <w:noProof/>
        </w:rPr>
        <w:t>28.</w:t>
      </w:r>
      <w:r w:rsidRPr="00DE4692">
        <w:rPr>
          <w:noProof/>
        </w:rPr>
        <w:tab/>
        <w:t>Freedman DA. A note on screening regression equations. the american statistician. 1983;37(2):152-5.</w:t>
      </w:r>
      <w:bookmarkEnd w:id="1148"/>
    </w:p>
    <w:p w14:paraId="0783EADC" w14:textId="77777777" w:rsidR="00DE4692" w:rsidRPr="00DE4692" w:rsidRDefault="00DE4692" w:rsidP="00DE4692">
      <w:pPr>
        <w:pStyle w:val="EndNoteBibliography"/>
        <w:spacing w:after="240"/>
        <w:rPr>
          <w:noProof/>
        </w:rPr>
      </w:pPr>
      <w:bookmarkStart w:id="1149" w:name="_ENREF_29"/>
      <w:r w:rsidRPr="00DE4692">
        <w:rPr>
          <w:noProof/>
        </w:rPr>
        <w:t>29.</w:t>
      </w:r>
      <w:r w:rsidRPr="00DE4692">
        <w:rPr>
          <w:noProof/>
        </w:rPr>
        <w:tab/>
        <w:t>Hastie T, Tibshirani R, Wainwright M. Statistical Learning with Sparsity: The Lasso and Generalizations: CRC Press; 2015.</w:t>
      </w:r>
      <w:bookmarkEnd w:id="1149"/>
    </w:p>
    <w:p w14:paraId="7EDFD85E" w14:textId="77777777" w:rsidR="00DE4692" w:rsidRPr="00DE4692" w:rsidRDefault="00DE4692" w:rsidP="00DE4692">
      <w:pPr>
        <w:pStyle w:val="EndNoteBibliography"/>
        <w:spacing w:after="240"/>
        <w:rPr>
          <w:noProof/>
        </w:rPr>
      </w:pPr>
      <w:bookmarkStart w:id="1150" w:name="_ENREF_30"/>
      <w:r w:rsidRPr="00DE4692">
        <w:rPr>
          <w:noProof/>
        </w:rPr>
        <w:t>30.</w:t>
      </w:r>
      <w:r w:rsidRPr="00DE4692">
        <w:rPr>
          <w:noProof/>
        </w:rPr>
        <w:tab/>
        <w:t>Gelman A, Hill J. Data analysis using regression and multi-level hierarchical models: Cambridge University Press New York, NY, USA; 2007.</w:t>
      </w:r>
      <w:bookmarkEnd w:id="1150"/>
    </w:p>
    <w:p w14:paraId="7FE4163B" w14:textId="77777777" w:rsidR="00DE4692" w:rsidRPr="00DE4692" w:rsidRDefault="00DE4692" w:rsidP="00DE4692">
      <w:pPr>
        <w:pStyle w:val="EndNoteBibliography"/>
        <w:spacing w:after="240"/>
        <w:rPr>
          <w:noProof/>
        </w:rPr>
      </w:pPr>
      <w:bookmarkStart w:id="1151" w:name="_ENREF_31"/>
      <w:r w:rsidRPr="00DE4692">
        <w:rPr>
          <w:noProof/>
        </w:rPr>
        <w:t>31.</w:t>
      </w:r>
      <w:r w:rsidRPr="00DE4692">
        <w:rPr>
          <w:noProof/>
        </w:rPr>
        <w:tab/>
        <w:t>Tibshirani R. Regression shrinkage and selection via the lasso. Journal of the Royal Statistical Society Series B (Methodological). 1996:267-88.</w:t>
      </w:r>
      <w:bookmarkEnd w:id="1151"/>
    </w:p>
    <w:p w14:paraId="205964DE" w14:textId="77777777" w:rsidR="00DE4692" w:rsidRPr="00DE4692" w:rsidRDefault="00DE4692" w:rsidP="00DE4692">
      <w:pPr>
        <w:pStyle w:val="EndNoteBibliography"/>
        <w:spacing w:after="240"/>
        <w:rPr>
          <w:noProof/>
        </w:rPr>
      </w:pPr>
      <w:bookmarkStart w:id="1152" w:name="_ENREF_32"/>
      <w:r w:rsidRPr="00DE4692">
        <w:rPr>
          <w:noProof/>
        </w:rPr>
        <w:t>32.</w:t>
      </w:r>
      <w:r w:rsidRPr="00DE4692">
        <w:rPr>
          <w:noProof/>
        </w:rPr>
        <w:tab/>
        <w:t>Shalev-Shwartz S, Ben-David S. Understanding machine learning: From theory to algorithms: Cambridge University Press; 2014.</w:t>
      </w:r>
      <w:bookmarkEnd w:id="1152"/>
    </w:p>
    <w:p w14:paraId="4F4D5126" w14:textId="77777777" w:rsidR="00DE4692" w:rsidRPr="00DE4692" w:rsidRDefault="00DE4692" w:rsidP="00DE4692">
      <w:pPr>
        <w:pStyle w:val="EndNoteBibliography"/>
        <w:spacing w:after="240"/>
        <w:rPr>
          <w:noProof/>
        </w:rPr>
      </w:pPr>
      <w:bookmarkStart w:id="1153"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1153"/>
    </w:p>
    <w:p w14:paraId="15775513" w14:textId="77777777" w:rsidR="00DE4692" w:rsidRPr="00DE4692" w:rsidRDefault="00DE4692" w:rsidP="00DE4692">
      <w:pPr>
        <w:pStyle w:val="EndNoteBibliography"/>
        <w:spacing w:after="240"/>
        <w:rPr>
          <w:noProof/>
        </w:rPr>
      </w:pPr>
      <w:bookmarkStart w:id="1154" w:name="_ENREF_34"/>
      <w:r w:rsidRPr="00DE4692">
        <w:rPr>
          <w:noProof/>
        </w:rPr>
        <w:t>34.</w:t>
      </w:r>
      <w:r w:rsidRPr="00DE4692">
        <w:rPr>
          <w:noProof/>
        </w:rPr>
        <w:tab/>
        <w:t>Loftus JR. Selective inference after cross-validation. arXiv preprint arXiv:151108866. 2015.</w:t>
      </w:r>
      <w:bookmarkEnd w:id="1154"/>
    </w:p>
    <w:p w14:paraId="1CDC80D8" w14:textId="77777777" w:rsidR="00DE4692" w:rsidRPr="00DE4692" w:rsidRDefault="00DE4692" w:rsidP="00DE4692">
      <w:pPr>
        <w:pStyle w:val="EndNoteBibliography"/>
        <w:spacing w:after="240"/>
        <w:rPr>
          <w:noProof/>
        </w:rPr>
      </w:pPr>
      <w:bookmarkStart w:id="1155" w:name="_ENREF_35"/>
      <w:r w:rsidRPr="00DE4692">
        <w:rPr>
          <w:noProof/>
        </w:rPr>
        <w:t>35.</w:t>
      </w:r>
      <w:r w:rsidRPr="00DE4692">
        <w:rPr>
          <w:noProof/>
        </w:rPr>
        <w:tab/>
        <w:t>Berk R, Brown L, Buja A, Zhang K, Zhao L. Valid post-selection inference. The Annals of Statistics. 2013;41(2):802-37.</w:t>
      </w:r>
      <w:bookmarkEnd w:id="1155"/>
    </w:p>
    <w:p w14:paraId="7F3280FC" w14:textId="77777777" w:rsidR="00DE4692" w:rsidRPr="00DE4692" w:rsidRDefault="00DE4692" w:rsidP="00DE4692">
      <w:pPr>
        <w:pStyle w:val="EndNoteBibliography"/>
        <w:spacing w:after="240"/>
        <w:rPr>
          <w:noProof/>
        </w:rPr>
      </w:pPr>
      <w:bookmarkStart w:id="1156"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1156"/>
    </w:p>
    <w:p w14:paraId="02B348CC" w14:textId="77777777" w:rsidR="00DE4692" w:rsidRPr="00DE4692" w:rsidRDefault="00DE4692" w:rsidP="00DE4692">
      <w:pPr>
        <w:pStyle w:val="EndNoteBibliography"/>
        <w:spacing w:after="240"/>
        <w:rPr>
          <w:noProof/>
        </w:rPr>
      </w:pPr>
      <w:bookmarkStart w:id="1157" w:name="_ENREF_37"/>
      <w:r w:rsidRPr="00DE4692">
        <w:rPr>
          <w:noProof/>
        </w:rPr>
        <w:t>37.</w:t>
      </w:r>
      <w:r w:rsidRPr="00DE4692">
        <w:rPr>
          <w:noProof/>
        </w:rPr>
        <w:tab/>
        <w:t>Barber RF, Candès EJ. Controlling the false discovery rate via knockoffs. The Annals of Statistics. 2015;43(5):2055-85.</w:t>
      </w:r>
      <w:bookmarkEnd w:id="1157"/>
    </w:p>
    <w:p w14:paraId="1A5815E9" w14:textId="77777777" w:rsidR="00DE4692" w:rsidRPr="00DE4692" w:rsidRDefault="00DE4692" w:rsidP="00DE4692">
      <w:pPr>
        <w:pStyle w:val="EndNoteBibliography"/>
        <w:spacing w:after="240"/>
        <w:rPr>
          <w:noProof/>
        </w:rPr>
      </w:pPr>
      <w:bookmarkStart w:id="1158"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1158"/>
    </w:p>
    <w:p w14:paraId="2AD56223" w14:textId="77777777" w:rsidR="00DE4692" w:rsidRPr="00DE4692" w:rsidRDefault="00DE4692" w:rsidP="00DE4692">
      <w:pPr>
        <w:pStyle w:val="EndNoteBibliography"/>
        <w:spacing w:after="240"/>
        <w:rPr>
          <w:noProof/>
        </w:rPr>
      </w:pPr>
      <w:bookmarkStart w:id="1159" w:name="_ENREF_39"/>
      <w:r w:rsidRPr="00DE4692">
        <w:rPr>
          <w:noProof/>
        </w:rPr>
        <w:t>39.</w:t>
      </w:r>
      <w:r w:rsidRPr="00DE4692">
        <w:rPr>
          <w:noProof/>
        </w:rPr>
        <w:tab/>
        <w:t>Collaboration OS. Estimating the reproducibility of psychological science. Science. 2015;349(6251):aac4716.</w:t>
      </w:r>
      <w:bookmarkEnd w:id="1159"/>
    </w:p>
    <w:p w14:paraId="64E47466" w14:textId="77777777" w:rsidR="00DE4692" w:rsidRPr="00DE4692" w:rsidRDefault="00DE4692" w:rsidP="00DE4692">
      <w:pPr>
        <w:pStyle w:val="EndNoteBibliography"/>
        <w:spacing w:after="240"/>
        <w:rPr>
          <w:noProof/>
        </w:rPr>
      </w:pPr>
      <w:bookmarkStart w:id="1160" w:name="_ENREF_40"/>
      <w:r w:rsidRPr="00DE4692">
        <w:rPr>
          <w:noProof/>
        </w:rPr>
        <w:t>40.</w:t>
      </w:r>
      <w:r w:rsidRPr="00DE4692">
        <w:rPr>
          <w:noProof/>
        </w:rPr>
        <w:tab/>
        <w:t>Feynman RP. The Meaning of It All: Thoughts of a Citizen-Scientist. Reading: Addison-Wesley. 1998.</w:t>
      </w:r>
      <w:bookmarkEnd w:id="1160"/>
    </w:p>
    <w:p w14:paraId="4B7F8669" w14:textId="77777777" w:rsidR="00DE4692" w:rsidRPr="00DE4692" w:rsidRDefault="00DE4692" w:rsidP="00DE4692">
      <w:pPr>
        <w:pStyle w:val="EndNoteBibliography"/>
        <w:spacing w:after="240"/>
        <w:rPr>
          <w:noProof/>
        </w:rPr>
      </w:pPr>
      <w:bookmarkStart w:id="1161" w:name="_ENREF_41"/>
      <w:r w:rsidRPr="00DE4692">
        <w:rPr>
          <w:noProof/>
        </w:rPr>
        <w:t>41.</w:t>
      </w:r>
      <w:r w:rsidRPr="00DE4692">
        <w:rPr>
          <w:noProof/>
        </w:rPr>
        <w:tab/>
        <w:t>Halsey LG, Curran-Everett D, Vowler SL, Drummond GB. The fickle P value generates irreproducible results. Nature methods. 2015;12(3):179.</w:t>
      </w:r>
      <w:bookmarkEnd w:id="1161"/>
    </w:p>
    <w:p w14:paraId="18429D6C" w14:textId="77777777" w:rsidR="00DE4692" w:rsidRPr="00DE4692" w:rsidRDefault="00DE4692" w:rsidP="00DE4692">
      <w:pPr>
        <w:pStyle w:val="EndNoteBibliography"/>
        <w:spacing w:after="240"/>
        <w:rPr>
          <w:noProof/>
        </w:rPr>
      </w:pPr>
      <w:bookmarkStart w:id="1162" w:name="_ENREF_42"/>
      <w:r w:rsidRPr="00DE4692">
        <w:rPr>
          <w:noProof/>
        </w:rPr>
        <w:t>42.</w:t>
      </w:r>
      <w:r w:rsidRPr="00DE4692">
        <w:rPr>
          <w:noProof/>
        </w:rPr>
        <w:tab/>
        <w:t>Ioannidis JP, Khoury MJ. Improving validation practices in “omics” research. Science. 2011;334(6060):1230-2.</w:t>
      </w:r>
      <w:bookmarkEnd w:id="1162"/>
    </w:p>
    <w:p w14:paraId="3CB0B93F" w14:textId="77777777" w:rsidR="00DE4692" w:rsidRPr="00DE4692" w:rsidRDefault="00DE4692" w:rsidP="00DE4692">
      <w:pPr>
        <w:pStyle w:val="EndNoteBibliography"/>
        <w:spacing w:after="240"/>
        <w:rPr>
          <w:noProof/>
        </w:rPr>
      </w:pPr>
      <w:bookmarkStart w:id="1163" w:name="_ENREF_43"/>
      <w:r w:rsidRPr="00DE4692">
        <w:rPr>
          <w:noProof/>
        </w:rPr>
        <w:t>43.</w:t>
      </w:r>
      <w:r w:rsidRPr="00DE4692">
        <w:rPr>
          <w:noProof/>
        </w:rPr>
        <w:tab/>
        <w:t>Donoho D. 50 Years of Data Science. Journal of Computational and Graphical Statistics. 2017;26(4):745-66.</w:t>
      </w:r>
      <w:bookmarkEnd w:id="1163"/>
    </w:p>
    <w:p w14:paraId="680F6EAE" w14:textId="77777777" w:rsidR="00DE4692" w:rsidRPr="00DE4692" w:rsidRDefault="00DE4692" w:rsidP="00DE4692">
      <w:pPr>
        <w:pStyle w:val="EndNoteBibliography"/>
        <w:spacing w:after="240"/>
        <w:rPr>
          <w:noProof/>
        </w:rPr>
      </w:pPr>
      <w:bookmarkStart w:id="1164"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1164"/>
    </w:p>
    <w:p w14:paraId="6BD382F3" w14:textId="77777777" w:rsidR="00DE4692" w:rsidRPr="00DE4692" w:rsidRDefault="00DE4692" w:rsidP="00DE4692">
      <w:pPr>
        <w:pStyle w:val="EndNoteBibliography"/>
        <w:spacing w:after="240"/>
        <w:rPr>
          <w:noProof/>
        </w:rPr>
      </w:pPr>
      <w:bookmarkStart w:id="1165" w:name="_ENREF_45"/>
      <w:r w:rsidRPr="00DE4692">
        <w:rPr>
          <w:noProof/>
        </w:rPr>
        <w:t>45.</w:t>
      </w:r>
      <w:r w:rsidRPr="00DE4692">
        <w:rPr>
          <w:noProof/>
        </w:rPr>
        <w:tab/>
        <w:t>Cohen J. Things I have learned (so far). American psychologist. 1990;45(12):1304.</w:t>
      </w:r>
      <w:bookmarkEnd w:id="1165"/>
    </w:p>
    <w:p w14:paraId="2871A7CB" w14:textId="77777777" w:rsidR="00DE4692" w:rsidRPr="00DE4692" w:rsidRDefault="00DE4692" w:rsidP="00DE4692">
      <w:pPr>
        <w:pStyle w:val="EndNoteBibliography"/>
        <w:spacing w:after="240"/>
        <w:rPr>
          <w:noProof/>
        </w:rPr>
      </w:pPr>
      <w:bookmarkStart w:id="1166" w:name="_ENREF_46"/>
      <w:r w:rsidRPr="00DE4692">
        <w:rPr>
          <w:noProof/>
        </w:rPr>
        <w:t>46.</w:t>
      </w:r>
      <w:r w:rsidRPr="00DE4692">
        <w:rPr>
          <w:noProof/>
        </w:rPr>
        <w:tab/>
        <w:t>Gigerenzer G, Murray DJ. Cognition as intuitive statistics. NJ: Erlbaum: Hillsdale; 1987.</w:t>
      </w:r>
      <w:bookmarkEnd w:id="1166"/>
    </w:p>
    <w:p w14:paraId="281C421D" w14:textId="77777777" w:rsidR="00DE4692" w:rsidRPr="00DE4692" w:rsidRDefault="00DE4692" w:rsidP="00DE4692">
      <w:pPr>
        <w:pStyle w:val="EndNoteBibliography"/>
        <w:spacing w:after="240"/>
        <w:rPr>
          <w:noProof/>
        </w:rPr>
      </w:pPr>
      <w:bookmarkStart w:id="1167"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1167"/>
    </w:p>
    <w:p w14:paraId="7E5C602E" w14:textId="77777777" w:rsidR="00DE4692" w:rsidRPr="00DE4692" w:rsidRDefault="00DE4692" w:rsidP="00DE4692">
      <w:pPr>
        <w:pStyle w:val="EndNoteBibliography"/>
        <w:spacing w:after="240"/>
        <w:rPr>
          <w:noProof/>
        </w:rPr>
      </w:pPr>
      <w:bookmarkStart w:id="1168" w:name="_ENREF_48"/>
      <w:r w:rsidRPr="00DE4692">
        <w:rPr>
          <w:noProof/>
        </w:rPr>
        <w:t>48.</w:t>
      </w:r>
      <w:r w:rsidRPr="00DE4692">
        <w:rPr>
          <w:noProof/>
        </w:rPr>
        <w:tab/>
        <w:t>Friedman JH. The role of statistics in the data revolution? International Statistical Review/Revue Internationale de Statistique. 2001:5-10.</w:t>
      </w:r>
      <w:bookmarkEnd w:id="1168"/>
    </w:p>
    <w:p w14:paraId="70A5DFC9" w14:textId="77777777" w:rsidR="00DE4692" w:rsidRPr="00DE4692" w:rsidRDefault="00DE4692" w:rsidP="00DE4692">
      <w:pPr>
        <w:pStyle w:val="EndNoteBibliography"/>
        <w:spacing w:after="240"/>
        <w:rPr>
          <w:noProof/>
        </w:rPr>
      </w:pPr>
      <w:bookmarkStart w:id="1169" w:name="_ENREF_49"/>
      <w:r w:rsidRPr="00DE4692">
        <w:rPr>
          <w:noProof/>
        </w:rPr>
        <w:t>49.</w:t>
      </w:r>
      <w:r w:rsidRPr="00DE4692">
        <w:rPr>
          <w:noProof/>
        </w:rPr>
        <w:tab/>
        <w:t>Bzdok D. Classical Statistics and Statistical Learning in Imaging Neuroscience. Frontiers in neuroscience. 2017.</w:t>
      </w:r>
      <w:bookmarkEnd w:id="1169"/>
    </w:p>
    <w:p w14:paraId="662BDFCA" w14:textId="77777777" w:rsidR="00DE4692" w:rsidRPr="00DE4692" w:rsidRDefault="00DE4692" w:rsidP="00DE4692">
      <w:pPr>
        <w:pStyle w:val="EndNoteBibliography"/>
        <w:spacing w:after="240"/>
        <w:rPr>
          <w:noProof/>
        </w:rPr>
      </w:pPr>
      <w:bookmarkStart w:id="1170" w:name="_ENREF_50"/>
      <w:r w:rsidRPr="00DE4692">
        <w:rPr>
          <w:noProof/>
        </w:rPr>
        <w:t>50.</w:t>
      </w:r>
      <w:r w:rsidRPr="00DE4692">
        <w:rPr>
          <w:noProof/>
        </w:rPr>
        <w:tab/>
        <w:t>Bernard C. An introduction to the study of experimental medicine: Courier Corporation; 1957.</w:t>
      </w:r>
      <w:bookmarkEnd w:id="1170"/>
    </w:p>
    <w:p w14:paraId="6166C8BA" w14:textId="77777777" w:rsidR="00DE4692" w:rsidRPr="00DE4692" w:rsidRDefault="00DE4692" w:rsidP="00DE4692">
      <w:pPr>
        <w:pStyle w:val="EndNoteBibliography"/>
        <w:rPr>
          <w:noProof/>
        </w:rPr>
      </w:pPr>
      <w:bookmarkStart w:id="1171"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1171"/>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Ben de Haas" w:date="2018-05-06T02:42:00Z" w:initials="Bd">
    <w:p w14:paraId="1DDF14FA" w14:textId="77777777" w:rsidR="007130D1" w:rsidRDefault="007130D1" w:rsidP="00FE3F99">
      <w:pPr>
        <w:pStyle w:val="CommentText"/>
      </w:pPr>
      <w:r>
        <w:rPr>
          <w:rStyle w:val="CommentReference"/>
        </w:rPr>
        <w:annotationRef/>
      </w:r>
      <w:r>
        <w:t>this should find its way in the abstract!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DF14F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BB0FD" w14:textId="77777777" w:rsidR="00626D64" w:rsidRDefault="00626D64" w:rsidP="00B65FF7">
      <w:r>
        <w:separator/>
      </w:r>
    </w:p>
  </w:endnote>
  <w:endnote w:type="continuationSeparator" w:id="0">
    <w:p w14:paraId="4E3F6A77" w14:textId="77777777" w:rsidR="00626D64" w:rsidRDefault="00626D64" w:rsidP="00B65FF7">
      <w:r>
        <w:continuationSeparator/>
      </w:r>
    </w:p>
  </w:endnote>
  <w:endnote w:type="continuationNotice" w:id="1">
    <w:p w14:paraId="5B1B871F" w14:textId="77777777" w:rsidR="00626D64" w:rsidRDefault="00626D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EndPr/>
    <w:sdtContent>
      <w:p w14:paraId="0B3BC929" w14:textId="2E041D5B" w:rsidR="007130D1" w:rsidRDefault="007130D1"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sidR="00F10511">
          <w:rPr>
            <w:noProof/>
          </w:rPr>
          <w:t>7</w:t>
        </w:r>
        <w:r>
          <w:rPr>
            <w:noProof/>
          </w:rPr>
          <w:fldChar w:fldCharType="end"/>
        </w:r>
      </w:p>
    </w:sdtContent>
  </w:sdt>
  <w:p w14:paraId="0FA0E38E" w14:textId="77777777" w:rsidR="007130D1" w:rsidRDefault="00713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0825A" w14:textId="77777777" w:rsidR="00626D64" w:rsidRDefault="00626D64" w:rsidP="00B65FF7">
      <w:r>
        <w:separator/>
      </w:r>
    </w:p>
  </w:footnote>
  <w:footnote w:type="continuationSeparator" w:id="0">
    <w:p w14:paraId="06741A72" w14:textId="77777777" w:rsidR="00626D64" w:rsidRDefault="00626D64" w:rsidP="00B65FF7">
      <w:r>
        <w:continuationSeparator/>
      </w:r>
    </w:p>
  </w:footnote>
  <w:footnote w:type="continuationNotice" w:id="1">
    <w:p w14:paraId="0C536DCD" w14:textId="77777777" w:rsidR="00626D64" w:rsidRDefault="00626D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4"/>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D64"/>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897"/>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E5BD9-340E-834B-9B00-02FB146E0267}">
  <ds:schemaRefs>
    <ds:schemaRef ds:uri="http://schemas.openxmlformats.org/officeDocument/2006/bibliography"/>
  </ds:schemaRefs>
</ds:datastoreItem>
</file>

<file path=customXml/itemProps2.xml><?xml version="1.0" encoding="utf-8"?>
<ds:datastoreItem xmlns:ds="http://schemas.openxmlformats.org/officeDocument/2006/customXml" ds:itemID="{14926229-0B8C-104B-A95F-18677F98C365}">
  <ds:schemaRefs>
    <ds:schemaRef ds:uri="http://schemas.openxmlformats.org/officeDocument/2006/bibliography"/>
  </ds:schemaRefs>
</ds:datastoreItem>
</file>

<file path=customXml/itemProps3.xml><?xml version="1.0" encoding="utf-8"?>
<ds:datastoreItem xmlns:ds="http://schemas.openxmlformats.org/officeDocument/2006/customXml" ds:itemID="{6E89C970-81BC-4745-A42D-8C4907C00CF0}">
  <ds:schemaRefs>
    <ds:schemaRef ds:uri="http://schemas.openxmlformats.org/officeDocument/2006/bibliography"/>
  </ds:schemaRefs>
</ds:datastoreItem>
</file>

<file path=customXml/itemProps4.xml><?xml version="1.0" encoding="utf-8"?>
<ds:datastoreItem xmlns:ds="http://schemas.openxmlformats.org/officeDocument/2006/customXml" ds:itemID="{D60E26D3-800C-6244-BEFC-86617FF7F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17829</Words>
  <Characters>101626</Characters>
  <Application>Microsoft Office Word</Application>
  <DocSecurity>0</DocSecurity>
  <Lines>846</Lines>
  <Paragraphs>238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Denis Engemann</cp:lastModifiedBy>
  <cp:revision>43</cp:revision>
  <cp:lastPrinted>2018-02-15T09:05:00Z</cp:lastPrinted>
  <dcterms:created xsi:type="dcterms:W3CDTF">2018-04-29T19:49:00Z</dcterms:created>
  <dcterms:modified xsi:type="dcterms:W3CDTF">2018-05-13T16:36:00Z</dcterms:modified>
</cp:coreProperties>
</file>