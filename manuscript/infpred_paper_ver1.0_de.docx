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534B87"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534B87">
        <w:rPr>
          <w:rFonts w:ascii="Calibri" w:hAnsi="Calibri"/>
          <w:color w:val="000000" w:themeColor="text1"/>
          <w:lang w:val="en-US"/>
        </w:rPr>
        <w:t>52074 Aachen</w:t>
      </w:r>
    </w:p>
    <w:p w14:paraId="3932B480" w14:textId="33A6EEB7" w:rsidR="007E55C6" w:rsidRPr="00534B87" w:rsidRDefault="007E55C6" w:rsidP="007E55C6">
      <w:pPr>
        <w:ind w:left="2124"/>
        <w:rPr>
          <w:rFonts w:ascii="Calibri" w:hAnsi="Calibri"/>
          <w:color w:val="000000" w:themeColor="text1"/>
          <w:lang w:val="en-US"/>
        </w:rPr>
      </w:pPr>
      <w:r w:rsidRPr="00534B87">
        <w:rPr>
          <w:rFonts w:ascii="Calibri" w:hAnsi="Calibri"/>
          <w:color w:val="000000" w:themeColor="text1"/>
          <w:lang w:val="en-US"/>
        </w:rPr>
        <w:t xml:space="preserve">    </w:t>
      </w:r>
      <w:r w:rsidR="00BF3A44" w:rsidRPr="00534B87">
        <w:rPr>
          <w:rFonts w:ascii="Calibri" w:hAnsi="Calibri"/>
          <w:color w:val="000000" w:themeColor="text1"/>
          <w:lang w:val="en-US"/>
        </w:rPr>
        <w:t xml:space="preserve"> </w:t>
      </w:r>
      <w:r w:rsidRPr="00534B87">
        <w:rPr>
          <w:rFonts w:ascii="Calibri" w:hAnsi="Calibri"/>
          <w:color w:val="000000" w:themeColor="text1"/>
          <w:lang w:val="en-US"/>
        </w:rPr>
        <w:t>GERMANY</w:t>
      </w:r>
    </w:p>
    <w:p w14:paraId="694353AF" w14:textId="77777777" w:rsidR="007E55C6" w:rsidRPr="00534B87" w:rsidRDefault="007E55C6" w:rsidP="007E55C6">
      <w:pPr>
        <w:rPr>
          <w:rFonts w:ascii="Calibri" w:hAnsi="Calibri"/>
          <w:color w:val="000000" w:themeColor="text1"/>
          <w:lang w:val="en-US"/>
        </w:rPr>
      </w:pPr>
    </w:p>
    <w:p w14:paraId="69439021" w14:textId="77777777" w:rsidR="00500CCC" w:rsidRPr="00534B87" w:rsidRDefault="00500CCC" w:rsidP="007E55C6">
      <w:pPr>
        <w:rPr>
          <w:rFonts w:ascii="Calibri" w:hAnsi="Calibri"/>
          <w:color w:val="000000" w:themeColor="text1"/>
          <w:lang w:val="en-US"/>
        </w:rPr>
      </w:pPr>
    </w:p>
    <w:p w14:paraId="1159FAB3" w14:textId="77777777" w:rsidR="00500CCC" w:rsidRPr="00534B87" w:rsidRDefault="00500CCC" w:rsidP="007E55C6">
      <w:pPr>
        <w:rPr>
          <w:rFonts w:ascii="Calibri" w:hAnsi="Calibri"/>
          <w:color w:val="000000" w:themeColor="text1"/>
          <w:lang w:val="en-US"/>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F02F87">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60B9D4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“Change your statistical philosophy and all of a sudden dif</w:t>
      </w:r>
      <w:r>
        <w:rPr>
          <w:rFonts w:ascii="Calibri" w:hAnsi="Calibri"/>
          <w:color w:val="1A1919"/>
          <w:lang w:val="en-US"/>
        </w:rPr>
        <w:t>ferent things become important</w:t>
      </w:r>
      <w:r w:rsidRPr="00C76687">
        <w:rPr>
          <w:rFonts w:ascii="Calibri" w:hAnsi="Calibri"/>
          <w:color w:val="1A1919"/>
          <w:lang w:val="en-US"/>
        </w:rPr>
        <w:t>” Steven Goodman</w:t>
      </w:r>
    </w:p>
    <w:p w14:paraId="4CDAB334" w14:textId="3A77BFBA"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D0E35E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577C28D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r w:rsidR="002D7275">
        <w:rPr>
          <w:rFonts w:ascii="Calibri" w:hAnsi="Calibri"/>
          <w:color w:val="000000" w:themeColor="text1"/>
          <w:lang w:val="en-US"/>
        </w:rPr>
        <w:t xml:space="preserve">specifically </w:t>
      </w:r>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secondary</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CommentReference"/>
          <w:rFonts w:asciiTheme="minorHAnsi" w:hAnsiTheme="minorHAnsi" w:cstheme="minorBidi"/>
          <w:lang w:val="en-US" w:eastAsia="en-US"/>
        </w:rPr>
        <w:commentReference w:id="0"/>
      </w:r>
    </w:p>
    <w:p w14:paraId="5E9200A2" w14:textId="39EDCE94"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FD61F3">
        <w:rPr>
          <w:rFonts w:ascii="Calibri" w:hAnsi="Calibri"/>
          <w:lang w:val="en-US"/>
        </w:rPr>
        <w:t xml:space="preserve">as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w:t>
      </w:r>
      <w:r w:rsidR="00796786" w:rsidRPr="00E70EAF">
        <w:rPr>
          <w:rFonts w:ascii="Calibri" w:hAnsi="Calibri"/>
          <w:color w:val="000000" w:themeColor="text1"/>
          <w:lang w:val="en-US"/>
        </w:rPr>
        <w:lastRenderedPageBreak/>
        <w:t xml:space="preserve">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FDE2631"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 xml:space="preserve">modelig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4791FC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F7F466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5F5AF1"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A106BBE"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FEE2DF9"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lastRenderedPageBreak/>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2302C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772A97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70532960"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68F68E7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2302C5"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6E93F923"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lastRenderedPageBreak/>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99C675"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11A8C49A"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lastRenderedPageBreak/>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7B9F9767" w14:textId="1A0FE145" w:rsidR="00E85FA2"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1F0B68">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ins w:id="1" w:author="Denis Engemann" w:date="2018-04-28T23:17:00Z">
        <w:r w:rsidR="00D615C9">
          <w:rPr>
            <w:rFonts w:ascii="Calibri" w:eastAsia="Times New Roman" w:hAnsi="Calibri" w:cs="Calibri"/>
            <w:color w:val="222222"/>
            <w:lang w:val="en-US"/>
          </w:rPr>
          <w:t xml:space="preserve"> </w:t>
        </w:r>
      </w:ins>
      <w:ins w:id="2" w:author="Denis Engemann" w:date="2018-04-29T00:43:00Z">
        <w:r w:rsidR="002916E8">
          <w:rPr>
            <w:rFonts w:ascii="Calibri" w:eastAsia="Times New Roman" w:hAnsi="Calibri" w:cs="Calibri"/>
            <w:color w:val="222222"/>
            <w:lang w:val="en-US"/>
          </w:rPr>
          <w:t>In contrast</w:t>
        </w:r>
      </w:ins>
      <w:ins w:id="3" w:author="Denis Engemann" w:date="2018-04-28T23:31:00Z">
        <w:r w:rsidR="00D615C9">
          <w:rPr>
            <w:rFonts w:ascii="Calibri" w:eastAsia="Times New Roman" w:hAnsi="Calibri" w:cs="Calibri"/>
            <w:color w:val="222222"/>
            <w:lang w:val="en-US"/>
          </w:rPr>
          <w:t>, simulations permit to study</w:t>
        </w:r>
      </w:ins>
      <w:ins w:id="4" w:author="Denis Engemann" w:date="2018-04-28T23:19:00Z">
        <w:r w:rsidR="005F527F">
          <w:rPr>
            <w:rFonts w:ascii="Calibri" w:eastAsia="Times New Roman" w:hAnsi="Calibri" w:cs="Calibri"/>
            <w:color w:val="222222"/>
            <w:lang w:val="en-US"/>
          </w:rPr>
          <w:t xml:space="preserve"> the properties of statistical procedures</w:t>
        </w:r>
      </w:ins>
      <w:ins w:id="5" w:author="Denis Engemann" w:date="2018-04-28T23:31:00Z">
        <w:r w:rsidR="00D615C9">
          <w:rPr>
            <w:rFonts w:ascii="Calibri" w:eastAsia="Times New Roman" w:hAnsi="Calibri" w:cs="Calibri"/>
            <w:color w:val="222222"/>
            <w:lang w:val="en-US"/>
          </w:rPr>
          <w:t xml:space="preserve"> in controlled experiments</w:t>
        </w:r>
      </w:ins>
      <w:ins w:id="6" w:author="Denis Engemann" w:date="2018-04-28T23:20:00Z">
        <w:r w:rsidR="005F527F">
          <w:rPr>
            <w:rFonts w:ascii="Calibri" w:eastAsia="Times New Roman" w:hAnsi="Calibri" w:cs="Calibri"/>
            <w:color w:val="222222"/>
            <w:lang w:val="en-US"/>
          </w:rPr>
          <w:t>.</w:t>
        </w:r>
      </w:ins>
      <w:ins w:id="7" w:author="Denis Engemann" w:date="2018-04-29T00:43:00Z">
        <w:r w:rsidR="002916E8">
          <w:rPr>
            <w:rFonts w:ascii="Calibri" w:eastAsia="Times New Roman" w:hAnsi="Calibri" w:cs="Calibri"/>
            <w:color w:val="222222"/>
            <w:lang w:val="en-US"/>
          </w:rPr>
          <w:t xml:space="preserve"> Here w</w:t>
        </w:r>
        <w:r w:rsidR="00832F0A">
          <w:rPr>
            <w:rFonts w:ascii="Calibri" w:eastAsia="Times New Roman" w:hAnsi="Calibri" w:cs="Calibri"/>
            <w:color w:val="222222"/>
            <w:lang w:val="en-US"/>
          </w:rPr>
          <w:t xml:space="preserve">e </w:t>
        </w:r>
      </w:ins>
      <w:ins w:id="8" w:author="Denis Engemann" w:date="2018-04-29T00:44:00Z">
        <w:r w:rsidR="00832F0A">
          <w:rPr>
            <w:rFonts w:ascii="Calibri" w:eastAsia="Times New Roman" w:hAnsi="Calibri" w:cs="Calibri"/>
            <w:color w:val="222222"/>
            <w:lang w:val="en-US"/>
          </w:rPr>
          <w:t xml:space="preserve">confronted prediction and inference </w:t>
        </w:r>
      </w:ins>
      <w:ins w:id="9" w:author="Denis Engemann" w:date="2018-04-29T00:47:00Z">
        <w:r w:rsidR="00832F0A">
          <w:rPr>
            <w:rFonts w:ascii="Calibri" w:eastAsia="Times New Roman" w:hAnsi="Calibri" w:cs="Calibri"/>
            <w:color w:val="222222"/>
            <w:lang w:val="en-US"/>
          </w:rPr>
          <w:t>using data simulations</w:t>
        </w:r>
      </w:ins>
      <w:ins w:id="10" w:author="Denis Engemann" w:date="2018-04-29T00:46:00Z">
        <w:r w:rsidR="00832F0A">
          <w:rPr>
            <w:rFonts w:ascii="Calibri" w:eastAsia="Times New Roman" w:hAnsi="Calibri" w:cs="Calibri"/>
            <w:color w:val="222222"/>
            <w:lang w:val="en-US"/>
          </w:rPr>
          <w:t>.</w:t>
        </w:r>
      </w:ins>
      <w:ins w:id="11" w:author="Denis Engemann" w:date="2018-04-29T00:45:00Z">
        <w:r w:rsidR="00832F0A">
          <w:rPr>
            <w:rFonts w:ascii="Calibri" w:eastAsia="Times New Roman" w:hAnsi="Calibri" w:cs="Calibri"/>
            <w:color w:val="222222"/>
            <w:lang w:val="en-US"/>
          </w:rPr>
          <w:t xml:space="preserve"> </w:t>
        </w:r>
      </w:ins>
      <w:ins w:id="12" w:author="Denis Engemann" w:date="2018-04-29T00:46:00Z">
        <w:r w:rsidR="00832F0A">
          <w:rPr>
            <w:rFonts w:ascii="Calibri" w:eastAsia="Times New Roman" w:hAnsi="Calibri" w:cs="Calibri"/>
            <w:color w:val="222222"/>
            <w:lang w:val="en-US"/>
          </w:rPr>
          <w:t>In a first step we</w:t>
        </w:r>
      </w:ins>
      <w:del w:id="13" w:author="Denis Engemann" w:date="2018-04-28T23:16:00Z">
        <w:r w:rsidRPr="001F0B68" w:rsidDel="00367430">
          <w:rPr>
            <w:rFonts w:ascii="Calibri" w:eastAsia="Times New Roman" w:hAnsi="Calibri" w:cs="Calibri"/>
            <w:color w:val="222222"/>
            <w:lang w:val="en-US"/>
          </w:rPr>
          <w:delText xml:space="preserve"> </w:delText>
        </w:r>
        <w:r w:rsidDel="00367430">
          <w:rPr>
            <w:rFonts w:ascii="Calibri" w:eastAsia="Times New Roman" w:hAnsi="Calibri" w:cs="Calibri"/>
            <w:color w:val="222222"/>
            <w:lang w:val="en-US"/>
          </w:rPr>
          <w:delText xml:space="preserve">Moreover, </w:delText>
        </w:r>
        <w:r w:rsidDel="00367430">
          <w:rPr>
            <w:rFonts w:ascii="Calibri" w:hAnsi="Calibri" w:cs="Calibri"/>
            <w:color w:val="000000"/>
            <w:lang w:val="en-US" w:eastAsia="en-US"/>
          </w:rPr>
          <w:delText>o</w:delText>
        </w:r>
      </w:del>
      <w:del w:id="14" w:author="Denis Engemann" w:date="2018-04-28T23:20:00Z">
        <w:r w:rsidDel="005F527F">
          <w:rPr>
            <w:rFonts w:ascii="Calibri" w:hAnsi="Calibri" w:cs="Calibri"/>
            <w:color w:val="000000"/>
            <w:lang w:val="en-US" w:eastAsia="en-US"/>
          </w:rPr>
          <w:delText>ne</w:delText>
        </w:r>
        <w:r w:rsidRPr="00DD2DDF" w:rsidDel="005F527F">
          <w:rPr>
            <w:rFonts w:ascii="Calibri" w:hAnsi="Calibri" w:cs="Calibri"/>
            <w:color w:val="000000"/>
            <w:lang w:val="en-US" w:eastAsia="en-US"/>
          </w:rPr>
          <w:delText xml:space="preserve"> place where statistics and computation seem to converge </w:delText>
        </w:r>
      </w:del>
      <w:del w:id="15" w:author="Denis Engemann" w:date="2018-04-28T23:07:00Z">
        <w:r w:rsidRPr="00DD2DDF" w:rsidDel="002302C5">
          <w:rPr>
            <w:rFonts w:ascii="Calibri" w:hAnsi="Calibri" w:cs="Calibri"/>
            <w:color w:val="000000"/>
            <w:lang w:val="en-US" w:eastAsia="en-US"/>
          </w:rPr>
          <w:delText xml:space="preserve">beautifully </w:delText>
        </w:r>
      </w:del>
      <w:del w:id="16" w:author="Denis Engemann" w:date="2018-04-28T23:20:00Z">
        <w:r w:rsidRPr="00DD2DDF" w:rsidDel="005F527F">
          <w:rPr>
            <w:rFonts w:ascii="Calibri" w:hAnsi="Calibri" w:cs="Calibri"/>
            <w:color w:val="000000"/>
            <w:lang w:val="en-US" w:eastAsia="en-US"/>
          </w:rPr>
          <w:delText>is when the model is expressed as a simulation</w:delText>
        </w:r>
        <w:r w:rsidRPr="002302C5" w:rsidDel="005F527F">
          <w:rPr>
            <w:rFonts w:ascii="Calibri" w:hAnsi="Calibri" w:cs="Calibri"/>
            <w:color w:val="000000" w:themeColor="text1"/>
            <w:lang w:val="en-US" w:eastAsia="en-US"/>
            <w:rPrChange w:id="17" w:author="Denis Engemann" w:date="2018-04-28T23:07:00Z">
              <w:rPr>
                <w:rFonts w:ascii="Calibri" w:hAnsi="Calibri" w:cs="Calibri"/>
                <w:color w:val="000000"/>
                <w:lang w:val="en-US" w:eastAsia="en-US"/>
              </w:rPr>
            </w:rPrChange>
          </w:rPr>
          <w:delText>: </w:delText>
        </w:r>
        <w:r w:rsidRPr="002302C5" w:rsidDel="005F527F">
          <w:rPr>
            <w:rFonts w:ascii="Calibri" w:hAnsi="Calibri" w:cs="Calibri"/>
            <w:color w:val="000000" w:themeColor="text1"/>
            <w:lang w:val="en-US" w:eastAsia="en-US"/>
            <w:rPrChange w:id="18" w:author="Denis Engemann" w:date="2018-04-28T23:07:00Z">
              <w:rPr>
                <w:rFonts w:ascii="Calibri" w:hAnsi="Calibri" w:cs="Calibri"/>
                <w:color w:val="66CCFF"/>
                <w:lang w:val="en-US" w:eastAsia="en-US"/>
              </w:rPr>
            </w:rPrChange>
          </w:rPr>
          <w:delText xml:space="preserve">All variables have clear </w:delText>
        </w:r>
      </w:del>
      <w:del w:id="19" w:author="Denis Engemann" w:date="2018-04-28T23:07:00Z">
        <w:r w:rsidRPr="002302C5" w:rsidDel="002302C5">
          <w:rPr>
            <w:rFonts w:ascii="Calibri" w:hAnsi="Calibri" w:cs="Calibri"/>
            <w:color w:val="000000" w:themeColor="text1"/>
            <w:lang w:val="en-US" w:eastAsia="en-US"/>
            <w:rPrChange w:id="20" w:author="Denis Engemann" w:date="2018-04-28T23:07:00Z">
              <w:rPr>
                <w:rFonts w:ascii="Calibri" w:hAnsi="Calibri" w:cs="Calibri"/>
                <w:color w:val="66CCFF"/>
                <w:lang w:val="en-US" w:eastAsia="en-US"/>
              </w:rPr>
            </w:rPrChange>
          </w:rPr>
          <w:delText xml:space="preserve">semantic </w:delText>
        </w:r>
      </w:del>
      <w:del w:id="21" w:author="Denis Engemann" w:date="2018-04-28T23:20:00Z">
        <w:r w:rsidRPr="002302C5" w:rsidDel="005F527F">
          <w:rPr>
            <w:rFonts w:ascii="Calibri" w:hAnsi="Calibri" w:cs="Calibri"/>
            <w:color w:val="000000" w:themeColor="text1"/>
            <w:lang w:val="en-US" w:eastAsia="en-US"/>
            <w:rPrChange w:id="22" w:author="Denis Engemann" w:date="2018-04-28T23:07:00Z">
              <w:rPr>
                <w:rFonts w:ascii="Calibri" w:hAnsi="Calibri" w:cs="Calibri"/>
                <w:color w:val="66CCFF"/>
                <w:lang w:val="en-US" w:eastAsia="en-US"/>
              </w:rPr>
            </w:rPrChange>
          </w:rPr>
          <w:delText>interpretations as the ground-truth is known by design.</w:delText>
        </w:r>
        <w:r w:rsidRPr="002302C5" w:rsidDel="005F527F">
          <w:rPr>
            <w:rFonts w:ascii="Calibri" w:eastAsia="Times New Roman" w:hAnsi="Calibri" w:cs="Calibri"/>
            <w:color w:val="000000" w:themeColor="text1"/>
            <w:lang w:val="en-US"/>
            <w:rPrChange w:id="23" w:author="Denis Engemann" w:date="2018-04-28T23:07:00Z">
              <w:rPr>
                <w:rFonts w:ascii="Calibri" w:eastAsia="Times New Roman" w:hAnsi="Calibri" w:cs="Calibri"/>
                <w:color w:val="222222"/>
                <w:lang w:val="en-US"/>
              </w:rPr>
            </w:rPrChange>
          </w:rPr>
          <w:delText xml:space="preserve"> </w:delText>
        </w:r>
        <w:r w:rsidDel="005F527F">
          <w:rPr>
            <w:rFonts w:ascii="Calibri" w:eastAsia="Times New Roman" w:hAnsi="Calibri" w:cs="Calibri"/>
            <w:color w:val="222222"/>
            <w:lang w:val="en-US"/>
          </w:rPr>
          <w:delText>We therefore</w:delText>
        </w:r>
      </w:del>
      <w:del w:id="24" w:author="Denis Engemann" w:date="2018-04-28T23:23:00Z">
        <w:r w:rsidDel="005F527F">
          <w:rPr>
            <w:rFonts w:ascii="Calibri" w:eastAsia="Times New Roman" w:hAnsi="Calibri" w:cs="Calibri"/>
            <w:color w:val="222222"/>
            <w:lang w:val="en-US"/>
          </w:rPr>
          <w:delText xml:space="preserve"> </w:delText>
        </w:r>
      </w:del>
      <w:del w:id="25" w:author="Denis Engemann" w:date="2018-04-28T23:20:00Z">
        <w:r w:rsidDel="005F527F">
          <w:rPr>
            <w:rFonts w:ascii="Calibri" w:eastAsia="Times New Roman" w:hAnsi="Calibri" w:cs="Calibri"/>
            <w:color w:val="222222"/>
            <w:lang w:val="en-US"/>
          </w:rPr>
          <w:delText xml:space="preserve">conceived “empirical” </w:delText>
        </w:r>
      </w:del>
      <w:del w:id="26" w:author="Denis Engemann" w:date="2018-04-28T23:23:00Z">
        <w:r w:rsidDel="005F527F">
          <w:rPr>
            <w:rFonts w:ascii="Calibri" w:eastAsia="Times New Roman" w:hAnsi="Calibri" w:cs="Calibri"/>
            <w:color w:val="222222"/>
            <w:lang w:val="en-US"/>
          </w:rPr>
          <w:delText xml:space="preserve">simulations </w:delText>
        </w:r>
      </w:del>
      <w:ins w:id="27" w:author="Denis Engemann" w:date="2018-04-28T23:20:00Z">
        <w:r w:rsidR="005F527F">
          <w:rPr>
            <w:rFonts w:ascii="Calibri" w:eastAsia="Times New Roman" w:hAnsi="Calibri" w:cs="Calibri"/>
            <w:color w:val="222222"/>
            <w:lang w:val="en-US"/>
          </w:rPr>
          <w:t xml:space="preserve"> generate</w:t>
        </w:r>
      </w:ins>
      <w:ins w:id="28" w:author="Denis Engemann" w:date="2018-04-28T23:32:00Z">
        <w:r w:rsidR="00D615C9">
          <w:rPr>
            <w:rFonts w:ascii="Calibri" w:eastAsia="Times New Roman" w:hAnsi="Calibri" w:cs="Calibri"/>
            <w:color w:val="222222"/>
            <w:lang w:val="en-US"/>
          </w:rPr>
          <w:t>d</w:t>
        </w:r>
      </w:ins>
      <w:ins w:id="29" w:author="Denis Engemann" w:date="2018-04-28T23:20:00Z">
        <w:r w:rsidR="005F527F">
          <w:rPr>
            <w:rFonts w:ascii="Calibri" w:eastAsia="Times New Roman" w:hAnsi="Calibri" w:cs="Calibri"/>
            <w:color w:val="222222"/>
            <w:lang w:val="en-US"/>
          </w:rPr>
          <w:t xml:space="preserve"> </w:t>
        </w:r>
      </w:ins>
      <w:ins w:id="30" w:author="Denis Engemann" w:date="2018-04-28T23:22:00Z">
        <w:r w:rsidR="005F527F">
          <w:rPr>
            <w:rFonts w:ascii="Calibri" w:eastAsia="Times New Roman" w:hAnsi="Calibri" w:cs="Calibri"/>
            <w:color w:val="222222"/>
            <w:lang w:val="en-US"/>
          </w:rPr>
          <w:t>ground truth data</w:t>
        </w:r>
      </w:ins>
      <w:ins w:id="31" w:author="Denis Engemann" w:date="2018-04-28T23:24:00Z">
        <w:r w:rsidR="005F527F">
          <w:rPr>
            <w:rFonts w:ascii="Calibri" w:eastAsia="Times New Roman" w:hAnsi="Calibri" w:cs="Calibri"/>
            <w:color w:val="222222"/>
            <w:lang w:val="en-US"/>
          </w:rPr>
          <w:t xml:space="preserve"> based on the</w:t>
        </w:r>
      </w:ins>
      <w:ins w:id="32" w:author="Denis Engemann" w:date="2018-04-29T00:46:00Z">
        <w:r w:rsidR="00832F0A">
          <w:rPr>
            <w:rFonts w:ascii="Calibri" w:eastAsia="Times New Roman" w:hAnsi="Calibri" w:cs="Calibri"/>
            <w:color w:val="222222"/>
            <w:lang w:val="en-US"/>
          </w:rPr>
          <w:t xml:space="preserve"> </w:t>
        </w:r>
      </w:ins>
      <w:ins w:id="33" w:author="Denis Engemann" w:date="2018-04-28T23:24:00Z">
        <w:r w:rsidR="005F527F">
          <w:rPr>
            <w:rFonts w:ascii="Calibri" w:eastAsia="Times New Roman" w:hAnsi="Calibri" w:cs="Calibri"/>
            <w:color w:val="222222"/>
            <w:lang w:val="en-US"/>
          </w:rPr>
          <w:t xml:space="preserve">model </w:t>
        </w:r>
      </w:ins>
      <m:oMath>
        <m:r>
          <w:ins w:id="34" w:author="Denis Engemann" w:date="2018-04-28T23:26:00Z">
            <w:rPr>
              <w:rFonts w:ascii="Cambria Math" w:eastAsia="Times New Roman" w:hAnsi="Cambria Math" w:cs="Calibri"/>
              <w:color w:val="222222"/>
              <w:lang w:val="en-US"/>
            </w:rPr>
            <m:t>y= βX+ϵ</m:t>
          </w:ins>
        </m:r>
      </m:oMath>
      <w:ins w:id="35" w:author="Denis Engemann" w:date="2018-04-28T23:22:00Z">
        <w:r w:rsidR="005F527F">
          <w:rPr>
            <w:rFonts w:ascii="Calibri" w:eastAsia="Times New Roman" w:hAnsi="Calibri" w:cs="Calibri"/>
            <w:color w:val="222222"/>
            <w:lang w:val="en-US"/>
          </w:rPr>
          <w:t xml:space="preserve"> </w:t>
        </w:r>
      </w:ins>
      <w:ins w:id="36" w:author="Denis Engemann" w:date="2018-04-28T23:27:00Z">
        <w:r w:rsidR="005F527F">
          <w:rPr>
            <w:rFonts w:ascii="Calibri" w:eastAsia="Times New Roman" w:hAnsi="Calibri" w:cs="Calibri"/>
            <w:color w:val="222222"/>
            <w:lang w:val="en-US"/>
          </w:rPr>
          <w:t>where</w:t>
        </w:r>
      </w:ins>
      <w:ins w:id="37" w:author="Denis Engemann" w:date="2018-04-28T23:28:00Z">
        <w:r w:rsidR="005F527F">
          <w:rPr>
            <w:rFonts w:ascii="Calibri" w:eastAsia="Times New Roman" w:hAnsi="Calibri" w:cs="Calibri"/>
            <w:color w:val="222222"/>
            <w:lang w:val="en-US"/>
          </w:rPr>
          <w:t xml:space="preserve"> </w:t>
        </w:r>
        <m:oMath>
          <m:r>
            <w:rPr>
              <w:rFonts w:ascii="Cambria Math" w:eastAsia="Times New Roman" w:hAnsi="Cambria Math" w:cs="Calibri"/>
              <w:color w:val="222222"/>
              <w:lang w:val="en-US"/>
            </w:rPr>
            <m:t>β</m:t>
          </m:r>
        </m:oMath>
        <w:r w:rsidR="005F527F">
          <w:rPr>
            <w:rFonts w:ascii="Calibri" w:eastAsia="Times New Roman" w:hAnsi="Calibri" w:cs="Calibri"/>
            <w:color w:val="222222"/>
            <w:lang w:val="en-US"/>
          </w:rPr>
          <w:t xml:space="preserve"> are the true coefficients,</w:t>
        </w:r>
      </w:ins>
      <w:ins w:id="38" w:author="Denis Engemann" w:date="2018-04-28T23:27:00Z">
        <w:r w:rsidR="005F527F">
          <w:rPr>
            <w:rFonts w:ascii="Calibri" w:eastAsia="Times New Roman" w:hAnsi="Calibri" w:cs="Calibri"/>
            <w:color w:val="222222"/>
            <w:lang w:val="en-US"/>
          </w:rPr>
          <w:t xml:space="preserve"> X is a </w:t>
        </w:r>
      </w:ins>
      <w:ins w:id="39" w:author="Denis Engemann" w:date="2018-04-28T23:28:00Z">
        <w:r w:rsidR="005F527F">
          <w:rPr>
            <w:rFonts w:ascii="Calibri" w:eastAsia="Times New Roman" w:hAnsi="Calibri" w:cs="Calibri"/>
            <w:color w:val="222222"/>
            <w:lang w:val="en-US"/>
          </w:rPr>
          <w:t>N</w:t>
        </w:r>
      </w:ins>
      <w:ins w:id="40" w:author="Denis Engemann" w:date="2018-04-28T23:27:00Z">
        <w:r w:rsidR="005F527F">
          <w:rPr>
            <w:rFonts w:ascii="Calibri" w:eastAsia="Times New Roman" w:hAnsi="Calibri" w:cs="Calibri"/>
            <w:color w:val="222222"/>
            <w:lang w:val="en-US"/>
          </w:rPr>
          <w:t xml:space="preserve"> samples by p variables predictor matrix</w:t>
        </w:r>
      </w:ins>
      <w:ins w:id="41" w:author="Denis Engemann" w:date="2018-04-29T00:26:00Z">
        <w:r w:rsidR="006A3E61">
          <w:rPr>
            <w:rFonts w:ascii="Calibri" w:eastAsia="Times New Roman" w:hAnsi="Calibri" w:cs="Calibri"/>
            <w:color w:val="222222"/>
            <w:lang w:val="en-US"/>
          </w:rPr>
          <w:t xml:space="preserve"> initialized with random entries drawn from a Gaussian distribution</w:t>
        </w:r>
      </w:ins>
      <w:ins w:id="42" w:author="Denis Engemann" w:date="2018-04-28T23:28:00Z">
        <w:r w:rsidR="005F527F">
          <w:rPr>
            <w:rFonts w:ascii="Calibri" w:eastAsia="Times New Roman" w:hAnsi="Calibri" w:cs="Calibri"/>
            <w:color w:val="222222"/>
            <w:lang w:val="en-US"/>
          </w:rPr>
          <w:t xml:space="preserve"> and </w:t>
        </w:r>
        <m:oMath>
          <m:r>
            <w:rPr>
              <w:rFonts w:ascii="Cambria Math" w:eastAsia="Times New Roman" w:hAnsi="Cambria Math" w:cs="Calibri"/>
              <w:color w:val="222222"/>
              <w:lang w:val="en-US"/>
            </w:rPr>
            <m:t>ϵ</m:t>
          </m:r>
        </m:oMath>
        <w:r w:rsidR="005F527F" w:rsidDel="005F527F">
          <w:rPr>
            <w:rFonts w:ascii="Calibri" w:eastAsia="Times New Roman" w:hAnsi="Calibri" w:cs="Calibri"/>
            <w:color w:val="222222"/>
            <w:lang w:val="en-US"/>
          </w:rPr>
          <w:t xml:space="preserve"> </w:t>
        </w:r>
        <w:r w:rsidR="005F527F">
          <w:rPr>
            <w:rFonts w:ascii="Calibri" w:eastAsia="Times New Roman" w:hAnsi="Calibri" w:cs="Calibri"/>
            <w:color w:val="222222"/>
            <w:lang w:val="en-US"/>
          </w:rPr>
          <w:t>additive n</w:t>
        </w:r>
      </w:ins>
      <w:ins w:id="43" w:author="Denis Engemann" w:date="2018-04-28T23:29:00Z">
        <w:r w:rsidR="00D615C9">
          <w:rPr>
            <w:rFonts w:ascii="Calibri" w:eastAsia="Times New Roman" w:hAnsi="Calibri" w:cs="Calibri"/>
            <w:color w:val="222222"/>
            <w:lang w:val="en-US"/>
          </w:rPr>
          <w:t xml:space="preserve">oise. </w:t>
        </w:r>
      </w:ins>
      <w:ins w:id="44" w:author="Denis Engemann" w:date="2018-04-28T23:32:00Z">
        <w:r w:rsidR="00D615C9">
          <w:rPr>
            <w:rFonts w:ascii="Calibri" w:eastAsia="Times New Roman" w:hAnsi="Calibri" w:cs="Calibri"/>
            <w:color w:val="222222"/>
            <w:lang w:val="en-US"/>
          </w:rPr>
          <w:t xml:space="preserve">We then </w:t>
        </w:r>
      </w:ins>
      <w:ins w:id="45" w:author="Denis Engemann" w:date="2018-04-28T23:55:00Z">
        <w:r w:rsidR="00187217">
          <w:rPr>
            <w:rFonts w:ascii="Calibri" w:eastAsia="Times New Roman" w:hAnsi="Calibri" w:cs="Calibri"/>
            <w:color w:val="222222"/>
            <w:lang w:val="en-US"/>
          </w:rPr>
          <w:t>evaluated</w:t>
        </w:r>
      </w:ins>
      <w:ins w:id="46" w:author="Denis Engemann" w:date="2018-04-28T23:42:00Z">
        <w:r w:rsidR="00E85FA2">
          <w:rPr>
            <w:rFonts w:ascii="Calibri" w:eastAsia="Times New Roman" w:hAnsi="Calibri" w:cs="Calibri"/>
            <w:color w:val="222222"/>
            <w:lang w:val="en-US"/>
          </w:rPr>
          <w:t xml:space="preserve"> a series of</w:t>
        </w:r>
      </w:ins>
      <w:ins w:id="47" w:author="Denis Engemann" w:date="2018-04-28T23:32:00Z">
        <w:r w:rsidR="00D615C9">
          <w:rPr>
            <w:rFonts w:ascii="Calibri" w:eastAsia="Times New Roman" w:hAnsi="Calibri" w:cs="Calibri"/>
            <w:color w:val="222222"/>
            <w:lang w:val="en-US"/>
          </w:rPr>
          <w:t xml:space="preserve"> L</w:t>
        </w:r>
      </w:ins>
      <w:ins w:id="48" w:author="Denis Engemann" w:date="2018-04-28T23:33:00Z">
        <w:r w:rsidR="00D615C9">
          <w:rPr>
            <w:rFonts w:ascii="Calibri" w:eastAsia="Times New Roman" w:hAnsi="Calibri" w:cs="Calibri"/>
            <w:color w:val="222222"/>
            <w:lang w:val="en-US"/>
          </w:rPr>
          <w:t xml:space="preserve">ASSO </w:t>
        </w:r>
        <w:r w:rsidR="00187217">
          <w:rPr>
            <w:rFonts w:ascii="Calibri" w:eastAsia="Times New Roman" w:hAnsi="Calibri" w:cs="Calibri"/>
            <w:color w:val="222222"/>
            <w:lang w:val="en-US"/>
          </w:rPr>
          <w:t>models</w:t>
        </w:r>
      </w:ins>
      <w:ins w:id="49" w:author="Denis Engemann" w:date="2018-04-28T23:55:00Z">
        <w:r w:rsidR="00187217">
          <w:rPr>
            <w:rFonts w:ascii="Calibri" w:eastAsia="Times New Roman" w:hAnsi="Calibri" w:cs="Calibri"/>
            <w:color w:val="222222"/>
            <w:lang w:val="en-US"/>
          </w:rPr>
          <w:t xml:space="preserve"> </w:t>
        </w:r>
      </w:ins>
      <w:ins w:id="50" w:author="Denis Engemann" w:date="2018-04-28T23:33:00Z">
        <w:r w:rsidR="00187217">
          <w:rPr>
            <w:rFonts w:ascii="Calibri" w:eastAsia="Times New Roman" w:hAnsi="Calibri" w:cs="Calibri"/>
            <w:color w:val="222222"/>
            <w:lang w:val="en-US"/>
          </w:rPr>
          <w:t>on</w:t>
        </w:r>
        <w:r w:rsidR="00D615C9">
          <w:rPr>
            <w:rFonts w:ascii="Calibri" w:eastAsia="Times New Roman" w:hAnsi="Calibri" w:cs="Calibri"/>
            <w:color w:val="222222"/>
            <w:lang w:val="en-US"/>
          </w:rPr>
          <w:t xml:space="preserve"> the simulated data</w:t>
        </w:r>
      </w:ins>
      <w:ins w:id="51" w:author="Denis Engemann" w:date="2018-04-28T23:48:00Z">
        <w:r w:rsidR="00E85FA2">
          <w:rPr>
            <w:rFonts w:ascii="Calibri" w:eastAsia="Times New Roman" w:hAnsi="Calibri" w:cs="Calibri"/>
            <w:color w:val="222222"/>
            <w:lang w:val="en-US"/>
          </w:rPr>
          <w:t xml:space="preserve"> along a pre-specified grid of 50 </w:t>
        </w:r>
      </w:ins>
      <w:ins w:id="52" w:author="Denis Engemann" w:date="2018-04-28T23:50:00Z">
        <w:r w:rsidR="00187217">
          <w:rPr>
            <w:rFonts w:ascii="Calibri" w:eastAsia="Times New Roman" w:hAnsi="Calibri" w:cs="Calibri"/>
            <w:color w:val="222222"/>
            <w:lang w:val="en-US"/>
          </w:rPr>
          <w:t xml:space="preserve">different </w:t>
        </w:r>
      </w:ins>
      <w:ins w:id="53" w:author="Denis Engemann" w:date="2018-04-28T23:48:00Z">
        <w:r w:rsidR="00E85FA2">
          <w:rPr>
            <w:rFonts w:ascii="Calibri" w:eastAsia="Times New Roman" w:hAnsi="Calibri" w:cs="Calibri"/>
            <w:color w:val="222222"/>
            <w:lang w:val="en-US"/>
          </w:rPr>
          <w:t xml:space="preserve">values of the </w:t>
        </w:r>
      </w:ins>
      <w:ins w:id="54" w:author="Denis Engemann" w:date="2018-04-28T23:49:00Z">
        <w:r w:rsidR="00E85FA2">
          <w:rPr>
            <w:rFonts w:ascii="Calibri" w:eastAsia="Times New Roman" w:hAnsi="Calibri" w:cs="Calibri"/>
            <w:color w:val="222222"/>
            <w:lang w:val="en-US"/>
          </w:rPr>
          <w:t>regularization</w:t>
        </w:r>
      </w:ins>
      <w:ins w:id="55" w:author="Denis Engemann" w:date="2018-04-28T23:48:00Z">
        <w:r w:rsidR="00E85FA2">
          <w:rPr>
            <w:rFonts w:ascii="Calibri" w:eastAsia="Times New Roman" w:hAnsi="Calibri" w:cs="Calibri"/>
            <w:color w:val="222222"/>
            <w:lang w:val="en-US"/>
          </w:rPr>
          <w:t xml:space="preserve"> </w:t>
        </w:r>
      </w:ins>
      <w:ins w:id="56" w:author="Denis Engemann" w:date="2018-04-28T23:49:00Z">
        <w:r w:rsidR="00E85FA2">
          <w:rPr>
            <w:rFonts w:ascii="Calibri" w:eastAsia="Times New Roman" w:hAnsi="Calibri" w:cs="Calibri"/>
            <w:color w:val="222222"/>
            <w:lang w:val="en-US"/>
          </w:rPr>
          <w:t>parameter</w:t>
        </w:r>
      </w:ins>
      <w:ins w:id="57" w:author="Denis Engemann" w:date="2018-04-28T23:33:00Z">
        <w:r w:rsidR="00D615C9">
          <w:rPr>
            <w:rFonts w:ascii="Calibri" w:eastAsia="Times New Roman" w:hAnsi="Calibri" w:cs="Calibri"/>
            <w:color w:val="222222"/>
            <w:lang w:val="en-US"/>
          </w:rPr>
          <w:t xml:space="preserve"> </w:t>
        </w:r>
      </w:ins>
      <w:ins w:id="58" w:author="Denis Engemann" w:date="2018-04-28T23:51:00Z">
        <w:r w:rsidR="00187217">
          <w:rPr>
            <w:rFonts w:ascii="Calibri" w:eastAsia="Times New Roman" w:hAnsi="Calibri" w:cs="Calibri"/>
            <w:color w:val="222222"/>
            <w:lang w:val="en-US"/>
          </w:rPr>
          <w:sym w:font="Symbol" w:char="F06C"/>
        </w:r>
      </w:ins>
      <w:ins w:id="59" w:author="Denis Engemann" w:date="2018-04-28T23:52:00Z">
        <w:r w:rsidR="00187217">
          <w:rPr>
            <w:rFonts w:ascii="Calibri" w:eastAsia="Times New Roman" w:hAnsi="Calibri" w:cs="Calibri"/>
            <w:color w:val="222222"/>
            <w:lang w:val="en-US"/>
          </w:rPr>
          <w:t xml:space="preserve">. Concretely, we </w:t>
        </w:r>
      </w:ins>
      <w:ins w:id="60" w:author="Denis Engemann" w:date="2018-04-28T23:33:00Z">
        <w:r w:rsidR="00D615C9">
          <w:rPr>
            <w:rFonts w:ascii="Calibri" w:eastAsia="Times New Roman" w:hAnsi="Calibri" w:cs="Calibri"/>
            <w:color w:val="222222"/>
            <w:lang w:val="en-US"/>
          </w:rPr>
          <w:t xml:space="preserve">estimated the out-of-sample </w:t>
        </w:r>
      </w:ins>
      <w:ins w:id="61" w:author="Denis Engemann" w:date="2018-04-28T23:58:00Z">
        <w:r w:rsidR="00187217">
          <w:rPr>
            <w:rFonts w:ascii="Calibri" w:eastAsia="Times New Roman" w:hAnsi="Calibri" w:cs="Calibri"/>
            <w:color w:val="222222"/>
            <w:lang w:val="en-US"/>
          </w:rPr>
          <w:t xml:space="preserve">prediction </w:t>
        </w:r>
      </w:ins>
      <w:ins w:id="62" w:author="Denis Engemann" w:date="2018-04-28T23:33:00Z">
        <w:r w:rsidR="00D615C9">
          <w:rPr>
            <w:rFonts w:ascii="Calibri" w:eastAsia="Times New Roman" w:hAnsi="Calibri" w:cs="Calibri"/>
            <w:color w:val="222222"/>
            <w:lang w:val="en-US"/>
          </w:rPr>
          <w:t>performance</w:t>
        </w:r>
      </w:ins>
      <w:ins w:id="63" w:author="Denis Engemann" w:date="2018-04-29T00:15:00Z">
        <w:r w:rsidR="004F4E69">
          <w:rPr>
            <w:rFonts w:ascii="Calibri" w:eastAsia="Times New Roman" w:hAnsi="Calibri" w:cs="Calibri"/>
            <w:color w:val="222222"/>
            <w:lang w:val="en-US"/>
          </w:rPr>
          <w:t xml:space="preserve"> of each LASSO model</w:t>
        </w:r>
      </w:ins>
      <w:ins w:id="64" w:author="Denis Engemann" w:date="2018-04-28T23:33:00Z">
        <w:r w:rsidR="00D615C9">
          <w:rPr>
            <w:rFonts w:ascii="Calibri" w:eastAsia="Times New Roman" w:hAnsi="Calibri" w:cs="Calibri"/>
            <w:color w:val="222222"/>
            <w:lang w:val="en-US"/>
          </w:rPr>
          <w:t xml:space="preserve"> </w:t>
        </w:r>
      </w:ins>
      <w:ins w:id="65" w:author="Denis Engemann" w:date="2018-04-28T23:37:00Z">
        <w:r w:rsidR="00D615C9">
          <w:rPr>
            <w:rFonts w:ascii="Calibri" w:eastAsia="Times New Roman" w:hAnsi="Calibri" w:cs="Calibri"/>
            <w:color w:val="222222"/>
            <w:lang w:val="en-US"/>
          </w:rPr>
          <w:t xml:space="preserve">using cross-validation </w:t>
        </w:r>
      </w:ins>
      <w:ins w:id="66" w:author="Denis Engemann" w:date="2018-04-28T23:34:00Z">
        <w:r w:rsidR="00D615C9">
          <w:rPr>
            <w:rFonts w:ascii="Calibri" w:eastAsia="Times New Roman" w:hAnsi="Calibri" w:cs="Calibri"/>
            <w:color w:val="222222"/>
            <w:lang w:val="en-US"/>
          </w:rPr>
          <w:t>a</w:t>
        </w:r>
      </w:ins>
      <w:ins w:id="67" w:author="Denis Engemann" w:date="2018-04-28T23:35:00Z">
        <w:r w:rsidR="00D615C9">
          <w:rPr>
            <w:rFonts w:ascii="Calibri" w:eastAsia="Times New Roman" w:hAnsi="Calibri" w:cs="Calibri"/>
            <w:color w:val="222222"/>
            <w:lang w:val="en-US"/>
          </w:rPr>
          <w:t xml:space="preserve">nd </w:t>
        </w:r>
      </w:ins>
      <w:ins w:id="68" w:author="Denis Engemann" w:date="2018-04-29T00:01:00Z">
        <w:r w:rsidR="00E571CE">
          <w:rPr>
            <w:rFonts w:ascii="Calibri" w:eastAsia="Times New Roman" w:hAnsi="Calibri" w:cs="Calibri"/>
            <w:color w:val="222222"/>
            <w:lang w:val="en-US"/>
          </w:rPr>
          <w:t>obtained inference from</w:t>
        </w:r>
      </w:ins>
      <w:ins w:id="69" w:author="Denis Engemann" w:date="2018-04-28T23:53:00Z">
        <w:r w:rsidR="00187217">
          <w:rPr>
            <w:rFonts w:ascii="Calibri" w:eastAsia="Times New Roman" w:hAnsi="Calibri" w:cs="Calibri"/>
            <w:color w:val="222222"/>
            <w:lang w:val="en-US"/>
          </w:rPr>
          <w:t xml:space="preserve"> h</w:t>
        </w:r>
        <w:r w:rsidR="004F4E69">
          <w:rPr>
            <w:rFonts w:ascii="Calibri" w:eastAsia="Times New Roman" w:hAnsi="Calibri" w:cs="Calibri"/>
            <w:color w:val="222222"/>
            <w:lang w:val="en-US"/>
          </w:rPr>
          <w:t xml:space="preserve">ypothesis tests on </w:t>
        </w:r>
      </w:ins>
      <w:ins w:id="70" w:author="Denis Engemann" w:date="2018-04-29T00:15:00Z">
        <w:r w:rsidR="004F4E69">
          <w:rPr>
            <w:rFonts w:ascii="Calibri" w:eastAsia="Times New Roman" w:hAnsi="Calibri" w:cs="Calibri"/>
            <w:color w:val="222222"/>
            <w:lang w:val="en-US"/>
          </w:rPr>
          <w:t>its</w:t>
        </w:r>
      </w:ins>
      <w:ins w:id="71" w:author="Denis Engemann" w:date="2018-04-28T23:56:00Z">
        <w:r w:rsidR="00187217">
          <w:rPr>
            <w:rFonts w:ascii="Calibri" w:eastAsia="Times New Roman" w:hAnsi="Calibri" w:cs="Calibri"/>
            <w:color w:val="222222"/>
            <w:lang w:val="en-US"/>
          </w:rPr>
          <w:t xml:space="preserve"> non-zero</w:t>
        </w:r>
      </w:ins>
      <w:ins w:id="72" w:author="Denis Engemann" w:date="2018-04-28T23:53:00Z">
        <w:r w:rsidR="00187217">
          <w:rPr>
            <w:rFonts w:ascii="Calibri" w:eastAsia="Times New Roman" w:hAnsi="Calibri" w:cs="Calibri"/>
            <w:color w:val="222222"/>
            <w:lang w:val="en-US"/>
          </w:rPr>
          <w:t xml:space="preserve"> coefficients </w:t>
        </w:r>
      </w:ins>
      <w:ins w:id="73" w:author="Denis Engemann" w:date="2018-04-29T00:15:00Z">
        <w:r w:rsidR="004F4E69">
          <w:rPr>
            <w:rFonts w:ascii="Calibri" w:eastAsia="Times New Roman" w:hAnsi="Calibri" w:cs="Calibri"/>
            <w:color w:val="222222"/>
            <w:lang w:val="en-US"/>
          </w:rPr>
          <w:t>by refitting</w:t>
        </w:r>
      </w:ins>
      <w:ins w:id="74" w:author="Denis Engemann" w:date="2018-04-28T23:56:00Z">
        <w:r w:rsidR="00187217">
          <w:rPr>
            <w:rFonts w:ascii="Calibri" w:eastAsia="Times New Roman" w:hAnsi="Calibri" w:cs="Calibri"/>
            <w:color w:val="222222"/>
            <w:lang w:val="en-US"/>
          </w:rPr>
          <w:t xml:space="preserve"> the </w:t>
        </w:r>
      </w:ins>
      <w:ins w:id="75" w:author="Denis Engemann" w:date="2018-04-28T23:57:00Z">
        <w:r w:rsidR="00187217">
          <w:rPr>
            <w:rFonts w:ascii="Calibri" w:eastAsia="Times New Roman" w:hAnsi="Calibri" w:cs="Calibri"/>
            <w:color w:val="222222"/>
            <w:lang w:val="en-US"/>
          </w:rPr>
          <w:t>unregularized</w:t>
        </w:r>
      </w:ins>
      <w:ins w:id="76" w:author="Denis Engemann" w:date="2018-04-28T23:54:00Z">
        <w:r w:rsidR="00187217">
          <w:rPr>
            <w:rFonts w:ascii="Calibri" w:eastAsia="Times New Roman" w:hAnsi="Calibri" w:cs="Calibri"/>
            <w:color w:val="222222"/>
            <w:lang w:val="en-US"/>
          </w:rPr>
          <w:t xml:space="preserve"> </w:t>
        </w:r>
      </w:ins>
      <w:ins w:id="77" w:author="Denis Engemann" w:date="2018-04-28T23:35:00Z">
        <w:r w:rsidR="00D615C9">
          <w:rPr>
            <w:rFonts w:ascii="Calibri" w:eastAsia="Times New Roman" w:hAnsi="Calibri" w:cs="Calibri"/>
            <w:color w:val="222222"/>
            <w:lang w:val="en-US"/>
          </w:rPr>
          <w:t>least squares</w:t>
        </w:r>
      </w:ins>
      <w:ins w:id="78" w:author="Denis Engemann" w:date="2018-04-28T23:56:00Z">
        <w:r w:rsidR="00187217">
          <w:rPr>
            <w:rFonts w:ascii="Calibri" w:eastAsia="Times New Roman" w:hAnsi="Calibri" w:cs="Calibri"/>
            <w:color w:val="222222"/>
            <w:lang w:val="en-US"/>
          </w:rPr>
          <w:t xml:space="preserve"> regression</w:t>
        </w:r>
      </w:ins>
      <w:ins w:id="79" w:author="Denis Engemann" w:date="2018-04-28T23:36:00Z">
        <w:r w:rsidR="00D615C9">
          <w:rPr>
            <w:rFonts w:ascii="Calibri" w:eastAsia="Times New Roman" w:hAnsi="Calibri" w:cs="Calibri"/>
            <w:color w:val="222222"/>
            <w:lang w:val="en-US"/>
          </w:rPr>
          <w:t>.</w:t>
        </w:r>
      </w:ins>
      <w:ins w:id="80" w:author="Denis Engemann" w:date="2018-04-28T23:35:00Z">
        <w:r w:rsidR="00832F0A">
          <w:rPr>
            <w:rFonts w:ascii="Calibri" w:eastAsia="Times New Roman" w:hAnsi="Calibri" w:cs="Calibri"/>
            <w:color w:val="222222"/>
            <w:lang w:val="en-US"/>
          </w:rPr>
          <w:t xml:space="preserve"> </w:t>
        </w:r>
      </w:ins>
      <w:ins w:id="81" w:author="Denis Engemann" w:date="2018-04-28T23:38:00Z">
        <w:r w:rsidR="00D615C9">
          <w:rPr>
            <w:rFonts w:ascii="Calibri" w:eastAsia="Times New Roman" w:hAnsi="Calibri" w:cs="Calibri"/>
            <w:color w:val="222222"/>
            <w:lang w:val="en-US"/>
          </w:rPr>
          <w:t>To</w:t>
        </w:r>
      </w:ins>
      <w:del w:id="82" w:author="Denis Engemann" w:date="2018-04-28T23:20:00Z">
        <w:r w:rsidDel="005F527F">
          <w:rPr>
            <w:rFonts w:ascii="Calibri" w:eastAsia="Times New Roman" w:hAnsi="Calibri" w:cs="Calibri"/>
            <w:color w:val="222222"/>
            <w:lang w:val="en-US"/>
          </w:rPr>
          <w:delText xml:space="preserve">in which the result cannot be trivially anticipated. </w:delText>
        </w:r>
      </w:del>
      <w:ins w:id="83" w:author="Denis Engemann" w:date="2018-04-28T23:38:00Z">
        <w:r w:rsidR="00D615C9">
          <w:rPr>
            <w:rFonts w:ascii="Calibri" w:eastAsia="Times New Roman" w:hAnsi="Calibri" w:cs="Calibri"/>
            <w:color w:val="222222"/>
            <w:lang w:val="en-US"/>
          </w:rPr>
          <w:t xml:space="preserve"> </w:t>
        </w:r>
      </w:ins>
      <w:ins w:id="84" w:author="Denis Engemann" w:date="2018-04-28T23:57:00Z">
        <w:r w:rsidR="00187217">
          <w:rPr>
            <w:rFonts w:ascii="Calibri" w:eastAsia="Times New Roman" w:hAnsi="Calibri" w:cs="Calibri"/>
            <w:color w:val="222222"/>
            <w:lang w:val="en-US"/>
          </w:rPr>
          <w:t>disentangle the impact of</w:t>
        </w:r>
      </w:ins>
      <w:ins w:id="85" w:author="Denis Engemann" w:date="2018-04-28T23:58:00Z">
        <w:r w:rsidR="00187217">
          <w:rPr>
            <w:rFonts w:ascii="Calibri" w:eastAsia="Times New Roman" w:hAnsi="Calibri" w:cs="Calibri"/>
            <w:color w:val="222222"/>
            <w:lang w:val="en-US"/>
          </w:rPr>
          <w:t xml:space="preserve"> </w:t>
        </w:r>
      </w:ins>
      <w:ins w:id="86" w:author="Denis Engemann" w:date="2018-04-29T00:49:00Z">
        <w:r w:rsidR="00832F0A">
          <w:rPr>
            <w:rFonts w:ascii="Calibri" w:eastAsia="Times New Roman" w:hAnsi="Calibri" w:cs="Calibri"/>
            <w:color w:val="222222"/>
            <w:lang w:val="en-US"/>
          </w:rPr>
          <w:t xml:space="preserve">factors that may in practice determine the </w:t>
        </w:r>
      </w:ins>
      <w:del w:id="87" w:author="Denis Engemann" w:date="2018-04-28T23:38:00Z">
        <w:r w:rsidDel="00D615C9">
          <w:rPr>
            <w:rFonts w:ascii="Calibri" w:eastAsia="Times New Roman" w:hAnsi="Calibri" w:cs="Calibri"/>
            <w:color w:val="222222"/>
            <w:lang w:val="en-US"/>
          </w:rPr>
          <w:delText xml:space="preserve">Instead of simulating a few hand-selected situations commonly </w:delText>
        </w:r>
      </w:del>
      <w:del w:id="88" w:author="Denis Engemann" w:date="2018-04-29T00:49:00Z">
        <w:r w:rsidDel="00832F0A">
          <w:rPr>
            <w:rFonts w:ascii="Calibri" w:eastAsia="Times New Roman" w:hAnsi="Calibri" w:cs="Calibri"/>
            <w:color w:val="222222"/>
            <w:lang w:val="en-US"/>
          </w:rPr>
          <w:delText>encountered in practice</w:delText>
        </w:r>
      </w:del>
      <w:ins w:id="89" w:author="Denis Engemann" w:date="2018-04-28T23:57:00Z">
        <w:r w:rsidR="00187217">
          <w:rPr>
            <w:rFonts w:ascii="Calibri" w:eastAsia="Times New Roman" w:hAnsi="Calibri" w:cs="Calibri"/>
            <w:color w:val="222222"/>
            <w:lang w:val="en-US"/>
          </w:rPr>
          <w:t>relationship between prediction and inference</w:t>
        </w:r>
      </w:ins>
      <w:r>
        <w:rPr>
          <w:rFonts w:ascii="Calibri" w:eastAsia="Times New Roman" w:hAnsi="Calibri" w:cs="Calibri"/>
          <w:color w:val="222222"/>
          <w:lang w:val="en-US"/>
        </w:rPr>
        <w:t>, we</w:t>
      </w:r>
      <w:ins w:id="90" w:author="Denis Engemann" w:date="2018-04-28T23:40:00Z">
        <w:r w:rsidR="00E85FA2">
          <w:rPr>
            <w:rFonts w:ascii="Calibri" w:eastAsia="Times New Roman" w:hAnsi="Calibri" w:cs="Calibri"/>
            <w:color w:val="222222"/>
            <w:lang w:val="en-US"/>
          </w:rPr>
          <w:t xml:space="preserve"> systematically varied </w:t>
        </w:r>
      </w:ins>
      <w:ins w:id="91" w:author="Denis Engemann" w:date="2018-04-28T23:41:00Z">
        <w:r w:rsidR="00E85FA2">
          <w:rPr>
            <w:rFonts w:ascii="Calibri" w:eastAsia="Times New Roman" w:hAnsi="Calibri" w:cs="Calibri"/>
            <w:color w:val="222222"/>
            <w:lang w:val="en-US"/>
          </w:rPr>
          <w:t xml:space="preserve">several </w:t>
        </w:r>
      </w:ins>
      <w:ins w:id="92" w:author="Denis Engemann" w:date="2018-04-28T23:58:00Z">
        <w:r w:rsidR="00187217">
          <w:rPr>
            <w:rFonts w:ascii="Calibri" w:eastAsia="Times New Roman" w:hAnsi="Calibri" w:cs="Calibri"/>
            <w:color w:val="222222"/>
            <w:lang w:val="en-US"/>
          </w:rPr>
          <w:t xml:space="preserve">aspects of </w:t>
        </w:r>
      </w:ins>
      <w:ins w:id="93" w:author="Denis Engemann" w:date="2018-04-28T23:41:00Z">
        <w:r w:rsidR="00E85FA2">
          <w:rPr>
            <w:rFonts w:ascii="Calibri" w:eastAsia="Times New Roman" w:hAnsi="Calibri" w:cs="Calibri"/>
            <w:color w:val="222222"/>
            <w:lang w:val="en-US"/>
          </w:rPr>
          <w:t xml:space="preserve">the </w:t>
        </w:r>
      </w:ins>
      <w:ins w:id="94" w:author="Denis Engemann" w:date="2018-04-28T23:44:00Z">
        <w:r w:rsidR="00E85FA2">
          <w:rPr>
            <w:rFonts w:ascii="Calibri" w:eastAsia="Times New Roman" w:hAnsi="Calibri" w:cs="Calibri"/>
            <w:color w:val="222222"/>
            <w:lang w:val="en-US"/>
          </w:rPr>
          <w:t xml:space="preserve">predictor matrix, the true coefficients and the noise in the </w:t>
        </w:r>
      </w:ins>
      <w:ins w:id="95" w:author="Denis Engemann" w:date="2018-04-28T23:41:00Z">
        <w:r w:rsidR="00E85FA2">
          <w:rPr>
            <w:rFonts w:ascii="Calibri" w:eastAsia="Times New Roman" w:hAnsi="Calibri" w:cs="Calibri"/>
            <w:color w:val="222222"/>
            <w:lang w:val="en-US"/>
          </w:rPr>
          <w:t>data generating model</w:t>
        </w:r>
      </w:ins>
      <w:del w:id="96" w:author="Denis Engemann" w:date="2018-04-28T23:39:00Z">
        <w:r w:rsidDel="00D615C9">
          <w:rPr>
            <w:rFonts w:ascii="Calibri" w:eastAsia="Times New Roman" w:hAnsi="Calibri" w:cs="Calibri"/>
            <w:color w:val="222222"/>
            <w:lang w:val="en-US"/>
          </w:rPr>
          <w:delText xml:space="preserve"> rigorously combined distinct scenarios over several dimensions, which yielded</w:delText>
        </w:r>
      </w:del>
      <w:del w:id="97" w:author="Denis Engemann" w:date="2018-04-28T23:44:00Z">
        <w:r w:rsidDel="00E85FA2">
          <w:rPr>
            <w:rFonts w:ascii="Calibri" w:eastAsia="Times New Roman" w:hAnsi="Calibri" w:cs="Calibri"/>
            <w:color w:val="222222"/>
            <w:lang w:val="en-US"/>
          </w:rPr>
          <w:delText xml:space="preserve"> </w:delText>
        </w:r>
        <w:r w:rsidRPr="00E94BB9" w:rsidDel="00E85FA2">
          <w:rPr>
            <w:rFonts w:ascii="Calibri" w:eastAsia="Times New Roman" w:hAnsi="Calibri" w:cs="Calibri"/>
            <w:color w:val="222222"/>
            <w:lang w:val="en-US"/>
          </w:rPr>
          <w:delText>113</w:delText>
        </w:r>
        <w:r w:rsidR="00B647D1" w:rsidDel="00E85FA2">
          <w:rPr>
            <w:rFonts w:ascii="Calibri" w:eastAsia="Times New Roman" w:hAnsi="Calibri" w:cs="Calibri"/>
            <w:color w:val="222222"/>
            <w:lang w:val="en-US"/>
          </w:rPr>
          <w:delText>,</w:delText>
        </w:r>
        <w:r w:rsidRPr="00E94BB9" w:rsidDel="00E85FA2">
          <w:rPr>
            <w:rFonts w:ascii="Calibri" w:eastAsia="Times New Roman" w:hAnsi="Calibri" w:cs="Calibri"/>
            <w:color w:val="222222"/>
            <w:lang w:val="en-US"/>
          </w:rPr>
          <w:delText>400</w:delText>
        </w:r>
        <w:r w:rsidDel="00E85FA2">
          <w:rPr>
            <w:rFonts w:ascii="Calibri" w:eastAsia="Times New Roman" w:hAnsi="Calibri" w:cs="Calibri"/>
            <w:color w:val="222222"/>
            <w:lang w:val="en-US"/>
          </w:rPr>
          <w:delText xml:space="preserve"> unique simulations</w:delText>
        </w:r>
      </w:del>
      <w:del w:id="98" w:author="Denis Engemann" w:date="2018-04-28T23:42:00Z">
        <w:r w:rsidDel="00E85FA2">
          <w:rPr>
            <w:rFonts w:ascii="Calibri" w:eastAsia="Times New Roman" w:hAnsi="Calibri" w:cs="Calibri"/>
            <w:color w:val="222222"/>
            <w:lang w:val="en-US"/>
          </w:rPr>
          <w:delText>.</w:delText>
        </w:r>
      </w:del>
      <w:ins w:id="99" w:author="Denis Engemann" w:date="2018-04-29T00:16:00Z">
        <w:r w:rsidR="004F4E69">
          <w:rPr>
            <w:rFonts w:ascii="Calibri" w:eastAsia="Times New Roman" w:hAnsi="Calibri" w:cs="Calibri"/>
            <w:color w:val="222222"/>
            <w:lang w:val="en-US"/>
          </w:rPr>
          <w:t>.</w:t>
        </w:r>
      </w:ins>
    </w:p>
    <w:p w14:paraId="5E4E9814" w14:textId="172D4A82"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 xml:space="preserve">The proportion of </w:t>
      </w:r>
      <w:del w:id="100" w:author="Denis Engemann" w:date="2018-04-29T00:23:00Z">
        <w:r w:rsidRPr="00C115F5" w:rsidDel="006A3E61">
          <w:rPr>
            <w:rFonts w:ascii="Calibri" w:eastAsia="Times New Roman" w:hAnsi="Calibri" w:cs="Calibri"/>
            <w:b/>
            <w:i/>
            <w:color w:val="222222"/>
            <w:lang w:val="en-US"/>
          </w:rPr>
          <w:delText xml:space="preserve">input </w:delText>
        </w:r>
      </w:del>
      <w:ins w:id="101" w:author="Denis Engemann" w:date="2018-04-29T00:23:00Z">
        <w:r w:rsidR="006A3E61">
          <w:rPr>
            <w:rFonts w:ascii="Calibri" w:eastAsia="Times New Roman" w:hAnsi="Calibri" w:cs="Calibri"/>
            <w:b/>
            <w:i/>
            <w:color w:val="222222"/>
            <w:lang w:val="en-US"/>
          </w:rPr>
          <w:t>informative</w:t>
        </w:r>
        <w:r w:rsidR="006A3E61" w:rsidRPr="00C115F5">
          <w:rPr>
            <w:rFonts w:ascii="Calibri" w:eastAsia="Times New Roman" w:hAnsi="Calibri" w:cs="Calibri"/>
            <w:b/>
            <w:i/>
            <w:color w:val="222222"/>
            <w:lang w:val="en-US"/>
          </w:rPr>
          <w:t xml:space="preserve"> </w:t>
        </w:r>
      </w:ins>
      <w:r w:rsidRPr="00C115F5">
        <w:rPr>
          <w:rFonts w:ascii="Calibri" w:eastAsia="Times New Roman" w:hAnsi="Calibri" w:cs="Calibri"/>
          <w:b/>
          <w:i/>
          <w:color w:val="222222"/>
          <w:lang w:val="en-US"/>
        </w:rPr>
        <w:t>variables</w:t>
      </w:r>
      <w:del w:id="102" w:author="Denis Engemann" w:date="2018-04-29T00:23:00Z">
        <w:r w:rsidRPr="00C115F5" w:rsidDel="006A3E61">
          <w:rPr>
            <w:rFonts w:ascii="Calibri" w:eastAsia="Times New Roman" w:hAnsi="Calibri" w:cs="Calibri"/>
            <w:b/>
            <w:i/>
            <w:color w:val="222222"/>
            <w:lang w:val="en-US"/>
          </w:rPr>
          <w:delText xml:space="preserve"> related to the output</w:delText>
        </w:r>
      </w:del>
      <w:r>
        <w:rPr>
          <w:rFonts w:ascii="Calibri" w:eastAsia="Times New Roman" w:hAnsi="Calibri" w:cs="Calibri"/>
          <w:i/>
          <w:color w:val="222222"/>
          <w:lang w:val="en-US"/>
        </w:rPr>
        <w:t xml:space="preserve">. </w:t>
      </w:r>
      <w:ins w:id="103" w:author="Denis Engemann" w:date="2018-04-29T00:17:00Z">
        <w:r w:rsidR="004F4E69">
          <w:rPr>
            <w:rFonts w:ascii="Calibri" w:eastAsia="Times New Roman" w:hAnsi="Calibri" w:cs="Calibri"/>
            <w:color w:val="222222"/>
            <w:lang w:val="en-US"/>
          </w:rPr>
          <w:t xml:space="preserve">To study </w:t>
        </w:r>
      </w:ins>
      <w:ins w:id="104" w:author="Denis Engemann" w:date="2018-04-29T00:21:00Z">
        <w:r w:rsidR="004F4E69">
          <w:rPr>
            <w:rFonts w:ascii="Calibri" w:eastAsia="Times New Roman" w:hAnsi="Calibri" w:cs="Calibri"/>
            <w:color w:val="222222"/>
            <w:lang w:val="en-US"/>
          </w:rPr>
          <w:t>how</w:t>
        </w:r>
      </w:ins>
      <w:ins w:id="105" w:author="Denis Engemann" w:date="2018-04-29T00:19:00Z">
        <w:r w:rsidR="004F4E69">
          <w:rPr>
            <w:rFonts w:ascii="Calibri" w:eastAsia="Times New Roman" w:hAnsi="Calibri" w:cs="Calibri"/>
            <w:color w:val="222222"/>
            <w:lang w:val="en-US"/>
          </w:rPr>
          <w:t xml:space="preserve"> </w:t>
        </w:r>
      </w:ins>
      <w:ins w:id="106" w:author="Denis Engemann" w:date="2018-04-29T00:21:00Z">
        <w:r w:rsidR="004F4E69">
          <w:rPr>
            <w:rFonts w:ascii="Calibri" w:eastAsia="Times New Roman" w:hAnsi="Calibri" w:cs="Calibri"/>
            <w:color w:val="222222"/>
            <w:lang w:val="en-US"/>
          </w:rPr>
          <w:t>the proportion of</w:t>
        </w:r>
      </w:ins>
      <w:ins w:id="107" w:author="Denis Engemann" w:date="2018-04-29T00:18:00Z">
        <w:r w:rsidR="004F4E69">
          <w:rPr>
            <w:rFonts w:ascii="Calibri" w:eastAsia="Times New Roman" w:hAnsi="Calibri" w:cs="Calibri"/>
            <w:color w:val="222222"/>
            <w:lang w:val="en-US"/>
          </w:rPr>
          <w:t xml:space="preserve"> </w:t>
        </w:r>
      </w:ins>
      <w:ins w:id="108" w:author="Denis Engemann" w:date="2018-04-29T00:17:00Z">
        <w:r w:rsidR="004F4E69">
          <w:rPr>
            <w:rFonts w:ascii="Calibri" w:eastAsia="Times New Roman" w:hAnsi="Calibri" w:cs="Calibri"/>
            <w:color w:val="222222"/>
            <w:lang w:val="en-US"/>
          </w:rPr>
          <w:t xml:space="preserve">informative variables </w:t>
        </w:r>
      </w:ins>
      <w:ins w:id="109" w:author="Denis Engemann" w:date="2018-04-29T00:21:00Z">
        <w:r w:rsidR="004F4E69">
          <w:rPr>
            <w:rFonts w:ascii="Calibri" w:eastAsia="Times New Roman" w:hAnsi="Calibri" w:cs="Calibri"/>
            <w:color w:val="222222"/>
            <w:lang w:val="en-US"/>
          </w:rPr>
          <w:t>drives</w:t>
        </w:r>
      </w:ins>
      <w:ins w:id="110" w:author="Denis Engemann" w:date="2018-04-29T00:18:00Z">
        <w:r w:rsidR="004F4E69">
          <w:rPr>
            <w:rFonts w:ascii="Calibri" w:eastAsia="Times New Roman" w:hAnsi="Calibri" w:cs="Calibri"/>
            <w:color w:val="222222"/>
            <w:lang w:val="en-US"/>
          </w:rPr>
          <w:t xml:space="preserve"> prediction and inference</w:t>
        </w:r>
      </w:ins>
      <w:ins w:id="111" w:author="Denis Engemann" w:date="2018-04-29T00:19:00Z">
        <w:r w:rsidR="004F4E69">
          <w:rPr>
            <w:rFonts w:ascii="Calibri" w:eastAsia="Times New Roman" w:hAnsi="Calibri" w:cs="Calibri"/>
            <w:color w:val="222222"/>
            <w:lang w:val="en-US"/>
          </w:rPr>
          <w:t>,</w:t>
        </w:r>
      </w:ins>
      <w:ins w:id="112" w:author="Denis Engemann" w:date="2018-04-29T00:18:00Z">
        <w:r w:rsidR="004F4E69">
          <w:rPr>
            <w:rFonts w:ascii="Calibri" w:eastAsia="Times New Roman" w:hAnsi="Calibri" w:cs="Calibri"/>
            <w:color w:val="222222"/>
            <w:lang w:val="en-US"/>
          </w:rPr>
          <w:t xml:space="preserve"> we varied the </w:t>
        </w:r>
      </w:ins>
      <w:ins w:id="113" w:author="Denis Engemann" w:date="2018-04-29T00:22:00Z">
        <w:r w:rsidR="004F4E69">
          <w:rPr>
            <w:rFonts w:ascii="Calibri" w:eastAsia="Times New Roman" w:hAnsi="Calibri" w:cs="Calibri"/>
            <w:color w:val="222222"/>
            <w:lang w:val="en-US"/>
          </w:rPr>
          <w:t>proportion</w:t>
        </w:r>
      </w:ins>
      <w:ins w:id="114" w:author="Denis Engemann" w:date="2018-04-29T00:18:00Z">
        <w:r w:rsidR="004F4E69">
          <w:rPr>
            <w:rFonts w:ascii="Calibri" w:eastAsia="Times New Roman" w:hAnsi="Calibri" w:cs="Calibri"/>
            <w:color w:val="222222"/>
            <w:lang w:val="en-US"/>
          </w:rPr>
          <w:t xml:space="preserve"> of non-zero coefficients in the data generating model.</w:t>
        </w:r>
      </w:ins>
      <w:ins w:id="115" w:author="Denis Engemann" w:date="2018-04-29T00:17:00Z">
        <w:r w:rsidR="004F4E69">
          <w:rPr>
            <w:rFonts w:ascii="Calibri" w:eastAsia="Times New Roman" w:hAnsi="Calibri" w:cs="Calibri"/>
            <w:color w:val="222222"/>
            <w:lang w:val="en-US"/>
          </w:rPr>
          <w:t xml:space="preserve"> </w:t>
        </w:r>
      </w:ins>
      <w:r>
        <w:rPr>
          <w:rFonts w:ascii="Calibri" w:eastAsia="Times New Roman" w:hAnsi="Calibri" w:cs="Calibri"/>
          <w:color w:val="222222"/>
          <w:lang w:val="en-US"/>
        </w:rPr>
        <w:t>We arbitrarily considered 14 proportions from 2.5 percent to 100 percent relevant variables in steps of 7.5.</w:t>
      </w:r>
    </w:p>
    <w:p w14:paraId="082D22A4" w14:textId="0FAA6625" w:rsidR="0095076B" w:rsidRDefault="0095076B" w:rsidP="006A3E61">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t>
      </w:r>
      <w:ins w:id="116" w:author="Denis Engemann" w:date="2018-04-29T00:24:00Z">
        <w:r w:rsidR="006A3E61">
          <w:rPr>
            <w:rFonts w:ascii="Calibri" w:eastAsia="Times New Roman" w:hAnsi="Calibri" w:cs="Calibri"/>
            <w:color w:val="222222"/>
            <w:lang w:val="en-US"/>
          </w:rPr>
          <w:t>To investigate the</w:t>
        </w:r>
      </w:ins>
      <w:ins w:id="117" w:author="Denis Engemann" w:date="2018-04-29T00:25:00Z">
        <w:r w:rsidR="006A3E61">
          <w:rPr>
            <w:rFonts w:ascii="Calibri" w:eastAsia="Times New Roman" w:hAnsi="Calibri" w:cs="Calibri"/>
            <w:color w:val="222222"/>
            <w:lang w:val="en-US"/>
          </w:rPr>
          <w:t xml:space="preserve"> critical role of the number of samples </w:t>
        </w:r>
      </w:ins>
      <w:ins w:id="118" w:author="Denis Engemann" w:date="2018-04-29T00:26:00Z">
        <w:r w:rsidR="006A3E61">
          <w:rPr>
            <w:rFonts w:ascii="Calibri" w:eastAsia="Times New Roman" w:hAnsi="Calibri" w:cs="Calibri"/>
            <w:color w:val="222222"/>
            <w:lang w:val="en-US"/>
          </w:rPr>
          <w:t xml:space="preserve">(n) </w:t>
        </w:r>
      </w:ins>
      <w:ins w:id="119" w:author="Denis Engemann" w:date="2018-04-29T00:25:00Z">
        <w:r w:rsidR="006A3E61">
          <w:rPr>
            <w:rFonts w:ascii="Calibri" w:eastAsia="Times New Roman" w:hAnsi="Calibri" w:cs="Calibri"/>
            <w:color w:val="222222"/>
            <w:lang w:val="en-US"/>
          </w:rPr>
          <w:t>relative to the number of variables</w:t>
        </w:r>
      </w:ins>
      <w:ins w:id="120" w:author="Denis Engemann" w:date="2018-04-29T00:26:00Z">
        <w:r w:rsidR="006A3E61">
          <w:rPr>
            <w:rFonts w:ascii="Calibri" w:eastAsia="Times New Roman" w:hAnsi="Calibri" w:cs="Calibri"/>
            <w:color w:val="222222"/>
            <w:lang w:val="en-US"/>
          </w:rPr>
          <w:t xml:space="preserve"> (P), </w:t>
        </w:r>
      </w:ins>
      <w:ins w:id="121" w:author="Denis Engemann" w:date="2018-04-29T00:27:00Z">
        <w:r w:rsidR="006A3E61">
          <w:rPr>
            <w:rFonts w:ascii="Calibri" w:eastAsia="Times New Roman" w:hAnsi="Calibri" w:cs="Calibri"/>
            <w:color w:val="222222"/>
            <w:lang w:val="en-US"/>
          </w:rPr>
          <w:t xml:space="preserve">we </w:t>
        </w:r>
      </w:ins>
      <w:ins w:id="122" w:author="Denis Engemann" w:date="2018-04-29T00:28:00Z">
        <w:r w:rsidR="006A3E61">
          <w:rPr>
            <w:rFonts w:ascii="Calibri" w:eastAsia="Times New Roman" w:hAnsi="Calibri" w:cs="Calibri"/>
            <w:color w:val="222222"/>
            <w:lang w:val="en-US"/>
          </w:rPr>
          <w:t>initialized</w:t>
        </w:r>
      </w:ins>
      <w:ins w:id="123" w:author="Denis Engemann" w:date="2018-04-29T00:27:00Z">
        <w:r w:rsidR="006A3E61">
          <w:rPr>
            <w:rFonts w:ascii="Calibri" w:eastAsia="Times New Roman" w:hAnsi="Calibri" w:cs="Calibri"/>
            <w:color w:val="222222"/>
            <w:lang w:val="en-US"/>
          </w:rPr>
          <w:t xml:space="preserve"> the matrix X </w:t>
        </w:r>
      </w:ins>
      <w:ins w:id="124" w:author="Denis Engemann" w:date="2018-04-29T00:28:00Z">
        <w:r w:rsidR="006A3E61">
          <w:rPr>
            <w:rFonts w:ascii="Calibri" w:eastAsia="Times New Roman" w:hAnsi="Calibri" w:cs="Calibri"/>
            <w:color w:val="222222"/>
            <w:lang w:val="en-US"/>
          </w:rPr>
          <w:t>with different numbers of samples</w:t>
        </w:r>
      </w:ins>
      <w:del w:id="125" w:author="Denis Engemann" w:date="2018-04-29T00:26:00Z">
        <w:r w:rsidDel="006A3E61">
          <w:rPr>
            <w:rFonts w:ascii="Calibri" w:eastAsia="Times New Roman" w:hAnsi="Calibri" w:cs="Calibri"/>
            <w:color w:val="222222"/>
            <w:lang w:val="en-US"/>
          </w:rPr>
          <w:delText>We implicitly controlled this property by varying the number of samples</w:delText>
        </w:r>
      </w:del>
      <w:r>
        <w:rPr>
          <w:rFonts w:ascii="Calibri" w:eastAsia="Times New Roman" w:hAnsi="Calibri" w:cs="Calibri"/>
          <w:color w:val="222222"/>
          <w:lang w:val="en-US"/>
        </w:rPr>
        <w:t>.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w:t>
      </w:r>
      <w:del w:id="126" w:author="Denis Engemann" w:date="2018-04-29T00:57:00Z">
        <w:r w:rsidDel="0011364F">
          <w:rPr>
            <w:rFonts w:ascii="Calibri" w:eastAsia="Times New Roman" w:hAnsi="Calibri" w:cs="Calibri"/>
            <w:color w:val="222222"/>
            <w:lang w:val="en-US"/>
          </w:rPr>
          <w:delText>,</w:delText>
        </w:r>
      </w:del>
      <w:r>
        <w:rPr>
          <w:rFonts w:ascii="Calibri" w:eastAsia="Times New Roman" w:hAnsi="Calibri" w:cs="Calibri"/>
          <w:color w:val="222222"/>
          <w:lang w:val="en-US"/>
        </w:rPr>
        <w:t xml:space="preserve"> refrained from changing the number of input variables to make the models comparable with regard to the explained variance metric</w:t>
      </w:r>
      <w:del w:id="127" w:author="Denis Engemann" w:date="2018-04-29T00:50:00Z">
        <w:r w:rsidDel="008D09D4">
          <w:rPr>
            <w:rFonts w:ascii="Calibri" w:eastAsia="Times New Roman" w:hAnsi="Calibri" w:cs="Calibri"/>
            <w:color w:val="222222"/>
            <w:lang w:val="en-US"/>
          </w:rPr>
          <w:delText xml:space="preserve"> </w:delText>
        </w:r>
        <w:r w:rsidRPr="00C115F5" w:rsidDel="008D09D4">
          <w:rPr>
            <w:rFonts w:ascii="Calibri" w:eastAsia="Times New Roman" w:hAnsi="Calibri" w:cs="Calibri"/>
            <w:i/>
            <w:color w:val="222222"/>
            <w:lang w:val="en-US"/>
          </w:rPr>
          <w:delText>R^2</w:delText>
        </w:r>
      </w:del>
      <w:ins w:id="128" w:author="Denis Engemann" w:date="2018-04-29T00:50:00Z">
        <w:r w:rsidR="008D09D4">
          <w:rPr>
            <w:rFonts w:ascii="Calibri" w:eastAsia="Times New Roman" w:hAnsi="Calibri" w:cs="Calibri"/>
            <w:i/>
            <w:color w:val="222222"/>
            <w:lang w:val="en-US"/>
          </w:rPr>
          <w:t xml:space="preserve"> </w:t>
        </w:r>
      </w:ins>
      <m:oMath>
        <m:sSup>
          <m:sSupPr>
            <m:ctrlPr>
              <w:ins w:id="129" w:author="Denis Engemann" w:date="2018-04-29T00:51:00Z">
                <w:rPr>
                  <w:rFonts w:ascii="Cambria Math" w:eastAsia="Times New Roman" w:hAnsi="Cambria Math" w:cs="Calibri"/>
                  <w:i/>
                  <w:color w:val="222222"/>
                  <w:lang w:val="en-US"/>
                </w:rPr>
              </w:ins>
            </m:ctrlPr>
          </m:sSupPr>
          <m:e>
            <m:r>
              <w:ins w:id="130" w:author="Denis Engemann" w:date="2018-04-29T00:51:00Z">
                <w:rPr>
                  <w:rFonts w:ascii="Cambria Math" w:eastAsia="Times New Roman" w:hAnsi="Cambria Math" w:cs="Calibri"/>
                  <w:color w:val="222222"/>
                </w:rPr>
                <m:t>R</m:t>
              </w:ins>
            </m:r>
          </m:e>
          <m:sup>
            <m:r>
              <w:ins w:id="131" w:author="Denis Engemann" w:date="2018-04-29T00:51:00Z">
                <w:rPr>
                  <w:rFonts w:ascii="Cambria Math" w:eastAsia="Times New Roman" w:hAnsi="Cambria Math" w:cs="Calibri"/>
                  <w:color w:val="222222"/>
                  <w:lang w:val="en-US"/>
                  <w:rPrChange w:id="132" w:author="Denis Engemann" w:date="2018-04-29T00:51:00Z">
                    <w:rPr>
                      <w:rFonts w:ascii="Cambria Math" w:eastAsia="Times New Roman" w:hAnsi="Cambria Math" w:cs="Calibri"/>
                      <w:color w:val="222222"/>
                    </w:rPr>
                  </w:rPrChange>
                </w:rPr>
                <m:t>2</m:t>
              </w:ins>
            </m:r>
          </m:sup>
        </m:sSup>
      </m:oMath>
      <w:r>
        <w:rPr>
          <w:rFonts w:ascii="Calibri" w:eastAsia="Times New Roman" w:hAnsi="Calibri" w:cs="Calibri"/>
          <w:color w:val="222222"/>
          <w:lang w:val="en-US"/>
        </w:rPr>
        <w:t>.</w:t>
      </w:r>
    </w:p>
    <w:p w14:paraId="4696AC38" w14:textId="654CACF1"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33" w:author="Denis Engemann" w:date="2018-04-29T00:37:00Z">
        <w:r w:rsidDel="0028509B">
          <w:rPr>
            <w:rFonts w:ascii="Calibri" w:eastAsia="Times New Roman" w:hAnsi="Calibri" w:cs="Calibri"/>
            <w:b/>
            <w:i/>
            <w:color w:val="222222"/>
            <w:lang w:val="en-US"/>
          </w:rPr>
          <w:delText>Corruption through additive noise</w:delText>
        </w:r>
      </w:del>
      <w:ins w:id="134" w:author="Denis Engemann" w:date="2018-04-29T00:37:00Z">
        <w:r w:rsidR="0028509B">
          <w:rPr>
            <w:rFonts w:ascii="Calibri" w:eastAsia="Times New Roman" w:hAnsi="Calibri" w:cs="Calibri"/>
            <w:b/>
            <w:i/>
            <w:color w:val="222222"/>
            <w:lang w:val="en-US"/>
          </w:rPr>
          <w:t>The signal-to-noise ratio</w:t>
        </w:r>
      </w:ins>
      <w:r>
        <w:rPr>
          <w:rFonts w:ascii="Calibri" w:eastAsia="Times New Roman" w:hAnsi="Calibri" w:cs="Calibri"/>
          <w:b/>
          <w:i/>
          <w:color w:val="222222"/>
          <w:lang w:val="en-US"/>
        </w:rPr>
        <w:t xml:space="preserve">. </w:t>
      </w:r>
      <w:ins w:id="135" w:author="Denis Engemann" w:date="2018-04-29T00:29:00Z">
        <w:r w:rsidR="006A3E61">
          <w:rPr>
            <w:rFonts w:ascii="Calibri" w:eastAsia="Times New Roman" w:hAnsi="Calibri" w:cs="Calibri"/>
            <w:color w:val="222222"/>
            <w:lang w:val="en-US"/>
          </w:rPr>
          <w:t xml:space="preserve">To explore the impact of the signal-to-noise ratio, we systematically increased the </w:t>
        </w:r>
      </w:ins>
      <w:ins w:id="136" w:author="Denis Engemann" w:date="2018-04-29T00:31:00Z">
        <w:r w:rsidR="006A3E61">
          <w:rPr>
            <w:rFonts w:ascii="Calibri" w:eastAsia="Times New Roman" w:hAnsi="Calibri" w:cs="Calibri"/>
            <w:color w:val="222222"/>
            <w:lang w:val="en-US"/>
          </w:rPr>
          <w:t>value of the noise term in the data generating model.</w:t>
        </w:r>
        <w:r w:rsidR="006A3E61" w:rsidDel="006A3E61">
          <w:rPr>
            <w:rFonts w:ascii="Calibri" w:eastAsia="Times New Roman" w:hAnsi="Calibri" w:cs="Calibri"/>
            <w:color w:val="222222"/>
            <w:lang w:val="en-US"/>
          </w:rPr>
          <w:t xml:space="preserve"> </w:t>
        </w:r>
      </w:ins>
      <w:del w:id="137" w:author="Denis Engemann" w:date="2018-04-29T00:29:00Z">
        <w:r w:rsidDel="006A3E61">
          <w:rPr>
            <w:rFonts w:ascii="Calibri" w:eastAsia="Times New Roman" w:hAnsi="Calibri" w:cs="Calibri"/>
            <w:color w:val="222222"/>
            <w:lang w:val="en-US"/>
          </w:rPr>
          <w:delText>W</w:delText>
        </w:r>
      </w:del>
      <w:ins w:id="138" w:author="Denis Engemann" w:date="2018-04-29T00:31:00Z">
        <w:r w:rsidR="006A3E61">
          <w:rPr>
            <w:rFonts w:ascii="Calibri" w:eastAsia="Times New Roman" w:hAnsi="Calibri" w:cs="Calibri"/>
            <w:color w:val="222222"/>
            <w:lang w:val="en-US"/>
          </w:rPr>
          <w:t>We</w:t>
        </w:r>
      </w:ins>
      <w:del w:id="139" w:author="Denis Engemann" w:date="2018-04-29T00:31:00Z">
        <w:r w:rsidDel="006A3E61">
          <w:rPr>
            <w:rFonts w:ascii="Calibri" w:eastAsia="Times New Roman" w:hAnsi="Calibri" w:cs="Calibri"/>
            <w:color w:val="222222"/>
            <w:lang w:val="en-US"/>
          </w:rPr>
          <w:delText>e</w:delText>
        </w:r>
      </w:del>
      <w:r>
        <w:rPr>
          <w:rFonts w:ascii="Calibri" w:eastAsia="Times New Roman" w:hAnsi="Calibri" w:cs="Calibri"/>
          <w:color w:val="222222"/>
          <w:lang w:val="en-US"/>
        </w:rPr>
        <w:t xml:space="preserve"> considered the followin</w:t>
      </w:r>
      <w:ins w:id="140" w:author="Denis Engemann" w:date="2018-04-29T00:31:00Z">
        <w:r w:rsidR="006A3E61">
          <w:rPr>
            <w:rFonts w:ascii="Calibri" w:eastAsia="Times New Roman" w:hAnsi="Calibri" w:cs="Calibri"/>
            <w:color w:val="222222"/>
            <w:lang w:val="en-US"/>
          </w:rPr>
          <w:t>g relative</w:t>
        </w:r>
      </w:ins>
      <w:del w:id="141" w:author="Denis Engemann" w:date="2018-04-29T00:31:00Z">
        <w:r w:rsidDel="006A3E61">
          <w:rPr>
            <w:rFonts w:ascii="Calibri" w:eastAsia="Times New Roman" w:hAnsi="Calibri" w:cs="Calibri"/>
            <w:color w:val="222222"/>
            <w:lang w:val="en-US"/>
          </w:rPr>
          <w:delText>g noise</w:delText>
        </w:r>
      </w:del>
      <w:r>
        <w:rPr>
          <w:rFonts w:ascii="Calibri" w:eastAsia="Times New Roman" w:hAnsi="Calibri" w:cs="Calibri"/>
          <w:color w:val="222222"/>
          <w:lang w:val="en-US"/>
        </w:rPr>
        <w:t xml:space="preserve"> </w:t>
      </w:r>
      <w:del w:id="142" w:author="Denis Engemann" w:date="2018-04-29T00:32:00Z">
        <w:r w:rsidDel="006A3E61">
          <w:rPr>
            <w:rFonts w:ascii="Calibri" w:eastAsia="Times New Roman" w:hAnsi="Calibri" w:cs="Calibri"/>
            <w:color w:val="222222"/>
            <w:lang w:val="en-US"/>
          </w:rPr>
          <w:delText>levels</w:delText>
        </w:r>
      </w:del>
      <w:ins w:id="143" w:author="Denis Engemann" w:date="2018-04-29T00:32:00Z">
        <w:r w:rsidR="006A3E61">
          <w:rPr>
            <w:rFonts w:ascii="Calibri" w:eastAsia="Times New Roman" w:hAnsi="Calibri" w:cs="Calibri"/>
            <w:color w:val="222222"/>
            <w:lang w:val="en-US"/>
          </w:rPr>
          <w:t>noise levels</w:t>
        </w:r>
      </w:ins>
      <w:r>
        <w:rPr>
          <w:rFonts w:ascii="Calibri" w:eastAsia="Times New Roman" w:hAnsi="Calibri" w:cs="Calibri"/>
          <w:color w:val="222222"/>
          <w:lang w:val="en-US"/>
        </w:rPr>
        <w:t xml:space="preserve">,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256DEFAF"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44" w:author="Denis Engemann" w:date="2018-04-29T00:37:00Z">
        <w:r w:rsidRPr="00C115F5" w:rsidDel="0028509B">
          <w:rPr>
            <w:rFonts w:ascii="Calibri" w:eastAsia="Times New Roman" w:hAnsi="Calibri" w:cs="Calibri"/>
            <w:b/>
            <w:i/>
            <w:color w:val="222222"/>
            <w:lang w:val="en-US"/>
          </w:rPr>
          <w:delText>Multicollinearity between the relevant variables</w:delText>
        </w:r>
      </w:del>
      <w:ins w:id="145" w:author="Denis Engemann" w:date="2018-04-29T00:37:00Z">
        <w:r w:rsidR="0028509B">
          <w:rPr>
            <w:rFonts w:ascii="Calibri" w:eastAsia="Times New Roman" w:hAnsi="Calibri" w:cs="Calibri"/>
            <w:b/>
            <w:i/>
            <w:color w:val="222222"/>
            <w:lang w:val="en-US"/>
          </w:rPr>
          <w:t>Redundant</w:t>
        </w:r>
      </w:ins>
      <w:ins w:id="146" w:author="Denis Engemann" w:date="2018-04-29T00:38:00Z">
        <w:r w:rsidR="0028509B">
          <w:rPr>
            <w:rFonts w:ascii="Calibri" w:eastAsia="Times New Roman" w:hAnsi="Calibri" w:cs="Calibri"/>
            <w:b/>
            <w:i/>
            <w:color w:val="222222"/>
            <w:lang w:val="en-US"/>
          </w:rPr>
          <w:t xml:space="preserve"> versus</w:t>
        </w:r>
      </w:ins>
      <w:ins w:id="147" w:author="Denis Engemann" w:date="2018-04-29T00:37:00Z">
        <w:r w:rsidR="0028509B">
          <w:rPr>
            <w:rFonts w:ascii="Calibri" w:eastAsia="Times New Roman" w:hAnsi="Calibri" w:cs="Calibri"/>
            <w:b/>
            <w:i/>
            <w:color w:val="222222"/>
            <w:lang w:val="en-US"/>
          </w:rPr>
          <w:t xml:space="preserve"> unique information</w:t>
        </w:r>
      </w:ins>
      <w:r>
        <w:rPr>
          <w:rFonts w:ascii="Calibri" w:eastAsia="Times New Roman" w:hAnsi="Calibri" w:cs="Calibri"/>
          <w:color w:val="222222"/>
          <w:lang w:val="en-US"/>
        </w:rPr>
        <w:t xml:space="preserve">. </w:t>
      </w:r>
      <w:ins w:id="148" w:author="Denis Engemann" w:date="2018-04-29T00:32:00Z">
        <w:r w:rsidR="0028509B">
          <w:rPr>
            <w:rFonts w:ascii="Calibri" w:eastAsia="Times New Roman" w:hAnsi="Calibri" w:cs="Calibri"/>
            <w:color w:val="222222"/>
            <w:lang w:val="en-US"/>
          </w:rPr>
          <w:t xml:space="preserve">To </w:t>
        </w:r>
      </w:ins>
      <w:ins w:id="149" w:author="Denis Engemann" w:date="2018-04-29T00:34:00Z">
        <w:r w:rsidR="0028509B">
          <w:rPr>
            <w:rFonts w:ascii="Calibri" w:eastAsia="Times New Roman" w:hAnsi="Calibri" w:cs="Calibri"/>
            <w:color w:val="222222"/>
            <w:lang w:val="en-US"/>
          </w:rPr>
          <w:t>elucidate the</w:t>
        </w:r>
      </w:ins>
      <w:del w:id="150" w:author="Denis Engemann" w:date="2018-04-29T00:32:00Z">
        <w:r w:rsidDel="006A3E61">
          <w:rPr>
            <w:rFonts w:ascii="Calibri" w:eastAsia="Times New Roman" w:hAnsi="Calibri" w:cs="Calibri"/>
            <w:color w:val="222222"/>
            <w:lang w:val="en-US"/>
          </w:rPr>
          <w:delText>We</w:delText>
        </w:r>
      </w:del>
      <w:del w:id="151" w:author="Denis Engemann" w:date="2018-04-29T00:33:00Z">
        <w:r w:rsidDel="0028509B">
          <w:rPr>
            <w:rFonts w:ascii="Calibri" w:eastAsia="Times New Roman" w:hAnsi="Calibri" w:cs="Calibri"/>
            <w:color w:val="222222"/>
            <w:lang w:val="en-US"/>
          </w:rPr>
          <w:delText xml:space="preserve"> </w:delText>
        </w:r>
      </w:del>
      <w:del w:id="152" w:author="Denis Engemann" w:date="2018-04-29T00:32:00Z">
        <w:r w:rsidDel="0028509B">
          <w:rPr>
            <w:rFonts w:ascii="Calibri" w:eastAsia="Times New Roman" w:hAnsi="Calibri" w:cs="Calibri"/>
            <w:color w:val="222222"/>
            <w:lang w:val="en-US"/>
          </w:rPr>
          <w:delText xml:space="preserve">introduced </w:delText>
        </w:r>
      </w:del>
      <w:del w:id="153" w:author="Denis Engemann" w:date="2018-04-29T00:34:00Z">
        <w:r w:rsidDel="0028509B">
          <w:rPr>
            <w:rFonts w:ascii="Calibri" w:eastAsia="Times New Roman" w:hAnsi="Calibri" w:cs="Calibri"/>
            <w:color w:val="222222"/>
            <w:lang w:val="en-US"/>
          </w:rPr>
          <w:delText>different levels o</w:delText>
        </w:r>
      </w:del>
      <w:ins w:id="154" w:author="Denis Engemann" w:date="2018-04-29T00:34:00Z">
        <w:r w:rsidR="0028509B">
          <w:rPr>
            <w:rFonts w:ascii="Calibri" w:eastAsia="Times New Roman" w:hAnsi="Calibri" w:cs="Calibri"/>
            <w:color w:val="222222"/>
            <w:lang w:val="en-US"/>
          </w:rPr>
          <w:t xml:space="preserve"> impact of</w:t>
        </w:r>
        <w:r w:rsidR="008D09D4">
          <w:rPr>
            <w:rFonts w:ascii="Calibri" w:eastAsia="Times New Roman" w:hAnsi="Calibri" w:cs="Calibri"/>
            <w:color w:val="222222"/>
            <w:lang w:val="en-US"/>
          </w:rPr>
          <w:t xml:space="preserve"> </w:t>
        </w:r>
        <w:r w:rsidR="0028509B">
          <w:rPr>
            <w:rFonts w:ascii="Calibri" w:eastAsia="Times New Roman" w:hAnsi="Calibri" w:cs="Calibri"/>
            <w:color w:val="222222"/>
            <w:lang w:val="en-US"/>
          </w:rPr>
          <w:t>redundant information</w:t>
        </w:r>
      </w:ins>
      <w:ins w:id="155" w:author="Denis Engemann" w:date="2018-04-29T00:35:00Z">
        <w:r w:rsidR="0028509B">
          <w:rPr>
            <w:rFonts w:ascii="Calibri" w:eastAsia="Times New Roman" w:hAnsi="Calibri" w:cs="Calibri"/>
            <w:color w:val="222222"/>
            <w:lang w:val="en-US"/>
          </w:rPr>
          <w:t xml:space="preserve"> among the input variables, we introduced different degrees of multicollinearity</w:t>
        </w:r>
      </w:ins>
      <w:ins w:id="156" w:author="Denis Engemann" w:date="2018-04-29T00:34:00Z">
        <w:r w:rsidR="0028509B">
          <w:rPr>
            <w:rFonts w:ascii="Calibri" w:eastAsia="Times New Roman" w:hAnsi="Calibri" w:cs="Calibri"/>
            <w:color w:val="222222"/>
            <w:lang w:val="en-US"/>
          </w:rPr>
          <w:t xml:space="preserve"> </w:t>
        </w:r>
      </w:ins>
      <w:del w:id="157" w:author="Denis Engemann" w:date="2018-04-29T00:34:00Z">
        <w:r w:rsidDel="0028509B">
          <w:rPr>
            <w:rFonts w:ascii="Calibri" w:eastAsia="Times New Roman" w:hAnsi="Calibri" w:cs="Calibri"/>
            <w:color w:val="222222"/>
            <w:lang w:val="en-US"/>
          </w:rPr>
          <w:delText xml:space="preserve">f correlation </w:delText>
        </w:r>
      </w:del>
      <w:r>
        <w:rPr>
          <w:rFonts w:ascii="Calibri" w:eastAsia="Times New Roman" w:hAnsi="Calibri" w:cs="Calibri"/>
          <w:color w:val="222222"/>
          <w:lang w:val="en-US"/>
        </w:rPr>
        <w:t>(rho = 0.5 or 0.9) in either about 50 or 100 percent of the relevant variables</w:t>
      </w:r>
      <w:ins w:id="158" w:author="Denis Engemann" w:date="2018-04-29T00:35:00Z">
        <w:r w:rsidR="0028509B">
          <w:rPr>
            <w:rFonts w:ascii="Calibri" w:eastAsia="Times New Roman" w:hAnsi="Calibri" w:cs="Calibri"/>
            <w:color w:val="222222"/>
            <w:lang w:val="en-US"/>
          </w:rPr>
          <w:t xml:space="preserve"> of the data generating model</w:t>
        </w:r>
      </w:ins>
      <w:ins w:id="159" w:author="Denis Engemann" w:date="2018-04-29T00:36:00Z">
        <w:r w:rsidR="0028509B">
          <w:rPr>
            <w:rFonts w:ascii="Calibri" w:eastAsia="Times New Roman" w:hAnsi="Calibri" w:cs="Calibri"/>
            <w:color w:val="222222"/>
            <w:lang w:val="en-US"/>
          </w:rPr>
          <w:t>. This was achieved by</w:t>
        </w:r>
      </w:ins>
      <w:ins w:id="160" w:author="Denis Engemann" w:date="2018-04-29T00:35:00Z">
        <w:r w:rsidR="0028509B">
          <w:rPr>
            <w:rFonts w:ascii="Calibri" w:eastAsia="Times New Roman" w:hAnsi="Calibri" w:cs="Calibri"/>
            <w:color w:val="222222"/>
            <w:lang w:val="en-US"/>
          </w:rPr>
          <w:t xml:space="preserve"> modifying the covariance matrix when sampling from a Gaussian </w:t>
        </w:r>
      </w:ins>
      <w:ins w:id="161" w:author="Denis Engemann" w:date="2018-04-29T00:37:00Z">
        <w:r w:rsidR="0028509B">
          <w:rPr>
            <w:rFonts w:ascii="Calibri" w:eastAsia="Times New Roman" w:hAnsi="Calibri" w:cs="Calibri"/>
            <w:color w:val="222222"/>
            <w:lang w:val="en-US"/>
          </w:rPr>
          <w:t>distribution to obtain X</w:t>
        </w:r>
      </w:ins>
      <w:r>
        <w:rPr>
          <w:rFonts w:ascii="Calibri" w:eastAsia="Times New Roman" w:hAnsi="Calibri" w:cs="Calibri"/>
          <w:color w:val="222222"/>
          <w:lang w:val="en-US"/>
        </w:rPr>
        <w:t xml:space="preserve">. We additionally considered the case of uncorrelated variables matching the model assumptions. </w:t>
      </w:r>
    </w:p>
    <w:p w14:paraId="156DF894" w14:textId="4EC2F0D2"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62" w:author="Denis Engemann" w:date="2018-04-29T00:38:00Z">
        <w:r w:rsidRPr="00C115F5" w:rsidDel="0028509B">
          <w:rPr>
            <w:rFonts w:ascii="Calibri" w:eastAsia="Times New Roman" w:hAnsi="Calibri" w:cs="Calibri"/>
            <w:b/>
            <w:i/>
            <w:color w:val="222222"/>
            <w:lang w:val="en-US"/>
          </w:rPr>
          <w:delText>Pathological transformations</w:delText>
        </w:r>
      </w:del>
      <w:ins w:id="163" w:author="Denis Engemann" w:date="2018-04-29T00:38:00Z">
        <w:r w:rsidR="0028509B">
          <w:rPr>
            <w:rFonts w:ascii="Calibri" w:eastAsia="Times New Roman" w:hAnsi="Calibri" w:cs="Calibri"/>
            <w:b/>
            <w:i/>
            <w:color w:val="222222"/>
            <w:lang w:val="en-US"/>
          </w:rPr>
          <w:t>Model violations</w:t>
        </w:r>
      </w:ins>
      <w:r>
        <w:rPr>
          <w:rFonts w:ascii="Calibri" w:eastAsia="Times New Roman" w:hAnsi="Calibri" w:cs="Calibri"/>
          <w:b/>
          <w:i/>
          <w:color w:val="222222"/>
          <w:lang w:val="en-US"/>
        </w:rPr>
        <w:t xml:space="preserve">. </w:t>
      </w:r>
      <w:del w:id="164" w:author="Denis Engemann" w:date="2018-04-29T00:38:00Z">
        <w:r w:rsidDel="0028509B">
          <w:rPr>
            <w:rFonts w:ascii="Calibri" w:eastAsia="Times New Roman" w:hAnsi="Calibri" w:cs="Calibri"/>
            <w:b/>
            <w:i/>
            <w:color w:val="222222"/>
            <w:lang w:val="en-US"/>
          </w:rPr>
          <w:delText xml:space="preserve"> </w:delText>
        </w:r>
        <w:r w:rsidDel="0028509B">
          <w:rPr>
            <w:rFonts w:ascii="Calibri" w:eastAsia="Times New Roman" w:hAnsi="Calibri" w:cs="Calibri"/>
            <w:color w:val="222222"/>
            <w:lang w:val="en-US"/>
          </w:rPr>
          <w:delText>N</w:delText>
        </w:r>
      </w:del>
      <w:ins w:id="165" w:author="Denis Engemann" w:date="2018-04-29T00:38:00Z">
        <w:r w:rsidR="0028509B">
          <w:rPr>
            <w:rFonts w:ascii="Calibri" w:eastAsia="Times New Roman" w:hAnsi="Calibri" w:cs="Calibri"/>
            <w:color w:val="222222"/>
            <w:lang w:val="en-US"/>
          </w:rPr>
          <w:t xml:space="preserve">To better understand </w:t>
        </w:r>
      </w:ins>
      <w:ins w:id="166" w:author="Denis Engemann" w:date="2018-04-29T00:40:00Z">
        <w:r w:rsidR="0028509B">
          <w:rPr>
            <w:rFonts w:ascii="Calibri" w:eastAsia="Times New Roman" w:hAnsi="Calibri" w:cs="Calibri"/>
            <w:color w:val="222222"/>
            <w:lang w:val="en-US"/>
          </w:rPr>
          <w:t>how inference and prediction evolve</w:t>
        </w:r>
      </w:ins>
      <w:ins w:id="167" w:author="Denis Engemann" w:date="2018-04-29T00:38:00Z">
        <w:r w:rsidR="0028509B">
          <w:rPr>
            <w:rFonts w:ascii="Calibri" w:eastAsia="Times New Roman" w:hAnsi="Calibri" w:cs="Calibri"/>
            <w:color w:val="222222"/>
            <w:lang w:val="en-US"/>
          </w:rPr>
          <w:t xml:space="preserve"> when </w:t>
        </w:r>
      </w:ins>
      <w:ins w:id="168" w:author="Denis Engemann" w:date="2018-04-29T00:39:00Z">
        <w:r w:rsidR="0028509B">
          <w:rPr>
            <w:rFonts w:ascii="Calibri" w:eastAsia="Times New Roman" w:hAnsi="Calibri" w:cs="Calibri"/>
            <w:color w:val="222222"/>
            <w:lang w:val="en-US"/>
          </w:rPr>
          <w:t xml:space="preserve">the data generating mechanism </w:t>
        </w:r>
      </w:ins>
      <w:ins w:id="169" w:author="Denis Engemann" w:date="2018-04-29T00:41:00Z">
        <w:r w:rsidR="0028509B">
          <w:rPr>
            <w:rFonts w:ascii="Calibri" w:eastAsia="Times New Roman" w:hAnsi="Calibri" w:cs="Calibri"/>
            <w:color w:val="222222"/>
            <w:lang w:val="en-US"/>
          </w:rPr>
          <w:t>is not accounted for</w:t>
        </w:r>
      </w:ins>
      <w:ins w:id="170" w:author="Denis Engemann" w:date="2018-04-29T00:39:00Z">
        <w:r w:rsidR="0028509B">
          <w:rPr>
            <w:rFonts w:ascii="Calibri" w:eastAsia="Times New Roman" w:hAnsi="Calibri" w:cs="Calibri"/>
            <w:color w:val="222222"/>
            <w:lang w:val="en-US"/>
          </w:rPr>
          <w:t xml:space="preserve"> by the predictive model, we introduced significant model violations through pathological transformations on </w:t>
        </w:r>
      </w:ins>
      <w:ins w:id="171" w:author="Denis Engemann" w:date="2018-04-29T00:40:00Z">
        <w:r w:rsidR="0028509B">
          <w:rPr>
            <w:rFonts w:ascii="Calibri" w:eastAsia="Times New Roman" w:hAnsi="Calibri" w:cs="Calibri"/>
            <w:color w:val="222222"/>
            <w:lang w:val="en-US"/>
          </w:rPr>
          <w:t xml:space="preserve">50 percent of the </w:t>
        </w:r>
      </w:ins>
      <w:ins w:id="172" w:author="Denis Engemann" w:date="2018-04-29T00:39:00Z">
        <w:r w:rsidR="0028509B">
          <w:rPr>
            <w:rFonts w:ascii="Calibri" w:eastAsia="Times New Roman" w:hAnsi="Calibri" w:cs="Calibri"/>
            <w:color w:val="222222"/>
            <w:lang w:val="en-US"/>
          </w:rPr>
          <w:t>relevant variables of the X matrix.</w:t>
        </w:r>
      </w:ins>
      <w:del w:id="173" w:author="Denis Engemann" w:date="2018-04-29T00:39:00Z">
        <w:r w:rsidDel="0028509B">
          <w:rPr>
            <w:rFonts w:ascii="Calibri" w:eastAsia="Times New Roman" w:hAnsi="Calibri" w:cs="Calibri"/>
            <w:color w:val="222222"/>
            <w:lang w:val="en-US"/>
          </w:rPr>
          <w:delText>ext to undistorted models fitted to normally distributed data</w:delText>
        </w:r>
      </w:del>
      <w:del w:id="174" w:author="Denis Engemann" w:date="2018-04-29T00:40:00Z">
        <w:r w:rsidDel="0028509B">
          <w:rPr>
            <w:rFonts w:ascii="Calibri" w:eastAsia="Times New Roman" w:hAnsi="Calibri" w:cs="Calibri"/>
            <w:color w:val="222222"/>
            <w:lang w:val="en-US"/>
          </w:rPr>
          <w:delText>, we introduced systematic aberrations from the truth the model can possibly capture by applying nonlinear transformations to about 50 percent of the relevant variables.</w:delText>
        </w:r>
      </w:del>
      <w:r>
        <w:rPr>
          <w:rFonts w:ascii="Calibri" w:eastAsia="Times New Roman" w:hAnsi="Calibri" w:cs="Calibri"/>
          <w:color w:val="222222"/>
          <w:lang w:val="en-US"/>
        </w:rPr>
        <w:t xml:space="preserve">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ins w:id="175" w:author="Denis Engemann" w:date="2018-04-28T23:44:00Z"/>
          <w:rFonts w:ascii="Calibri" w:eastAsia="Times New Roman" w:hAnsi="Calibri" w:cs="Arial"/>
          <w:color w:val="222222"/>
          <w:lang w:val="en-US"/>
        </w:rPr>
      </w:pPr>
    </w:p>
    <w:p w14:paraId="1DFBD5FD" w14:textId="42AC1014" w:rsidR="00E85FA2" w:rsidDel="00E571CE" w:rsidRDefault="008D09D4" w:rsidP="00EB525A">
      <w:pPr>
        <w:shd w:val="clear" w:color="auto" w:fill="FFFFFF"/>
        <w:rPr>
          <w:del w:id="176" w:author="Denis Engemann" w:date="2018-04-28T23:45:00Z"/>
          <w:rFonts w:ascii="Calibri" w:eastAsia="Times New Roman" w:hAnsi="Calibri" w:cs="Calibri"/>
          <w:color w:val="263238"/>
          <w:lang w:val="en-US"/>
        </w:rPr>
      </w:pPr>
      <w:ins w:id="177" w:author="Denis Engemann" w:date="2018-04-29T00:29:00Z">
        <w:r>
          <w:rPr>
            <w:rFonts w:ascii="Calibri" w:eastAsia="Times New Roman" w:hAnsi="Calibri" w:cs="Calibri"/>
            <w:color w:val="222222"/>
            <w:lang w:val="en-US"/>
          </w:rPr>
          <w:t xml:space="preserve">Combining all scenarios yielded </w:t>
        </w:r>
      </w:ins>
      <w:ins w:id="178" w:author="Denis Engemann" w:date="2018-04-28T23:44:00Z">
        <w:r w:rsidR="00E85FA2" w:rsidRPr="00E94BB9">
          <w:rPr>
            <w:rFonts w:ascii="Calibri" w:eastAsia="Times New Roman" w:hAnsi="Calibri" w:cs="Calibri"/>
            <w:color w:val="222222"/>
            <w:lang w:val="en-US"/>
          </w:rPr>
          <w:t>113</w:t>
        </w:r>
        <w:r w:rsidR="00E85FA2">
          <w:rPr>
            <w:rFonts w:ascii="Calibri" w:eastAsia="Times New Roman" w:hAnsi="Calibri" w:cs="Calibri"/>
            <w:color w:val="222222"/>
            <w:lang w:val="en-US"/>
          </w:rPr>
          <w:t>,</w:t>
        </w:r>
        <w:r w:rsidR="00E85FA2" w:rsidRPr="00E94BB9">
          <w:rPr>
            <w:rFonts w:ascii="Calibri" w:eastAsia="Times New Roman" w:hAnsi="Calibri" w:cs="Calibri"/>
            <w:color w:val="222222"/>
            <w:lang w:val="en-US"/>
          </w:rPr>
          <w:t>400</w:t>
        </w:r>
        <w:r w:rsidR="00E85FA2">
          <w:rPr>
            <w:rFonts w:ascii="Calibri" w:eastAsia="Times New Roman" w:hAnsi="Calibri" w:cs="Calibri"/>
            <w:color w:val="222222"/>
            <w:lang w:val="en-US"/>
          </w:rPr>
          <w:t xml:space="preserve"> unique simulations</w:t>
        </w:r>
      </w:ins>
      <w:ins w:id="179" w:author="Denis Engemann" w:date="2018-04-29T00:06:00Z">
        <w:r w:rsidR="00E571CE">
          <w:rPr>
            <w:rFonts w:ascii="Calibri" w:eastAsia="Times New Roman" w:hAnsi="Calibri" w:cs="Calibri"/>
            <w:color w:val="222222"/>
            <w:lang w:val="en-US"/>
          </w:rPr>
          <w:t>.</w:t>
        </w:r>
      </w:ins>
    </w:p>
    <w:p w14:paraId="044D6824" w14:textId="6E6D8985" w:rsidR="00E571CE" w:rsidRDefault="00E571CE" w:rsidP="00EB525A">
      <w:pPr>
        <w:shd w:val="clear" w:color="auto" w:fill="FFFFFF"/>
        <w:rPr>
          <w:ins w:id="180" w:author="Denis Engemann" w:date="2018-04-29T00:08:00Z"/>
          <w:rFonts w:ascii="Calibri" w:eastAsia="Times New Roman" w:hAnsi="Calibri" w:cs="Calibri"/>
          <w:color w:val="222222"/>
          <w:lang w:val="en-US"/>
        </w:rPr>
      </w:pPr>
      <w:ins w:id="181" w:author="Denis Engemann" w:date="2018-04-29T00:07:00Z">
        <w:r>
          <w:rPr>
            <w:rFonts w:ascii="Calibri" w:eastAsia="Times New Roman" w:hAnsi="Calibri" w:cs="Calibri"/>
            <w:color w:val="222222"/>
            <w:lang w:val="en-US"/>
          </w:rPr>
          <w:t xml:space="preserve"> </w:t>
        </w:r>
      </w:ins>
      <w:ins w:id="182" w:author="Denis Engemann" w:date="2018-04-29T00:08:00Z">
        <w:r>
          <w:rPr>
            <w:rFonts w:ascii="Calibri" w:eastAsia="Times New Roman" w:hAnsi="Calibri" w:cs="Calibri"/>
            <w:color w:val="222222"/>
            <w:lang w:val="en-US"/>
          </w:rPr>
          <w:t xml:space="preserve">For each of them, we then compared the highest out-of-sample performance achieved as quantified by the </w:t>
        </w:r>
      </w:ins>
      <m:oMath>
        <m:sSup>
          <m:sSupPr>
            <m:ctrlPr>
              <w:ins w:id="183" w:author="Denis Engemann" w:date="2018-04-29T00:52:00Z">
                <w:rPr>
                  <w:rFonts w:ascii="Cambria Math" w:eastAsia="Times New Roman" w:hAnsi="Cambria Math" w:cs="Calibri"/>
                  <w:i/>
                  <w:color w:val="222222"/>
                  <w:lang w:val="en-US"/>
                </w:rPr>
              </w:ins>
            </m:ctrlPr>
          </m:sSupPr>
          <m:e>
            <m:r>
              <w:ins w:id="184" w:author="Denis Engemann" w:date="2018-04-29T00:52:00Z">
                <w:rPr>
                  <w:rFonts w:ascii="Cambria Math" w:eastAsia="Times New Roman" w:hAnsi="Cambria Math" w:cs="Calibri"/>
                  <w:color w:val="222222"/>
                </w:rPr>
                <m:t>R</m:t>
              </w:ins>
            </m:r>
          </m:e>
          <m:sup>
            <m:r>
              <w:ins w:id="185" w:author="Denis Engemann" w:date="2018-04-29T00:52:00Z">
                <w:rPr>
                  <w:rFonts w:ascii="Cambria Math" w:eastAsia="Times New Roman" w:hAnsi="Cambria Math" w:cs="Calibri"/>
                  <w:color w:val="222222"/>
                  <w:lang w:val="en-US"/>
                </w:rPr>
                <m:t>2</m:t>
              </w:ins>
            </m:r>
          </m:sup>
        </m:sSup>
      </m:oMath>
      <w:ins w:id="186" w:author="Denis Engemann" w:date="2018-04-29T00:09:00Z">
        <w:r>
          <w:rPr>
            <w:rFonts w:ascii="Calibri" w:eastAsia="Times New Roman" w:hAnsi="Calibri" w:cs="Calibri"/>
            <w:color w:val="222222"/>
            <w:lang w:val="en-US"/>
          </w:rPr>
          <w:t xml:space="preserve"> metric and the smallest p-value observed on any coefficient over the 50 LASSO models.</w:t>
        </w:r>
      </w:ins>
    </w:p>
    <w:p w14:paraId="65EA1E3D" w14:textId="28A0CDF9" w:rsidR="0095076B" w:rsidRPr="002302C5" w:rsidRDefault="00B647D1" w:rsidP="00EB525A">
      <w:pPr>
        <w:shd w:val="clear" w:color="auto" w:fill="FFFFFF"/>
        <w:rPr>
          <w:rFonts w:ascii="Calibri" w:eastAsia="Times New Roman" w:hAnsi="Calibri" w:cs="Calibri"/>
          <w:color w:val="222222"/>
          <w:lang w:val="en-US"/>
        </w:rPr>
      </w:pPr>
      <w:r w:rsidRPr="002302C5">
        <w:rPr>
          <w:rFonts w:ascii="Calibri" w:eastAsia="Times New Roman" w:hAnsi="Calibri" w:cs="Calibri"/>
          <w:color w:val="263238"/>
          <w:lang w:val="en-US"/>
          <w:rPrChange w:id="187" w:author="Denis Engemann" w:date="2018-04-28T22:50:00Z">
            <w:rPr>
              <w:rFonts w:ascii="Helvetica" w:eastAsia="Times New Roman" w:hAnsi="Helvetica"/>
              <w:color w:val="263238"/>
              <w:sz w:val="20"/>
              <w:szCs w:val="20"/>
              <w:lang w:val="en-US"/>
            </w:rPr>
          </w:rPrChange>
        </w:rPr>
        <w:lastRenderedPageBreak/>
        <w:t>For convenience, we refrained from running the analysis pipelines on a local workstation.</w:t>
      </w:r>
      <w:r w:rsidRPr="002302C5">
        <w:rPr>
          <w:rFonts w:ascii="Calibri" w:eastAsia="Times New Roman" w:hAnsi="Calibri" w:cs="Calibri"/>
          <w:lang w:val="en-US"/>
          <w:rPrChange w:id="188" w:author="Denis Engemann" w:date="2018-04-28T22:50:00Z">
            <w:rPr>
              <w:rFonts w:eastAsia="Times New Roman"/>
              <w:lang w:val="en-US"/>
            </w:rPr>
          </w:rPrChange>
        </w:rPr>
        <w:t xml:space="preserve"> </w:t>
      </w:r>
      <w:r w:rsidRPr="002302C5">
        <w:rPr>
          <w:rFonts w:ascii="Calibri" w:eastAsia="Times New Roman" w:hAnsi="Calibri" w:cs="Calibri"/>
          <w:color w:val="263238"/>
          <w:lang w:val="en-US"/>
          <w:rPrChange w:id="189" w:author="Denis Engemann" w:date="2018-04-28T22:50:00Z">
            <w:rPr>
              <w:rFonts w:ascii="Helvetica" w:eastAsia="Times New Roman" w:hAnsi="Helvetica"/>
              <w:color w:val="263238"/>
              <w:sz w:val="20"/>
              <w:szCs w:val="20"/>
              <w:lang w:val="en-US"/>
            </w:rPr>
          </w:rPrChange>
        </w:rPr>
        <w:t>The simulations were realized using a parallel computing server with 48 Intel Xeon CPUs (1,200 - 2,900 GHz) and 62 GB working memory.</w:t>
      </w:r>
      <w:ins w:id="190" w:author="Denis Engemann" w:date="2018-04-28T23:45:00Z">
        <w:r w:rsidR="00E85FA2">
          <w:rPr>
            <w:rFonts w:ascii="Calibri" w:eastAsia="Times New Roman" w:hAnsi="Calibri" w:cs="Calibri"/>
            <w:color w:val="263238"/>
            <w:lang w:val="en-US"/>
          </w:rPr>
          <w:t xml:space="preserve"> The </w:t>
        </w:r>
      </w:ins>
      <w:del w:id="191" w:author="Denis Engemann" w:date="2018-04-28T23:45:00Z">
        <w:r w:rsidRPr="002302C5" w:rsidDel="00E85FA2">
          <w:rPr>
            <w:rFonts w:ascii="Calibri" w:eastAsia="Times New Roman" w:hAnsi="Calibri" w:cs="Calibri"/>
            <w:color w:val="263238"/>
            <w:lang w:val="en-US"/>
            <w:rPrChange w:id="192" w:author="Denis Engemann" w:date="2018-04-28T22:50:00Z">
              <w:rPr>
                <w:rFonts w:ascii="Helvetica" w:eastAsia="Times New Roman" w:hAnsi="Helvetica"/>
                <w:color w:val="263238"/>
                <w:sz w:val="20"/>
                <w:szCs w:val="20"/>
                <w:lang w:val="en-US"/>
              </w:rPr>
            </w:rPrChange>
          </w:rPr>
          <w:delText xml:space="preserve"> </w:delText>
        </w:r>
      </w:del>
      <w:ins w:id="193" w:author="Denis Engemann" w:date="2018-04-28T23:45:00Z">
        <w:r w:rsidR="00E85FA2">
          <w:rPr>
            <w:rFonts w:ascii="Calibri" w:eastAsia="Times New Roman" w:hAnsi="Calibri" w:cs="Calibri"/>
            <w:color w:val="263238"/>
            <w:lang w:val="en-US"/>
          </w:rPr>
          <w:t xml:space="preserve">simulation results </w:t>
        </w:r>
      </w:ins>
      <w:ins w:id="194" w:author="Denis Engemann" w:date="2018-04-28T23:46:00Z">
        <w:r w:rsidR="00E85FA2">
          <w:rPr>
            <w:rFonts w:ascii="Calibri" w:eastAsia="Times New Roman" w:hAnsi="Calibri" w:cs="Calibri"/>
            <w:color w:val="263238"/>
            <w:lang w:val="en-US"/>
          </w:rPr>
          <w:t xml:space="preserve">of about 2GB of data </w:t>
        </w:r>
      </w:ins>
      <w:ins w:id="195" w:author="Denis Engemann" w:date="2018-04-28T23:45:00Z">
        <w:r w:rsidR="00E85FA2">
          <w:rPr>
            <w:rFonts w:ascii="Calibri" w:eastAsia="Times New Roman" w:hAnsi="Calibri" w:cs="Calibri"/>
            <w:color w:val="263238"/>
            <w:lang w:val="en-US"/>
          </w:rPr>
          <w:t xml:space="preserve">were obtained in less than </w:t>
        </w:r>
      </w:ins>
      <w:del w:id="196" w:author="Denis Engemann" w:date="2018-04-28T23:45:00Z">
        <w:r w:rsidRPr="002302C5" w:rsidDel="00E85FA2">
          <w:rPr>
            <w:rFonts w:ascii="Calibri" w:eastAsia="Times New Roman" w:hAnsi="Calibri" w:cs="Calibri"/>
            <w:color w:val="263238"/>
            <w:lang w:val="en-US"/>
            <w:rPrChange w:id="197" w:author="Denis Engemann" w:date="2018-04-28T22:50:00Z">
              <w:rPr>
                <w:rFonts w:ascii="Helvetica" w:eastAsia="Times New Roman" w:hAnsi="Helvetica"/>
                <w:color w:val="263238"/>
                <w:sz w:val="20"/>
                <w:szCs w:val="20"/>
                <w:lang w:val="en-US"/>
              </w:rPr>
            </w:rPrChange>
          </w:rPr>
          <w:delText>&gt;</w:delText>
        </w:r>
      </w:del>
      <w:ins w:id="198" w:author="Denis Engemann" w:date="2018-04-28T23:46:00Z">
        <w:r w:rsidR="00E85FA2">
          <w:rPr>
            <w:rFonts w:ascii="Calibri" w:eastAsia="Times New Roman" w:hAnsi="Calibri" w:cs="Calibri"/>
            <w:color w:val="263238"/>
            <w:lang w:val="en-US"/>
          </w:rPr>
          <w:t>four</w:t>
        </w:r>
      </w:ins>
      <w:del w:id="199" w:author="Denis Engemann" w:date="2018-04-28T23:46:00Z">
        <w:r w:rsidRPr="002302C5" w:rsidDel="00E85FA2">
          <w:rPr>
            <w:rFonts w:ascii="Calibri" w:eastAsia="Times New Roman" w:hAnsi="Calibri" w:cs="Calibri"/>
            <w:color w:val="263238"/>
            <w:lang w:val="en-US"/>
            <w:rPrChange w:id="200" w:author="Denis Engemann" w:date="2018-04-28T22:50:00Z">
              <w:rPr>
                <w:rFonts w:ascii="Helvetica" w:eastAsia="Times New Roman" w:hAnsi="Helvetica"/>
                <w:color w:val="263238"/>
                <w:sz w:val="20"/>
                <w:szCs w:val="20"/>
                <w:lang w:val="en-US"/>
              </w:rPr>
            </w:rPrChange>
          </w:rPr>
          <w:delText>2</w:delText>
        </w:r>
      </w:del>
      <w:r w:rsidRPr="002302C5">
        <w:rPr>
          <w:rFonts w:ascii="Calibri" w:eastAsia="Times New Roman" w:hAnsi="Calibri" w:cs="Calibri"/>
          <w:color w:val="263238"/>
          <w:lang w:val="en-US"/>
          <w:rPrChange w:id="201" w:author="Denis Engemann" w:date="2018-04-28T22:50:00Z">
            <w:rPr>
              <w:rFonts w:ascii="Helvetica" w:eastAsia="Times New Roman" w:hAnsi="Helvetica"/>
              <w:color w:val="263238"/>
              <w:sz w:val="20"/>
              <w:szCs w:val="20"/>
              <w:lang w:val="en-US"/>
            </w:rPr>
          </w:rPrChange>
        </w:rPr>
        <w:t xml:space="preserve"> week</w:t>
      </w:r>
      <w:ins w:id="202" w:author="Denis Engemann" w:date="2018-04-28T23:46:00Z">
        <w:r w:rsidR="00E85FA2">
          <w:rPr>
            <w:rFonts w:ascii="Calibri" w:eastAsia="Times New Roman" w:hAnsi="Calibri" w:cs="Calibri"/>
            <w:color w:val="263238"/>
            <w:lang w:val="en-US"/>
          </w:rPr>
          <w:t>s</w:t>
        </w:r>
      </w:ins>
      <w:r w:rsidRPr="002302C5">
        <w:rPr>
          <w:rFonts w:ascii="Calibri" w:eastAsia="Times New Roman" w:hAnsi="Calibri" w:cs="Calibri"/>
          <w:color w:val="263238"/>
          <w:lang w:val="en-US"/>
          <w:rPrChange w:id="203" w:author="Denis Engemann" w:date="2018-04-28T22:50:00Z">
            <w:rPr>
              <w:rFonts w:ascii="Helvetica" w:eastAsia="Times New Roman" w:hAnsi="Helvetica"/>
              <w:color w:val="263238"/>
              <w:sz w:val="20"/>
              <w:szCs w:val="20"/>
              <w:lang w:val="en-US"/>
            </w:rPr>
          </w:rPrChange>
        </w:rPr>
        <w:t xml:space="preserve"> of computation</w:t>
      </w:r>
      <w:ins w:id="204" w:author="Denis Engemann" w:date="2018-04-28T23:46:00Z">
        <w:r w:rsidR="00E85FA2">
          <w:rPr>
            <w:rFonts w:ascii="Calibri" w:eastAsia="Times New Roman" w:hAnsi="Calibri" w:cs="Calibri"/>
            <w:color w:val="263238"/>
            <w:lang w:val="en-US"/>
          </w:rPr>
          <w:t xml:space="preserve"> time. </w:t>
        </w:r>
      </w:ins>
    </w:p>
    <w:p w14:paraId="6196F382" w14:textId="77777777" w:rsidR="0095076B" w:rsidRDefault="0095076B"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lastRenderedPageBreak/>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w:t>
      </w:r>
      <w:r w:rsidR="00D076FA" w:rsidRPr="00BC54C2">
        <w:rPr>
          <w:rFonts w:ascii="Calibri" w:eastAsia="Times New Roman" w:hAnsi="Calibri"/>
          <w:color w:val="000000"/>
          <w:lang w:val="en-US"/>
        </w:rPr>
        <w:lastRenderedPageBreak/>
        <w:t>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6BA853D2"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Pr>
          <w:rFonts w:ascii="Calibri" w:hAnsi="Calibri"/>
          <w:color w:val="000000" w:themeColor="text1"/>
          <w:lang w:val="en-US"/>
        </w:rPr>
        <w:t>provided</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6913D7"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431CE4C1"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sharpen the distinctino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lastRenderedPageBreak/>
        <w:t>Conclusion</w:t>
      </w:r>
    </w:p>
    <w:p w14:paraId="59F5AD5A" w14:textId="32E4784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1F16C0">
        <w:rPr>
          <w:rFonts w:ascii="Calibri" w:eastAsia="Times New Roman" w:hAnsi="Calibri" w:cs="Arial"/>
          <w:color w:val="222222"/>
          <w:shd w:val="clear" w:color="auto" w:fill="FFFFFF"/>
          <w:lang w:val="en-US"/>
        </w:rPr>
        <w:t xml:space="preserve">Therefore, </w:t>
      </w:r>
      <w:r w:rsidR="001F16C0">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3EF49EA1"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144E9FA8" w14:textId="60F3F3C1" w:rsidR="0011665F" w:rsidDel="0011665F" w:rsidRDefault="00503EB4" w:rsidP="00F40E7B">
      <w:pPr>
        <w:widowControl w:val="0"/>
        <w:autoSpaceDE w:val="0"/>
        <w:autoSpaceDN w:val="0"/>
        <w:adjustRightInd w:val="0"/>
        <w:spacing w:after="240" w:line="200" w:lineRule="atLeast"/>
        <w:jc w:val="both"/>
        <w:rPr>
          <w:del w:id="205" w:author="Denis Engemann" w:date="2018-04-28T22:23:00Z"/>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ins w:id="206" w:author="Denis Engemann" w:date="2018-04-28T22:23:00Z">
        <w:r w:rsidR="0011665F" w:rsidRPr="0011665F">
          <w:rPr>
            <w:rFonts w:ascii="Calibri" w:hAnsi="Calibri" w:cs="Times"/>
            <w:color w:val="000000" w:themeColor="text1"/>
            <w:lang w:val="en-US"/>
          </w:rPr>
          <w:t xml:space="preserve"> </w:t>
        </w:r>
        <w:r w:rsidR="0011665F">
          <w:rPr>
            <w:rFonts w:ascii="Calibri" w:hAnsi="Calibri" w:cs="Times"/>
            <w:color w:val="000000" w:themeColor="text1"/>
            <w:lang w:val="en-US"/>
          </w:rPr>
          <w:t xml:space="preserve">DE acknowledges support by the Amazon AWS Research Grant (2015), </w:t>
        </w:r>
        <w:r w:rsidR="0011665F" w:rsidRPr="00051DC0">
          <w:rPr>
            <w:rFonts w:ascii="Calibri" w:hAnsi="Calibri" w:cs="Times"/>
            <w:color w:val="000000" w:themeColor="text1"/>
            <w:lang w:val="en-US"/>
          </w:rPr>
          <w:t>), the German National Merit Foundation</w:t>
        </w:r>
        <w:r w:rsidR="0011665F">
          <w:rPr>
            <w:rFonts w:ascii="Calibri" w:hAnsi="Calibri" w:cs="Times"/>
            <w:color w:val="000000" w:themeColor="text1"/>
            <w:lang w:val="en-US"/>
          </w:rPr>
          <w:t>, a</w:t>
        </w:r>
        <w:r w:rsidR="006E7CF9">
          <w:rPr>
            <w:rFonts w:ascii="Calibri" w:hAnsi="Calibri" w:cs="Times"/>
            <w:color w:val="000000" w:themeColor="text1"/>
            <w:lang w:val="en-US"/>
          </w:rPr>
          <w:t>s well as the Fr</w:t>
        </w:r>
      </w:ins>
      <w:ins w:id="207" w:author="Denis Engemann" w:date="2018-04-29T01:01:00Z">
        <w:r w:rsidR="006E7CF9">
          <w:rPr>
            <w:rFonts w:ascii="Calibri" w:hAnsi="Calibri" w:cs="Times"/>
            <w:color w:val="000000" w:themeColor="text1"/>
            <w:lang w:val="en-US"/>
          </w:rPr>
          <w:t>e</w:t>
        </w:r>
      </w:ins>
      <w:bookmarkStart w:id="208" w:name="_GoBack"/>
      <w:bookmarkEnd w:id="208"/>
      <w:ins w:id="209" w:author="Denis Engemann" w:date="2018-04-28T22:23:00Z">
        <w:r w:rsidR="0011665F">
          <w:rPr>
            <w:rFonts w:ascii="Calibri" w:hAnsi="Calibri" w:cs="Times"/>
            <w:color w:val="000000" w:themeColor="text1"/>
            <w:lang w:val="en-US"/>
          </w:rPr>
          <w:t>nch National Institute for Informatics and Automation (INRIA).</w:t>
        </w:r>
        <w:r w:rsidR="0011665F">
          <w:rPr>
            <w:rFonts w:ascii="Calibri" w:eastAsia="Times New Roman" w:hAnsi="Calibri" w:cs="Arial"/>
            <w:color w:val="000000" w:themeColor="text1"/>
            <w:shd w:val="clear" w:color="auto" w:fill="FFFFFF"/>
            <w:lang w:val="en-US"/>
          </w:rPr>
          <w:t xml:space="preserve"> </w:t>
        </w:r>
      </w:ins>
    </w:p>
    <w:p w14:paraId="4A862063" w14:textId="01B19285" w:rsidR="00461161" w:rsidRPr="00F40E7B" w:rsidRDefault="00461161" w:rsidP="00F40E7B">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94B03B8"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 xml:space="preserve">and prediction accuracy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10" w:name="_ENREF_1"/>
      <w:r w:rsidR="005F5AF1" w:rsidRPr="005F5AF1">
        <w:rPr>
          <w:noProof/>
        </w:rPr>
        <w:t>1.</w:t>
      </w:r>
      <w:r w:rsidR="005F5AF1" w:rsidRPr="005F5AF1">
        <w:rPr>
          <w:noProof/>
        </w:rPr>
        <w:tab/>
        <w:t>Bzdok D, Altman N, Krzywinski M. Statistics versus machine learning. Nature Methods. 2018;15:233–4.</w:t>
      </w:r>
      <w:bookmarkEnd w:id="210"/>
    </w:p>
    <w:p w14:paraId="0C159FBB" w14:textId="77777777" w:rsidR="005F5AF1" w:rsidRPr="005F5AF1" w:rsidRDefault="005F5AF1" w:rsidP="005F5AF1">
      <w:pPr>
        <w:pStyle w:val="EndNoteBibliography"/>
        <w:spacing w:after="240"/>
        <w:rPr>
          <w:noProof/>
        </w:rPr>
      </w:pPr>
      <w:bookmarkStart w:id="211" w:name="_ENREF_2"/>
      <w:r w:rsidRPr="005F5AF1">
        <w:rPr>
          <w:noProof/>
        </w:rPr>
        <w:t>2.</w:t>
      </w:r>
      <w:r w:rsidRPr="005F5AF1">
        <w:rPr>
          <w:noProof/>
        </w:rPr>
        <w:tab/>
        <w:t>Breiman L. Statistical Modeling: The Two Cultures. Statistical Science. 2001;16(3):199-231.</w:t>
      </w:r>
      <w:bookmarkEnd w:id="211"/>
    </w:p>
    <w:p w14:paraId="60DBC867" w14:textId="77777777" w:rsidR="005F5AF1" w:rsidRPr="005F5AF1" w:rsidRDefault="005F5AF1" w:rsidP="005F5AF1">
      <w:pPr>
        <w:pStyle w:val="EndNoteBibliography"/>
        <w:spacing w:after="240"/>
        <w:rPr>
          <w:noProof/>
        </w:rPr>
      </w:pPr>
      <w:bookmarkStart w:id="212" w:name="_ENREF_3"/>
      <w:r w:rsidRPr="005F5AF1">
        <w:rPr>
          <w:noProof/>
        </w:rPr>
        <w:t>3.</w:t>
      </w:r>
      <w:r w:rsidRPr="005F5AF1">
        <w:rPr>
          <w:noProof/>
        </w:rPr>
        <w:tab/>
        <w:t>White AR. Inference. The Philosophical Quarterly (1950-). 1971;21(85):289-302.</w:t>
      </w:r>
      <w:bookmarkEnd w:id="212"/>
    </w:p>
    <w:p w14:paraId="2E7C81E0" w14:textId="77777777" w:rsidR="005F5AF1" w:rsidRPr="005F5AF1" w:rsidRDefault="005F5AF1" w:rsidP="005F5AF1">
      <w:pPr>
        <w:pStyle w:val="EndNoteBibliography"/>
        <w:spacing w:after="240"/>
        <w:rPr>
          <w:noProof/>
        </w:rPr>
      </w:pPr>
      <w:bookmarkStart w:id="213" w:name="_ENREF_4"/>
      <w:r w:rsidRPr="005F5AF1">
        <w:rPr>
          <w:noProof/>
        </w:rPr>
        <w:t>4.</w:t>
      </w:r>
      <w:r w:rsidRPr="005F5AF1">
        <w:rPr>
          <w:noProof/>
        </w:rPr>
        <w:tab/>
        <w:t>Cowles M, Davis C. On the Origins of the .05 Level of Statistical Significance. American Psychologist. 1982;37(5):553-8.</w:t>
      </w:r>
      <w:bookmarkEnd w:id="213"/>
    </w:p>
    <w:p w14:paraId="050C631C" w14:textId="77777777" w:rsidR="005F5AF1" w:rsidRPr="005F5AF1" w:rsidRDefault="005F5AF1" w:rsidP="005F5AF1">
      <w:pPr>
        <w:pStyle w:val="EndNoteBibliography"/>
        <w:spacing w:after="240"/>
        <w:rPr>
          <w:noProof/>
        </w:rPr>
      </w:pPr>
      <w:bookmarkStart w:id="214" w:name="_ENREF_5"/>
      <w:r w:rsidRPr="005F5AF1">
        <w:rPr>
          <w:noProof/>
        </w:rPr>
        <w:t>5.</w:t>
      </w:r>
      <w:r w:rsidRPr="005F5AF1">
        <w:rPr>
          <w:noProof/>
        </w:rPr>
        <w:tab/>
        <w:t>Cox DR. Principles of statistical inference: Cambridge university press; 2006.</w:t>
      </w:r>
      <w:bookmarkEnd w:id="214"/>
    </w:p>
    <w:p w14:paraId="782E8C65" w14:textId="77777777" w:rsidR="005F5AF1" w:rsidRPr="005F5AF1" w:rsidRDefault="005F5AF1" w:rsidP="005F5AF1">
      <w:pPr>
        <w:pStyle w:val="EndNoteBibliography"/>
        <w:spacing w:after="240"/>
        <w:rPr>
          <w:noProof/>
        </w:rPr>
      </w:pPr>
      <w:bookmarkStart w:id="215"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215"/>
    </w:p>
    <w:p w14:paraId="50192067" w14:textId="77777777" w:rsidR="005F5AF1" w:rsidRPr="005F5AF1" w:rsidRDefault="005F5AF1" w:rsidP="005F5AF1">
      <w:pPr>
        <w:pStyle w:val="EndNoteBibliography"/>
        <w:spacing w:after="240"/>
        <w:rPr>
          <w:noProof/>
        </w:rPr>
      </w:pPr>
      <w:bookmarkStart w:id="216" w:name="_ENREF_7"/>
      <w:r w:rsidRPr="005F5AF1">
        <w:rPr>
          <w:noProof/>
        </w:rPr>
        <w:t>7.</w:t>
      </w:r>
      <w:r w:rsidRPr="005F5AF1">
        <w:rPr>
          <w:noProof/>
        </w:rPr>
        <w:tab/>
        <w:t>Efron B, Tibshirani RJ. Statistical data analysis in the computer age. Science. 1991;253(5018):390-5.</w:t>
      </w:r>
      <w:bookmarkEnd w:id="216"/>
    </w:p>
    <w:p w14:paraId="2E22614A" w14:textId="77777777" w:rsidR="005F5AF1" w:rsidRPr="005F5AF1" w:rsidRDefault="005F5AF1" w:rsidP="005F5AF1">
      <w:pPr>
        <w:pStyle w:val="EndNoteBibliography"/>
        <w:spacing w:after="240"/>
        <w:rPr>
          <w:noProof/>
        </w:rPr>
      </w:pPr>
      <w:bookmarkStart w:id="217" w:name="_ENREF_8"/>
      <w:r w:rsidRPr="005F5AF1">
        <w:rPr>
          <w:noProof/>
        </w:rPr>
        <w:t>8.</w:t>
      </w:r>
      <w:r w:rsidRPr="005F5AF1">
        <w:rPr>
          <w:noProof/>
        </w:rPr>
        <w:tab/>
        <w:t>Efron B, Hastie T. Computer-Age Statistical Inference: Cambridge University Press; 2016.</w:t>
      </w:r>
      <w:bookmarkEnd w:id="217"/>
    </w:p>
    <w:p w14:paraId="75F41378" w14:textId="77777777" w:rsidR="005F5AF1" w:rsidRPr="005F5AF1" w:rsidRDefault="005F5AF1" w:rsidP="005F5AF1">
      <w:pPr>
        <w:pStyle w:val="EndNoteBibliography"/>
        <w:spacing w:after="240"/>
        <w:rPr>
          <w:noProof/>
        </w:rPr>
      </w:pPr>
      <w:bookmarkStart w:id="218" w:name="_ENREF_9"/>
      <w:r w:rsidRPr="005F5AF1">
        <w:rPr>
          <w:noProof/>
        </w:rPr>
        <w:t>9.</w:t>
      </w:r>
      <w:r w:rsidRPr="005F5AF1">
        <w:rPr>
          <w:noProof/>
        </w:rPr>
        <w:tab/>
        <w:t>Efron B. Large-scale inference: empirical Bayes methods for estimation, testing, and prediction: Cambridge University Press; 2012.</w:t>
      </w:r>
      <w:bookmarkEnd w:id="218"/>
    </w:p>
    <w:p w14:paraId="64C42D98" w14:textId="77777777" w:rsidR="005F5AF1" w:rsidRPr="005F5AF1" w:rsidRDefault="005F5AF1" w:rsidP="005F5AF1">
      <w:pPr>
        <w:pStyle w:val="EndNoteBibliography"/>
        <w:spacing w:after="240"/>
        <w:rPr>
          <w:noProof/>
        </w:rPr>
      </w:pPr>
      <w:bookmarkStart w:id="219" w:name="_ENREF_10"/>
      <w:r w:rsidRPr="005F5AF1">
        <w:rPr>
          <w:noProof/>
        </w:rPr>
        <w:t>10.</w:t>
      </w:r>
      <w:r w:rsidRPr="005F5AF1">
        <w:rPr>
          <w:noProof/>
        </w:rPr>
        <w:tab/>
        <w:t>Wasserstein RL, Lazar NA. The ASA's statement on p-values: context, process, and purpose. Am Stat. 2016;70(2):129-33.</w:t>
      </w:r>
      <w:bookmarkEnd w:id="219"/>
    </w:p>
    <w:p w14:paraId="4857956A" w14:textId="77777777" w:rsidR="005F5AF1" w:rsidRPr="005F5AF1" w:rsidRDefault="005F5AF1" w:rsidP="005F5AF1">
      <w:pPr>
        <w:pStyle w:val="EndNoteBibliography"/>
        <w:spacing w:after="240"/>
        <w:rPr>
          <w:noProof/>
        </w:rPr>
      </w:pPr>
      <w:bookmarkStart w:id="220" w:name="_ENREF_11"/>
      <w:r w:rsidRPr="005F5AF1">
        <w:rPr>
          <w:noProof/>
        </w:rPr>
        <w:t>11.</w:t>
      </w:r>
      <w:r w:rsidRPr="005F5AF1">
        <w:rPr>
          <w:noProof/>
        </w:rPr>
        <w:tab/>
        <w:t>Ioannidis JP. The Proposal to Lower P Value Thresholds to. 005. JAMA : the journal of the American Medical Association. 2018.</w:t>
      </w:r>
      <w:bookmarkEnd w:id="220"/>
    </w:p>
    <w:p w14:paraId="5EDAAB0E" w14:textId="77777777" w:rsidR="005F5AF1" w:rsidRPr="005F5AF1" w:rsidRDefault="005F5AF1" w:rsidP="005F5AF1">
      <w:pPr>
        <w:pStyle w:val="EndNoteBibliography"/>
        <w:spacing w:after="240"/>
        <w:rPr>
          <w:noProof/>
        </w:rPr>
      </w:pPr>
      <w:bookmarkStart w:id="221" w:name="_ENREF_12"/>
      <w:r w:rsidRPr="005F5AF1">
        <w:rPr>
          <w:noProof/>
        </w:rPr>
        <w:t>12.</w:t>
      </w:r>
      <w:r w:rsidRPr="005F5AF1">
        <w:rPr>
          <w:noProof/>
        </w:rPr>
        <w:tab/>
        <w:t>Blei DM, Smyth P. Science and data science. Proceedings of the National Academy of Sciences. 2017;114(33):8689-92.</w:t>
      </w:r>
      <w:bookmarkEnd w:id="221"/>
    </w:p>
    <w:p w14:paraId="2A873416" w14:textId="77777777" w:rsidR="005F5AF1" w:rsidRPr="005F5AF1" w:rsidRDefault="005F5AF1" w:rsidP="005F5AF1">
      <w:pPr>
        <w:pStyle w:val="EndNoteBibliography"/>
        <w:spacing w:after="240"/>
        <w:rPr>
          <w:noProof/>
        </w:rPr>
      </w:pPr>
      <w:bookmarkStart w:id="222" w:name="_ENREF_13"/>
      <w:r w:rsidRPr="005F5AF1">
        <w:rPr>
          <w:noProof/>
        </w:rPr>
        <w:t>13.</w:t>
      </w:r>
      <w:r w:rsidRPr="005F5AF1">
        <w:rPr>
          <w:noProof/>
        </w:rPr>
        <w:tab/>
        <w:t>Leonelli S. Data-centric biology: a philosophical study: University of Chicago Press; 2016.</w:t>
      </w:r>
      <w:bookmarkEnd w:id="222"/>
    </w:p>
    <w:p w14:paraId="403A0065" w14:textId="77777777" w:rsidR="005F5AF1" w:rsidRPr="005F5AF1" w:rsidRDefault="005F5AF1" w:rsidP="005F5AF1">
      <w:pPr>
        <w:pStyle w:val="EndNoteBibliography"/>
        <w:spacing w:after="240"/>
        <w:rPr>
          <w:noProof/>
        </w:rPr>
      </w:pPr>
      <w:bookmarkStart w:id="223"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223"/>
    </w:p>
    <w:p w14:paraId="59C25026" w14:textId="77777777" w:rsidR="005F5AF1" w:rsidRPr="005F5AF1" w:rsidRDefault="005F5AF1" w:rsidP="005F5AF1">
      <w:pPr>
        <w:pStyle w:val="EndNoteBibliography"/>
        <w:spacing w:after="240"/>
        <w:rPr>
          <w:noProof/>
        </w:rPr>
      </w:pPr>
      <w:bookmarkStart w:id="224" w:name="_ENREF_15"/>
      <w:r w:rsidRPr="005F5AF1">
        <w:rPr>
          <w:noProof/>
        </w:rPr>
        <w:t>15.</w:t>
      </w:r>
      <w:r w:rsidRPr="005F5AF1">
        <w:rPr>
          <w:noProof/>
        </w:rPr>
        <w:tab/>
        <w:t>Goodfellow IJ, Bengio Y, Courville A. Deep learning. USA: MIT Press; 2016.</w:t>
      </w:r>
      <w:bookmarkEnd w:id="224"/>
    </w:p>
    <w:p w14:paraId="3C8B2506" w14:textId="77777777" w:rsidR="005F5AF1" w:rsidRPr="005F5AF1" w:rsidRDefault="005F5AF1" w:rsidP="005F5AF1">
      <w:pPr>
        <w:pStyle w:val="EndNoteBibliography"/>
        <w:spacing w:after="240"/>
        <w:rPr>
          <w:noProof/>
        </w:rPr>
      </w:pPr>
      <w:bookmarkStart w:id="225" w:name="_ENREF_16"/>
      <w:r w:rsidRPr="005F5AF1">
        <w:rPr>
          <w:noProof/>
        </w:rPr>
        <w:t>16.</w:t>
      </w:r>
      <w:r w:rsidRPr="005F5AF1">
        <w:rPr>
          <w:noProof/>
        </w:rPr>
        <w:tab/>
        <w:t>Shmueli G. To explain or to predict? Statistical science. 2010:289-310.</w:t>
      </w:r>
      <w:bookmarkEnd w:id="225"/>
    </w:p>
    <w:p w14:paraId="55741D23" w14:textId="77777777" w:rsidR="005F5AF1" w:rsidRPr="005F5AF1" w:rsidRDefault="005F5AF1" w:rsidP="005F5AF1">
      <w:pPr>
        <w:pStyle w:val="EndNoteBibliography"/>
        <w:spacing w:after="240"/>
        <w:rPr>
          <w:noProof/>
        </w:rPr>
      </w:pPr>
      <w:bookmarkStart w:id="226" w:name="_ENREF_17"/>
      <w:r w:rsidRPr="005F5AF1">
        <w:rPr>
          <w:noProof/>
        </w:rPr>
        <w:t>17.</w:t>
      </w:r>
      <w:r w:rsidRPr="005F5AF1">
        <w:rPr>
          <w:noProof/>
        </w:rPr>
        <w:tab/>
        <w:t>Hinton GE, Salakhutdinov RR. Reducing the dimensionality of data with neural networks. Science. 2006;313(5786):504-7.</w:t>
      </w:r>
      <w:bookmarkEnd w:id="226"/>
    </w:p>
    <w:p w14:paraId="7905F453" w14:textId="77777777" w:rsidR="005F5AF1" w:rsidRPr="005F5AF1" w:rsidRDefault="005F5AF1" w:rsidP="005F5AF1">
      <w:pPr>
        <w:pStyle w:val="EndNoteBibliography"/>
        <w:spacing w:after="240"/>
        <w:rPr>
          <w:noProof/>
        </w:rPr>
      </w:pPr>
      <w:bookmarkStart w:id="227"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227"/>
    </w:p>
    <w:p w14:paraId="7A0C86FC" w14:textId="77777777" w:rsidR="005F5AF1" w:rsidRPr="005F5AF1" w:rsidRDefault="005F5AF1" w:rsidP="005F5AF1">
      <w:pPr>
        <w:pStyle w:val="EndNoteBibliography"/>
        <w:spacing w:after="240"/>
        <w:rPr>
          <w:noProof/>
        </w:rPr>
      </w:pPr>
      <w:bookmarkStart w:id="228"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28"/>
    </w:p>
    <w:p w14:paraId="0F16A98B" w14:textId="77777777" w:rsidR="005F5AF1" w:rsidRPr="005F5AF1" w:rsidRDefault="005F5AF1" w:rsidP="005F5AF1">
      <w:pPr>
        <w:pStyle w:val="EndNoteBibliography"/>
        <w:spacing w:after="240"/>
        <w:rPr>
          <w:noProof/>
        </w:rPr>
      </w:pPr>
      <w:bookmarkStart w:id="229"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29"/>
    </w:p>
    <w:p w14:paraId="6F36F99E" w14:textId="77777777" w:rsidR="005F5AF1" w:rsidRPr="005F5AF1" w:rsidRDefault="005F5AF1" w:rsidP="005F5AF1">
      <w:pPr>
        <w:pStyle w:val="EndNoteBibliography"/>
        <w:spacing w:after="240"/>
        <w:rPr>
          <w:noProof/>
        </w:rPr>
      </w:pPr>
      <w:bookmarkStart w:id="230" w:name="_ENREF_21"/>
      <w:r w:rsidRPr="005F5AF1">
        <w:rPr>
          <w:noProof/>
        </w:rPr>
        <w:t>21.</w:t>
      </w:r>
      <w:r w:rsidRPr="005F5AF1">
        <w:rPr>
          <w:noProof/>
        </w:rPr>
        <w:tab/>
        <w:t>Casella G, Berger RL. Statistical inference: Duxbury Pacific Grove, CA; 2002.</w:t>
      </w:r>
      <w:bookmarkEnd w:id="230"/>
    </w:p>
    <w:p w14:paraId="17F8218F" w14:textId="77777777" w:rsidR="005F5AF1" w:rsidRPr="005F5AF1" w:rsidRDefault="005F5AF1" w:rsidP="005F5AF1">
      <w:pPr>
        <w:pStyle w:val="EndNoteBibliography"/>
        <w:spacing w:after="240"/>
        <w:rPr>
          <w:noProof/>
        </w:rPr>
      </w:pPr>
      <w:bookmarkStart w:id="231" w:name="_ENREF_22"/>
      <w:r w:rsidRPr="005F5AF1">
        <w:rPr>
          <w:noProof/>
        </w:rPr>
        <w:t>22.</w:t>
      </w:r>
      <w:r w:rsidRPr="005F5AF1">
        <w:rPr>
          <w:noProof/>
        </w:rPr>
        <w:tab/>
        <w:t>Hastie T, Tibshirani R, Friedman J. The Elements of Statistical Learning. Heidelberg, Germany: Springer Series in Statistics; 2001.</w:t>
      </w:r>
      <w:bookmarkEnd w:id="231"/>
    </w:p>
    <w:p w14:paraId="2AB2E5E4" w14:textId="77777777" w:rsidR="005F5AF1" w:rsidRPr="005F5AF1" w:rsidRDefault="005F5AF1" w:rsidP="005F5AF1">
      <w:pPr>
        <w:pStyle w:val="EndNoteBibliography"/>
        <w:spacing w:after="240"/>
        <w:rPr>
          <w:noProof/>
        </w:rPr>
      </w:pPr>
      <w:bookmarkStart w:id="232" w:name="_ENREF_23"/>
      <w:r w:rsidRPr="005F5AF1">
        <w:rPr>
          <w:noProof/>
        </w:rPr>
        <w:lastRenderedPageBreak/>
        <w:t>23.</w:t>
      </w:r>
      <w:r w:rsidRPr="005F5AF1">
        <w:rPr>
          <w:noProof/>
        </w:rPr>
        <w:tab/>
        <w:t>Jordan MI, Mitchell TM. Machine learning: Trends, perspectives, and prospects. Science. 2015;349(6245):255-60.</w:t>
      </w:r>
      <w:bookmarkEnd w:id="232"/>
    </w:p>
    <w:p w14:paraId="689946F7" w14:textId="77777777" w:rsidR="005F5AF1" w:rsidRPr="005F5AF1" w:rsidRDefault="005F5AF1" w:rsidP="005F5AF1">
      <w:pPr>
        <w:pStyle w:val="EndNoteBibliography"/>
        <w:spacing w:after="240"/>
        <w:rPr>
          <w:noProof/>
        </w:rPr>
      </w:pPr>
      <w:bookmarkStart w:id="233"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33"/>
    </w:p>
    <w:p w14:paraId="333EAEBE" w14:textId="77777777" w:rsidR="005F5AF1" w:rsidRPr="005F5AF1" w:rsidRDefault="005F5AF1" w:rsidP="005F5AF1">
      <w:pPr>
        <w:pStyle w:val="EndNoteBibliography"/>
        <w:spacing w:after="240"/>
        <w:rPr>
          <w:noProof/>
        </w:rPr>
      </w:pPr>
      <w:bookmarkStart w:id="234"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34"/>
    </w:p>
    <w:p w14:paraId="7AE8F96D" w14:textId="77777777" w:rsidR="005F5AF1" w:rsidRPr="005F5AF1" w:rsidRDefault="005F5AF1" w:rsidP="005F5AF1">
      <w:pPr>
        <w:pStyle w:val="EndNoteBibliography"/>
        <w:spacing w:after="240"/>
        <w:rPr>
          <w:noProof/>
        </w:rPr>
      </w:pPr>
      <w:bookmarkStart w:id="235" w:name="_ENREF_26"/>
      <w:r w:rsidRPr="005F5AF1">
        <w:rPr>
          <w:noProof/>
        </w:rPr>
        <w:t>26.</w:t>
      </w:r>
      <w:r w:rsidRPr="005F5AF1">
        <w:rPr>
          <w:noProof/>
        </w:rPr>
        <w:tab/>
        <w:t>Wu TT, Chen YF, Hastie T, Sobel E, Lange K. Genome-wide association analysis by lasso penalized logistic regression. Bioinformatics. 2009;25(6):714-21.</w:t>
      </w:r>
      <w:bookmarkEnd w:id="235"/>
    </w:p>
    <w:p w14:paraId="16407716" w14:textId="77777777" w:rsidR="005F5AF1" w:rsidRPr="005F5AF1" w:rsidRDefault="005F5AF1" w:rsidP="005F5AF1">
      <w:pPr>
        <w:pStyle w:val="EndNoteBibliography"/>
        <w:spacing w:after="240"/>
        <w:rPr>
          <w:noProof/>
        </w:rPr>
      </w:pPr>
      <w:bookmarkStart w:id="236" w:name="_ENREF_27"/>
      <w:r w:rsidRPr="005F5AF1">
        <w:rPr>
          <w:noProof/>
        </w:rPr>
        <w:t>27.</w:t>
      </w:r>
      <w:r w:rsidRPr="005F5AF1">
        <w:rPr>
          <w:noProof/>
        </w:rPr>
        <w:tab/>
        <w:t>Hastie T, Tibshirani R, Wainwright M. Statistical Learning with Sparsity: The Lasso and Generalizations: CRC Press; 2015.</w:t>
      </w:r>
      <w:bookmarkEnd w:id="236"/>
    </w:p>
    <w:p w14:paraId="5DFD0044" w14:textId="77777777" w:rsidR="005F5AF1" w:rsidRPr="005F5AF1" w:rsidRDefault="005F5AF1" w:rsidP="005F5AF1">
      <w:pPr>
        <w:pStyle w:val="EndNoteBibliography"/>
        <w:spacing w:after="240"/>
        <w:rPr>
          <w:noProof/>
        </w:rPr>
      </w:pPr>
      <w:bookmarkStart w:id="237" w:name="_ENREF_28"/>
      <w:r w:rsidRPr="005F5AF1">
        <w:rPr>
          <w:noProof/>
        </w:rPr>
        <w:t>28.</w:t>
      </w:r>
      <w:r w:rsidRPr="005F5AF1">
        <w:rPr>
          <w:noProof/>
        </w:rPr>
        <w:tab/>
        <w:t>Gelman A, Hill J. Data analysis using regression and multilevelhierarchical models: Cambridge University Press New York, NY, USA; 2007.</w:t>
      </w:r>
      <w:bookmarkEnd w:id="237"/>
    </w:p>
    <w:p w14:paraId="76729C32" w14:textId="77777777" w:rsidR="005F5AF1" w:rsidRPr="005F5AF1" w:rsidRDefault="005F5AF1" w:rsidP="005F5AF1">
      <w:pPr>
        <w:pStyle w:val="EndNoteBibliography"/>
        <w:spacing w:after="240"/>
        <w:rPr>
          <w:noProof/>
        </w:rPr>
      </w:pPr>
      <w:bookmarkStart w:id="238" w:name="_ENREF_29"/>
      <w:r w:rsidRPr="005F5AF1">
        <w:rPr>
          <w:noProof/>
        </w:rPr>
        <w:t>29.</w:t>
      </w:r>
      <w:r w:rsidRPr="005F5AF1">
        <w:rPr>
          <w:noProof/>
        </w:rPr>
        <w:tab/>
        <w:t>Tibshirani R. Regression shrinkage and selection via the lasso. Journal of the Royal Statistical Society Series B (Methodological). 1996:267-88.</w:t>
      </w:r>
      <w:bookmarkEnd w:id="238"/>
    </w:p>
    <w:p w14:paraId="3F1BC082" w14:textId="77777777" w:rsidR="005F5AF1" w:rsidRPr="005F5AF1" w:rsidRDefault="005F5AF1" w:rsidP="005F5AF1">
      <w:pPr>
        <w:pStyle w:val="EndNoteBibliography"/>
        <w:spacing w:after="240"/>
        <w:rPr>
          <w:noProof/>
        </w:rPr>
      </w:pPr>
      <w:bookmarkStart w:id="239" w:name="_ENREF_30"/>
      <w:r w:rsidRPr="005F5AF1">
        <w:rPr>
          <w:noProof/>
        </w:rPr>
        <w:t>30.</w:t>
      </w:r>
      <w:r w:rsidRPr="005F5AF1">
        <w:rPr>
          <w:noProof/>
        </w:rPr>
        <w:tab/>
        <w:t>Shalev-Shwartz S, Ben-David S. Understanding machine learning: From theory to algorithms: Cambridge University Press; 2014.</w:t>
      </w:r>
      <w:bookmarkEnd w:id="239"/>
    </w:p>
    <w:p w14:paraId="03247109" w14:textId="77777777" w:rsidR="005F5AF1" w:rsidRPr="005F5AF1" w:rsidRDefault="005F5AF1" w:rsidP="005F5AF1">
      <w:pPr>
        <w:pStyle w:val="EndNoteBibliography"/>
        <w:spacing w:after="240"/>
        <w:rPr>
          <w:noProof/>
        </w:rPr>
      </w:pPr>
      <w:bookmarkStart w:id="240"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240"/>
    </w:p>
    <w:p w14:paraId="349F5458" w14:textId="77777777" w:rsidR="005F5AF1" w:rsidRPr="005F5AF1" w:rsidRDefault="005F5AF1" w:rsidP="005F5AF1">
      <w:pPr>
        <w:pStyle w:val="EndNoteBibliography"/>
        <w:spacing w:after="240"/>
        <w:rPr>
          <w:noProof/>
        </w:rPr>
      </w:pPr>
      <w:bookmarkStart w:id="241" w:name="_ENREF_32"/>
      <w:r w:rsidRPr="005F5AF1">
        <w:rPr>
          <w:noProof/>
        </w:rPr>
        <w:t>32.</w:t>
      </w:r>
      <w:r w:rsidRPr="005F5AF1">
        <w:rPr>
          <w:noProof/>
        </w:rPr>
        <w:tab/>
        <w:t>Loftus JR. Selective inference after cross-validation. arXiv preprint arXiv:151108866. 2015.</w:t>
      </w:r>
      <w:bookmarkEnd w:id="241"/>
    </w:p>
    <w:p w14:paraId="6E565867" w14:textId="77777777" w:rsidR="005F5AF1" w:rsidRPr="005F5AF1" w:rsidRDefault="005F5AF1" w:rsidP="005F5AF1">
      <w:pPr>
        <w:pStyle w:val="EndNoteBibliography"/>
        <w:spacing w:after="240"/>
        <w:rPr>
          <w:noProof/>
        </w:rPr>
      </w:pPr>
      <w:bookmarkStart w:id="242" w:name="_ENREF_33"/>
      <w:r w:rsidRPr="005F5AF1">
        <w:rPr>
          <w:noProof/>
        </w:rPr>
        <w:t>33.</w:t>
      </w:r>
      <w:r w:rsidRPr="005F5AF1">
        <w:rPr>
          <w:noProof/>
        </w:rPr>
        <w:tab/>
        <w:t>Berk R, Brown L, Buja A, Zhang K, Zhao L. Valid post-selection inference. The Annals of Statistics. 2013;41(2):802-37.</w:t>
      </w:r>
      <w:bookmarkEnd w:id="242"/>
    </w:p>
    <w:p w14:paraId="5FA4B736" w14:textId="77777777" w:rsidR="005F5AF1" w:rsidRPr="005F5AF1" w:rsidRDefault="005F5AF1" w:rsidP="005F5AF1">
      <w:pPr>
        <w:pStyle w:val="EndNoteBibliography"/>
        <w:spacing w:after="240"/>
        <w:rPr>
          <w:noProof/>
        </w:rPr>
      </w:pPr>
      <w:bookmarkStart w:id="243" w:name="_ENREF_34"/>
      <w:r w:rsidRPr="005F5AF1">
        <w:rPr>
          <w:noProof/>
        </w:rPr>
        <w:t>34.</w:t>
      </w:r>
      <w:r w:rsidRPr="005F5AF1">
        <w:rPr>
          <w:noProof/>
        </w:rPr>
        <w:tab/>
        <w:t>Collaboration OS. Estimating the reproducibility of psychological science. Science. 2015;349(6251):aac4716.</w:t>
      </w:r>
      <w:bookmarkEnd w:id="243"/>
    </w:p>
    <w:p w14:paraId="4B89A3AF" w14:textId="77777777" w:rsidR="005F5AF1" w:rsidRPr="005F5AF1" w:rsidRDefault="005F5AF1" w:rsidP="005F5AF1">
      <w:pPr>
        <w:pStyle w:val="EndNoteBibliography"/>
        <w:spacing w:after="240"/>
        <w:rPr>
          <w:noProof/>
        </w:rPr>
      </w:pPr>
      <w:bookmarkStart w:id="244" w:name="_ENREF_35"/>
      <w:r w:rsidRPr="005F5AF1">
        <w:rPr>
          <w:noProof/>
        </w:rPr>
        <w:t>35.</w:t>
      </w:r>
      <w:r w:rsidRPr="005F5AF1">
        <w:rPr>
          <w:noProof/>
        </w:rPr>
        <w:tab/>
        <w:t>Feynman RP. The Meaning of It All: Thoughts of a Citizen-Scientist. Reading: Addison-Wesley. 1998.</w:t>
      </w:r>
      <w:bookmarkEnd w:id="244"/>
    </w:p>
    <w:p w14:paraId="226D3B10" w14:textId="77777777" w:rsidR="005F5AF1" w:rsidRPr="005F5AF1" w:rsidRDefault="005F5AF1" w:rsidP="005F5AF1">
      <w:pPr>
        <w:pStyle w:val="EndNoteBibliography"/>
        <w:spacing w:after="240"/>
        <w:rPr>
          <w:noProof/>
        </w:rPr>
      </w:pPr>
      <w:bookmarkStart w:id="245" w:name="_ENREF_36"/>
      <w:r w:rsidRPr="005F5AF1">
        <w:rPr>
          <w:noProof/>
        </w:rPr>
        <w:t>36.</w:t>
      </w:r>
      <w:r w:rsidRPr="005F5AF1">
        <w:rPr>
          <w:noProof/>
        </w:rPr>
        <w:tab/>
        <w:t>Halsey LG, Curran-Everett D, Vowler SL, Drummond GB. The fickle P value generates irreproducible results. Nature methods. 2015;12(3):179.</w:t>
      </w:r>
      <w:bookmarkEnd w:id="245"/>
    </w:p>
    <w:p w14:paraId="5EB06FA6" w14:textId="77777777" w:rsidR="005F5AF1" w:rsidRPr="005F5AF1" w:rsidRDefault="005F5AF1" w:rsidP="005F5AF1">
      <w:pPr>
        <w:pStyle w:val="EndNoteBibliography"/>
        <w:spacing w:after="240"/>
        <w:rPr>
          <w:noProof/>
        </w:rPr>
      </w:pPr>
      <w:bookmarkStart w:id="246" w:name="_ENREF_37"/>
      <w:r w:rsidRPr="005F5AF1">
        <w:rPr>
          <w:noProof/>
        </w:rPr>
        <w:t>37.</w:t>
      </w:r>
      <w:r w:rsidRPr="005F5AF1">
        <w:rPr>
          <w:noProof/>
        </w:rPr>
        <w:tab/>
        <w:t>Ioannidis JP, Khoury MJ. Improving validation practices in “omics” research. Science. 2011;334(6060):1230-2.</w:t>
      </w:r>
      <w:bookmarkEnd w:id="246"/>
    </w:p>
    <w:p w14:paraId="67EE3CB1" w14:textId="77777777" w:rsidR="005F5AF1" w:rsidRPr="005F5AF1" w:rsidRDefault="005F5AF1" w:rsidP="005F5AF1">
      <w:pPr>
        <w:pStyle w:val="EndNoteBibliography"/>
        <w:spacing w:after="240"/>
        <w:rPr>
          <w:noProof/>
        </w:rPr>
      </w:pPr>
      <w:bookmarkStart w:id="247" w:name="_ENREF_38"/>
      <w:r w:rsidRPr="005F5AF1">
        <w:rPr>
          <w:noProof/>
        </w:rPr>
        <w:t>38.</w:t>
      </w:r>
      <w:r w:rsidRPr="005F5AF1">
        <w:rPr>
          <w:noProof/>
        </w:rPr>
        <w:tab/>
        <w:t>Donoho D. 50 Years of Data Science. Journal of Computational and Graphical Statistics. 2017;26(4):745-66.</w:t>
      </w:r>
      <w:bookmarkEnd w:id="247"/>
    </w:p>
    <w:p w14:paraId="160C784C" w14:textId="77777777" w:rsidR="005F5AF1" w:rsidRPr="005F5AF1" w:rsidRDefault="005F5AF1" w:rsidP="005F5AF1">
      <w:pPr>
        <w:pStyle w:val="EndNoteBibliography"/>
        <w:spacing w:after="240"/>
        <w:rPr>
          <w:noProof/>
        </w:rPr>
      </w:pPr>
      <w:bookmarkStart w:id="248" w:name="_ENREF_39"/>
      <w:r w:rsidRPr="005F5AF1">
        <w:rPr>
          <w:noProof/>
        </w:rPr>
        <w:t>39.</w:t>
      </w:r>
      <w:r w:rsidRPr="005F5AF1">
        <w:rPr>
          <w:noProof/>
        </w:rPr>
        <w:tab/>
        <w:t>Cohen J. Things I have learned (so far). American psychologist. 1990;45(12):1304.</w:t>
      </w:r>
      <w:bookmarkEnd w:id="248"/>
    </w:p>
    <w:p w14:paraId="151AD3F5" w14:textId="77777777" w:rsidR="005F5AF1" w:rsidRPr="005F5AF1" w:rsidRDefault="005F5AF1" w:rsidP="005F5AF1">
      <w:pPr>
        <w:pStyle w:val="EndNoteBibliography"/>
        <w:spacing w:after="240"/>
        <w:rPr>
          <w:noProof/>
        </w:rPr>
      </w:pPr>
      <w:bookmarkStart w:id="249" w:name="_ENREF_40"/>
      <w:r w:rsidRPr="005F5AF1">
        <w:rPr>
          <w:noProof/>
        </w:rPr>
        <w:t>40.</w:t>
      </w:r>
      <w:r w:rsidRPr="005F5AF1">
        <w:rPr>
          <w:noProof/>
        </w:rPr>
        <w:tab/>
        <w:t>Gigerenzer G, Murray DJ. Cognition as intuitive statistics. NJ: Erlbaum: Hillsdale; 1987.</w:t>
      </w:r>
      <w:bookmarkEnd w:id="249"/>
    </w:p>
    <w:p w14:paraId="4F2EDD93" w14:textId="77777777" w:rsidR="005F5AF1" w:rsidRPr="005F5AF1" w:rsidRDefault="005F5AF1" w:rsidP="005F5AF1">
      <w:pPr>
        <w:pStyle w:val="EndNoteBibliography"/>
        <w:spacing w:after="240"/>
        <w:rPr>
          <w:noProof/>
        </w:rPr>
      </w:pPr>
      <w:bookmarkStart w:id="250"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250"/>
    </w:p>
    <w:p w14:paraId="45B94924" w14:textId="77777777" w:rsidR="005F5AF1" w:rsidRPr="005F5AF1" w:rsidRDefault="005F5AF1" w:rsidP="005F5AF1">
      <w:pPr>
        <w:pStyle w:val="EndNoteBibliography"/>
        <w:spacing w:after="240"/>
        <w:rPr>
          <w:noProof/>
        </w:rPr>
      </w:pPr>
      <w:bookmarkStart w:id="251" w:name="_ENREF_42"/>
      <w:r w:rsidRPr="005F5AF1">
        <w:rPr>
          <w:noProof/>
        </w:rPr>
        <w:t>42.</w:t>
      </w:r>
      <w:r w:rsidRPr="005F5AF1">
        <w:rPr>
          <w:noProof/>
        </w:rPr>
        <w:tab/>
        <w:t>Friedman JH. The role of statistics in the data revolution? International Statistical Review/Revue Internationale de Statistique. 2001:5-10.</w:t>
      </w:r>
      <w:bookmarkEnd w:id="251"/>
    </w:p>
    <w:p w14:paraId="24A933F6" w14:textId="77777777" w:rsidR="005F5AF1" w:rsidRPr="005F5AF1" w:rsidRDefault="005F5AF1" w:rsidP="005F5AF1">
      <w:pPr>
        <w:pStyle w:val="EndNoteBibliography"/>
        <w:spacing w:after="240"/>
        <w:rPr>
          <w:noProof/>
        </w:rPr>
      </w:pPr>
      <w:bookmarkStart w:id="252" w:name="_ENREF_43"/>
      <w:r w:rsidRPr="005F5AF1">
        <w:rPr>
          <w:noProof/>
        </w:rPr>
        <w:t>43.</w:t>
      </w:r>
      <w:r w:rsidRPr="005F5AF1">
        <w:rPr>
          <w:noProof/>
        </w:rPr>
        <w:tab/>
        <w:t>Bzdok D. Classical Statistics and Statistical Learning in Imaging Neuroscience. Frontiers in neuroscience. 2017.</w:t>
      </w:r>
      <w:bookmarkEnd w:id="252"/>
    </w:p>
    <w:p w14:paraId="1B1C67F7" w14:textId="77777777" w:rsidR="005F5AF1" w:rsidRPr="005F5AF1" w:rsidRDefault="005F5AF1" w:rsidP="005F5AF1">
      <w:pPr>
        <w:pStyle w:val="EndNoteBibliography"/>
        <w:spacing w:after="240"/>
        <w:rPr>
          <w:noProof/>
        </w:rPr>
      </w:pPr>
      <w:bookmarkStart w:id="253" w:name="_ENREF_44"/>
      <w:r w:rsidRPr="005F5AF1">
        <w:rPr>
          <w:noProof/>
        </w:rPr>
        <w:lastRenderedPageBreak/>
        <w:t>44.</w:t>
      </w:r>
      <w:r w:rsidRPr="005F5AF1">
        <w:rPr>
          <w:noProof/>
        </w:rPr>
        <w:tab/>
        <w:t>Bernard C. An introduction to the study of experimental medicine: Courier Corporation; 1957.</w:t>
      </w:r>
      <w:bookmarkEnd w:id="253"/>
    </w:p>
    <w:p w14:paraId="730F8268" w14:textId="77777777" w:rsidR="005F5AF1" w:rsidRPr="005F5AF1" w:rsidRDefault="005F5AF1" w:rsidP="005F5AF1">
      <w:pPr>
        <w:pStyle w:val="EndNoteBibliography"/>
        <w:rPr>
          <w:noProof/>
        </w:rPr>
      </w:pPr>
      <w:bookmarkStart w:id="254"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254"/>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lo Bzdok" w:date="2018-04-25T22:16:00Z" w:initials="DB">
    <w:p w14:paraId="323137A9" w14:textId="7B8218C4" w:rsidR="002302C5" w:rsidRDefault="002302C5">
      <w:pPr>
        <w:pStyle w:val="CommentText"/>
      </w:pPr>
      <w:r>
        <w:rPr>
          <w:rStyle w:val="CommentReference"/>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137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137A9" w16cid:durableId="1E8F70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CBC5F" w14:textId="77777777" w:rsidR="002769F5" w:rsidRDefault="002769F5" w:rsidP="00B65FF7">
      <w:r>
        <w:separator/>
      </w:r>
    </w:p>
  </w:endnote>
  <w:endnote w:type="continuationSeparator" w:id="0">
    <w:p w14:paraId="7C39E366" w14:textId="77777777" w:rsidR="002769F5" w:rsidRDefault="002769F5" w:rsidP="00B65FF7">
      <w:r>
        <w:continuationSeparator/>
      </w:r>
    </w:p>
  </w:endnote>
  <w:endnote w:type="continuationNotice" w:id="1">
    <w:p w14:paraId="477D357C" w14:textId="77777777" w:rsidR="002769F5" w:rsidRDefault="002769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Content>
      <w:p w14:paraId="0B3BC929" w14:textId="2E041D5B" w:rsidR="002302C5" w:rsidRDefault="002302C5"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Pr>
            <w:noProof/>
          </w:rPr>
          <w:t>1</w:t>
        </w:r>
        <w:r>
          <w:rPr>
            <w:noProof/>
          </w:rPr>
          <w:fldChar w:fldCharType="end"/>
        </w:r>
      </w:p>
    </w:sdtContent>
  </w:sdt>
  <w:p w14:paraId="0FA0E38E" w14:textId="77777777" w:rsidR="002302C5" w:rsidRDefault="00230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2105B" w14:textId="77777777" w:rsidR="002769F5" w:rsidRDefault="002769F5" w:rsidP="00B65FF7">
      <w:r>
        <w:separator/>
      </w:r>
    </w:p>
  </w:footnote>
  <w:footnote w:type="continuationSeparator" w:id="0">
    <w:p w14:paraId="6FC35522" w14:textId="77777777" w:rsidR="002769F5" w:rsidRDefault="002769F5" w:rsidP="00B65FF7">
      <w:r>
        <w:continuationSeparator/>
      </w:r>
    </w:p>
  </w:footnote>
  <w:footnote w:type="continuationNotice" w:id="1">
    <w:p w14:paraId="7CCBE34C" w14:textId="77777777" w:rsidR="002769F5" w:rsidRDefault="002769F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lo Bzdok">
    <w15:presenceInfo w15:providerId="None" w15:userId="Danilo Bzdok"/>
  </w15:person>
  <w15:person w15:author="Denis Engemann">
    <w15:presenceInfo w15:providerId="Windows Live" w15:userId="105c0e1d58eedc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4"/>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12B"/>
    <w:rsid w:val="000F3350"/>
    <w:rsid w:val="000F34F6"/>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64F"/>
    <w:rsid w:val="00113CBB"/>
    <w:rsid w:val="0011400E"/>
    <w:rsid w:val="0011421B"/>
    <w:rsid w:val="0011441B"/>
    <w:rsid w:val="001149F4"/>
    <w:rsid w:val="00114B3B"/>
    <w:rsid w:val="00114D17"/>
    <w:rsid w:val="00115294"/>
    <w:rsid w:val="0011545D"/>
    <w:rsid w:val="00115BEC"/>
    <w:rsid w:val="00116049"/>
    <w:rsid w:val="0011624D"/>
    <w:rsid w:val="0011665F"/>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217"/>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2C5"/>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9F5"/>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09B"/>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DB9"/>
    <w:rsid w:val="00287E05"/>
    <w:rsid w:val="00290211"/>
    <w:rsid w:val="00290424"/>
    <w:rsid w:val="002904B8"/>
    <w:rsid w:val="002904C1"/>
    <w:rsid w:val="002908A1"/>
    <w:rsid w:val="0029095E"/>
    <w:rsid w:val="00290A56"/>
    <w:rsid w:val="00290C14"/>
    <w:rsid w:val="00290D52"/>
    <w:rsid w:val="00290DF7"/>
    <w:rsid w:val="0029113A"/>
    <w:rsid w:val="00291677"/>
    <w:rsid w:val="002916E8"/>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430"/>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0A0"/>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4E69"/>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B87"/>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27F"/>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3E61"/>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0A9"/>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CF9"/>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0A"/>
    <w:rsid w:val="00832FDF"/>
    <w:rsid w:val="0083308A"/>
    <w:rsid w:val="0083329E"/>
    <w:rsid w:val="00833482"/>
    <w:rsid w:val="00833500"/>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09D4"/>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AB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5C9"/>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1CE"/>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5FA2"/>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AD3"/>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nilo.bzdok@rwth-aachen.de"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4A"/>
    <w:rsid w:val="00771A1B"/>
    <w:rsid w:val="00AC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9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C3F408-4538-D549-841E-2A41F69A8ADB}">
  <ds:schemaRefs>
    <ds:schemaRef ds:uri="http://schemas.openxmlformats.org/officeDocument/2006/bibliography"/>
  </ds:schemaRefs>
</ds:datastoreItem>
</file>

<file path=customXml/itemProps2.xml><?xml version="1.0" encoding="utf-8"?>
<ds:datastoreItem xmlns:ds="http://schemas.openxmlformats.org/officeDocument/2006/customXml" ds:itemID="{EA8C4346-A350-6748-92C0-7EABBB8B21DE}">
  <ds:schemaRefs>
    <ds:schemaRef ds:uri="http://schemas.openxmlformats.org/officeDocument/2006/bibliography"/>
  </ds:schemaRefs>
</ds:datastoreItem>
</file>

<file path=customXml/itemProps3.xml><?xml version="1.0" encoding="utf-8"?>
<ds:datastoreItem xmlns:ds="http://schemas.openxmlformats.org/officeDocument/2006/customXml" ds:itemID="{D446BD06-7E3E-D240-976E-B4EE83D04D27}">
  <ds:schemaRefs>
    <ds:schemaRef ds:uri="http://schemas.openxmlformats.org/officeDocument/2006/bibliography"/>
  </ds:schemaRefs>
</ds:datastoreItem>
</file>

<file path=customXml/itemProps4.xml><?xml version="1.0" encoding="utf-8"?>
<ds:datastoreItem xmlns:ds="http://schemas.openxmlformats.org/officeDocument/2006/customXml" ds:itemID="{5E0F2BDF-A0FD-724C-B65E-80B45FF3E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22</Pages>
  <Words>14936</Words>
  <Characters>85140</Characters>
  <Application>Microsoft Office Word</Application>
  <DocSecurity>0</DocSecurity>
  <Lines>709</Lines>
  <Paragraphs>199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99877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Denis Engemann</cp:lastModifiedBy>
  <cp:revision>13</cp:revision>
  <cp:lastPrinted>2018-02-15T09:05:00Z</cp:lastPrinted>
  <dcterms:created xsi:type="dcterms:W3CDTF">2018-04-28T20:16:00Z</dcterms:created>
  <dcterms:modified xsi:type="dcterms:W3CDTF">2018-04-28T23:01:00Z</dcterms:modified>
</cp:coreProperties>
</file>