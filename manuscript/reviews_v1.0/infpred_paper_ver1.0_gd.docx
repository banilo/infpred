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commentRangeStart w:id="0"/>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commentRangeEnd w:id="0"/>
      <w:r w:rsidR="00723B20">
        <w:rPr>
          <w:rStyle w:val="CommentReference"/>
          <w:rFonts w:asciiTheme="minorHAnsi" w:hAnsiTheme="minorHAnsi" w:cstheme="minorBidi"/>
          <w:lang w:val="en-US" w:eastAsia="en-US"/>
        </w:rPr>
        <w:commentReference w:id="0"/>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723B20" w:rsidRDefault="007E55C6" w:rsidP="007E55C6">
      <w:pPr>
        <w:ind w:left="2124"/>
        <w:rPr>
          <w:rFonts w:ascii="Calibri" w:hAnsi="Calibri"/>
          <w:color w:val="000000" w:themeColor="text1"/>
          <w:lang w:val="fr-FR"/>
        </w:rPr>
      </w:pPr>
      <w:r w:rsidRPr="00051DC0">
        <w:rPr>
          <w:rFonts w:ascii="Calibri" w:hAnsi="Calibri"/>
          <w:color w:val="000000" w:themeColor="text1"/>
          <w:lang w:val="en-US"/>
        </w:rPr>
        <w:t xml:space="preserve">     </w:t>
      </w:r>
      <w:proofErr w:type="gramStart"/>
      <w:r w:rsidRPr="00723B20">
        <w:rPr>
          <w:rFonts w:ascii="Calibri" w:hAnsi="Calibri"/>
          <w:color w:val="000000" w:themeColor="text1"/>
          <w:lang w:val="fr-FR"/>
        </w:rPr>
        <w:t>Email:</w:t>
      </w:r>
      <w:proofErr w:type="gramEnd"/>
      <w:r w:rsidRPr="00723B20">
        <w:rPr>
          <w:rFonts w:ascii="Calibri" w:hAnsi="Calibri"/>
          <w:color w:val="000000" w:themeColor="text1"/>
          <w:lang w:val="fr-FR"/>
        </w:rPr>
        <w:t xml:space="preserve"> </w:t>
      </w:r>
      <w:hyperlink r:id="rId14" w:history="1">
        <w:r w:rsidRPr="00723B20">
          <w:rPr>
            <w:rStyle w:val="Hyperlink"/>
            <w:rFonts w:ascii="Calibri" w:hAnsi="Calibri"/>
            <w:color w:val="000000" w:themeColor="text1"/>
            <w:lang w:val="fr-FR"/>
          </w:rPr>
          <w:t>danilo.bzdok@rwth-aachen.de</w:t>
        </w:r>
      </w:hyperlink>
    </w:p>
    <w:p w14:paraId="18F74985" w14:textId="77777777" w:rsidR="007E55C6" w:rsidRPr="00051DC0" w:rsidRDefault="007E55C6" w:rsidP="007E55C6">
      <w:pPr>
        <w:ind w:left="2124"/>
        <w:rPr>
          <w:rFonts w:ascii="Calibri" w:hAnsi="Calibri"/>
          <w:color w:val="000000" w:themeColor="text1"/>
        </w:rPr>
      </w:pPr>
      <w:r w:rsidRPr="00723B20">
        <w:rPr>
          <w:rFonts w:ascii="Calibri" w:hAnsi="Calibri"/>
          <w:color w:val="000000" w:themeColor="text1"/>
          <w:lang w:val="fr-FR"/>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617311"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17311">
        <w:rPr>
          <w:rFonts w:ascii="Calibri" w:hAnsi="Calibri"/>
          <w:color w:val="000000" w:themeColor="text1"/>
        </w:rPr>
        <w:t>52074 Aachen</w:t>
      </w:r>
    </w:p>
    <w:p w14:paraId="3932B480" w14:textId="33A6EEB7" w:rsidR="007E55C6" w:rsidRPr="00617311" w:rsidRDefault="007E55C6" w:rsidP="007E55C6">
      <w:pPr>
        <w:ind w:left="2124"/>
        <w:rPr>
          <w:rFonts w:ascii="Calibri" w:hAnsi="Calibri"/>
          <w:color w:val="000000" w:themeColor="text1"/>
        </w:rPr>
      </w:pPr>
      <w:r w:rsidRPr="00617311">
        <w:rPr>
          <w:rFonts w:ascii="Calibri" w:hAnsi="Calibri"/>
          <w:color w:val="000000" w:themeColor="text1"/>
        </w:rPr>
        <w:t xml:space="preserve">    </w:t>
      </w:r>
      <w:r w:rsidR="00BF3A44" w:rsidRPr="00617311">
        <w:rPr>
          <w:rFonts w:ascii="Calibri" w:hAnsi="Calibri"/>
          <w:color w:val="000000" w:themeColor="text1"/>
        </w:rPr>
        <w:t xml:space="preserve"> </w:t>
      </w:r>
      <w:r w:rsidRPr="00617311">
        <w:rPr>
          <w:rFonts w:ascii="Calibri" w:hAnsi="Calibri"/>
          <w:color w:val="000000" w:themeColor="text1"/>
        </w:rPr>
        <w:t>GERMANY</w:t>
      </w:r>
    </w:p>
    <w:p w14:paraId="694353AF" w14:textId="77777777" w:rsidR="007E55C6" w:rsidRPr="00617311" w:rsidRDefault="007E55C6" w:rsidP="007E55C6">
      <w:pPr>
        <w:rPr>
          <w:rFonts w:ascii="Calibri" w:hAnsi="Calibri"/>
          <w:color w:val="000000" w:themeColor="text1"/>
        </w:rPr>
      </w:pPr>
    </w:p>
    <w:p w14:paraId="69439021" w14:textId="77777777" w:rsidR="00500CCC" w:rsidRPr="00617311" w:rsidRDefault="00500CCC" w:rsidP="007E55C6">
      <w:pPr>
        <w:rPr>
          <w:rFonts w:ascii="Calibri" w:hAnsi="Calibri"/>
          <w:color w:val="000000" w:themeColor="text1"/>
        </w:rPr>
      </w:pPr>
    </w:p>
    <w:p w14:paraId="1159FAB3" w14:textId="77777777" w:rsidR="00500CCC" w:rsidRPr="00617311" w:rsidRDefault="00500CCC" w:rsidP="007E55C6">
      <w:pPr>
        <w:rPr>
          <w:rFonts w:ascii="Calibri" w:hAnsi="Calibri"/>
          <w:color w:val="000000" w:themeColor="text1"/>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commentRangeStart w:id="1"/>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commentRangeEnd w:id="1"/>
      <w:r w:rsidR="00723B20">
        <w:rPr>
          <w:rStyle w:val="CommentReference"/>
          <w:rFonts w:asciiTheme="minorHAnsi" w:hAnsiTheme="minorHAnsi" w:cstheme="minorBidi"/>
          <w:lang w:val="en-US" w:eastAsia="en-US"/>
        </w:rPr>
        <w:commentReference w:id="1"/>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commentRangeStart w:id="2"/>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commentRangeEnd w:id="2"/>
      <w:r w:rsidR="00723B20">
        <w:rPr>
          <w:rStyle w:val="CommentReference"/>
          <w:rFonts w:asciiTheme="minorHAnsi" w:hAnsiTheme="minorHAnsi" w:cstheme="minorBidi"/>
          <w:lang w:val="en-US" w:eastAsia="en-US"/>
        </w:rPr>
        <w:commentReference w:id="2"/>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w:t>
      </w:r>
      <w:commentRangeStart w:id="3"/>
      <w:r w:rsidRPr="00204A45">
        <w:rPr>
          <w:rFonts w:ascii="Calibri" w:hAnsi="Calibri"/>
          <w:b/>
          <w:lang w:val="en-US"/>
        </w:rPr>
        <w:t>inference’</w:t>
      </w:r>
      <w:commentRangeEnd w:id="3"/>
      <w:r w:rsidR="000B6340">
        <w:rPr>
          <w:rStyle w:val="CommentReference"/>
          <w:rFonts w:asciiTheme="minorHAnsi" w:hAnsiTheme="minorHAnsi" w:cstheme="minorBidi"/>
          <w:lang w:val="en-US" w:eastAsia="en-US"/>
        </w:rPr>
        <w:commentReference w:id="3"/>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w:t>
      </w:r>
      <w:commentRangeStart w:id="4"/>
      <w:r w:rsidR="00761096" w:rsidRPr="00BC60D6">
        <w:rPr>
          <w:rFonts w:ascii="Calibri" w:hAnsi="Calibri" w:cs="Helvetica"/>
          <w:bCs/>
          <w:color w:val="000000"/>
          <w:lang w:val="en-US" w:eastAsia="en-US"/>
        </w:rPr>
        <w:t xml:space="preserve">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commentRangeEnd w:id="4"/>
      <w:r w:rsidR="000B6340">
        <w:rPr>
          <w:rStyle w:val="CommentReference"/>
          <w:rFonts w:asciiTheme="minorHAnsi" w:hAnsiTheme="minorHAnsi" w:cstheme="minorBidi"/>
          <w:lang w:val="en-US" w:eastAsia="en-US"/>
        </w:rPr>
        <w:commentReference w:id="4"/>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w:t>
      </w:r>
      <w:commentRangeStart w:id="5"/>
      <w:r w:rsidR="00EF2AD3">
        <w:rPr>
          <w:rFonts w:ascii="Calibri" w:eastAsia="Times New Roman" w:hAnsi="Calibri" w:cs="Arial"/>
          <w:bCs/>
          <w:color w:val="222222"/>
          <w:lang w:val="en-US"/>
        </w:rPr>
        <w:t xml:space="preserve">on </w:t>
      </w:r>
      <w:r w:rsidR="00246423" w:rsidRPr="00BC60D6">
        <w:rPr>
          <w:rFonts w:ascii="Calibri" w:eastAsia="Times New Roman" w:hAnsi="Calibri" w:cs="Arial"/>
          <w:bCs/>
          <w:color w:val="222222"/>
          <w:lang w:val="en-US"/>
        </w:rPr>
        <w:t>linear model approaches</w:t>
      </w:r>
      <w:commentRangeEnd w:id="5"/>
      <w:r w:rsidR="00890688">
        <w:rPr>
          <w:rStyle w:val="CommentReference"/>
          <w:rFonts w:asciiTheme="minorHAnsi" w:hAnsiTheme="minorHAnsi" w:cstheme="minorBidi"/>
          <w:lang w:val="en-US" w:eastAsia="en-US"/>
        </w:rPr>
        <w:commentReference w:id="5"/>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44EC4C05"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Which gene</w:t>
      </w:r>
      <w:ins w:id="6" w:author="Guillaume Dumas" w:date="2018-04-30T09:25:00Z">
        <w:r w:rsidR="00890688">
          <w:rPr>
            <w:rStyle w:val="s2"/>
            <w:rFonts w:ascii="Calibri" w:hAnsi="Calibri"/>
            <w:color w:val="000000" w:themeColor="text1"/>
            <w:lang w:val="en-US"/>
          </w:rPr>
          <w:t>tic</w:t>
        </w:r>
      </w:ins>
      <w:r w:rsidR="00575454" w:rsidRPr="00204A45">
        <w:rPr>
          <w:rStyle w:val="s2"/>
          <w:rFonts w:ascii="Calibri" w:hAnsi="Calibri"/>
          <w:color w:val="000000" w:themeColor="text1"/>
          <w:lang w:val="en-US"/>
        </w:rPr>
        <w:t xml:space="preserve"> </w:t>
      </w:r>
      <w:del w:id="7" w:author="Guillaume Dumas" w:date="2018-04-30T09:25:00Z">
        <w:r w:rsidR="00575454" w:rsidRPr="00204A45" w:rsidDel="00890688">
          <w:rPr>
            <w:rStyle w:val="s2"/>
            <w:rFonts w:ascii="Calibri" w:hAnsi="Calibri"/>
            <w:color w:val="000000" w:themeColor="text1"/>
            <w:lang w:val="en-US"/>
          </w:rPr>
          <w:delText xml:space="preserve">locations </w:delText>
        </w:r>
      </w:del>
      <w:ins w:id="8" w:author="Guillaume Dumas" w:date="2018-04-30T09:25:00Z">
        <w:r w:rsidR="00890688">
          <w:rPr>
            <w:rStyle w:val="s2"/>
            <w:rFonts w:ascii="Calibri" w:hAnsi="Calibri"/>
            <w:color w:val="000000" w:themeColor="text1"/>
            <w:lang w:val="en-US"/>
          </w:rPr>
          <w:t xml:space="preserve">polymorphisms </w:t>
        </w:r>
      </w:ins>
      <w:r w:rsidR="00575454" w:rsidRPr="00204A45">
        <w:rPr>
          <w:rStyle w:val="s2"/>
          <w:rFonts w:ascii="Calibri" w:hAnsi="Calibri"/>
          <w:color w:val="000000" w:themeColor="text1"/>
          <w:lang w:val="en-US"/>
        </w:rPr>
        <w:t xml:space="preserve">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commentRangeStart w:id="9"/>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commentRangeEnd w:id="9"/>
      <w:r w:rsidR="000075C1">
        <w:rPr>
          <w:rStyle w:val="CommentReference"/>
          <w:rFonts w:asciiTheme="minorHAnsi" w:hAnsiTheme="minorHAnsi" w:cstheme="minorBidi"/>
          <w:lang w:val="en-US" w:eastAsia="en-US"/>
        </w:rPr>
        <w:commentReference w:id="9"/>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23B20"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r w:rsidR="005B70FD" w:rsidRPr="00617311">
        <w:rPr>
          <w:rFonts w:ascii="Calibri" w:eastAsia="Times New Roman" w:hAnsi="Calibri" w:cs="Arial"/>
          <w:color w:val="FF0000"/>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23B20"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commentRangeStart w:id="10"/>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commentRangeEnd w:id="10"/>
      <w:r w:rsidR="005638DE">
        <w:rPr>
          <w:rStyle w:val="CommentReference"/>
          <w:rFonts w:asciiTheme="minorHAnsi" w:hAnsiTheme="minorHAnsi" w:cstheme="minorBidi"/>
          <w:lang w:val="en-US" w:eastAsia="en-US"/>
        </w:rPr>
        <w:commentReference w:id="10"/>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w:t>
      </w:r>
      <w:r w:rsidR="00B53203" w:rsidRPr="005638DE">
        <w:rPr>
          <w:rFonts w:ascii="Calibri" w:hAnsi="Calibri"/>
          <w:highlight w:val="red"/>
          <w:lang w:val="en-US"/>
          <w:rPrChange w:id="11" w:author="Guillaume Dumas" w:date="2018-04-30T09:34:00Z">
            <w:rPr>
              <w:rFonts w:ascii="Calibri" w:hAnsi="Calibri"/>
              <w:lang w:val="en-US"/>
            </w:rPr>
          </w:rPrChange>
        </w:rPr>
        <w:t>{Hastie, 2001 #3957}</w:t>
      </w:r>
      <w:r w:rsidRPr="005638DE">
        <w:rPr>
          <w:rFonts w:ascii="Calibri" w:hAnsi="Calibri"/>
          <w:lang w:val="en-US"/>
          <w:rPrChange w:id="12" w:author="Guillaume Dumas" w:date="2018-04-30T09:35:00Z">
            <w:rPr>
              <w:rFonts w:ascii="Calibri" w:hAnsi="Calibri"/>
              <w:lang w:val="en-US"/>
            </w:rPr>
          </w:rPrChange>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commentRangeStart w:id="13"/>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commentRangeEnd w:id="13"/>
      <w:r w:rsidR="005638DE">
        <w:rPr>
          <w:rStyle w:val="CommentReference"/>
          <w:rFonts w:asciiTheme="minorHAnsi" w:hAnsiTheme="minorHAnsi" w:cstheme="minorBidi"/>
          <w:lang w:val="en-US" w:eastAsia="en-US"/>
        </w:rPr>
        <w:commentReference w:id="13"/>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commentRangeStart w:id="14"/>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commentRangeEnd w:id="14"/>
      <w:r w:rsidR="00CA106A">
        <w:rPr>
          <w:rStyle w:val="CommentReference"/>
        </w:rPr>
        <w:commentReference w:id="14"/>
      </w:r>
    </w:p>
    <w:p w14:paraId="21474CC9" w14:textId="24E90E47"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 </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078E59F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w:t>
      </w:r>
      <w:ins w:id="15" w:author="Guillaume Dumas" w:date="2018-04-30T09:44:00Z">
        <w:r w:rsidR="00CA106A">
          <w:rPr>
            <w:rFonts w:ascii="Calibri" w:eastAsia="Times New Roman" w:hAnsi="Calibri" w:cs="Calibri"/>
            <w:color w:val="222222"/>
            <w:sz w:val="24"/>
            <w:szCs w:val="24"/>
          </w:rPr>
          <w:t>e</w:t>
        </w:r>
      </w:ins>
      <w:del w:id="16" w:author="Guillaume Dumas" w:date="2018-04-30T09:44:00Z">
        <w:r w:rsidR="00F047B6" w:rsidDel="00CA106A">
          <w:rPr>
            <w:rFonts w:ascii="Calibri" w:eastAsia="Times New Roman" w:hAnsi="Calibri" w:cs="Calibri"/>
            <w:color w:val="222222"/>
            <w:sz w:val="24"/>
            <w:szCs w:val="24"/>
          </w:rPr>
          <w:delText>a</w:delText>
        </w:r>
      </w:del>
      <w:ins w:id="17" w:author="Guillaume Dumas" w:date="2018-04-30T09:44:00Z">
        <w:r w:rsidR="00CA106A">
          <w:rPr>
            <w:rFonts w:ascii="Calibri" w:eastAsia="Times New Roman" w:hAnsi="Calibri" w:cs="Calibri"/>
            <w:color w:val="222222"/>
            <w:sz w:val="24"/>
            <w:szCs w:val="24"/>
          </w:rPr>
          <w:t>r</w:t>
        </w:r>
      </w:ins>
      <w:del w:id="18" w:author="Guillaume Dumas" w:date="2018-04-30T09:44:00Z">
        <w:r w:rsidR="00F047B6" w:rsidDel="00CA106A">
          <w:rPr>
            <w:rFonts w:ascii="Calibri" w:eastAsia="Times New Roman" w:hAnsi="Calibri" w:cs="Calibri"/>
            <w:color w:val="222222"/>
            <w:sz w:val="24"/>
            <w:szCs w:val="24"/>
          </w:rPr>
          <w:delText>s</w:delText>
        </w:r>
      </w:del>
      <w:ins w:id="19" w:author="Guillaume Dumas" w:date="2018-04-30T09:44:00Z">
        <w:r w:rsidR="00CA106A">
          <w:rPr>
            <w:rFonts w:ascii="Calibri" w:eastAsia="Times New Roman" w:hAnsi="Calibri" w:cs="Calibri"/>
            <w:color w:val="222222"/>
            <w:sz w:val="24"/>
            <w:szCs w:val="24"/>
          </w:rPr>
          <w:t>e</w:t>
        </w:r>
      </w:ins>
      <w:r w:rsidR="00F047B6">
        <w:rPr>
          <w:rFonts w:ascii="Calibri" w:eastAsia="Times New Roman" w:hAnsi="Calibri" w:cs="Calibri"/>
          <w:color w:val="222222"/>
          <w:sz w:val="24"/>
          <w:szCs w:val="24"/>
        </w:rPr>
        <w:t xml:space="preserve">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covariation),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5" w:history="1">
        <w:r w:rsidRPr="00A505FA">
          <w:rPr>
            <w:rStyle w:val="Hyper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r w:rsidR="00723B20" w:rsidRPr="00CA106A">
        <w:rPr>
          <w:highlight w:val="red"/>
          <w:rPrChange w:id="20" w:author="Guillaume Dumas" w:date="2018-04-30T09:45:00Z">
            <w:rPr/>
          </w:rPrChange>
        </w:rPr>
        <w:fldChar w:fldCharType="begin"/>
      </w:r>
      <w:r w:rsidR="00723B20" w:rsidRPr="00CA106A">
        <w:rPr>
          <w:highlight w:val="red"/>
          <w:rPrChange w:id="21" w:author="Guillaume Dumas" w:date="2018-04-30T09:45:00Z">
            <w:rPr/>
          </w:rPrChange>
        </w:rPr>
        <w:instrText xml:space="preserve"> HYPERLINK "http://github.com/banilo/to_be_added_later)" </w:instrText>
      </w:r>
      <w:r w:rsidR="00723B20" w:rsidRPr="00CA106A">
        <w:rPr>
          <w:highlight w:val="red"/>
          <w:rPrChange w:id="22" w:author="Guillaume Dumas" w:date="2018-04-30T09:45:00Z">
            <w:rPr/>
          </w:rPrChange>
        </w:rPr>
        <w:fldChar w:fldCharType="separate"/>
      </w:r>
      <w:r w:rsidRPr="00CA106A">
        <w:rPr>
          <w:rStyle w:val="Hyperlink"/>
          <w:rFonts w:ascii="Calibri" w:hAnsi="Calibri" w:cs="Helvetica"/>
          <w:color w:val="000000" w:themeColor="text1"/>
          <w:highlight w:val="red"/>
          <w:lang w:val="en-US"/>
          <w:rPrChange w:id="23" w:author="Guillaume Dumas" w:date="2018-04-30T09:45:00Z">
            <w:rPr>
              <w:rStyle w:val="Hyperlink"/>
              <w:rFonts w:ascii="Calibri" w:hAnsi="Calibri" w:cs="Helvetica"/>
              <w:color w:val="000000" w:themeColor="text1"/>
              <w:lang w:val="en-US"/>
            </w:rPr>
          </w:rPrChange>
        </w:rPr>
        <w:t>http://github.com/banilo/to_be_added_later</w:t>
      </w:r>
      <w:r w:rsidRPr="00CA106A">
        <w:rPr>
          <w:rStyle w:val="Hyperlink"/>
          <w:rFonts w:ascii="Calibri" w:hAnsi="Calibri" w:cs="Helvetica"/>
          <w:color w:val="000000" w:themeColor="text1"/>
          <w:u w:val="none"/>
          <w:lang w:val="en-US"/>
          <w:rPrChange w:id="24" w:author="Guillaume Dumas" w:date="2018-04-30T09:45:00Z">
            <w:rPr>
              <w:rStyle w:val="Hyperlink"/>
              <w:rFonts w:ascii="Calibri" w:hAnsi="Calibri" w:cs="Helvetica"/>
              <w:color w:val="000000" w:themeColor="text1"/>
              <w:lang w:val="en-US"/>
            </w:rPr>
          </w:rPrChange>
        </w:rPr>
        <w:t>)</w:t>
      </w:r>
      <w:r w:rsidR="00723B20" w:rsidRPr="00CA106A">
        <w:rPr>
          <w:rStyle w:val="Hyperlink"/>
          <w:rFonts w:ascii="Calibri" w:hAnsi="Calibri" w:cs="Helvetica"/>
          <w:color w:val="000000" w:themeColor="text1"/>
          <w:highlight w:val="red"/>
          <w:lang w:val="en-US"/>
          <w:rPrChange w:id="25" w:author="Guillaume Dumas" w:date="2018-04-30T09:45:00Z">
            <w:rPr>
              <w:rStyle w:val="Hyperlink"/>
              <w:rFonts w:ascii="Calibri" w:hAnsi="Calibri" w:cs="Helvetica"/>
              <w:color w:val="000000" w:themeColor="text1"/>
              <w:lang w:val="en-US"/>
            </w:rPr>
          </w:rPrChange>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E23FA85"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w:t>
      </w:r>
      <w:del w:id="26" w:author="Guillaume Dumas" w:date="2018-04-30T09:51:00Z">
        <w:r w:rsidR="00E24A96" w:rsidRPr="0003734E" w:rsidDel="008A13F8">
          <w:rPr>
            <w:rFonts w:ascii="Calibri" w:hAnsi="Calibri"/>
            <w:color w:val="000000" w:themeColor="text1"/>
            <w:lang w:val="en-US"/>
          </w:rPr>
          <w:delText xml:space="preserve">p </w:delText>
        </w:r>
      </w:del>
      <w:ins w:id="27" w:author="Guillaume Dumas" w:date="2018-04-30T09:51:00Z">
        <w:r w:rsidR="008A13F8" w:rsidRPr="0003734E">
          <w:rPr>
            <w:rFonts w:ascii="Calibri" w:hAnsi="Calibri"/>
            <w:color w:val="000000" w:themeColor="text1"/>
            <w:lang w:val="en-US"/>
          </w:rPr>
          <w:t>p</w:t>
        </w:r>
        <w:r w:rsidR="008A13F8">
          <w:rPr>
            <w:rFonts w:ascii="Calibri" w:hAnsi="Calibri"/>
            <w:color w:val="000000" w:themeColor="text1"/>
            <w:lang w:val="en-US"/>
          </w:rPr>
          <w:t> </w:t>
        </w:r>
      </w:ins>
      <w:del w:id="28" w:author="Guillaume Dumas" w:date="2018-04-30T09:51:00Z">
        <w:r w:rsidR="00E24A96" w:rsidRPr="0003734E" w:rsidDel="008A13F8">
          <w:rPr>
            <w:rFonts w:ascii="Calibri" w:hAnsi="Calibri"/>
            <w:color w:val="000000" w:themeColor="text1"/>
            <w:lang w:val="en-US"/>
          </w:rPr>
          <w:delText xml:space="preserve">= </w:delText>
        </w:r>
      </w:del>
      <w:ins w:id="29" w:author="Guillaume Dumas" w:date="2018-04-30T09:51:00Z">
        <w:r w:rsidR="008A13F8" w:rsidRPr="0003734E">
          <w:rPr>
            <w:rFonts w:ascii="Calibri" w:hAnsi="Calibri"/>
            <w:color w:val="000000" w:themeColor="text1"/>
            <w:lang w:val="en-US"/>
          </w:rPr>
          <w:t>=</w:t>
        </w:r>
        <w:r w:rsidR="008A13F8">
          <w:rPr>
            <w:rFonts w:ascii="Calibri" w:hAnsi="Calibri"/>
            <w:color w:val="000000" w:themeColor="text1"/>
            <w:lang w:val="en-US"/>
          </w:rPr>
          <w:t> </w:t>
        </w:r>
      </w:ins>
      <w:r w:rsidR="00E24A96" w:rsidRPr="0003734E">
        <w:rPr>
          <w:rFonts w:ascii="Calibri" w:hAnsi="Calibri"/>
          <w:color w:val="000000" w:themeColor="text1"/>
          <w:lang w:val="en-US"/>
        </w:rPr>
        <w:t>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30" w:author="Guillaume Dumas" w:date="2018-04-30T09:47:00Z">
        <w:r w:rsidRPr="00BC54C2" w:rsidDel="008172EE">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095B3E15"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that reached statistical significance at p</w:t>
      </w:r>
      <w:ins w:id="31" w:author="Guillaume Dumas" w:date="2018-04-30T09:51:00Z">
        <w:r w:rsidR="008A13F8">
          <w:rPr>
            <w:rFonts w:ascii="Calibri" w:eastAsia="Times New Roman" w:hAnsi="Calibri"/>
            <w:shd w:val="clear" w:color="auto" w:fill="FFFFFF"/>
            <w:lang w:val="en-US"/>
          </w:rPr>
          <w:t> </w:t>
        </w:r>
      </w:ins>
      <w:del w:id="32" w:author="Guillaume Dumas" w:date="2018-04-30T09:47:00Z">
        <w:r w:rsidR="00003679" w:rsidRPr="00BC54C2" w:rsidDel="008172EE">
          <w:rPr>
            <w:rFonts w:ascii="Calibri" w:eastAsia="Times New Roman" w:hAnsi="Calibri"/>
            <w:shd w:val="clear" w:color="auto" w:fill="FFFFFF"/>
            <w:lang w:val="en-US"/>
          </w:rPr>
          <w:delText xml:space="preserve"> </w:delText>
        </w:r>
      </w:del>
      <w:r w:rsidR="00003679" w:rsidRPr="00BC54C2">
        <w:rPr>
          <w:rFonts w:ascii="Calibri" w:eastAsia="Times New Roman" w:hAnsi="Calibri"/>
          <w:shd w:val="clear" w:color="auto" w:fill="FFFFFF"/>
          <w:lang w:val="en-US"/>
        </w:rPr>
        <w:t>&lt;</w:t>
      </w:r>
      <w:ins w:id="33" w:author="Guillaume Dumas" w:date="2018-04-30T09:51:00Z">
        <w:r w:rsidR="008A13F8">
          <w:rPr>
            <w:rFonts w:ascii="Calibri" w:eastAsia="Times New Roman" w:hAnsi="Calibri"/>
            <w:shd w:val="clear" w:color="auto" w:fill="FFFFFF"/>
            <w:lang w:val="en-US"/>
          </w:rPr>
          <w:t> </w:t>
        </w:r>
      </w:ins>
      <w:del w:id="34" w:author="Guillaume Dumas" w:date="2018-04-30T09:47:00Z">
        <w:r w:rsidR="00003679" w:rsidRPr="00BC54C2" w:rsidDel="008172EE">
          <w:rPr>
            <w:rFonts w:ascii="Calibri" w:eastAsia="Times New Roman" w:hAnsi="Calibri"/>
            <w:shd w:val="clear" w:color="auto" w:fill="FFFFFF"/>
            <w:lang w:val="en-US"/>
          </w:rPr>
          <w:delText xml:space="preserve"> </w:delText>
        </w:r>
      </w:del>
      <w:r w:rsidR="00003679" w:rsidRPr="00BC54C2">
        <w:rPr>
          <w:rFonts w:ascii="Calibri" w:eastAsia="Times New Roman" w:hAnsi="Calibri"/>
          <w:shd w:val="clear" w:color="auto" w:fill="FFFFFF"/>
          <w:lang w:val="en-US"/>
        </w:rPr>
        <w:t xml:space="preserve">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BBE6A00"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del w:id="35" w:author="Guillaume Dumas" w:date="2018-04-30T09:51:00Z">
        <w:r w:rsidR="00D90216" w:rsidRPr="00BC54C2" w:rsidDel="008A13F8">
          <w:rPr>
            <w:rFonts w:ascii="Calibri" w:hAnsi="Calibri"/>
            <w:color w:val="000000" w:themeColor="text1"/>
            <w:lang w:val="en-US"/>
          </w:rPr>
          <w:delText xml:space="preserve">lcavol </w:delText>
        </w:r>
      </w:del>
      <w:proofErr w:type="spellStart"/>
      <w:ins w:id="36" w:author="Guillaume Dumas" w:date="2018-04-30T09:51:00Z">
        <w:r w:rsidR="008A13F8" w:rsidRPr="00BC54C2">
          <w:rPr>
            <w:rFonts w:ascii="Calibri" w:hAnsi="Calibri"/>
            <w:color w:val="000000" w:themeColor="text1"/>
            <w:lang w:val="en-US"/>
          </w:rPr>
          <w:t>lcavol</w:t>
        </w:r>
        <w:proofErr w:type="spellEnd"/>
        <w:r w:rsidR="008A13F8">
          <w:rPr>
            <w:rFonts w:ascii="Calibri" w:hAnsi="Calibri"/>
            <w:color w:val="000000" w:themeColor="text1"/>
            <w:lang w:val="en-US"/>
          </w:rPr>
          <w:t> </w:t>
        </w:r>
      </w:ins>
      <w:del w:id="37" w:author="Guillaume Dumas" w:date="2018-04-30T09:51:00Z">
        <w:r w:rsidR="00D90216" w:rsidRPr="00BC54C2" w:rsidDel="008A13F8">
          <w:rPr>
            <w:rFonts w:ascii="Calibri" w:hAnsi="Calibri"/>
            <w:color w:val="000000" w:themeColor="text1"/>
            <w:lang w:val="en-US"/>
          </w:rPr>
          <w:delText xml:space="preserve">&gt; </w:delText>
        </w:r>
      </w:del>
      <w:ins w:id="38" w:author="Guillaume Dumas" w:date="2018-04-30T09:51:00Z">
        <w:r w:rsidR="008A13F8" w:rsidRPr="00BC54C2">
          <w:rPr>
            <w:rFonts w:ascii="Calibri" w:hAnsi="Calibri"/>
            <w:color w:val="000000" w:themeColor="text1"/>
            <w:lang w:val="en-US"/>
          </w:rPr>
          <w:t>&gt;</w:t>
        </w:r>
        <w:r w:rsidR="008A13F8">
          <w:rPr>
            <w:rFonts w:ascii="Calibri" w:hAnsi="Calibri"/>
            <w:color w:val="000000" w:themeColor="text1"/>
            <w:lang w:val="en-US"/>
          </w:rPr>
          <w:t> </w:t>
        </w:r>
      </w:ins>
      <w:proofErr w:type="spellStart"/>
      <w:del w:id="39" w:author="Guillaume Dumas" w:date="2018-04-30T09:51:00Z">
        <w:r w:rsidR="00D90216" w:rsidRPr="00BC54C2" w:rsidDel="008A13F8">
          <w:rPr>
            <w:rFonts w:ascii="Calibri" w:hAnsi="Calibri"/>
            <w:color w:val="000000" w:themeColor="text1"/>
            <w:lang w:val="en-US"/>
          </w:rPr>
          <w:delText xml:space="preserve">svi </w:delText>
        </w:r>
      </w:del>
      <w:ins w:id="40" w:author="Guillaume Dumas" w:date="2018-04-30T09:51:00Z">
        <w:r w:rsidR="008A13F8" w:rsidRPr="00BC54C2">
          <w:rPr>
            <w:rFonts w:ascii="Calibri" w:hAnsi="Calibri"/>
            <w:color w:val="000000" w:themeColor="text1"/>
            <w:lang w:val="en-US"/>
          </w:rPr>
          <w:t>svi</w:t>
        </w:r>
        <w:proofErr w:type="spellEnd"/>
        <w:r w:rsidR="008A13F8">
          <w:rPr>
            <w:rFonts w:ascii="Calibri" w:hAnsi="Calibri"/>
            <w:color w:val="000000" w:themeColor="text1"/>
            <w:lang w:val="en-US"/>
          </w:rPr>
          <w:t> </w:t>
        </w:r>
      </w:ins>
      <w:del w:id="41" w:author="Guillaume Dumas" w:date="2018-04-30T09:51:00Z">
        <w:r w:rsidR="00D90216" w:rsidRPr="00BC54C2" w:rsidDel="008A13F8">
          <w:rPr>
            <w:rFonts w:ascii="Calibri" w:hAnsi="Calibri"/>
            <w:color w:val="000000" w:themeColor="text1"/>
            <w:lang w:val="en-US"/>
          </w:rPr>
          <w:delText xml:space="preserve">&gt; </w:delText>
        </w:r>
      </w:del>
      <w:ins w:id="42" w:author="Guillaume Dumas" w:date="2018-04-30T09:51:00Z">
        <w:r w:rsidR="008A13F8" w:rsidRPr="00BC54C2">
          <w:rPr>
            <w:rFonts w:ascii="Calibri" w:hAnsi="Calibri"/>
            <w:color w:val="000000" w:themeColor="text1"/>
            <w:lang w:val="en-US"/>
          </w:rPr>
          <w:t>&gt;</w:t>
        </w:r>
        <w:r w:rsidR="008A13F8">
          <w:rPr>
            <w:rFonts w:ascii="Calibri" w:hAnsi="Calibri"/>
            <w:color w:val="000000" w:themeColor="text1"/>
            <w:lang w:val="en-US"/>
          </w:rPr>
          <w:t> </w:t>
        </w:r>
      </w:ins>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 xml:space="preserve">le prediction </w:t>
      </w:r>
      <w:del w:id="43" w:author="Guillaume Dumas" w:date="2018-04-30T09:48:00Z">
        <w:r w:rsidR="00BC54C2" w:rsidRPr="00980766" w:rsidDel="008A2391">
          <w:rPr>
            <w:rFonts w:ascii="Calibri" w:hAnsi="Calibri"/>
            <w:color w:val="000000" w:themeColor="text1"/>
            <w:lang w:val="en-US"/>
          </w:rPr>
          <w:delText>performance, but</w:delText>
        </w:r>
      </w:del>
      <w:ins w:id="44" w:author="Guillaume Dumas" w:date="2018-04-30T09:48:00Z">
        <w:r w:rsidR="008A2391" w:rsidRPr="00980766">
          <w:rPr>
            <w:rFonts w:ascii="Calibri" w:hAnsi="Calibri"/>
            <w:color w:val="000000" w:themeColor="text1"/>
            <w:lang w:val="en-US"/>
          </w:rPr>
          <w:t>performance but</w:t>
        </w:r>
      </w:ins>
      <w:r w:rsidR="00BC54C2" w:rsidRPr="00980766">
        <w:rPr>
          <w:rFonts w:ascii="Calibri" w:hAnsi="Calibri"/>
          <w:color w:val="000000" w:themeColor="text1"/>
          <w:lang w:val="en-US"/>
        </w:rPr>
        <w:t xml:space="preserve">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2B25A9BF"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w:t>
      </w:r>
      <w:del w:id="45" w:author="Guillaume Dumas" w:date="2018-04-30T09:48:00Z">
        <w:r w:rsidR="00C074F8" w:rsidRPr="00BC54C2" w:rsidDel="008A2391">
          <w:rPr>
            <w:rFonts w:ascii="Calibri" w:hAnsi="Calibri"/>
            <w:color w:val="000000"/>
            <w:sz w:val="24"/>
            <w:szCs w:val="24"/>
            <w:lang w:val="en-US"/>
          </w:rPr>
          <w:delText>path, but</w:delText>
        </w:r>
      </w:del>
      <w:ins w:id="46" w:author="Guillaume Dumas" w:date="2018-04-30T09:48:00Z">
        <w:r w:rsidR="008A2391" w:rsidRPr="00BC54C2">
          <w:rPr>
            <w:rFonts w:ascii="Calibri" w:hAnsi="Calibri"/>
            <w:color w:val="000000"/>
            <w:sz w:val="24"/>
            <w:szCs w:val="24"/>
            <w:lang w:val="en-US"/>
          </w:rPr>
          <w:t>path but</w:t>
        </w:r>
      </w:ins>
      <w:r w:rsidR="00C074F8" w:rsidRPr="00BC54C2">
        <w:rPr>
          <w:rFonts w:ascii="Calibri" w:hAnsi="Calibri"/>
          <w:color w:val="000000"/>
          <w:sz w:val="24"/>
          <w:szCs w:val="24"/>
          <w:lang w:val="en-US"/>
        </w:rPr>
        <w:t xml:space="preserve">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57B50CE0"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commentRangeStart w:id="47"/>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w:t>
      </w:r>
      <w:commentRangeEnd w:id="47"/>
      <w:r w:rsidR="008A13F8">
        <w:rPr>
          <w:rStyle w:val="CommentReference"/>
          <w:rFonts w:asciiTheme="minorHAnsi" w:hAnsiTheme="minorHAnsi" w:cstheme="minorBidi"/>
          <w:lang w:val="en-US" w:eastAsia="en-US"/>
        </w:rPr>
        <w:commentReference w:id="47"/>
      </w:r>
      <w:r>
        <w:rPr>
          <w:rFonts w:ascii="Calibri" w:hAnsi="Calibri"/>
          <w:color w:val="000000" w:themeColor="text1"/>
          <w:lang w:val="en-US"/>
        </w:rPr>
        <w:t>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the common significance level of p</w:t>
      </w:r>
      <w:ins w:id="48" w:author="Guillaume Dumas" w:date="2018-04-30T09:50:00Z">
        <w:r w:rsidR="008A13F8">
          <w:rPr>
            <w:rFonts w:ascii="Calibri" w:hAnsi="Calibri"/>
            <w:color w:val="000000" w:themeColor="text1"/>
            <w:lang w:val="en-US"/>
          </w:rPr>
          <w:t> </w:t>
        </w:r>
      </w:ins>
      <w:del w:id="49" w:author="Guillaume Dumas" w:date="2018-04-30T09:50:00Z">
        <w:r w:rsidR="0071488F" w:rsidRPr="00C76687" w:rsidDel="008A13F8">
          <w:rPr>
            <w:rFonts w:ascii="Calibri" w:hAnsi="Calibri"/>
            <w:color w:val="000000" w:themeColor="text1"/>
            <w:lang w:val="en-US"/>
          </w:rPr>
          <w:delText xml:space="preserve"> </w:delText>
        </w:r>
      </w:del>
      <w:r w:rsidR="0071488F" w:rsidRPr="00C76687">
        <w:rPr>
          <w:rFonts w:ascii="Calibri" w:hAnsi="Calibri"/>
          <w:color w:val="000000" w:themeColor="text1"/>
          <w:lang w:val="en-US"/>
        </w:rPr>
        <w:t>&lt;</w:t>
      </w:r>
      <w:ins w:id="50" w:author="Guillaume Dumas" w:date="2018-04-30T09:50:00Z">
        <w:r w:rsidR="008A13F8">
          <w:rPr>
            <w:rFonts w:ascii="Calibri" w:hAnsi="Calibri"/>
            <w:color w:val="000000" w:themeColor="text1"/>
            <w:lang w:val="en-US"/>
          </w:rPr>
          <w:t> </w:t>
        </w:r>
      </w:ins>
      <w:del w:id="51" w:author="Guillaume Dumas" w:date="2018-04-30T09:50:00Z">
        <w:r w:rsidR="0071488F" w:rsidRPr="00C76687" w:rsidDel="008A13F8">
          <w:rPr>
            <w:rFonts w:ascii="Calibri" w:hAnsi="Calibri"/>
            <w:color w:val="000000" w:themeColor="text1"/>
            <w:lang w:val="en-US"/>
          </w:rPr>
          <w:delText xml:space="preserve"> </w:delText>
        </w:r>
      </w:del>
      <w:r w:rsidR="0071488F" w:rsidRPr="00C76687">
        <w:rPr>
          <w:rFonts w:ascii="Calibri" w:hAnsi="Calibri"/>
          <w:color w:val="000000" w:themeColor="text1"/>
          <w:lang w:val="en-US"/>
        </w:rPr>
        <w:t xml:space="preserve">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w:t>
      </w:r>
      <w:ins w:id="52" w:author="Guillaume Dumas" w:date="2018-04-30T09:50:00Z">
        <w:r w:rsidR="008A13F8">
          <w:rPr>
            <w:rFonts w:ascii="Calibri" w:hAnsi="Calibri"/>
            <w:color w:val="000000" w:themeColor="text1"/>
            <w:lang w:val="en-US"/>
          </w:rPr>
          <w:t> </w:t>
        </w:r>
      </w:ins>
      <w:del w:id="53" w:author="Guillaume Dumas" w:date="2018-04-30T09:50:00Z">
        <w:r w:rsidR="008A470C" w:rsidRPr="00C76687" w:rsidDel="008A13F8">
          <w:rPr>
            <w:rFonts w:ascii="Calibri" w:hAnsi="Calibri"/>
            <w:color w:val="000000" w:themeColor="text1"/>
            <w:lang w:val="en-US"/>
          </w:rPr>
          <w:delText xml:space="preserve"> </w:delText>
        </w:r>
      </w:del>
      <w:r w:rsidR="008A470C" w:rsidRPr="00C76687">
        <w:rPr>
          <w:rFonts w:ascii="Calibri" w:hAnsi="Calibri"/>
          <w:color w:val="000000" w:themeColor="text1"/>
          <w:lang w:val="en-US"/>
        </w:rPr>
        <w:t>&lt;</w:t>
      </w:r>
      <w:ins w:id="54" w:author="Guillaume Dumas" w:date="2018-04-30T09:50:00Z">
        <w:r w:rsidR="008A13F8">
          <w:rPr>
            <w:rFonts w:ascii="Calibri" w:hAnsi="Calibri"/>
            <w:color w:val="000000" w:themeColor="text1"/>
            <w:lang w:val="en-US"/>
          </w:rPr>
          <w:t> </w:t>
        </w:r>
      </w:ins>
      <w:del w:id="55" w:author="Guillaume Dumas" w:date="2018-04-30T09:50:00Z">
        <w:r w:rsidR="008A470C" w:rsidRPr="00C76687" w:rsidDel="008A13F8">
          <w:rPr>
            <w:rFonts w:ascii="Calibri" w:hAnsi="Calibri"/>
            <w:color w:val="000000" w:themeColor="text1"/>
            <w:lang w:val="en-US"/>
          </w:rPr>
          <w:delText xml:space="preserve"> </w:delText>
        </w:r>
      </w:del>
      <w:r w:rsidR="008A470C" w:rsidRPr="00C76687">
        <w:rPr>
          <w:rFonts w:ascii="Calibri" w:hAnsi="Calibri"/>
          <w:color w:val="000000" w:themeColor="text1"/>
          <w:lang w:val="en-US"/>
        </w:rPr>
        <w:t xml:space="preserve">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w:t>
      </w:r>
      <w:commentRangeStart w:id="56"/>
      <w:r w:rsidRPr="00C76687">
        <w:rPr>
          <w:rFonts w:ascii="Calibri" w:hAnsi="Calibri"/>
          <w:color w:val="000000" w:themeColor="text1"/>
          <w:lang w:val="en-US"/>
        </w:rPr>
        <w:t xml:space="preserve">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commentRangeEnd w:id="56"/>
      <w:r w:rsidR="008A13F8">
        <w:rPr>
          <w:rStyle w:val="CommentReference"/>
          <w:rFonts w:asciiTheme="minorHAnsi" w:hAnsiTheme="minorHAnsi" w:cstheme="minorBidi"/>
          <w:lang w:val="en-US" w:eastAsia="en-US"/>
        </w:rPr>
        <w:commentReference w:id="56"/>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commentRangeStart w:id="57"/>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commentRangeEnd w:id="57"/>
      <w:r w:rsidR="008A13F8">
        <w:rPr>
          <w:rStyle w:val="CommentReference"/>
          <w:rFonts w:asciiTheme="minorHAnsi" w:hAnsiTheme="minorHAnsi" w:cstheme="minorBidi"/>
          <w:lang w:val="en-US" w:eastAsia="en-US"/>
        </w:rPr>
        <w:commentReference w:id="57"/>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commentRangeStart w:id="58"/>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56055"/>
                    </a:xfrm>
                    <a:prstGeom prst="rect">
                      <a:avLst/>
                    </a:prstGeom>
                  </pic:spPr>
                </pic:pic>
              </a:graphicData>
            </a:graphic>
          </wp:inline>
        </w:drawing>
      </w:r>
      <w:commentRangeEnd w:id="58"/>
      <w:r w:rsidR="00270D66">
        <w:rPr>
          <w:rStyle w:val="CommentReference"/>
          <w:rFonts w:asciiTheme="minorHAnsi" w:hAnsiTheme="minorHAnsi" w:cstheme="minorBidi"/>
          <w:lang w:val="en-US" w:eastAsia="en-US"/>
        </w:rPr>
        <w:commentReference w:id="58"/>
      </w:r>
    </w:p>
    <w:p w14:paraId="415577CF" w14:textId="69747DF4"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w:t>
      </w:r>
      <w:ins w:id="59" w:author="Guillaume Dumas" w:date="2018-04-30T09:59:00Z">
        <w:r w:rsidR="00270D66">
          <w:rPr>
            <w:rFonts w:ascii="Calibri" w:hAnsi="Calibri"/>
            <w:color w:val="000000" w:themeColor="text1"/>
            <w:sz w:val="22"/>
            <w:szCs w:val="22"/>
            <w:lang w:val="en-US"/>
          </w:rPr>
          <w:t> </w:t>
        </w:r>
      </w:ins>
      <w:del w:id="60" w:author="Guillaume Dumas" w:date="2018-04-30T09:59:00Z">
        <w:r w:rsidR="002361A8" w:rsidDel="00270D66">
          <w:rPr>
            <w:rFonts w:ascii="Calibri" w:hAnsi="Calibri"/>
            <w:color w:val="000000" w:themeColor="text1"/>
            <w:sz w:val="22"/>
            <w:szCs w:val="22"/>
            <w:lang w:val="en-US"/>
          </w:rPr>
          <w:delText xml:space="preserve"> </w:delText>
        </w:r>
      </w:del>
      <w:r w:rsidR="002361A8">
        <w:rPr>
          <w:rFonts w:ascii="Calibri" w:hAnsi="Calibri"/>
          <w:color w:val="000000" w:themeColor="text1"/>
          <w:sz w:val="22"/>
          <w:szCs w:val="22"/>
          <w:lang w:val="en-US"/>
        </w:rPr>
        <w:t>&lt;</w:t>
      </w:r>
      <w:del w:id="61" w:author="Guillaume Dumas" w:date="2018-04-30T09:59:00Z">
        <w:r w:rsidR="002361A8" w:rsidDel="00270D66">
          <w:rPr>
            <w:rFonts w:ascii="Calibri" w:hAnsi="Calibri"/>
            <w:color w:val="000000" w:themeColor="text1"/>
            <w:sz w:val="22"/>
            <w:szCs w:val="22"/>
            <w:lang w:val="en-US"/>
          </w:rPr>
          <w:delText xml:space="preserve"> </w:delText>
        </w:r>
      </w:del>
      <w:ins w:id="62" w:author="Guillaume Dumas" w:date="2018-04-30T09:59:00Z">
        <w:r w:rsidR="00270D66">
          <w:rPr>
            <w:rFonts w:ascii="Calibri" w:hAnsi="Calibri"/>
            <w:color w:val="000000" w:themeColor="text1"/>
            <w:sz w:val="22"/>
            <w:szCs w:val="22"/>
            <w:lang w:val="en-US"/>
          </w:rPr>
          <w:t> </w:t>
        </w:r>
      </w:ins>
      <w:r w:rsidR="002361A8">
        <w:rPr>
          <w:rFonts w:ascii="Calibri" w:hAnsi="Calibri"/>
          <w:color w:val="000000" w:themeColor="text1"/>
          <w:sz w:val="22"/>
          <w:szCs w:val="22"/>
          <w:lang w:val="en-US"/>
        </w:rPr>
        <w:t>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w:t>
      </w:r>
      <w:bookmarkStart w:id="63" w:name="_GoBack"/>
      <w:bookmarkEnd w:id="63"/>
      <w:r w:rsidR="00C501D9" w:rsidRPr="00C501D9">
        <w:rPr>
          <w:rFonts w:ascii="Calibri" w:hAnsi="Calibri"/>
          <w:color w:val="000000" w:themeColor="text1"/>
          <w:sz w:val="22"/>
          <w:szCs w:val="22"/>
          <w:lang w:val="en-US"/>
        </w:rPr>
        <w:t xml:space="preserve">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64" w:name="_ENREF_1"/>
      <w:r w:rsidR="00E36DE5" w:rsidRPr="00E36DE5">
        <w:rPr>
          <w:noProof/>
        </w:rPr>
        <w:t>1.</w:t>
      </w:r>
      <w:r w:rsidR="00E36DE5" w:rsidRPr="00E36DE5">
        <w:rPr>
          <w:noProof/>
        </w:rPr>
        <w:tab/>
        <w:t>Bzdok D, Altman N, Krzywinski M. Statistics versus machine learning. Nature Methods. 2018;15:233–4.</w:t>
      </w:r>
      <w:bookmarkEnd w:id="64"/>
    </w:p>
    <w:p w14:paraId="3C1BCF18" w14:textId="77777777" w:rsidR="00E36DE5" w:rsidRPr="00E36DE5" w:rsidRDefault="00E36DE5" w:rsidP="00E36DE5">
      <w:pPr>
        <w:pStyle w:val="EndNoteBibliography"/>
        <w:spacing w:after="240"/>
        <w:rPr>
          <w:noProof/>
        </w:rPr>
      </w:pPr>
      <w:bookmarkStart w:id="65" w:name="_ENREF_2"/>
      <w:r w:rsidRPr="00E36DE5">
        <w:rPr>
          <w:noProof/>
        </w:rPr>
        <w:t>2.</w:t>
      </w:r>
      <w:r w:rsidRPr="00E36DE5">
        <w:rPr>
          <w:noProof/>
        </w:rPr>
        <w:tab/>
        <w:t>Breiman L. Statistical Modeling: The Two Cultures. Statistical Science. 2001;16(3):199-231.</w:t>
      </w:r>
      <w:bookmarkEnd w:id="65"/>
    </w:p>
    <w:p w14:paraId="4C95CF40" w14:textId="77777777" w:rsidR="00E36DE5" w:rsidRPr="00E36DE5" w:rsidRDefault="00E36DE5" w:rsidP="00E36DE5">
      <w:pPr>
        <w:pStyle w:val="EndNoteBibliography"/>
        <w:spacing w:after="240"/>
        <w:rPr>
          <w:noProof/>
        </w:rPr>
      </w:pPr>
      <w:bookmarkStart w:id="66" w:name="_ENREF_3"/>
      <w:r w:rsidRPr="00E36DE5">
        <w:rPr>
          <w:noProof/>
        </w:rPr>
        <w:t>3.</w:t>
      </w:r>
      <w:r w:rsidRPr="00E36DE5">
        <w:rPr>
          <w:noProof/>
        </w:rPr>
        <w:tab/>
        <w:t>White AR. Inference. The Philosophical Quarterly (1950-). 1971;21(85):289-302.</w:t>
      </w:r>
      <w:bookmarkEnd w:id="66"/>
    </w:p>
    <w:p w14:paraId="7483CB9C" w14:textId="77777777" w:rsidR="00E36DE5" w:rsidRPr="00E36DE5" w:rsidRDefault="00E36DE5" w:rsidP="00E36DE5">
      <w:pPr>
        <w:pStyle w:val="EndNoteBibliography"/>
        <w:spacing w:after="240"/>
        <w:rPr>
          <w:noProof/>
        </w:rPr>
      </w:pPr>
      <w:bookmarkStart w:id="67" w:name="_ENREF_4"/>
      <w:r w:rsidRPr="00E36DE5">
        <w:rPr>
          <w:noProof/>
        </w:rPr>
        <w:t>4.</w:t>
      </w:r>
      <w:r w:rsidRPr="00E36DE5">
        <w:rPr>
          <w:noProof/>
        </w:rPr>
        <w:tab/>
        <w:t>Cowles M, Davis C. On the Origins of the .05 Level of Statistical Significance. American Psychologist. 1982;37(5):553-8.</w:t>
      </w:r>
      <w:bookmarkEnd w:id="67"/>
    </w:p>
    <w:p w14:paraId="19217B98" w14:textId="77777777" w:rsidR="00E36DE5" w:rsidRPr="00E36DE5" w:rsidRDefault="00E36DE5" w:rsidP="00E36DE5">
      <w:pPr>
        <w:pStyle w:val="EndNoteBibliography"/>
        <w:spacing w:after="240"/>
        <w:rPr>
          <w:noProof/>
        </w:rPr>
      </w:pPr>
      <w:bookmarkStart w:id="68" w:name="_ENREF_5"/>
      <w:r w:rsidRPr="00E36DE5">
        <w:rPr>
          <w:noProof/>
        </w:rPr>
        <w:t>5.</w:t>
      </w:r>
      <w:r w:rsidRPr="00E36DE5">
        <w:rPr>
          <w:noProof/>
        </w:rPr>
        <w:tab/>
        <w:t>Cox DR. Principles of statistical inference: Cambridge university press; 2006.</w:t>
      </w:r>
      <w:bookmarkEnd w:id="68"/>
    </w:p>
    <w:p w14:paraId="3E5F876A" w14:textId="77777777" w:rsidR="00E36DE5" w:rsidRPr="00E36DE5" w:rsidRDefault="00E36DE5" w:rsidP="00E36DE5">
      <w:pPr>
        <w:pStyle w:val="EndNoteBibliography"/>
        <w:spacing w:after="240"/>
        <w:rPr>
          <w:noProof/>
        </w:rPr>
      </w:pPr>
      <w:bookmarkStart w:id="69"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69"/>
    </w:p>
    <w:p w14:paraId="6F8085A0" w14:textId="77777777" w:rsidR="00E36DE5" w:rsidRPr="00E36DE5" w:rsidRDefault="00E36DE5" w:rsidP="00E36DE5">
      <w:pPr>
        <w:pStyle w:val="EndNoteBibliography"/>
        <w:spacing w:after="240"/>
        <w:rPr>
          <w:noProof/>
        </w:rPr>
      </w:pPr>
      <w:bookmarkStart w:id="70" w:name="_ENREF_7"/>
      <w:r w:rsidRPr="00E36DE5">
        <w:rPr>
          <w:noProof/>
        </w:rPr>
        <w:t>7.</w:t>
      </w:r>
      <w:r w:rsidRPr="00E36DE5">
        <w:rPr>
          <w:noProof/>
        </w:rPr>
        <w:tab/>
        <w:t>Efron B, Tibshirani RJ. Statistical data analysis in the computer age. Science. 1991;253(5018):390-5.</w:t>
      </w:r>
      <w:bookmarkEnd w:id="70"/>
    </w:p>
    <w:p w14:paraId="2BDC6BE0" w14:textId="77777777" w:rsidR="00E36DE5" w:rsidRPr="00E36DE5" w:rsidRDefault="00E36DE5" w:rsidP="00E36DE5">
      <w:pPr>
        <w:pStyle w:val="EndNoteBibliography"/>
        <w:spacing w:after="240"/>
        <w:rPr>
          <w:noProof/>
        </w:rPr>
      </w:pPr>
      <w:bookmarkStart w:id="71" w:name="_ENREF_8"/>
      <w:r w:rsidRPr="00E36DE5">
        <w:rPr>
          <w:noProof/>
        </w:rPr>
        <w:t>8.</w:t>
      </w:r>
      <w:r w:rsidRPr="00E36DE5">
        <w:rPr>
          <w:noProof/>
        </w:rPr>
        <w:tab/>
        <w:t>Efron B, Hastie T. Computer-Age Statistical Inference: Cambridge University Press; 2016.</w:t>
      </w:r>
      <w:bookmarkEnd w:id="71"/>
    </w:p>
    <w:p w14:paraId="5E47B8A2" w14:textId="77777777" w:rsidR="00E36DE5" w:rsidRPr="00E36DE5" w:rsidRDefault="00E36DE5" w:rsidP="00E36DE5">
      <w:pPr>
        <w:pStyle w:val="EndNoteBibliography"/>
        <w:spacing w:after="240"/>
        <w:rPr>
          <w:noProof/>
        </w:rPr>
      </w:pPr>
      <w:bookmarkStart w:id="72" w:name="_ENREF_9"/>
      <w:r w:rsidRPr="00E36DE5">
        <w:rPr>
          <w:noProof/>
        </w:rPr>
        <w:t>9.</w:t>
      </w:r>
      <w:r w:rsidRPr="00E36DE5">
        <w:rPr>
          <w:noProof/>
        </w:rPr>
        <w:tab/>
        <w:t>Efron B. Large-scale inference: empirical Bayes methods for estimation, testing, and prediction: Cambridge University Press; 2012.</w:t>
      </w:r>
      <w:bookmarkEnd w:id="72"/>
    </w:p>
    <w:p w14:paraId="767298AC" w14:textId="77777777" w:rsidR="00E36DE5" w:rsidRPr="00E36DE5" w:rsidRDefault="00E36DE5" w:rsidP="00E36DE5">
      <w:pPr>
        <w:pStyle w:val="EndNoteBibliography"/>
        <w:spacing w:after="240"/>
        <w:rPr>
          <w:noProof/>
        </w:rPr>
      </w:pPr>
      <w:bookmarkStart w:id="73" w:name="_ENREF_10"/>
      <w:r w:rsidRPr="00E36DE5">
        <w:rPr>
          <w:noProof/>
        </w:rPr>
        <w:t>10.</w:t>
      </w:r>
      <w:r w:rsidRPr="00E36DE5">
        <w:rPr>
          <w:noProof/>
        </w:rPr>
        <w:tab/>
        <w:t>Wasserstein RL, Lazar NA. The ASA's statement on p-values: context, process, and purpose. Am Stat. 2016;70(2):129-33.</w:t>
      </w:r>
      <w:bookmarkEnd w:id="73"/>
    </w:p>
    <w:p w14:paraId="3B7C3B91" w14:textId="77777777" w:rsidR="00E36DE5" w:rsidRPr="00E36DE5" w:rsidRDefault="00E36DE5" w:rsidP="00E36DE5">
      <w:pPr>
        <w:pStyle w:val="EndNoteBibliography"/>
        <w:spacing w:after="240"/>
        <w:rPr>
          <w:noProof/>
        </w:rPr>
      </w:pPr>
      <w:bookmarkStart w:id="74" w:name="_ENREF_11"/>
      <w:r w:rsidRPr="00E36DE5">
        <w:rPr>
          <w:noProof/>
        </w:rPr>
        <w:t>11.</w:t>
      </w:r>
      <w:r w:rsidRPr="00E36DE5">
        <w:rPr>
          <w:noProof/>
        </w:rPr>
        <w:tab/>
        <w:t>Ioannidis JP. The Proposal to Lower P Value Thresholds to. 005. JAMA : the journal of the American Medical Association. 2018.</w:t>
      </w:r>
      <w:bookmarkEnd w:id="74"/>
    </w:p>
    <w:p w14:paraId="6F171F84" w14:textId="77777777" w:rsidR="00E36DE5" w:rsidRPr="00E36DE5" w:rsidRDefault="00E36DE5" w:rsidP="00E36DE5">
      <w:pPr>
        <w:pStyle w:val="EndNoteBibliography"/>
        <w:spacing w:after="240"/>
        <w:rPr>
          <w:noProof/>
        </w:rPr>
      </w:pPr>
      <w:bookmarkStart w:id="75" w:name="_ENREF_12"/>
      <w:r w:rsidRPr="00E36DE5">
        <w:rPr>
          <w:noProof/>
        </w:rPr>
        <w:t>12.</w:t>
      </w:r>
      <w:r w:rsidRPr="00E36DE5">
        <w:rPr>
          <w:noProof/>
        </w:rPr>
        <w:tab/>
        <w:t>Blei DM, Smyth P. Science and data science. Proceedings of the National Academy of Sciences. 2017;114(33):8689-92.</w:t>
      </w:r>
      <w:bookmarkEnd w:id="75"/>
    </w:p>
    <w:p w14:paraId="3DC1A5C8" w14:textId="77777777" w:rsidR="00E36DE5" w:rsidRPr="00E36DE5" w:rsidRDefault="00E36DE5" w:rsidP="00E36DE5">
      <w:pPr>
        <w:pStyle w:val="EndNoteBibliography"/>
        <w:spacing w:after="240"/>
        <w:rPr>
          <w:noProof/>
        </w:rPr>
      </w:pPr>
      <w:bookmarkStart w:id="76" w:name="_ENREF_13"/>
      <w:r w:rsidRPr="00E36DE5">
        <w:rPr>
          <w:noProof/>
        </w:rPr>
        <w:t>13.</w:t>
      </w:r>
      <w:r w:rsidRPr="00E36DE5">
        <w:rPr>
          <w:noProof/>
        </w:rPr>
        <w:tab/>
        <w:t>Leonelli S. Data-centric biology: a philosophical study: University of Chicago Press; 2016.</w:t>
      </w:r>
      <w:bookmarkEnd w:id="76"/>
    </w:p>
    <w:p w14:paraId="36C5705A" w14:textId="77777777" w:rsidR="00E36DE5" w:rsidRPr="00E36DE5" w:rsidRDefault="00E36DE5" w:rsidP="00E36DE5">
      <w:pPr>
        <w:pStyle w:val="EndNoteBibliography"/>
        <w:spacing w:after="240"/>
        <w:rPr>
          <w:noProof/>
        </w:rPr>
      </w:pPr>
      <w:bookmarkStart w:id="77"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77"/>
    </w:p>
    <w:p w14:paraId="3131472F" w14:textId="77777777" w:rsidR="00E36DE5" w:rsidRPr="00E36DE5" w:rsidRDefault="00E36DE5" w:rsidP="00E36DE5">
      <w:pPr>
        <w:pStyle w:val="EndNoteBibliography"/>
        <w:spacing w:after="240"/>
        <w:rPr>
          <w:noProof/>
        </w:rPr>
      </w:pPr>
      <w:bookmarkStart w:id="78" w:name="_ENREF_15"/>
      <w:r w:rsidRPr="00E36DE5">
        <w:rPr>
          <w:noProof/>
        </w:rPr>
        <w:t>15.</w:t>
      </w:r>
      <w:r w:rsidRPr="00E36DE5">
        <w:rPr>
          <w:noProof/>
        </w:rPr>
        <w:tab/>
        <w:t>Goodfellow IJ, Bengio Y, Courville A. Deep learning. USA: MIT Press; 2016.</w:t>
      </w:r>
      <w:bookmarkEnd w:id="78"/>
    </w:p>
    <w:p w14:paraId="27907249" w14:textId="77777777" w:rsidR="00E36DE5" w:rsidRPr="00E36DE5" w:rsidRDefault="00E36DE5" w:rsidP="00E36DE5">
      <w:pPr>
        <w:pStyle w:val="EndNoteBibliography"/>
        <w:spacing w:after="240"/>
        <w:rPr>
          <w:noProof/>
        </w:rPr>
      </w:pPr>
      <w:bookmarkStart w:id="79" w:name="_ENREF_16"/>
      <w:r w:rsidRPr="00E36DE5">
        <w:rPr>
          <w:noProof/>
        </w:rPr>
        <w:t>16.</w:t>
      </w:r>
      <w:r w:rsidRPr="00E36DE5">
        <w:rPr>
          <w:noProof/>
        </w:rPr>
        <w:tab/>
        <w:t>Shmueli G. To explain or to predict? Statistical science. 2010:289-310.</w:t>
      </w:r>
      <w:bookmarkEnd w:id="79"/>
    </w:p>
    <w:p w14:paraId="3ACD7BEF" w14:textId="77777777" w:rsidR="00E36DE5" w:rsidRPr="00723B20" w:rsidRDefault="00E36DE5" w:rsidP="00E36DE5">
      <w:pPr>
        <w:pStyle w:val="EndNoteBibliography"/>
        <w:spacing w:after="240"/>
        <w:rPr>
          <w:noProof/>
          <w:lang w:val="fr-FR"/>
          <w:rPrChange w:id="80" w:author="Guillaume Dumas" w:date="2018-04-30T09:09:00Z">
            <w:rPr>
              <w:noProof/>
            </w:rPr>
          </w:rPrChange>
        </w:rPr>
      </w:pPr>
      <w:bookmarkStart w:id="81" w:name="_ENREF_17"/>
      <w:r w:rsidRPr="00E36DE5">
        <w:rPr>
          <w:noProof/>
        </w:rPr>
        <w:t>17.</w:t>
      </w:r>
      <w:r w:rsidRPr="00E36DE5">
        <w:rPr>
          <w:noProof/>
        </w:rPr>
        <w:tab/>
        <w:t xml:space="preserve">Hinton GE, Salakhutdinov RR. Reducing the dimensionality of data with neural networks. </w:t>
      </w:r>
      <w:r w:rsidRPr="00723B20">
        <w:rPr>
          <w:noProof/>
          <w:lang w:val="fr-FR"/>
          <w:rPrChange w:id="82" w:author="Guillaume Dumas" w:date="2018-04-30T09:09:00Z">
            <w:rPr>
              <w:noProof/>
            </w:rPr>
          </w:rPrChange>
        </w:rPr>
        <w:t>Science. 2006;313(5786):504-7.</w:t>
      </w:r>
      <w:bookmarkEnd w:id="81"/>
    </w:p>
    <w:p w14:paraId="4347E090" w14:textId="77777777" w:rsidR="00E36DE5" w:rsidRPr="00E36DE5" w:rsidRDefault="00E36DE5" w:rsidP="00E36DE5">
      <w:pPr>
        <w:pStyle w:val="EndNoteBibliography"/>
        <w:spacing w:after="240"/>
        <w:rPr>
          <w:noProof/>
        </w:rPr>
      </w:pPr>
      <w:bookmarkStart w:id="83" w:name="_ENREF_18"/>
      <w:r w:rsidRPr="00723B20">
        <w:rPr>
          <w:noProof/>
          <w:lang w:val="fr-FR"/>
          <w:rPrChange w:id="84" w:author="Guillaume Dumas" w:date="2018-04-30T09:09:00Z">
            <w:rPr>
              <w:noProof/>
            </w:rPr>
          </w:rPrChange>
        </w:rPr>
        <w:t>18.</w:t>
      </w:r>
      <w:r w:rsidRPr="00723B20">
        <w:rPr>
          <w:noProof/>
          <w:lang w:val="fr-FR"/>
          <w:rPrChange w:id="85" w:author="Guillaume Dumas" w:date="2018-04-30T09:09:00Z">
            <w:rPr>
              <w:noProof/>
            </w:rPr>
          </w:rPrChange>
        </w:rPr>
        <w:tab/>
        <w:t xml:space="preserve">Poplin R, Varadarajan AV, Blumer K, Liu Y, McConnell MV, Corrado GS, et al. </w:t>
      </w:r>
      <w:r w:rsidRPr="00E36DE5">
        <w:rPr>
          <w:noProof/>
        </w:rPr>
        <w:t>Prediction of cardiovascular risk factors from retinal fundus photographs via deep learning. Nature Biomedical Engineering. 2018;2(3):158.</w:t>
      </w:r>
      <w:bookmarkEnd w:id="83"/>
    </w:p>
    <w:p w14:paraId="24B51E6A" w14:textId="77777777" w:rsidR="00E36DE5" w:rsidRPr="00E36DE5" w:rsidRDefault="00E36DE5" w:rsidP="00E36DE5">
      <w:pPr>
        <w:pStyle w:val="EndNoteBibliography"/>
        <w:spacing w:after="240"/>
        <w:rPr>
          <w:noProof/>
        </w:rPr>
      </w:pPr>
      <w:bookmarkStart w:id="86"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86"/>
    </w:p>
    <w:p w14:paraId="21B09A52" w14:textId="77777777" w:rsidR="00E36DE5" w:rsidRPr="00E36DE5" w:rsidRDefault="00E36DE5" w:rsidP="00E36DE5">
      <w:pPr>
        <w:pStyle w:val="EndNoteBibliography"/>
        <w:spacing w:after="240"/>
        <w:rPr>
          <w:noProof/>
        </w:rPr>
      </w:pPr>
      <w:bookmarkStart w:id="87"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87"/>
    </w:p>
    <w:p w14:paraId="65C87EFC" w14:textId="77777777" w:rsidR="00E36DE5" w:rsidRPr="00E36DE5" w:rsidRDefault="00E36DE5" w:rsidP="00E36DE5">
      <w:pPr>
        <w:pStyle w:val="EndNoteBibliography"/>
        <w:spacing w:after="240"/>
        <w:rPr>
          <w:noProof/>
        </w:rPr>
      </w:pPr>
      <w:bookmarkStart w:id="88" w:name="_ENREF_21"/>
      <w:r w:rsidRPr="00E36DE5">
        <w:rPr>
          <w:noProof/>
        </w:rPr>
        <w:t>21.</w:t>
      </w:r>
      <w:r w:rsidRPr="00E36DE5">
        <w:rPr>
          <w:noProof/>
        </w:rPr>
        <w:tab/>
        <w:t>Casella G, Berger RL. Statistical inference: Duxbury Pacific Grove, CA; 2002.</w:t>
      </w:r>
      <w:bookmarkEnd w:id="88"/>
    </w:p>
    <w:p w14:paraId="74C715E5" w14:textId="77777777" w:rsidR="00E36DE5" w:rsidRPr="00E36DE5" w:rsidRDefault="00E36DE5" w:rsidP="00E36DE5">
      <w:pPr>
        <w:pStyle w:val="EndNoteBibliography"/>
        <w:spacing w:after="240"/>
        <w:rPr>
          <w:noProof/>
        </w:rPr>
      </w:pPr>
      <w:bookmarkStart w:id="89" w:name="_ENREF_22"/>
      <w:r w:rsidRPr="00E36DE5">
        <w:rPr>
          <w:noProof/>
        </w:rPr>
        <w:t>22.</w:t>
      </w:r>
      <w:r w:rsidRPr="00E36DE5">
        <w:rPr>
          <w:noProof/>
        </w:rPr>
        <w:tab/>
        <w:t>Hastie T, Tibshirani R, Friedman J. The Elements of Statistical Learning. Heidelberg, Germany: Springer Series in Statistics; 2001.</w:t>
      </w:r>
      <w:bookmarkEnd w:id="89"/>
    </w:p>
    <w:p w14:paraId="1AE748C2" w14:textId="77777777" w:rsidR="00E36DE5" w:rsidRPr="00E36DE5" w:rsidRDefault="00E36DE5" w:rsidP="00E36DE5">
      <w:pPr>
        <w:pStyle w:val="EndNoteBibliography"/>
        <w:spacing w:after="240"/>
        <w:rPr>
          <w:noProof/>
        </w:rPr>
      </w:pPr>
      <w:bookmarkStart w:id="90" w:name="_ENREF_23"/>
      <w:r w:rsidRPr="00E36DE5">
        <w:rPr>
          <w:noProof/>
        </w:rPr>
        <w:lastRenderedPageBreak/>
        <w:t>23.</w:t>
      </w:r>
      <w:r w:rsidRPr="00E36DE5">
        <w:rPr>
          <w:noProof/>
        </w:rPr>
        <w:tab/>
        <w:t>Jordan MI, Mitchell TM. Machine learning: Trends, perspectives, and prospects. Science. 2015;349(6245):255-60.</w:t>
      </w:r>
      <w:bookmarkEnd w:id="90"/>
    </w:p>
    <w:p w14:paraId="46F09D91" w14:textId="77777777" w:rsidR="00E36DE5" w:rsidRPr="00E36DE5" w:rsidRDefault="00E36DE5" w:rsidP="00E36DE5">
      <w:pPr>
        <w:pStyle w:val="EndNoteBibliography"/>
        <w:spacing w:after="240"/>
        <w:rPr>
          <w:noProof/>
        </w:rPr>
      </w:pPr>
      <w:bookmarkStart w:id="91"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91"/>
    </w:p>
    <w:p w14:paraId="5A133DC5" w14:textId="77777777" w:rsidR="00E36DE5" w:rsidRPr="00E36DE5" w:rsidRDefault="00E36DE5" w:rsidP="00E36DE5">
      <w:pPr>
        <w:pStyle w:val="EndNoteBibliography"/>
        <w:spacing w:after="240"/>
        <w:rPr>
          <w:noProof/>
        </w:rPr>
      </w:pPr>
      <w:bookmarkStart w:id="92"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92"/>
    </w:p>
    <w:p w14:paraId="0EBD5ABD" w14:textId="77777777" w:rsidR="00E36DE5" w:rsidRPr="00E36DE5" w:rsidRDefault="00E36DE5" w:rsidP="00E36DE5">
      <w:pPr>
        <w:pStyle w:val="EndNoteBibliography"/>
        <w:spacing w:after="240"/>
        <w:rPr>
          <w:noProof/>
        </w:rPr>
      </w:pPr>
      <w:bookmarkStart w:id="93" w:name="_ENREF_26"/>
      <w:r w:rsidRPr="00E36DE5">
        <w:rPr>
          <w:noProof/>
        </w:rPr>
        <w:t>26.</w:t>
      </w:r>
      <w:r w:rsidRPr="00E36DE5">
        <w:rPr>
          <w:noProof/>
        </w:rPr>
        <w:tab/>
        <w:t>Wu TT, Chen YF, Hastie T, Sobel E, Lange K. Genome-wide association analysis by lasso penalized logistic regression. Bioinformatics. 2009;25(6):714-21.</w:t>
      </w:r>
      <w:bookmarkEnd w:id="93"/>
    </w:p>
    <w:p w14:paraId="15371A2A" w14:textId="77777777" w:rsidR="00E36DE5" w:rsidRPr="00E36DE5" w:rsidRDefault="00E36DE5" w:rsidP="00E36DE5">
      <w:pPr>
        <w:pStyle w:val="EndNoteBibliography"/>
        <w:spacing w:after="240"/>
        <w:rPr>
          <w:noProof/>
        </w:rPr>
      </w:pPr>
      <w:bookmarkStart w:id="94" w:name="_ENREF_27"/>
      <w:r w:rsidRPr="00E36DE5">
        <w:rPr>
          <w:noProof/>
        </w:rPr>
        <w:t>27.</w:t>
      </w:r>
      <w:r w:rsidRPr="00E36DE5">
        <w:rPr>
          <w:noProof/>
        </w:rPr>
        <w:tab/>
        <w:t>Freedman DA. A note on screening regression equations. the american statistician. 1983;37(2):152-5.</w:t>
      </w:r>
      <w:bookmarkEnd w:id="94"/>
    </w:p>
    <w:p w14:paraId="24AB4303" w14:textId="77777777" w:rsidR="00E36DE5" w:rsidRPr="00E36DE5" w:rsidRDefault="00E36DE5" w:rsidP="00E36DE5">
      <w:pPr>
        <w:pStyle w:val="EndNoteBibliography"/>
        <w:spacing w:after="240"/>
        <w:rPr>
          <w:noProof/>
        </w:rPr>
      </w:pPr>
      <w:bookmarkStart w:id="95" w:name="_ENREF_28"/>
      <w:r w:rsidRPr="00E36DE5">
        <w:rPr>
          <w:noProof/>
        </w:rPr>
        <w:t>28.</w:t>
      </w:r>
      <w:r w:rsidRPr="00E36DE5">
        <w:rPr>
          <w:noProof/>
        </w:rPr>
        <w:tab/>
        <w:t>Hastie T, Tibshirani R, Wainwright M. Statistical Learning with Sparsity: The Lasso and Generalizations: CRC Press; 2015.</w:t>
      </w:r>
      <w:bookmarkEnd w:id="95"/>
    </w:p>
    <w:p w14:paraId="1FC5E6D3" w14:textId="77777777" w:rsidR="00E36DE5" w:rsidRPr="00E36DE5" w:rsidRDefault="00E36DE5" w:rsidP="00E36DE5">
      <w:pPr>
        <w:pStyle w:val="EndNoteBibliography"/>
        <w:spacing w:after="240"/>
        <w:rPr>
          <w:noProof/>
        </w:rPr>
      </w:pPr>
      <w:bookmarkStart w:id="96" w:name="_ENREF_29"/>
      <w:r w:rsidRPr="00E36DE5">
        <w:rPr>
          <w:noProof/>
        </w:rPr>
        <w:t>29.</w:t>
      </w:r>
      <w:r w:rsidRPr="00E36DE5">
        <w:rPr>
          <w:noProof/>
        </w:rPr>
        <w:tab/>
        <w:t>Gelman A, Hill J. Data analysis using regression and multi-level hierarchical models: Cambridge University Press New York, NY, USA; 2007.</w:t>
      </w:r>
      <w:bookmarkEnd w:id="96"/>
    </w:p>
    <w:p w14:paraId="201E8ECF" w14:textId="77777777" w:rsidR="00E36DE5" w:rsidRPr="00E36DE5" w:rsidRDefault="00E36DE5" w:rsidP="00E36DE5">
      <w:pPr>
        <w:pStyle w:val="EndNoteBibliography"/>
        <w:spacing w:after="240"/>
        <w:rPr>
          <w:noProof/>
        </w:rPr>
      </w:pPr>
      <w:bookmarkStart w:id="97" w:name="_ENREF_30"/>
      <w:r w:rsidRPr="00E36DE5">
        <w:rPr>
          <w:noProof/>
        </w:rPr>
        <w:t>30.</w:t>
      </w:r>
      <w:r w:rsidRPr="00E36DE5">
        <w:rPr>
          <w:noProof/>
        </w:rPr>
        <w:tab/>
        <w:t>Tibshirani R. Regression shrinkage and selection via the lasso. Journal of the Royal Statistical Society Series B (Methodological). 1996:267-88.</w:t>
      </w:r>
      <w:bookmarkEnd w:id="97"/>
    </w:p>
    <w:p w14:paraId="305FD231" w14:textId="77777777" w:rsidR="00E36DE5" w:rsidRPr="00E36DE5" w:rsidRDefault="00E36DE5" w:rsidP="00E36DE5">
      <w:pPr>
        <w:pStyle w:val="EndNoteBibliography"/>
        <w:spacing w:after="240"/>
        <w:rPr>
          <w:noProof/>
        </w:rPr>
      </w:pPr>
      <w:bookmarkStart w:id="98" w:name="_ENREF_31"/>
      <w:r w:rsidRPr="00E36DE5">
        <w:rPr>
          <w:noProof/>
        </w:rPr>
        <w:t>31.</w:t>
      </w:r>
      <w:r w:rsidRPr="00E36DE5">
        <w:rPr>
          <w:noProof/>
        </w:rPr>
        <w:tab/>
        <w:t>Shalev-Shwartz S, Ben-David S. Understanding machine learning: From theory to algorithms: Cambridge University Press; 2014.</w:t>
      </w:r>
      <w:bookmarkEnd w:id="98"/>
    </w:p>
    <w:p w14:paraId="32544994" w14:textId="77777777" w:rsidR="00E36DE5" w:rsidRPr="00E36DE5" w:rsidRDefault="00E36DE5" w:rsidP="00E36DE5">
      <w:pPr>
        <w:pStyle w:val="EndNoteBibliography"/>
        <w:spacing w:after="240"/>
        <w:rPr>
          <w:noProof/>
        </w:rPr>
      </w:pPr>
      <w:bookmarkStart w:id="99"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99"/>
    </w:p>
    <w:p w14:paraId="5ECEC9EB" w14:textId="77777777" w:rsidR="00E36DE5" w:rsidRPr="00E36DE5" w:rsidRDefault="00E36DE5" w:rsidP="00E36DE5">
      <w:pPr>
        <w:pStyle w:val="EndNoteBibliography"/>
        <w:spacing w:after="240"/>
        <w:rPr>
          <w:noProof/>
        </w:rPr>
      </w:pPr>
      <w:bookmarkStart w:id="100" w:name="_ENREF_33"/>
      <w:r w:rsidRPr="00E36DE5">
        <w:rPr>
          <w:noProof/>
        </w:rPr>
        <w:t>33.</w:t>
      </w:r>
      <w:r w:rsidRPr="00E36DE5">
        <w:rPr>
          <w:noProof/>
        </w:rPr>
        <w:tab/>
        <w:t>Loftus JR. Selective inference after cross-validation. arXiv preprint arXiv:151108866. 2015.</w:t>
      </w:r>
      <w:bookmarkEnd w:id="100"/>
    </w:p>
    <w:p w14:paraId="6113D7B4" w14:textId="77777777" w:rsidR="00E36DE5" w:rsidRPr="00E36DE5" w:rsidRDefault="00E36DE5" w:rsidP="00E36DE5">
      <w:pPr>
        <w:pStyle w:val="EndNoteBibliography"/>
        <w:spacing w:after="240"/>
        <w:rPr>
          <w:noProof/>
        </w:rPr>
      </w:pPr>
      <w:bookmarkStart w:id="101" w:name="_ENREF_34"/>
      <w:r w:rsidRPr="00E36DE5">
        <w:rPr>
          <w:noProof/>
        </w:rPr>
        <w:t>34.</w:t>
      </w:r>
      <w:r w:rsidRPr="00E36DE5">
        <w:rPr>
          <w:noProof/>
        </w:rPr>
        <w:tab/>
        <w:t>Berk R, Brown L, Buja A, Zhang K, Zhao L. Valid post-selection inference. The Annals of Statistics. 2013;41(2):802-37.</w:t>
      </w:r>
      <w:bookmarkEnd w:id="101"/>
    </w:p>
    <w:p w14:paraId="43576946" w14:textId="77777777" w:rsidR="00E36DE5" w:rsidRPr="00E36DE5" w:rsidRDefault="00E36DE5" w:rsidP="00E36DE5">
      <w:pPr>
        <w:pStyle w:val="EndNoteBibliography"/>
        <w:spacing w:after="240"/>
        <w:rPr>
          <w:noProof/>
        </w:rPr>
      </w:pPr>
      <w:bookmarkStart w:id="102"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102"/>
    </w:p>
    <w:p w14:paraId="29A2093B" w14:textId="77777777" w:rsidR="00E36DE5" w:rsidRPr="00E36DE5" w:rsidRDefault="00E36DE5" w:rsidP="00E36DE5">
      <w:pPr>
        <w:pStyle w:val="EndNoteBibliography"/>
        <w:spacing w:after="240"/>
        <w:rPr>
          <w:noProof/>
        </w:rPr>
      </w:pPr>
      <w:bookmarkStart w:id="103" w:name="_ENREF_36"/>
      <w:r w:rsidRPr="00E36DE5">
        <w:rPr>
          <w:noProof/>
        </w:rPr>
        <w:t>36.</w:t>
      </w:r>
      <w:r w:rsidRPr="00E36DE5">
        <w:rPr>
          <w:noProof/>
        </w:rPr>
        <w:tab/>
        <w:t>Collaboration OS. Estimating the reproducibility of psychological science. Science. 2015;349(6251):aac4716.</w:t>
      </w:r>
      <w:bookmarkEnd w:id="103"/>
    </w:p>
    <w:p w14:paraId="2ED272FF" w14:textId="77777777" w:rsidR="00E36DE5" w:rsidRPr="00E36DE5" w:rsidRDefault="00E36DE5" w:rsidP="00E36DE5">
      <w:pPr>
        <w:pStyle w:val="EndNoteBibliography"/>
        <w:spacing w:after="240"/>
        <w:rPr>
          <w:noProof/>
        </w:rPr>
      </w:pPr>
      <w:bookmarkStart w:id="104" w:name="_ENREF_37"/>
      <w:r w:rsidRPr="00E36DE5">
        <w:rPr>
          <w:noProof/>
        </w:rPr>
        <w:t>37.</w:t>
      </w:r>
      <w:r w:rsidRPr="00E36DE5">
        <w:rPr>
          <w:noProof/>
        </w:rPr>
        <w:tab/>
        <w:t>Feynman RP. The Meaning of It All: Thoughts of a Citizen-Scientist. Reading: Addison-Wesley. 1998.</w:t>
      </w:r>
      <w:bookmarkEnd w:id="104"/>
    </w:p>
    <w:p w14:paraId="64A508BB" w14:textId="77777777" w:rsidR="00E36DE5" w:rsidRPr="00E36DE5" w:rsidRDefault="00E36DE5" w:rsidP="00E36DE5">
      <w:pPr>
        <w:pStyle w:val="EndNoteBibliography"/>
        <w:spacing w:after="240"/>
        <w:rPr>
          <w:noProof/>
        </w:rPr>
      </w:pPr>
      <w:bookmarkStart w:id="105" w:name="_ENREF_38"/>
      <w:r w:rsidRPr="00E36DE5">
        <w:rPr>
          <w:noProof/>
        </w:rPr>
        <w:t>38.</w:t>
      </w:r>
      <w:r w:rsidRPr="00E36DE5">
        <w:rPr>
          <w:noProof/>
        </w:rPr>
        <w:tab/>
        <w:t>Halsey LG, Curran-Everett D, Vowler SL, Drummond GB. The fickle P value generates irreproducible results. Nature methods. 2015;12(3):179.</w:t>
      </w:r>
      <w:bookmarkEnd w:id="105"/>
    </w:p>
    <w:p w14:paraId="5EAA07D3" w14:textId="77777777" w:rsidR="00E36DE5" w:rsidRPr="00E36DE5" w:rsidRDefault="00E36DE5" w:rsidP="00E36DE5">
      <w:pPr>
        <w:pStyle w:val="EndNoteBibliography"/>
        <w:spacing w:after="240"/>
        <w:rPr>
          <w:noProof/>
        </w:rPr>
      </w:pPr>
      <w:bookmarkStart w:id="106" w:name="_ENREF_39"/>
      <w:r w:rsidRPr="00E36DE5">
        <w:rPr>
          <w:noProof/>
        </w:rPr>
        <w:t>39.</w:t>
      </w:r>
      <w:r w:rsidRPr="00E36DE5">
        <w:rPr>
          <w:noProof/>
        </w:rPr>
        <w:tab/>
        <w:t>Ioannidis JP, Khoury MJ. Improving validation practices in “omics” research. Science. 2011;334(6060):1230-2.</w:t>
      </w:r>
      <w:bookmarkEnd w:id="106"/>
    </w:p>
    <w:p w14:paraId="20E91D90" w14:textId="77777777" w:rsidR="00E36DE5" w:rsidRPr="00E36DE5" w:rsidRDefault="00E36DE5" w:rsidP="00E36DE5">
      <w:pPr>
        <w:pStyle w:val="EndNoteBibliography"/>
        <w:spacing w:after="240"/>
        <w:rPr>
          <w:noProof/>
        </w:rPr>
      </w:pPr>
      <w:bookmarkStart w:id="107" w:name="_ENREF_40"/>
      <w:r w:rsidRPr="00E36DE5">
        <w:rPr>
          <w:noProof/>
        </w:rPr>
        <w:t>40.</w:t>
      </w:r>
      <w:r w:rsidRPr="00E36DE5">
        <w:rPr>
          <w:noProof/>
        </w:rPr>
        <w:tab/>
        <w:t>Donoho D. 50 Years of Data Science. Journal of Computational and Graphical Statistics. 2017;26(4):745-66.</w:t>
      </w:r>
      <w:bookmarkEnd w:id="107"/>
    </w:p>
    <w:p w14:paraId="23FDEB83" w14:textId="77777777" w:rsidR="00E36DE5" w:rsidRPr="00E36DE5" w:rsidRDefault="00E36DE5" w:rsidP="00E36DE5">
      <w:pPr>
        <w:pStyle w:val="EndNoteBibliography"/>
        <w:spacing w:after="240"/>
        <w:rPr>
          <w:noProof/>
        </w:rPr>
      </w:pPr>
      <w:bookmarkStart w:id="108" w:name="_ENREF_41"/>
      <w:r w:rsidRPr="00E36DE5">
        <w:rPr>
          <w:noProof/>
        </w:rPr>
        <w:t>41.</w:t>
      </w:r>
      <w:r w:rsidRPr="00E36DE5">
        <w:rPr>
          <w:noProof/>
        </w:rPr>
        <w:tab/>
        <w:t>Cohen J. Things I have learned (so far). American psychologist. 1990;45(12):1304.</w:t>
      </w:r>
      <w:bookmarkEnd w:id="108"/>
    </w:p>
    <w:p w14:paraId="43623B35" w14:textId="77777777" w:rsidR="00E36DE5" w:rsidRPr="00E36DE5" w:rsidRDefault="00E36DE5" w:rsidP="00E36DE5">
      <w:pPr>
        <w:pStyle w:val="EndNoteBibliography"/>
        <w:spacing w:after="240"/>
        <w:rPr>
          <w:noProof/>
        </w:rPr>
      </w:pPr>
      <w:bookmarkStart w:id="109" w:name="_ENREF_42"/>
      <w:r w:rsidRPr="00E36DE5">
        <w:rPr>
          <w:noProof/>
        </w:rPr>
        <w:t>42.</w:t>
      </w:r>
      <w:r w:rsidRPr="00E36DE5">
        <w:rPr>
          <w:noProof/>
        </w:rPr>
        <w:tab/>
        <w:t>Gigerenzer G, Murray DJ. Cognition as intuitive statistics. NJ: Erlbaum: Hillsdale; 1987.</w:t>
      </w:r>
      <w:bookmarkEnd w:id="109"/>
    </w:p>
    <w:p w14:paraId="7BC86CDE" w14:textId="77777777" w:rsidR="00E36DE5" w:rsidRPr="00E36DE5" w:rsidRDefault="00E36DE5" w:rsidP="00E36DE5">
      <w:pPr>
        <w:pStyle w:val="EndNoteBibliography"/>
        <w:spacing w:after="240"/>
        <w:rPr>
          <w:noProof/>
        </w:rPr>
      </w:pPr>
      <w:bookmarkStart w:id="110"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110"/>
    </w:p>
    <w:p w14:paraId="03B13872" w14:textId="77777777" w:rsidR="00E36DE5" w:rsidRPr="00E36DE5" w:rsidRDefault="00E36DE5" w:rsidP="00E36DE5">
      <w:pPr>
        <w:pStyle w:val="EndNoteBibliography"/>
        <w:spacing w:after="240"/>
        <w:rPr>
          <w:noProof/>
        </w:rPr>
      </w:pPr>
      <w:bookmarkStart w:id="111" w:name="_ENREF_44"/>
      <w:r w:rsidRPr="00E36DE5">
        <w:rPr>
          <w:noProof/>
        </w:rPr>
        <w:lastRenderedPageBreak/>
        <w:t>44.</w:t>
      </w:r>
      <w:r w:rsidRPr="00E36DE5">
        <w:rPr>
          <w:noProof/>
        </w:rPr>
        <w:tab/>
        <w:t xml:space="preserve">Friedman JH. The role of statistics in the data revolution? </w:t>
      </w:r>
      <w:r w:rsidRPr="00723B20">
        <w:rPr>
          <w:noProof/>
          <w:lang w:val="fr-FR"/>
          <w:rPrChange w:id="112" w:author="Guillaume Dumas" w:date="2018-04-30T09:09:00Z">
            <w:rPr>
              <w:noProof/>
            </w:rPr>
          </w:rPrChange>
        </w:rPr>
        <w:t xml:space="preserve">International Statistical Review/Revue Internationale de Statistique. </w:t>
      </w:r>
      <w:r w:rsidRPr="00E36DE5">
        <w:rPr>
          <w:noProof/>
        </w:rPr>
        <w:t>2001:5-10.</w:t>
      </w:r>
      <w:bookmarkEnd w:id="111"/>
    </w:p>
    <w:p w14:paraId="65A09753" w14:textId="77777777" w:rsidR="00E36DE5" w:rsidRPr="00E36DE5" w:rsidRDefault="00E36DE5" w:rsidP="00E36DE5">
      <w:pPr>
        <w:pStyle w:val="EndNoteBibliography"/>
        <w:spacing w:after="240"/>
        <w:rPr>
          <w:noProof/>
        </w:rPr>
      </w:pPr>
      <w:bookmarkStart w:id="113" w:name="_ENREF_45"/>
      <w:r w:rsidRPr="00E36DE5">
        <w:rPr>
          <w:noProof/>
        </w:rPr>
        <w:t>45.</w:t>
      </w:r>
      <w:r w:rsidRPr="00E36DE5">
        <w:rPr>
          <w:noProof/>
        </w:rPr>
        <w:tab/>
        <w:t>Bzdok D. Classical Statistics and Statistical Learning in Imaging Neuroscience. Frontiers in neuroscience. 2017.</w:t>
      </w:r>
      <w:bookmarkEnd w:id="113"/>
    </w:p>
    <w:p w14:paraId="574B8B99" w14:textId="77777777" w:rsidR="00E36DE5" w:rsidRPr="00E36DE5" w:rsidRDefault="00E36DE5" w:rsidP="00E36DE5">
      <w:pPr>
        <w:pStyle w:val="EndNoteBibliography"/>
        <w:spacing w:after="240"/>
        <w:rPr>
          <w:noProof/>
        </w:rPr>
      </w:pPr>
      <w:bookmarkStart w:id="114" w:name="_ENREF_46"/>
      <w:r w:rsidRPr="00E36DE5">
        <w:rPr>
          <w:noProof/>
        </w:rPr>
        <w:t>46.</w:t>
      </w:r>
      <w:r w:rsidRPr="00E36DE5">
        <w:rPr>
          <w:noProof/>
        </w:rPr>
        <w:tab/>
        <w:t>Bernard C. An introduction to the study of experimental medicine: Courier Corporation; 1957.</w:t>
      </w:r>
      <w:bookmarkEnd w:id="114"/>
    </w:p>
    <w:p w14:paraId="4C7884B0" w14:textId="77777777" w:rsidR="00E36DE5" w:rsidRPr="00E36DE5" w:rsidRDefault="00E36DE5" w:rsidP="00E36DE5">
      <w:pPr>
        <w:pStyle w:val="EndNoteBibliography"/>
        <w:rPr>
          <w:noProof/>
        </w:rPr>
      </w:pPr>
      <w:bookmarkStart w:id="115"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115"/>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0"/>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uillaume Dumas" w:date="2018-04-30T09:09:00Z" w:initials="GD">
    <w:p w14:paraId="52B09161" w14:textId="6D5A81CB" w:rsidR="00723B20" w:rsidRPr="00723B20" w:rsidRDefault="00723B20" w:rsidP="00723B20">
      <w:pPr>
        <w:jc w:val="center"/>
        <w:rPr>
          <w:rFonts w:ascii="Calibri" w:hAnsi="Calibri"/>
          <w:b/>
          <w:color w:val="808080" w:themeColor="background1" w:themeShade="80"/>
          <w:lang w:val="en-US"/>
        </w:rPr>
      </w:pPr>
      <w:r>
        <w:rPr>
          <w:rStyle w:val="CommentReference"/>
        </w:rPr>
        <w:annotationRef/>
      </w:r>
      <w:r>
        <w:rPr>
          <w:rFonts w:ascii="Calibri" w:hAnsi="Calibri"/>
          <w:b/>
          <w:color w:val="808080" w:themeColor="background1" w:themeShade="80"/>
          <w:lang w:val="en-US"/>
        </w:rPr>
        <w:t>T</w:t>
      </w:r>
      <w:r w:rsidRPr="00604A47">
        <w:rPr>
          <w:rFonts w:ascii="Calibri" w:hAnsi="Calibri"/>
          <w:b/>
          <w:color w:val="808080" w:themeColor="background1" w:themeShade="80"/>
          <w:lang w:val="en-US"/>
        </w:rPr>
        <w:t>he prediction-inference divergence</w:t>
      </w:r>
      <w:r>
        <w:rPr>
          <w:rFonts w:ascii="Calibri" w:hAnsi="Calibri"/>
          <w:b/>
          <w:color w:val="808080" w:themeColor="background1" w:themeShade="80"/>
          <w:lang w:val="en-US"/>
        </w:rPr>
        <w:t xml:space="preserve"> in biomedicine:</w:t>
      </w:r>
      <w:r>
        <w:rPr>
          <w:rFonts w:ascii="Calibri" w:hAnsi="Calibri"/>
          <w:b/>
          <w:color w:val="808080" w:themeColor="background1" w:themeShade="80"/>
          <w:lang w:val="en-US"/>
        </w:rPr>
        <w:br/>
        <w:t xml:space="preserve">evidence from </w:t>
      </w:r>
      <w:r w:rsidRPr="00604A47">
        <w:rPr>
          <w:rFonts w:ascii="Calibri" w:hAnsi="Calibri"/>
          <w:b/>
          <w:color w:val="808080" w:themeColor="background1" w:themeShade="80"/>
          <w:lang w:val="en-US"/>
        </w:rPr>
        <w:t>simulation and real-world data</w:t>
      </w:r>
    </w:p>
  </w:comment>
  <w:comment w:id="1" w:author="Guillaume Dumas" w:date="2018-04-30T09:11:00Z" w:initials="GD">
    <w:p w14:paraId="557C22C0" w14:textId="10D14903" w:rsidR="00723B20" w:rsidRDefault="00723B20">
      <w:pPr>
        <w:pStyle w:val="CommentText"/>
      </w:pPr>
      <w:r>
        <w:rPr>
          <w:rStyle w:val="CommentReference"/>
        </w:rPr>
        <w:annotationRef/>
      </w:r>
      <w:r>
        <w:t>machine learning</w:t>
      </w:r>
    </w:p>
  </w:comment>
  <w:comment w:id="2" w:author="Guillaume Dumas" w:date="2018-04-30T09:16:00Z" w:initials="GD">
    <w:p w14:paraId="51D7614A" w14:textId="4A965402" w:rsidR="00723B20" w:rsidRDefault="00723B20">
      <w:pPr>
        <w:pStyle w:val="CommentText"/>
      </w:pPr>
      <w:r>
        <w:rPr>
          <w:rStyle w:val="CommentReference"/>
        </w:rPr>
        <w:annotationRef/>
      </w:r>
      <w:r>
        <w:t xml:space="preserve">At this point, discussing the interpretability of bottom-up/data-driven approaches </w:t>
      </w:r>
      <w:proofErr w:type="gramStart"/>
      <w:r>
        <w:t>is</w:t>
      </w:r>
      <w:proofErr w:type="gramEnd"/>
      <w:r>
        <w:t xml:space="preserve"> quite needed in the paper!</w:t>
      </w:r>
    </w:p>
  </w:comment>
  <w:comment w:id="3" w:author="Guillaume Dumas" w:date="2018-04-30T09:18:00Z" w:initials="GD">
    <w:p w14:paraId="30D24D15" w14:textId="73A9708F" w:rsidR="000B6340" w:rsidRDefault="000B6340">
      <w:pPr>
        <w:pStyle w:val="CommentText"/>
      </w:pPr>
      <w:r>
        <w:rPr>
          <w:rStyle w:val="CommentReference"/>
        </w:rPr>
        <w:annotationRef/>
      </w:r>
      <w:r>
        <w:t>Wonder too if you address the forward vs. reverse inference but this is also quite important to mention at some point</w:t>
      </w:r>
    </w:p>
  </w:comment>
  <w:comment w:id="4" w:author="Guillaume Dumas" w:date="2018-04-30T09:22:00Z" w:initials="GD">
    <w:p w14:paraId="6F80D048" w14:textId="27ACC785" w:rsidR="000B6340" w:rsidRDefault="000B6340">
      <w:pPr>
        <w:pStyle w:val="CommentText"/>
      </w:pPr>
      <w:r>
        <w:rPr>
          <w:rStyle w:val="CommentReference"/>
        </w:rPr>
        <w:annotationRef/>
      </w:r>
      <w:r>
        <w:t xml:space="preserve">Traditionally </w:t>
      </w:r>
      <w:r>
        <w:t xml:space="preserve">people </w:t>
      </w:r>
      <w:r>
        <w:t>reject</w:t>
      </w:r>
      <w:r>
        <w:t xml:space="preserve"> the Null hypothesis</w:t>
      </w:r>
      <w:r>
        <w:t xml:space="preserve"> but </w:t>
      </w:r>
      <w:r>
        <w:t xml:space="preserve">it </w:t>
      </w:r>
      <w:r>
        <w:t xml:space="preserve">also can be </w:t>
      </w:r>
      <w:r>
        <w:t>validated</w:t>
      </w:r>
      <w:r>
        <w:t xml:space="preserve"> </w:t>
      </w:r>
      <w:r>
        <w:t>through Bayesian methods.</w:t>
      </w:r>
    </w:p>
  </w:comment>
  <w:comment w:id="5" w:author="Guillaume Dumas" w:date="2018-04-30T09:23:00Z" w:initials="GD">
    <w:p w14:paraId="4DC97674" w14:textId="15E688D4" w:rsidR="00890688" w:rsidRDefault="00890688">
      <w:pPr>
        <w:pStyle w:val="CommentText"/>
      </w:pPr>
      <w:r>
        <w:rPr>
          <w:rStyle w:val="CommentReference"/>
        </w:rPr>
        <w:annotationRef/>
      </w:r>
      <w:r>
        <w:t>At this point, it is strange that you focus on linear models. You can have traditional inference with non-linear models too.</w:t>
      </w:r>
    </w:p>
  </w:comment>
  <w:comment w:id="9" w:author="Guillaume Dumas" w:date="2018-04-30T09:29:00Z" w:initials="GD">
    <w:p w14:paraId="2931F546" w14:textId="527EC6EE" w:rsidR="000075C1" w:rsidRDefault="000075C1">
      <w:pPr>
        <w:pStyle w:val="CommentText"/>
      </w:pPr>
      <w:r>
        <w:rPr>
          <w:rStyle w:val="CommentReference"/>
        </w:rPr>
        <w:annotationRef/>
      </w:r>
      <w:r>
        <w:t xml:space="preserve">Maybe also important to mention ethnic or gender prediction bias in medical research. This is a hot topic and goes with Cathy O’Neil discussion of how AI can hide </w:t>
      </w:r>
      <w:proofErr w:type="spellStart"/>
      <w:r>
        <w:t>statuquo</w:t>
      </w:r>
      <w:proofErr w:type="spellEnd"/>
      <w:r>
        <w:t>.</w:t>
      </w:r>
    </w:p>
  </w:comment>
  <w:comment w:id="10" w:author="Guillaume Dumas" w:date="2018-04-30T09:34:00Z" w:initials="GD">
    <w:p w14:paraId="2F084D96" w14:textId="35C4B310" w:rsidR="005638DE" w:rsidRDefault="005638DE">
      <w:pPr>
        <w:pStyle w:val="CommentText"/>
      </w:pPr>
      <w:r>
        <w:rPr>
          <w:rStyle w:val="CommentReference"/>
        </w:rPr>
        <w:annotationRef/>
      </w:r>
      <w:proofErr w:type="spellStart"/>
      <w:proofErr w:type="gramStart"/>
      <w:r>
        <w:t>o.O</w:t>
      </w:r>
      <w:proofErr w:type="spellEnd"/>
      <w:r>
        <w:t xml:space="preserve"> ?!</w:t>
      </w:r>
      <w:proofErr w:type="gramEnd"/>
    </w:p>
  </w:comment>
  <w:comment w:id="13" w:author="Guillaume Dumas" w:date="2018-04-30T09:37:00Z" w:initials="GD">
    <w:p w14:paraId="6185FB07" w14:textId="5996E486" w:rsidR="005638DE" w:rsidRDefault="005638DE">
      <w:pPr>
        <w:pStyle w:val="CommentText"/>
      </w:pPr>
      <w:r>
        <w:rPr>
          <w:rStyle w:val="CommentReference"/>
        </w:rPr>
        <w:annotationRef/>
      </w:r>
      <w:r>
        <w:t>This would deserve more pedagogic effort since this is as much important as non-trivial.</w:t>
      </w:r>
      <w:r w:rsidR="00CA106A">
        <w:t xml:space="preserve"> Maybe it would be enough to better explain how “</w:t>
      </w:r>
      <w:r w:rsidR="00CA106A">
        <w:rPr>
          <w:rFonts w:ascii="Calibri" w:hAnsi="Calibri" w:cs="Arial"/>
          <w:color w:val="000000" w:themeColor="text1"/>
        </w:rPr>
        <w:t>the sampling distribution of the parameter estimates is altered</w:t>
      </w:r>
      <w:r w:rsidR="00CA106A">
        <w:rPr>
          <w:rFonts w:ascii="Calibri" w:hAnsi="Calibri" w:cs="Arial"/>
          <w:color w:val="000000" w:themeColor="text1"/>
        </w:rPr>
        <w:t>”</w:t>
      </w:r>
      <w:r w:rsidR="00CA106A">
        <w:rPr>
          <w:rFonts w:ascii="Calibri" w:hAnsi="Calibri" w:cs="Arial"/>
          <w:color w:val="000000" w:themeColor="text1"/>
        </w:rPr>
        <w:t xml:space="preserve"> </w:t>
      </w:r>
      <w:r w:rsidR="00CA106A">
        <w:rPr>
          <w:rFonts w:ascii="Calibri" w:hAnsi="Calibri" w:cs="Arial"/>
          <w:color w:val="000000" w:themeColor="text1"/>
        </w:rPr>
        <w:t>and why this is “</w:t>
      </w:r>
      <w:r w:rsidR="00CA106A">
        <w:rPr>
          <w:rFonts w:ascii="Calibri" w:hAnsi="Calibri" w:cs="Arial"/>
          <w:color w:val="000000" w:themeColor="text1"/>
        </w:rPr>
        <w:t>causing classical statist</w:t>
      </w:r>
      <w:r w:rsidR="00CA106A">
        <w:rPr>
          <w:rFonts w:ascii="Calibri" w:hAnsi="Calibri" w:cs="Arial"/>
          <w:color w:val="000000" w:themeColor="text1"/>
        </w:rPr>
        <w:t>ical inference to become invalid”. I know this may be obvious for you but I can tell you it is not for most people.</w:t>
      </w:r>
    </w:p>
  </w:comment>
  <w:comment w:id="14" w:author="Guillaume Dumas" w:date="2018-04-30T09:42:00Z" w:initials="GD">
    <w:p w14:paraId="41D74FD0" w14:textId="394F1869" w:rsidR="00CA106A" w:rsidRDefault="00CA106A">
      <w:pPr>
        <w:pStyle w:val="CommentText"/>
      </w:pPr>
      <w:r>
        <w:rPr>
          <w:rStyle w:val="CommentReference"/>
        </w:rPr>
        <w:annotationRef/>
      </w:r>
      <w:r>
        <w:t xml:space="preserve">How did you </w:t>
      </w:r>
      <w:proofErr w:type="gramStart"/>
      <w:r>
        <w:t>took</w:t>
      </w:r>
      <w:proofErr w:type="gramEnd"/>
      <w:r>
        <w:t xml:space="preserve"> those different transformation combined or sequentially?</w:t>
      </w:r>
    </w:p>
  </w:comment>
  <w:comment w:id="47" w:author="Guillaume Dumas" w:date="2018-04-30T09:49:00Z" w:initials="GD">
    <w:p w14:paraId="12F091B8" w14:textId="7BF9B793" w:rsidR="008A13F8" w:rsidRPr="008A13F8" w:rsidRDefault="008A13F8">
      <w:pPr>
        <w:pStyle w:val="CommentText"/>
      </w:pPr>
      <w:r>
        <w:rPr>
          <w:rStyle w:val="CommentReference"/>
        </w:rPr>
        <w:annotationRef/>
      </w:r>
      <w:r w:rsidRPr="008A13F8">
        <w:t xml:space="preserve">This is a bit “tarte à la </w:t>
      </w:r>
      <w:proofErr w:type="spellStart"/>
      <w:r w:rsidRPr="008A13F8">
        <w:t>crême</w:t>
      </w:r>
      <w:proofErr w:type="spellEnd"/>
      <w:r w:rsidRPr="008A13F8">
        <w:t>” arg</w:t>
      </w:r>
      <w:r>
        <w:t>ument since anyone can make 100 </w:t>
      </w:r>
      <w:r w:rsidRPr="008A13F8">
        <w:t>000</w:t>
      </w:r>
      <w:r>
        <w:t xml:space="preserve"> with a for-loop. Wonder if this will trick naïve reader but deserve you for not naïve ones.</w:t>
      </w:r>
    </w:p>
  </w:comment>
  <w:comment w:id="56" w:author="Guillaume Dumas" w:date="2018-04-30T09:53:00Z" w:initials="GD">
    <w:p w14:paraId="41970266" w14:textId="3D9E79BB" w:rsidR="008A13F8" w:rsidRDefault="008A13F8">
      <w:pPr>
        <w:pStyle w:val="CommentText"/>
      </w:pPr>
      <w:r>
        <w:rPr>
          <w:rStyle w:val="CommentReference"/>
        </w:rPr>
        <w:annotationRef/>
      </w:r>
      <w:r>
        <w:sym w:font="Wingdings" w:char="F04A"/>
      </w:r>
    </w:p>
  </w:comment>
  <w:comment w:id="57" w:author="Guillaume Dumas" w:date="2018-04-30T09:57:00Z" w:initials="GD">
    <w:p w14:paraId="06F68AA4" w14:textId="6A20335A" w:rsidR="008A13F8" w:rsidRDefault="008A13F8">
      <w:pPr>
        <w:pStyle w:val="CommentText"/>
      </w:pPr>
      <w:r>
        <w:rPr>
          <w:rStyle w:val="CommentReference"/>
        </w:rPr>
        <w:annotationRef/>
      </w:r>
      <w:r>
        <w:t xml:space="preserve">I would have gone for average on </w:t>
      </w:r>
      <w:r>
        <w:rPr>
          <w:rFonts w:ascii="Calibri" w:eastAsia="Times New Roman" w:hAnsi="Calibri"/>
          <w:color w:val="263238"/>
          <w:sz w:val="22"/>
          <w:szCs w:val="22"/>
        </w:rPr>
        <w:t>h</w:t>
      </w:r>
      <w:r w:rsidRPr="00617311">
        <w:rPr>
          <w:rFonts w:ascii="Calibri" w:eastAsia="Times New Roman" w:hAnsi="Calibri"/>
          <w:color w:val="263238"/>
          <w:sz w:val="22"/>
          <w:szCs w:val="22"/>
        </w:rPr>
        <w:t>exagonal binning</w:t>
      </w:r>
      <w:r>
        <w:t xml:space="preserve"> since the color displayed is constrained by the order of the overlapping points and it thus can be very misleading.</w:t>
      </w:r>
    </w:p>
  </w:comment>
  <w:comment w:id="58" w:author="Guillaume Dumas" w:date="2018-04-30T09:59:00Z" w:initials="GD">
    <w:p w14:paraId="31DE64D8" w14:textId="231E71B2" w:rsidR="00270D66" w:rsidRDefault="00270D66">
      <w:pPr>
        <w:pStyle w:val="CommentText"/>
      </w:pPr>
      <w:r>
        <w:rPr>
          <w:rStyle w:val="CommentReference"/>
        </w:rPr>
        <w:annotationRef/>
      </w:r>
      <w:r>
        <w:t>It looks like your font size is way too small compare to the other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B09161" w15:done="0"/>
  <w15:commentEx w15:paraId="557C22C0" w15:done="0"/>
  <w15:commentEx w15:paraId="51D7614A" w15:done="0"/>
  <w15:commentEx w15:paraId="30D24D15" w15:done="0"/>
  <w15:commentEx w15:paraId="6F80D048" w15:done="0"/>
  <w15:commentEx w15:paraId="4DC97674" w15:done="0"/>
  <w15:commentEx w15:paraId="2931F546" w15:done="0"/>
  <w15:commentEx w15:paraId="2F084D96" w15:done="0"/>
  <w15:commentEx w15:paraId="6185FB07" w15:done="0"/>
  <w15:commentEx w15:paraId="41D74FD0" w15:done="0"/>
  <w15:commentEx w15:paraId="12F091B8" w15:done="0"/>
  <w15:commentEx w15:paraId="41970266" w15:done="0"/>
  <w15:commentEx w15:paraId="06F68AA4" w15:done="0"/>
  <w15:commentEx w15:paraId="31DE64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B09161" w16cid:durableId="1E915BC7"/>
  <w16cid:commentId w16cid:paraId="557C22C0" w16cid:durableId="1E915C2A"/>
  <w16cid:commentId w16cid:paraId="51D7614A" w16cid:durableId="1E915D79"/>
  <w16cid:commentId w16cid:paraId="30D24D15" w16cid:durableId="1E915DFE"/>
  <w16cid:commentId w16cid:paraId="6F80D048" w16cid:durableId="1E915EC6"/>
  <w16cid:commentId w16cid:paraId="4DC97674" w16cid:durableId="1E915F29"/>
  <w16cid:commentId w16cid:paraId="2931F546" w16cid:durableId="1E91605D"/>
  <w16cid:commentId w16cid:paraId="2F084D96" w16cid:durableId="1E916192"/>
  <w16cid:commentId w16cid:paraId="6185FB07" w16cid:durableId="1E916276"/>
  <w16cid:commentId w16cid:paraId="41D74FD0" w16cid:durableId="1E91637D"/>
  <w16cid:commentId w16cid:paraId="12F091B8" w16cid:durableId="1E91651D"/>
  <w16cid:commentId w16cid:paraId="41970266" w16cid:durableId="1E91662E"/>
  <w16cid:commentId w16cid:paraId="06F68AA4" w16cid:durableId="1E9166F5"/>
  <w16cid:commentId w16cid:paraId="31DE64D8" w16cid:durableId="1E9167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7D0CB" w14:textId="77777777" w:rsidR="00FC6333" w:rsidRDefault="00FC6333" w:rsidP="00B65FF7">
      <w:r>
        <w:separator/>
      </w:r>
    </w:p>
  </w:endnote>
  <w:endnote w:type="continuationSeparator" w:id="0">
    <w:p w14:paraId="14760862" w14:textId="77777777" w:rsidR="00FC6333" w:rsidRDefault="00FC6333" w:rsidP="00B65FF7">
      <w:r>
        <w:continuationSeparator/>
      </w:r>
    </w:p>
  </w:endnote>
  <w:endnote w:type="continuationNotice" w:id="1">
    <w:p w14:paraId="315D2F09" w14:textId="77777777" w:rsidR="00FC6333" w:rsidRDefault="00FC63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panose1 w:val="020B0503020203020204"/>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Content>
      <w:p w14:paraId="0B3BC929" w14:textId="2E041D5B" w:rsidR="00723B20" w:rsidRDefault="00723B20"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Pr>
            <w:noProof/>
          </w:rPr>
          <w:t>18</w:t>
        </w:r>
        <w:r>
          <w:rPr>
            <w:noProof/>
          </w:rPr>
          <w:fldChar w:fldCharType="end"/>
        </w:r>
      </w:p>
    </w:sdtContent>
  </w:sdt>
  <w:p w14:paraId="0FA0E38E" w14:textId="77777777" w:rsidR="00723B20" w:rsidRDefault="00723B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FE3FC" w14:textId="77777777" w:rsidR="00FC6333" w:rsidRDefault="00FC6333" w:rsidP="00B65FF7">
      <w:r>
        <w:separator/>
      </w:r>
    </w:p>
  </w:footnote>
  <w:footnote w:type="continuationSeparator" w:id="0">
    <w:p w14:paraId="087DEECD" w14:textId="77777777" w:rsidR="00FC6333" w:rsidRDefault="00FC6333" w:rsidP="00B65FF7">
      <w:r>
        <w:continuationSeparator/>
      </w:r>
    </w:p>
  </w:footnote>
  <w:footnote w:type="continuationNotice" w:id="1">
    <w:p w14:paraId="219FD6C1" w14:textId="77777777" w:rsidR="00FC6333" w:rsidRDefault="00FC63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5C1"/>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340"/>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66"/>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8DE"/>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3B20"/>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2EE"/>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88"/>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3F8"/>
    <w:rsid w:val="008A15D0"/>
    <w:rsid w:val="008A1D98"/>
    <w:rsid w:val="008A2391"/>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06A"/>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333"/>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hyperlink" Target="http://scikit-learn.org/" TargetMode="Externa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danilo.bzdok@rwth-aachen.de" TargetMode="External"/><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24C98-740C-5E46-AB9F-D015971DEBC7}">
  <ds:schemaRefs>
    <ds:schemaRef ds:uri="http://schemas.openxmlformats.org/officeDocument/2006/bibliography"/>
  </ds:schemaRefs>
</ds:datastoreItem>
</file>

<file path=customXml/itemProps2.xml><?xml version="1.0" encoding="utf-8"?>
<ds:datastoreItem xmlns:ds="http://schemas.openxmlformats.org/officeDocument/2006/customXml" ds:itemID="{B047E40A-4FFD-254C-8CEC-6D2C7F106CAC}">
  <ds:schemaRefs>
    <ds:schemaRef ds:uri="http://schemas.openxmlformats.org/officeDocument/2006/bibliography"/>
  </ds:schemaRefs>
</ds:datastoreItem>
</file>

<file path=customXml/itemProps3.xml><?xml version="1.0" encoding="utf-8"?>
<ds:datastoreItem xmlns:ds="http://schemas.openxmlformats.org/officeDocument/2006/customXml" ds:itemID="{0590A4AA-1900-8D48-8191-CF66D945F415}">
  <ds:schemaRefs>
    <ds:schemaRef ds:uri="http://schemas.openxmlformats.org/officeDocument/2006/bibliography"/>
  </ds:schemaRefs>
</ds:datastoreItem>
</file>

<file path=customXml/itemProps4.xml><?xml version="1.0" encoding="utf-8"?>
<ds:datastoreItem xmlns:ds="http://schemas.openxmlformats.org/officeDocument/2006/customXml" ds:itemID="{F24ECC52-AE86-7A45-A225-4E832DED9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15394</Words>
  <Characters>87752</Characters>
  <Application>Microsoft Office Word</Application>
  <DocSecurity>0</DocSecurity>
  <Lines>731</Lines>
  <Paragraphs>205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102941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Guillaume Dumas</cp:lastModifiedBy>
  <cp:revision>8</cp:revision>
  <cp:lastPrinted>2018-02-15T09:05:00Z</cp:lastPrinted>
  <dcterms:created xsi:type="dcterms:W3CDTF">2018-04-29T19:49:00Z</dcterms:created>
  <dcterms:modified xsi:type="dcterms:W3CDTF">2018-04-30T08:00:00Z</dcterms:modified>
</cp:coreProperties>
</file>